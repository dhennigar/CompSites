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xml" ContentType="application/vnd.ms-office.intelligenc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10702A" w14:textId="77777777" w:rsidR="00FB0DA2" w:rsidRDefault="00FB0DA2">
      <w:pPr>
        <w:spacing w:line="240" w:lineRule="auto"/>
        <w:jc w:val="left"/>
      </w:pPr>
      <w:bookmarkStart w:id="0" w:name="_Toc97625624"/>
    </w:p>
    <w:p w14:paraId="7DAB5953" w14:textId="77777777" w:rsidR="00FB0DA2" w:rsidRDefault="00FB0DA2">
      <w:pPr>
        <w:spacing w:line="240" w:lineRule="auto"/>
        <w:jc w:val="left"/>
      </w:pPr>
    </w:p>
    <w:p w14:paraId="4C670F1E" w14:textId="77777777" w:rsidR="00FB0DA2" w:rsidRDefault="00FB0DA2">
      <w:pPr>
        <w:spacing w:line="240" w:lineRule="auto"/>
        <w:jc w:val="left"/>
      </w:pPr>
    </w:p>
    <w:p w14:paraId="46F709AB" w14:textId="77777777" w:rsidR="00FB0DA2" w:rsidRDefault="00FB0DA2">
      <w:pPr>
        <w:spacing w:line="240" w:lineRule="auto"/>
        <w:jc w:val="left"/>
      </w:pPr>
    </w:p>
    <w:p w14:paraId="002F845C" w14:textId="77777777" w:rsidR="00FB0DA2" w:rsidRDefault="00FB0DA2">
      <w:pPr>
        <w:spacing w:line="240" w:lineRule="auto"/>
        <w:jc w:val="left"/>
      </w:pPr>
    </w:p>
    <w:p w14:paraId="18B99091" w14:textId="77777777" w:rsidR="00FB0DA2" w:rsidRDefault="00FB0DA2">
      <w:pPr>
        <w:spacing w:line="240" w:lineRule="auto"/>
        <w:jc w:val="left"/>
      </w:pPr>
    </w:p>
    <w:p w14:paraId="6CDF04D8" w14:textId="77777777" w:rsidR="00FB0DA2" w:rsidRDefault="00FB0DA2">
      <w:pPr>
        <w:spacing w:line="240" w:lineRule="auto"/>
        <w:jc w:val="left"/>
      </w:pPr>
    </w:p>
    <w:p w14:paraId="52D20BBF" w14:textId="77777777" w:rsidR="00FB0DA2" w:rsidRDefault="00FB0DA2">
      <w:pPr>
        <w:spacing w:line="240" w:lineRule="auto"/>
        <w:jc w:val="left"/>
      </w:pPr>
    </w:p>
    <w:p w14:paraId="7042ADF0" w14:textId="77777777" w:rsidR="00FB0DA2" w:rsidRDefault="00FB0DA2">
      <w:pPr>
        <w:spacing w:line="240" w:lineRule="auto"/>
        <w:jc w:val="left"/>
      </w:pPr>
    </w:p>
    <w:p w14:paraId="2DEAE8CF" w14:textId="77777777" w:rsidR="00FB0DA2" w:rsidRDefault="00FB0DA2">
      <w:pPr>
        <w:spacing w:line="240" w:lineRule="auto"/>
        <w:jc w:val="left"/>
      </w:pPr>
    </w:p>
    <w:p w14:paraId="0D32BA71" w14:textId="77777777" w:rsidR="00FB0DA2" w:rsidRDefault="00FB0DA2">
      <w:pPr>
        <w:spacing w:line="240" w:lineRule="auto"/>
        <w:jc w:val="left"/>
      </w:pPr>
    </w:p>
    <w:p w14:paraId="7130CF8C" w14:textId="77777777" w:rsidR="00FB0DA2" w:rsidRDefault="00FB0DA2">
      <w:pPr>
        <w:spacing w:line="240" w:lineRule="auto"/>
        <w:jc w:val="left"/>
      </w:pPr>
    </w:p>
    <w:p w14:paraId="5AF16C02" w14:textId="71B62900" w:rsidR="00FB0DA2" w:rsidRDefault="00FB0DA2">
      <w:pPr>
        <w:spacing w:line="240" w:lineRule="auto"/>
        <w:jc w:val="left"/>
      </w:pPr>
    </w:p>
    <w:p w14:paraId="744FCD72" w14:textId="348996B6" w:rsidR="00FB0DA2" w:rsidRDefault="00FB0DA2">
      <w:pPr>
        <w:spacing w:line="240" w:lineRule="auto"/>
        <w:jc w:val="left"/>
      </w:pPr>
    </w:p>
    <w:p w14:paraId="1D67872E" w14:textId="77777777" w:rsidR="00FB0DA2" w:rsidRDefault="00FB0DA2">
      <w:pPr>
        <w:spacing w:line="240" w:lineRule="auto"/>
        <w:jc w:val="left"/>
      </w:pPr>
    </w:p>
    <w:p w14:paraId="1A2AAE1C" w14:textId="43A8B2B9" w:rsidR="00FB0DA2" w:rsidRDefault="00FB0DA2">
      <w:pPr>
        <w:spacing w:line="240" w:lineRule="auto"/>
        <w:jc w:val="left"/>
      </w:pPr>
    </w:p>
    <w:p w14:paraId="39DD4477" w14:textId="78985A3A" w:rsidR="00FB0DA2" w:rsidRDefault="00FB0DA2">
      <w:pPr>
        <w:spacing w:line="240" w:lineRule="auto"/>
        <w:jc w:val="left"/>
      </w:pPr>
    </w:p>
    <w:p w14:paraId="07CA4A7A" w14:textId="77777777" w:rsidR="00FB0DA2" w:rsidRDefault="00FB0DA2">
      <w:pPr>
        <w:spacing w:line="240" w:lineRule="auto"/>
        <w:jc w:val="left"/>
      </w:pPr>
    </w:p>
    <w:p w14:paraId="54C36402" w14:textId="77777777" w:rsidR="00FB0DA2" w:rsidRDefault="00FB0DA2">
      <w:pPr>
        <w:spacing w:line="240" w:lineRule="auto"/>
        <w:jc w:val="left"/>
      </w:pPr>
    </w:p>
    <w:p w14:paraId="4C636301" w14:textId="4CB850B6" w:rsidR="00FB0DA2" w:rsidRDefault="00FB0DA2">
      <w:pPr>
        <w:spacing w:line="240" w:lineRule="auto"/>
        <w:jc w:val="left"/>
      </w:pPr>
    </w:p>
    <w:p w14:paraId="1318A123" w14:textId="5E176C75" w:rsidR="00FB0DA2" w:rsidRDefault="00FB0DA2">
      <w:pPr>
        <w:spacing w:line="240" w:lineRule="auto"/>
        <w:jc w:val="left"/>
      </w:pPr>
      <w:r>
        <w:t>ISBN: 978-1-7781270-0-7</w:t>
      </w:r>
    </w:p>
    <w:p w14:paraId="665C809C" w14:textId="77777777" w:rsidR="00FB0DA2" w:rsidRDefault="00FB0DA2">
      <w:pPr>
        <w:spacing w:line="240" w:lineRule="auto"/>
        <w:jc w:val="left"/>
      </w:pPr>
    </w:p>
    <w:p w14:paraId="03F2692E" w14:textId="32EA6CCB" w:rsidR="00CB6993" w:rsidRDefault="00CB6993">
      <w:pPr>
        <w:spacing w:line="240" w:lineRule="auto"/>
        <w:jc w:val="left"/>
      </w:pPr>
      <w:r>
        <w:t>© Ducks Unlimited Canada, 2022</w:t>
      </w:r>
    </w:p>
    <w:p w14:paraId="0E5B9E30" w14:textId="77777777" w:rsidR="00CB6993" w:rsidRDefault="00CB6993">
      <w:pPr>
        <w:spacing w:line="240" w:lineRule="auto"/>
        <w:jc w:val="left"/>
      </w:pPr>
    </w:p>
    <w:p w14:paraId="75AB400F" w14:textId="5A4EEC6F" w:rsidR="00CB6993" w:rsidRDefault="00CB6993">
      <w:pPr>
        <w:spacing w:line="240" w:lineRule="auto"/>
        <w:jc w:val="left"/>
        <w:rPr>
          <w:rFonts w:eastAsiaTheme="majorEastAsia"/>
          <w:b/>
          <w:bCs/>
          <w:color w:val="000000" w:themeColor="text1"/>
          <w:sz w:val="32"/>
          <w:szCs w:val="32"/>
        </w:rPr>
      </w:pPr>
      <w:r>
        <w:t xml:space="preserve">Recommended citation: Stewart D, Hennigar D, Ingham R, Balke, E. 2022. Factors influencing the persistence of created tidal marshes in the Fraser River Estuary. Ducks Unlimited Canada, Surrey, British Columbia, Canada. </w:t>
      </w:r>
      <w:r>
        <w:br w:type="page"/>
      </w:r>
    </w:p>
    <w:p w14:paraId="6BBBC31A" w14:textId="28F26220" w:rsidR="006217CF" w:rsidRDefault="006217CF" w:rsidP="00C81C81">
      <w:pPr>
        <w:pStyle w:val="Heading1"/>
        <w:numPr>
          <w:ilvl w:val="0"/>
          <w:numId w:val="0"/>
        </w:numPr>
      </w:pPr>
      <w:r>
        <w:lastRenderedPageBreak/>
        <w:t>Abstract</w:t>
      </w:r>
      <w:bookmarkEnd w:id="0"/>
    </w:p>
    <w:p w14:paraId="2D346C26" w14:textId="532093B1" w:rsidR="00EE718B" w:rsidRPr="006217CF" w:rsidRDefault="00036C5B" w:rsidP="00EE718B">
      <w:pPr>
        <w:rPr>
          <w:rFonts w:eastAsiaTheme="majorEastAsia"/>
          <w:b/>
          <w:bCs/>
          <w:color w:val="000000" w:themeColor="text1"/>
          <w:sz w:val="32"/>
          <w:szCs w:val="32"/>
        </w:rPr>
      </w:pPr>
      <w:r w:rsidRPr="00D95039">
        <w:t>More than 100 tidal marsh creation projects have been constructed in the Fraser River Estuary, British Columbia,</w:t>
      </w:r>
      <w:ins w:id="1" w:author="Eric Balke" w:date="2022-01-12T15:46:00Z">
        <w:r w:rsidRPr="00D95039">
          <w:t xml:space="preserve"> </w:t>
        </w:r>
      </w:ins>
      <w:r w:rsidRPr="00D95039">
        <w:t xml:space="preserve">from the 1970s to present. </w:t>
      </w:r>
      <w:r w:rsidR="00D21B4B" w:rsidRPr="00D95039">
        <w:t xml:space="preserve">Past studies described and evaluated many of these projects and found varied success, but the underlying factors that determine </w:t>
      </w:r>
      <w:r w:rsidR="006C3C1D">
        <w:t>project</w:t>
      </w:r>
      <w:r w:rsidR="00D21B4B" w:rsidRPr="00D95039">
        <w:t xml:space="preserve"> outcomes have not yet been formally investigated. Using a combination of field sampling, </w:t>
      </w:r>
      <w:r w:rsidR="00470E9D">
        <w:t>spatial analysis</w:t>
      </w:r>
      <w:r w:rsidR="00D21B4B" w:rsidRPr="00D95039">
        <w:t xml:space="preserve">, and statistical modeling, we </w:t>
      </w:r>
      <w:del w:id="2" w:author="Eric Balke" w:date="2022-01-12T16:23:00Z">
        <w:r w:rsidR="00D21B4B" w:rsidRPr="00D95039" w:rsidDel="00551B83">
          <w:delText xml:space="preserve">aimed </w:delText>
        </w:r>
      </w:del>
      <w:ins w:id="3" w:author="Eric Balke" w:date="2022-01-12T16:23:00Z">
        <w:r w:rsidR="00D21B4B" w:rsidRPr="00D95039">
          <w:t xml:space="preserve">aim </w:t>
        </w:r>
      </w:ins>
      <w:r w:rsidR="00D21B4B" w:rsidRPr="00D95039">
        <w:t xml:space="preserve">to address this knowledge gap by asking what factors determine (1) </w:t>
      </w:r>
      <w:del w:id="4" w:author="Eric Balke" w:date="2022-01-12T16:23:00Z">
        <w:r w:rsidR="00D21B4B" w:rsidRPr="00D95039" w:rsidDel="00551B83">
          <w:delText xml:space="preserve">whether </w:delText>
        </w:r>
      </w:del>
      <w:r w:rsidR="00652FA8">
        <w:t>the persistence of created tidal marshes</w:t>
      </w:r>
      <w:ins w:id="5" w:author="Eric Balke" w:date="2022-01-12T16:23:00Z">
        <w:r w:rsidR="00D21B4B" w:rsidRPr="00D95039">
          <w:t xml:space="preserve"> </w:t>
        </w:r>
      </w:ins>
      <w:r w:rsidR="00D21B4B" w:rsidRPr="00D95039">
        <w:t>and (2) the resilience of created marsh plant communities</w:t>
      </w:r>
      <w:r w:rsidR="00EE718B">
        <w:t>, measured by native species dominance and species richness</w:t>
      </w:r>
      <w:r w:rsidR="00D21B4B" w:rsidRPr="00D95039">
        <w:t xml:space="preserve">. We observed recession in </w:t>
      </w:r>
      <w:r w:rsidR="00470E9D">
        <w:t>40</w:t>
      </w:r>
      <w:r w:rsidR="00D21B4B" w:rsidRPr="00D95039">
        <w:t xml:space="preserve"> of the 7</w:t>
      </w:r>
      <w:r w:rsidR="00470E9D">
        <w:t xml:space="preserve">8 </w:t>
      </w:r>
      <w:r w:rsidR="003F7E1B">
        <w:t xml:space="preserve">projects </w:t>
      </w:r>
      <w:r w:rsidR="00D21B4B" w:rsidRPr="00D95039">
        <w:t xml:space="preserve">visited, representing </w:t>
      </w:r>
      <w:r w:rsidR="00D21B4B" w:rsidRPr="00283B31">
        <w:rPr>
          <w:color w:val="000000" w:themeColor="text1"/>
        </w:rPr>
        <w:t>2</w:t>
      </w:r>
      <w:r w:rsidR="00982BE6" w:rsidRPr="00283B31">
        <w:rPr>
          <w:color w:val="000000" w:themeColor="text1"/>
        </w:rPr>
        <w:t>3</w:t>
      </w:r>
      <w:r w:rsidR="00D21B4B" w:rsidRPr="00283B31">
        <w:rPr>
          <w:color w:val="000000" w:themeColor="text1"/>
        </w:rPr>
        <w:t>,</w:t>
      </w:r>
      <w:r w:rsidR="00765D94" w:rsidRPr="00283B31">
        <w:rPr>
          <w:color w:val="000000" w:themeColor="text1"/>
        </w:rPr>
        <w:t>553</w:t>
      </w:r>
      <w:r w:rsidR="00D21B4B" w:rsidRPr="00283B31">
        <w:rPr>
          <w:color w:val="000000" w:themeColor="text1"/>
        </w:rPr>
        <w:t xml:space="preserve"> m</w:t>
      </w:r>
      <w:r w:rsidR="00D21B4B" w:rsidRPr="00283B31">
        <w:rPr>
          <w:color w:val="000000" w:themeColor="text1"/>
          <w:vertAlign w:val="superscript"/>
        </w:rPr>
        <w:t>2</w:t>
      </w:r>
      <w:r w:rsidR="00D21B4B" w:rsidRPr="00283B31">
        <w:rPr>
          <w:color w:val="000000" w:themeColor="text1"/>
        </w:rPr>
        <w:t xml:space="preserve"> </w:t>
      </w:r>
      <w:r w:rsidR="003F7E1B" w:rsidRPr="00283B31">
        <w:rPr>
          <w:color w:val="000000" w:themeColor="text1"/>
        </w:rPr>
        <w:t>(</w:t>
      </w:r>
      <w:r w:rsidR="00EE718B" w:rsidRPr="00283B31">
        <w:rPr>
          <w:color w:val="000000" w:themeColor="text1"/>
        </w:rPr>
        <w:t>9.3%</w:t>
      </w:r>
      <w:r w:rsidR="003F7E1B" w:rsidRPr="00283B31">
        <w:rPr>
          <w:color w:val="000000" w:themeColor="text1"/>
        </w:rPr>
        <w:t>)</w:t>
      </w:r>
      <w:r w:rsidR="00EE718B" w:rsidRPr="00283B31">
        <w:rPr>
          <w:color w:val="000000" w:themeColor="text1"/>
        </w:rPr>
        <w:t xml:space="preserve"> </w:t>
      </w:r>
      <w:r w:rsidR="00D21B4B" w:rsidRPr="00283B31">
        <w:rPr>
          <w:color w:val="000000" w:themeColor="text1"/>
        </w:rPr>
        <w:t>of the 2</w:t>
      </w:r>
      <w:r w:rsidR="00982BE6" w:rsidRPr="00283B31">
        <w:rPr>
          <w:color w:val="000000" w:themeColor="text1"/>
        </w:rPr>
        <w:t>5</w:t>
      </w:r>
      <w:r w:rsidR="00765D94" w:rsidRPr="00283B31">
        <w:rPr>
          <w:color w:val="000000" w:themeColor="text1"/>
        </w:rPr>
        <w:t>4</w:t>
      </w:r>
      <w:r w:rsidR="00D21B4B" w:rsidRPr="00283B31">
        <w:rPr>
          <w:color w:val="000000" w:themeColor="text1"/>
        </w:rPr>
        <w:t>,</w:t>
      </w:r>
      <w:r w:rsidR="00765D94" w:rsidRPr="00283B31">
        <w:rPr>
          <w:color w:val="000000" w:themeColor="text1"/>
        </w:rPr>
        <w:t>35</w:t>
      </w:r>
      <w:r w:rsidR="00283B31" w:rsidRPr="00283B31">
        <w:rPr>
          <w:color w:val="000000" w:themeColor="text1"/>
        </w:rPr>
        <w:t>8</w:t>
      </w:r>
      <w:r w:rsidR="00D21B4B" w:rsidRPr="00283B31">
        <w:rPr>
          <w:color w:val="000000" w:themeColor="text1"/>
        </w:rPr>
        <w:t xml:space="preserve"> m</w:t>
      </w:r>
      <w:r w:rsidR="00D21B4B" w:rsidRPr="00283B31">
        <w:rPr>
          <w:color w:val="000000" w:themeColor="text1"/>
          <w:vertAlign w:val="superscript"/>
        </w:rPr>
        <w:t>2</w:t>
      </w:r>
      <w:del w:id="6" w:author="Eric Balke" w:date="2022-01-12T21:02:00Z">
        <w:r w:rsidR="00D21B4B" w:rsidRPr="00283B31" w:rsidDel="00036285">
          <w:rPr>
            <w:color w:val="000000" w:themeColor="text1"/>
            <w:rPrChange w:id="7" w:author="Daniel Stewart" w:date="2022-02-10T11:31:00Z">
              <w:rPr>
                <w:vertAlign w:val="superscript"/>
              </w:rPr>
            </w:rPrChange>
          </w:rPr>
          <w:delText xml:space="preserve"> </w:delText>
        </w:r>
      </w:del>
      <w:r w:rsidR="00EE718B" w:rsidRPr="00283B31">
        <w:rPr>
          <w:color w:val="000000" w:themeColor="text1"/>
        </w:rPr>
        <w:t xml:space="preserve"> </w:t>
      </w:r>
      <w:r w:rsidR="003F7E1B" w:rsidRPr="00283B31">
        <w:rPr>
          <w:color w:val="000000" w:themeColor="text1"/>
        </w:rPr>
        <w:t xml:space="preserve">of created marsh </w:t>
      </w:r>
      <w:r w:rsidR="00D21B4B" w:rsidRPr="00D95039">
        <w:t>surveyed.</w:t>
      </w:r>
      <w:r w:rsidR="00EE718B">
        <w:t xml:space="preserve"> Increas</w:t>
      </w:r>
      <w:r w:rsidR="003F7E1B">
        <w:t>es in</w:t>
      </w:r>
      <w:r w:rsidR="00EE718B">
        <w:t xml:space="preserve"> mean site elevation had a negative effect on percent recessed area, while North Arm sites and sites further upriver were more prone to recession. Based on field observations and data interpretation we suggest that wake erosion and goose herbivory may be drivers behind these </w:t>
      </w:r>
      <w:r w:rsidR="003F7E1B">
        <w:t xml:space="preserve">losses and </w:t>
      </w:r>
      <w:r w:rsidR="00EE718B">
        <w:t xml:space="preserve">warrant further investigation. </w:t>
      </w:r>
      <w:r w:rsidR="00EE718B" w:rsidRPr="00D95039">
        <w:t>Dominance of native species declined</w:t>
      </w:r>
      <w:r w:rsidR="00EE718B">
        <w:t xml:space="preserve"> with distance upriver, though invasive </w:t>
      </w:r>
      <w:r w:rsidR="00EE718B" w:rsidRPr="00D95039">
        <w:t xml:space="preserve">cattail </w:t>
      </w:r>
      <w:r w:rsidR="00EE718B">
        <w:t>(</w:t>
      </w:r>
      <w:r w:rsidR="00EE718B">
        <w:rPr>
          <w:i/>
          <w:iCs/>
        </w:rPr>
        <w:t xml:space="preserve">Typha angustifolia, T. </w:t>
      </w:r>
      <w:ins w:id="8" w:author="Daniel Stewart" w:date="2022-01-27T14:13:00Z">
        <w:r w:rsidR="00EE718B" w:rsidRPr="00572CC4">
          <w:t>×</w:t>
        </w:r>
      </w:ins>
      <w:r w:rsidR="00EE718B">
        <w:rPr>
          <w:i/>
          <w:iCs/>
        </w:rPr>
        <w:t xml:space="preserve"> glauca) </w:t>
      </w:r>
      <w:r w:rsidR="00EE718B" w:rsidRPr="00D95039">
        <w:t xml:space="preserve">defied this trend, dominating outer estuary </w:t>
      </w:r>
      <w:r w:rsidR="00EE718B">
        <w:t xml:space="preserve">sites when present. Native and non-native richness </w:t>
      </w:r>
      <w:r w:rsidR="003F7E1B">
        <w:t xml:space="preserve">shared </w:t>
      </w:r>
      <w:r w:rsidR="00EE718B">
        <w:t xml:space="preserve">similar patterns and was comparable between reference and created marshes, increasing on average with elevation and distance upriver. </w:t>
      </w:r>
      <w:r w:rsidR="00EE718B" w:rsidRPr="00D95039">
        <w:t xml:space="preserve">These findings offer insight into the role that site design and location play in the outcome of marsh creation projects, and the </w:t>
      </w:r>
      <w:r w:rsidR="00EE718B">
        <w:t xml:space="preserve">challenges presented by stressors and environmental change in the estuary. </w:t>
      </w:r>
    </w:p>
    <w:p w14:paraId="198DCD52" w14:textId="77777777" w:rsidR="00D64CA6" w:rsidRDefault="00D64CA6" w:rsidP="00D64CA6">
      <w:pPr>
        <w:spacing w:line="240" w:lineRule="auto"/>
        <w:jc w:val="left"/>
      </w:pPr>
    </w:p>
    <w:p w14:paraId="60673255" w14:textId="77777777" w:rsidR="00D64CA6" w:rsidRDefault="00D64CA6" w:rsidP="00D64CA6">
      <w:pPr>
        <w:spacing w:line="240" w:lineRule="auto"/>
        <w:jc w:val="left"/>
      </w:pPr>
    </w:p>
    <w:p w14:paraId="193E8E35" w14:textId="77777777" w:rsidR="00D64CA6" w:rsidRDefault="00D64CA6" w:rsidP="00D64CA6">
      <w:pPr>
        <w:spacing w:line="240" w:lineRule="auto"/>
        <w:jc w:val="left"/>
      </w:pPr>
    </w:p>
    <w:p w14:paraId="7413B3B1" w14:textId="77777777" w:rsidR="00D64CA6" w:rsidRDefault="00D64CA6" w:rsidP="00D64CA6">
      <w:pPr>
        <w:spacing w:line="240" w:lineRule="auto"/>
        <w:jc w:val="left"/>
      </w:pPr>
    </w:p>
    <w:p w14:paraId="0E5B0984" w14:textId="77777777" w:rsidR="00D64CA6" w:rsidRDefault="00D64CA6" w:rsidP="00D64CA6">
      <w:pPr>
        <w:spacing w:line="240" w:lineRule="auto"/>
        <w:jc w:val="left"/>
      </w:pPr>
    </w:p>
    <w:p w14:paraId="6C67F57C" w14:textId="77777777" w:rsidR="00D64CA6" w:rsidRDefault="00D64CA6" w:rsidP="00D64CA6">
      <w:pPr>
        <w:spacing w:line="240" w:lineRule="auto"/>
        <w:jc w:val="left"/>
      </w:pPr>
    </w:p>
    <w:p w14:paraId="4A6252B5" w14:textId="77777777" w:rsidR="00D64CA6" w:rsidRDefault="00D64CA6" w:rsidP="00D64CA6">
      <w:pPr>
        <w:spacing w:line="240" w:lineRule="auto"/>
        <w:jc w:val="left"/>
      </w:pPr>
    </w:p>
    <w:p w14:paraId="66C86C55" w14:textId="77777777" w:rsidR="00D64CA6" w:rsidRDefault="00D64CA6" w:rsidP="00D64CA6">
      <w:pPr>
        <w:spacing w:line="240" w:lineRule="auto"/>
        <w:jc w:val="left"/>
      </w:pPr>
    </w:p>
    <w:p w14:paraId="01856F5A" w14:textId="77777777" w:rsidR="00D64CA6" w:rsidRDefault="00D64CA6" w:rsidP="00D64CA6">
      <w:pPr>
        <w:spacing w:line="240" w:lineRule="auto"/>
        <w:jc w:val="left"/>
      </w:pPr>
    </w:p>
    <w:p w14:paraId="5D009A0F" w14:textId="77777777" w:rsidR="00D64CA6" w:rsidRDefault="00D64CA6" w:rsidP="00D64CA6">
      <w:pPr>
        <w:spacing w:line="240" w:lineRule="auto"/>
        <w:jc w:val="left"/>
      </w:pPr>
    </w:p>
    <w:p w14:paraId="04DB693E" w14:textId="77777777" w:rsidR="00D64CA6" w:rsidRDefault="00D64CA6" w:rsidP="00D64CA6">
      <w:pPr>
        <w:spacing w:line="240" w:lineRule="auto"/>
        <w:jc w:val="left"/>
      </w:pPr>
    </w:p>
    <w:p w14:paraId="58749516" w14:textId="77777777" w:rsidR="00D64CA6" w:rsidRDefault="00D64CA6" w:rsidP="00D64CA6">
      <w:pPr>
        <w:spacing w:line="240" w:lineRule="auto"/>
        <w:jc w:val="left"/>
      </w:pPr>
    </w:p>
    <w:p w14:paraId="07D296E1" w14:textId="77777777" w:rsidR="00D64CA6" w:rsidRDefault="00D64CA6" w:rsidP="00D64CA6">
      <w:pPr>
        <w:spacing w:line="240" w:lineRule="auto"/>
        <w:jc w:val="left"/>
      </w:pPr>
    </w:p>
    <w:p w14:paraId="3A17A346" w14:textId="77777777" w:rsidR="00D64CA6" w:rsidRDefault="00D64CA6" w:rsidP="00D64CA6">
      <w:pPr>
        <w:spacing w:line="240" w:lineRule="auto"/>
        <w:jc w:val="left"/>
      </w:pPr>
    </w:p>
    <w:p w14:paraId="17C79E9A" w14:textId="77777777" w:rsidR="00D64CA6" w:rsidRDefault="00D64CA6" w:rsidP="00D64CA6">
      <w:pPr>
        <w:spacing w:line="240" w:lineRule="auto"/>
        <w:jc w:val="left"/>
      </w:pPr>
    </w:p>
    <w:p w14:paraId="3709B73F" w14:textId="77777777" w:rsidR="00D64CA6" w:rsidRDefault="00D64CA6" w:rsidP="00D64CA6">
      <w:pPr>
        <w:spacing w:line="240" w:lineRule="auto"/>
        <w:jc w:val="left"/>
      </w:pPr>
    </w:p>
    <w:p w14:paraId="510F92F2" w14:textId="77777777" w:rsidR="00D64CA6" w:rsidRDefault="00D64CA6" w:rsidP="00D64CA6">
      <w:pPr>
        <w:spacing w:line="240" w:lineRule="auto"/>
        <w:jc w:val="left"/>
      </w:pPr>
    </w:p>
    <w:p w14:paraId="5C18BD55" w14:textId="77777777" w:rsidR="00D64CA6" w:rsidRDefault="00D64CA6" w:rsidP="00D64CA6">
      <w:pPr>
        <w:spacing w:line="240" w:lineRule="auto"/>
        <w:jc w:val="left"/>
      </w:pPr>
    </w:p>
    <w:p w14:paraId="03748EDB" w14:textId="7697D0E8" w:rsidR="00C81C81" w:rsidRDefault="00C81C81" w:rsidP="00C81C81">
      <w:pPr>
        <w:pStyle w:val="Heading1"/>
        <w:keepNext w:val="0"/>
        <w:keepLines w:val="0"/>
        <w:widowControl w:val="0"/>
        <w:numPr>
          <w:ilvl w:val="0"/>
          <w:numId w:val="0"/>
        </w:numPr>
      </w:pPr>
    </w:p>
    <w:p w14:paraId="39364307" w14:textId="77777777" w:rsidR="00FB0DA2" w:rsidRPr="00FB0DA2" w:rsidRDefault="00FB0DA2" w:rsidP="00FB0DA2"/>
    <w:p w14:paraId="6DE070E4" w14:textId="77777777" w:rsidR="00C81C81" w:rsidRDefault="00C81C81" w:rsidP="00C81C81">
      <w:pPr>
        <w:pStyle w:val="Heading1"/>
        <w:keepNext w:val="0"/>
        <w:keepLines w:val="0"/>
        <w:widowControl w:val="0"/>
        <w:numPr>
          <w:ilvl w:val="0"/>
          <w:numId w:val="0"/>
        </w:numPr>
      </w:pPr>
    </w:p>
    <w:p w14:paraId="65A75B6A" w14:textId="76246916" w:rsidR="00811C7B" w:rsidRPr="00D64CA6" w:rsidRDefault="00811C7B" w:rsidP="00C81C81">
      <w:pPr>
        <w:pStyle w:val="Heading1"/>
        <w:keepNext w:val="0"/>
        <w:keepLines w:val="0"/>
        <w:widowControl w:val="0"/>
        <w:numPr>
          <w:ilvl w:val="0"/>
          <w:numId w:val="0"/>
        </w:numPr>
      </w:pPr>
      <w:bookmarkStart w:id="9" w:name="_Toc97625625"/>
      <w:r>
        <w:lastRenderedPageBreak/>
        <w:t>Lay Summary</w:t>
      </w:r>
      <w:bookmarkEnd w:id="9"/>
    </w:p>
    <w:p w14:paraId="64D6F497" w14:textId="12DF6D3D" w:rsidR="00985FB6" w:rsidRDefault="00985FB6" w:rsidP="00985FB6">
      <w:r w:rsidRPr="00D95039">
        <w:t>More than 100 tidal marsh</w:t>
      </w:r>
      <w:r w:rsidR="004B4647">
        <w:t>es</w:t>
      </w:r>
      <w:r w:rsidRPr="00D95039">
        <w:t xml:space="preserve"> have been constructed in the Fraser River Estuary</w:t>
      </w:r>
      <w:r w:rsidR="00A42214">
        <w:t xml:space="preserve"> </w:t>
      </w:r>
      <w:r w:rsidR="004B4647">
        <w:t xml:space="preserve">over the last 40 years. </w:t>
      </w:r>
      <w:r w:rsidR="008D1AAA" w:rsidRPr="00D95039">
        <w:t xml:space="preserve">Past </w:t>
      </w:r>
      <w:r w:rsidR="00751DBB">
        <w:t xml:space="preserve">reports </w:t>
      </w:r>
      <w:r w:rsidR="008D1AAA" w:rsidRPr="00D95039">
        <w:t xml:space="preserve">described many of these projects and found </w:t>
      </w:r>
      <w:r w:rsidR="0020086A">
        <w:t xml:space="preserve">varied </w:t>
      </w:r>
      <w:r w:rsidR="008D1AAA" w:rsidRPr="00D95039">
        <w:t>success</w:t>
      </w:r>
      <w:r w:rsidR="008C76E6">
        <w:t xml:space="preserve">, </w:t>
      </w:r>
      <w:r w:rsidR="008C76E6" w:rsidRPr="00D95039">
        <w:t xml:space="preserve">but the factors </w:t>
      </w:r>
      <w:r w:rsidR="003A3F76">
        <w:t>behind</w:t>
      </w:r>
      <w:r w:rsidR="008C76E6" w:rsidRPr="00D95039">
        <w:t xml:space="preserve"> th</w:t>
      </w:r>
      <w:r w:rsidR="008C76E6">
        <w:t xml:space="preserve">ese </w:t>
      </w:r>
      <w:r w:rsidR="008C76E6" w:rsidRPr="00D95039">
        <w:t xml:space="preserve">outcomes </w:t>
      </w:r>
      <w:r w:rsidR="008C76E6">
        <w:t xml:space="preserve">had not been </w:t>
      </w:r>
      <w:r w:rsidR="008C76E6" w:rsidRPr="00D95039">
        <w:t>investigated.</w:t>
      </w:r>
      <w:r w:rsidR="006F66C6">
        <w:t xml:space="preserve"> </w:t>
      </w:r>
      <w:r w:rsidR="008C76E6">
        <w:t xml:space="preserve">We ask </w:t>
      </w:r>
      <w:r w:rsidR="008D1AAA">
        <w:t>what factors</w:t>
      </w:r>
      <w:r w:rsidR="006F66C6">
        <w:t xml:space="preserve"> influence </w:t>
      </w:r>
      <w:r w:rsidR="008D1AAA">
        <w:t xml:space="preserve">(1) if a project remains vegetated, and (2) the resilience of a created marsh plant community, which we measure by the dominance and number of native </w:t>
      </w:r>
      <w:r w:rsidR="005474AF">
        <w:t xml:space="preserve">plant </w:t>
      </w:r>
      <w:r w:rsidR="008D1AAA">
        <w:t xml:space="preserve">species present. </w:t>
      </w:r>
      <w:r w:rsidRPr="00D95039">
        <w:t xml:space="preserve">We observed </w:t>
      </w:r>
      <w:r w:rsidR="004B4647">
        <w:t xml:space="preserve">marsh </w:t>
      </w:r>
      <w:r w:rsidR="00652FA8">
        <w:t>die-off</w:t>
      </w:r>
      <w:r w:rsidRPr="00D95039">
        <w:t xml:space="preserve"> in </w:t>
      </w:r>
      <w:r>
        <w:t>40</w:t>
      </w:r>
      <w:r w:rsidRPr="00D95039">
        <w:t xml:space="preserve"> of the 7</w:t>
      </w:r>
      <w:r>
        <w:t xml:space="preserve">8 </w:t>
      </w:r>
      <w:r w:rsidRPr="00D95039">
        <w:t xml:space="preserve">created marshes visited, </w:t>
      </w:r>
      <w:r w:rsidR="004B4647">
        <w:t xml:space="preserve">equalling </w:t>
      </w:r>
      <w:r w:rsidR="004B4647" w:rsidRPr="00283B31">
        <w:rPr>
          <w:color w:val="000000" w:themeColor="text1"/>
        </w:rPr>
        <w:t xml:space="preserve">approximately </w:t>
      </w:r>
      <w:r w:rsidRPr="00283B31">
        <w:rPr>
          <w:color w:val="000000" w:themeColor="text1"/>
        </w:rPr>
        <w:t>23,</w:t>
      </w:r>
      <w:r w:rsidR="00283B31" w:rsidRPr="00283B31">
        <w:rPr>
          <w:color w:val="000000" w:themeColor="text1"/>
        </w:rPr>
        <w:t>553</w:t>
      </w:r>
      <w:r w:rsidRPr="00283B31">
        <w:rPr>
          <w:color w:val="000000" w:themeColor="text1"/>
        </w:rPr>
        <w:t xml:space="preserve"> m</w:t>
      </w:r>
      <w:r w:rsidR="00DB7697" w:rsidRPr="00283B31">
        <w:rPr>
          <w:color w:val="000000" w:themeColor="text1"/>
          <w:vertAlign w:val="superscript"/>
        </w:rPr>
        <w:t xml:space="preserve">2 </w:t>
      </w:r>
      <w:r w:rsidR="005C1EE5" w:rsidRPr="00283B31">
        <w:rPr>
          <w:color w:val="000000" w:themeColor="text1"/>
        </w:rPr>
        <w:t>(</w:t>
      </w:r>
      <w:r w:rsidR="00F20268" w:rsidRPr="00283B31">
        <w:rPr>
          <w:color w:val="000000" w:themeColor="text1"/>
        </w:rPr>
        <w:t>9.3%</w:t>
      </w:r>
      <w:r w:rsidR="005C1EE5" w:rsidRPr="00283B31">
        <w:rPr>
          <w:color w:val="000000" w:themeColor="text1"/>
        </w:rPr>
        <w:t>)</w:t>
      </w:r>
      <w:r w:rsidR="00F20268" w:rsidRPr="00283B31">
        <w:rPr>
          <w:color w:val="000000" w:themeColor="text1"/>
        </w:rPr>
        <w:t xml:space="preserve"> of </w:t>
      </w:r>
      <w:r w:rsidR="00DB7697" w:rsidRPr="00283B31">
        <w:rPr>
          <w:color w:val="000000" w:themeColor="text1"/>
        </w:rPr>
        <w:t xml:space="preserve">the </w:t>
      </w:r>
      <w:r w:rsidR="00F20268" w:rsidRPr="00283B31">
        <w:rPr>
          <w:color w:val="000000" w:themeColor="text1"/>
        </w:rPr>
        <w:t xml:space="preserve">total created </w:t>
      </w:r>
      <w:r w:rsidR="00F20268">
        <w:t>marsh area surveyed</w:t>
      </w:r>
      <w:r w:rsidRPr="00D95039">
        <w:t>.</w:t>
      </w:r>
      <w:r w:rsidR="00093702">
        <w:t xml:space="preserve"> We suggest</w:t>
      </w:r>
      <w:r w:rsidR="00DB7697">
        <w:t xml:space="preserve"> </w:t>
      </w:r>
      <w:r w:rsidR="00093702">
        <w:t xml:space="preserve">these losses may be </w:t>
      </w:r>
      <w:r w:rsidR="00DB7697">
        <w:t xml:space="preserve">partly attributed </w:t>
      </w:r>
      <w:r w:rsidR="006F527A">
        <w:t xml:space="preserve">to </w:t>
      </w:r>
      <w:r w:rsidR="00D809EF">
        <w:t xml:space="preserve">excessive </w:t>
      </w:r>
      <w:r w:rsidR="00093702">
        <w:t>grazing by Canada Geese</w:t>
      </w:r>
      <w:r w:rsidR="005474AF">
        <w:t xml:space="preserve"> and</w:t>
      </w:r>
      <w:r w:rsidR="00652FA8">
        <w:t xml:space="preserve"> erosion by</w:t>
      </w:r>
      <w:r w:rsidR="005474AF">
        <w:t xml:space="preserve"> </w:t>
      </w:r>
      <w:r w:rsidR="005C1EE5">
        <w:t xml:space="preserve">boat </w:t>
      </w:r>
      <w:r w:rsidR="005474AF">
        <w:t>wake</w:t>
      </w:r>
      <w:r w:rsidR="003A3F76">
        <w:t>, and</w:t>
      </w:r>
      <w:r w:rsidR="005474AF">
        <w:t xml:space="preserve"> recommend future research to understand their impacts</w:t>
      </w:r>
      <w:r w:rsidR="00DB7697">
        <w:t xml:space="preserve">. </w:t>
      </w:r>
      <w:r w:rsidR="00A42214">
        <w:t>Sites that were lower in elevation, further upriver, and located in the North Arm averaged higher amounts of recession.</w:t>
      </w:r>
      <w:r>
        <w:t xml:space="preserve"> </w:t>
      </w:r>
      <w:r w:rsidR="00F20268">
        <w:t>N</w:t>
      </w:r>
      <w:r w:rsidR="00A42214">
        <w:t>ative species</w:t>
      </w:r>
      <w:r w:rsidR="00F20268">
        <w:t xml:space="preserve"> were less dominant</w:t>
      </w:r>
      <w:r w:rsidR="00A42214">
        <w:t xml:space="preserve"> with distance upriver, while </w:t>
      </w:r>
      <w:r w:rsidR="00093702">
        <w:t xml:space="preserve">the diversity of species </w:t>
      </w:r>
      <w:r w:rsidR="00A42214">
        <w:t>increased with elevation and distance upriver.</w:t>
      </w:r>
      <w:r>
        <w:t xml:space="preserve"> </w:t>
      </w:r>
      <w:r w:rsidR="00652FA8">
        <w:t>Created tidal marsh “b</w:t>
      </w:r>
      <w:r w:rsidR="00093702">
        <w:t>asin</w:t>
      </w:r>
      <w:r w:rsidR="00652FA8">
        <w:t>”</w:t>
      </w:r>
      <w:r w:rsidR="00093702">
        <w:t xml:space="preserve"> designs appear to be more resilient to grazing and </w:t>
      </w:r>
      <w:r w:rsidR="008C76E6">
        <w:t>erosion but</w:t>
      </w:r>
      <w:r w:rsidR="00093702">
        <w:t xml:space="preserve"> are more likely to be invaded by</w:t>
      </w:r>
      <w:r w:rsidR="00DB7697">
        <w:t xml:space="preserve"> non-native</w:t>
      </w:r>
      <w:r w:rsidR="00093702">
        <w:t xml:space="preserve"> cattail</w:t>
      </w:r>
      <w:r w:rsidR="006F527A">
        <w:t xml:space="preserve"> and sustain less diverse plant communities</w:t>
      </w:r>
      <w:r w:rsidR="00093702">
        <w:t xml:space="preserve">. </w:t>
      </w:r>
      <w:r w:rsidRPr="00D95039">
        <w:t>Th</w:t>
      </w:r>
      <w:r w:rsidR="005474AF">
        <w:t xml:space="preserve">is study </w:t>
      </w:r>
      <w:r w:rsidRPr="00D95039">
        <w:t>offer</w:t>
      </w:r>
      <w:r w:rsidR="005474AF">
        <w:t>s</w:t>
      </w:r>
      <w:r w:rsidRPr="00D95039">
        <w:t xml:space="preserve"> insight</w:t>
      </w:r>
      <w:r w:rsidR="005474AF">
        <w:t>s</w:t>
      </w:r>
      <w:r w:rsidRPr="00D95039">
        <w:t xml:space="preserve"> into the role </w:t>
      </w:r>
      <w:r w:rsidR="005474AF">
        <w:t xml:space="preserve">of </w:t>
      </w:r>
      <w:r w:rsidRPr="00D95039">
        <w:t xml:space="preserve">design </w:t>
      </w:r>
      <w:r w:rsidR="005474AF">
        <w:t xml:space="preserve">and location </w:t>
      </w:r>
      <w:r w:rsidRPr="00D95039">
        <w:t xml:space="preserve">in the outcome of projects, and the </w:t>
      </w:r>
      <w:r w:rsidR="006F527A">
        <w:t xml:space="preserve">sheds lights on some of the challenges of </w:t>
      </w:r>
      <w:r w:rsidR="008C76E6">
        <w:t xml:space="preserve">tidal marsh creation in the estuary. </w:t>
      </w:r>
    </w:p>
    <w:p w14:paraId="6F0BAB2D" w14:textId="1A16E4AF" w:rsidR="00811C7B" w:rsidRDefault="00811C7B">
      <w:pPr>
        <w:spacing w:line="240" w:lineRule="auto"/>
        <w:jc w:val="left"/>
      </w:pPr>
      <w:r>
        <w:br w:type="page"/>
      </w:r>
    </w:p>
    <w:p w14:paraId="6495C283" w14:textId="49E8477F" w:rsidR="00036C5B" w:rsidRDefault="00036C5B" w:rsidP="006C3C1D">
      <w:pPr>
        <w:pStyle w:val="Heading1"/>
        <w:numPr>
          <w:ilvl w:val="0"/>
          <w:numId w:val="0"/>
        </w:numPr>
        <w:ind w:left="432" w:hanging="432"/>
        <w:rPr>
          <w:ins w:id="10" w:author="Daniel Stewart" w:date="2022-01-25T10:00:00Z"/>
        </w:rPr>
      </w:pPr>
      <w:bookmarkStart w:id="11" w:name="_Toc97625626"/>
      <w:ins w:id="12" w:author="Eric Balke" w:date="2022-01-12T15:37:00Z">
        <w:r>
          <w:lastRenderedPageBreak/>
          <w:t>Ack</w:t>
        </w:r>
      </w:ins>
      <w:ins w:id="13" w:author="Eric Balke" w:date="2022-01-12T15:38:00Z">
        <w:r>
          <w:t>nowledgements</w:t>
        </w:r>
      </w:ins>
      <w:bookmarkEnd w:id="11"/>
    </w:p>
    <w:p w14:paraId="60540384" w14:textId="77777777" w:rsidR="00036C5B" w:rsidRDefault="00036C5B" w:rsidP="00036C5B">
      <w:pPr>
        <w:rPr>
          <w:ins w:id="14" w:author="Daniel Stewart" w:date="2022-01-25T10:02:00Z"/>
        </w:rPr>
      </w:pPr>
    </w:p>
    <w:p w14:paraId="1217B653" w14:textId="7B8F9240" w:rsidR="00036C5B" w:rsidRPr="009A48D2" w:rsidRDefault="00036C5B" w:rsidP="00036C5B">
      <w:pPr>
        <w:rPr>
          <w:ins w:id="15" w:author="Daniel Stewart" w:date="2022-01-25T10:02:00Z"/>
        </w:rPr>
      </w:pPr>
      <w:ins w:id="16" w:author="Daniel Stewart" w:date="2022-01-25T10:02:00Z">
        <w:r w:rsidRPr="009A48D2">
          <w:t xml:space="preserve">This report was made possible through </w:t>
        </w:r>
      </w:ins>
      <w:r>
        <w:t xml:space="preserve">funding from </w:t>
      </w:r>
      <w:ins w:id="17" w:author="Daniel Stewart" w:date="2022-01-25T10:06:00Z">
        <w:r w:rsidRPr="009A48D2">
          <w:t>the</w:t>
        </w:r>
      </w:ins>
      <w:ins w:id="18" w:author="Daniel Stewart" w:date="2022-01-25T10:04:00Z">
        <w:r w:rsidRPr="009A48D2">
          <w:t xml:space="preserve"> B</w:t>
        </w:r>
      </w:ins>
      <w:ins w:id="19" w:author="Daniel Stewart" w:date="2022-01-25T10:05:00Z">
        <w:r w:rsidRPr="009A48D2">
          <w:t>.C.</w:t>
        </w:r>
      </w:ins>
      <w:ins w:id="20" w:author="Daniel Stewart" w:date="2022-01-25T10:04:00Z">
        <w:r w:rsidRPr="009A48D2">
          <w:t xml:space="preserve"> Wildlife Federation Wetlands Workforce </w:t>
        </w:r>
      </w:ins>
      <w:ins w:id="21" w:author="Daniel Stewart" w:date="2022-01-25T10:21:00Z">
        <w:r w:rsidRPr="009A48D2">
          <w:t>project</w:t>
        </w:r>
      </w:ins>
      <w:r w:rsidR="00652FA8">
        <w:t>. This project</w:t>
      </w:r>
      <w:ins w:id="22" w:author="Daniel Stewart" w:date="2022-01-25T12:24:00Z">
        <w:r w:rsidRPr="009A48D2">
          <w:t xml:space="preserve"> w</w:t>
        </w:r>
      </w:ins>
      <w:r>
        <w:t>as supported through</w:t>
      </w:r>
      <w:ins w:id="23" w:author="Daniel Stewart" w:date="2022-01-25T10:07:00Z">
        <w:r w:rsidRPr="009A48D2">
          <w:t xml:space="preserve"> the Healthy Watersheds Initiative</w:t>
        </w:r>
      </w:ins>
      <w:r w:rsidR="00652FA8">
        <w:t xml:space="preserve"> delivered by the Real Estate Foundation of B.C. and Watersheds B.C, with financial support from the province of British Columbia as part of its </w:t>
      </w:r>
      <w:r w:rsidR="00283B31">
        <w:t>$10 billion</w:t>
      </w:r>
      <w:r w:rsidR="00652FA8">
        <w:t xml:space="preserve"> COVID-19 response</w:t>
      </w:r>
      <w:ins w:id="24" w:author="Daniel Stewart" w:date="2022-01-25T10:04:00Z">
        <w:r w:rsidRPr="009A48D2">
          <w:t xml:space="preserve">. </w:t>
        </w:r>
      </w:ins>
      <w:ins w:id="25" w:author="Daniel Stewart" w:date="2022-01-25T10:09:00Z">
        <w:r w:rsidRPr="009A48D2">
          <w:t xml:space="preserve">Data collected in 2015 was facilitated by the </w:t>
        </w:r>
      </w:ins>
      <w:ins w:id="26" w:author="Daniel Stewart" w:date="2022-01-25T10:10:00Z">
        <w:r w:rsidRPr="009A48D2">
          <w:t xml:space="preserve">Community Mapping Network and B.C. Conservation Foundation and </w:t>
        </w:r>
      </w:ins>
      <w:ins w:id="27" w:author="Daniel Stewart" w:date="2022-01-25T10:09:00Z">
        <w:r w:rsidRPr="009A48D2">
          <w:t>funded through the National Wetland Conservation Fund</w:t>
        </w:r>
      </w:ins>
      <w:ins w:id="28" w:author="Daniel Stewart" w:date="2022-01-25T10:10:00Z">
        <w:r w:rsidRPr="009A48D2">
          <w:t>.</w:t>
        </w:r>
      </w:ins>
      <w:ins w:id="29" w:author="Daniel Stewart" w:date="2022-01-25T12:39:00Z">
        <w:r w:rsidRPr="009A48D2">
          <w:t xml:space="preserve"> We also wish to thank the Community Mapping Network for </w:t>
        </w:r>
      </w:ins>
      <w:ins w:id="30" w:author="Daniel Stewart" w:date="2022-01-25T12:40:00Z">
        <w:r w:rsidRPr="009A48D2">
          <w:t xml:space="preserve">hosting compensation site data on their BIEAP-FREMP Atlas, as this was </w:t>
        </w:r>
      </w:ins>
      <w:ins w:id="31" w:author="Daniel Stewart" w:date="2022-01-25T12:42:00Z">
        <w:r w:rsidRPr="009A48D2">
          <w:t xml:space="preserve">an </w:t>
        </w:r>
      </w:ins>
      <w:ins w:id="32" w:author="Daniel Stewart" w:date="2022-01-25T12:40:00Z">
        <w:r w:rsidRPr="009A48D2">
          <w:t>essential</w:t>
        </w:r>
      </w:ins>
      <w:ins w:id="33" w:author="Daniel Stewart" w:date="2022-01-25T12:42:00Z">
        <w:r w:rsidRPr="009A48D2">
          <w:t xml:space="preserve"> starting place</w:t>
        </w:r>
      </w:ins>
      <w:ins w:id="34" w:author="Daniel Stewart" w:date="2022-01-25T12:40:00Z">
        <w:r w:rsidRPr="009A48D2">
          <w:t xml:space="preserve"> for both 2015 and 2021 surveys.</w:t>
        </w:r>
      </w:ins>
    </w:p>
    <w:p w14:paraId="32BA39B0" w14:textId="77777777" w:rsidR="00036C5B" w:rsidRPr="009A48D2" w:rsidRDefault="00036C5B" w:rsidP="00036C5B">
      <w:pPr>
        <w:rPr>
          <w:ins w:id="35" w:author="Daniel Stewart" w:date="2022-01-25T10:02:00Z"/>
        </w:rPr>
      </w:pPr>
    </w:p>
    <w:p w14:paraId="2D43DCDF" w14:textId="77777777" w:rsidR="00036C5B" w:rsidRPr="009A48D2" w:rsidRDefault="00036C5B" w:rsidP="00036C5B">
      <w:pPr>
        <w:rPr>
          <w:ins w:id="36" w:author="Daniel Stewart" w:date="2022-01-25T10:11:00Z"/>
        </w:rPr>
      </w:pPr>
      <w:ins w:id="37" w:author="Daniel Stewart" w:date="2022-01-25T10:08:00Z">
        <w:r w:rsidRPr="009A48D2">
          <w:t xml:space="preserve">The authors </w:t>
        </w:r>
      </w:ins>
      <w:ins w:id="38" w:author="Daniel Stewart" w:date="2022-01-25T12:41:00Z">
        <w:r w:rsidRPr="009A48D2">
          <w:t xml:space="preserve">extend thanks to </w:t>
        </w:r>
      </w:ins>
      <w:ins w:id="39" w:author="Daniel Stewart" w:date="2022-01-25T10:08:00Z">
        <w:r w:rsidRPr="009A48D2">
          <w:t>landowners who allowed</w:t>
        </w:r>
      </w:ins>
      <w:ins w:id="40" w:author="Daniel Stewart" w:date="2022-01-25T12:24:00Z">
        <w:r w:rsidRPr="009A48D2">
          <w:t xml:space="preserve"> entry</w:t>
        </w:r>
      </w:ins>
      <w:ins w:id="41" w:author="Daniel Stewart" w:date="2022-01-25T10:08:00Z">
        <w:r w:rsidRPr="009A48D2">
          <w:t xml:space="preserve"> </w:t>
        </w:r>
      </w:ins>
      <w:ins w:id="42" w:author="Daniel Stewart" w:date="2022-01-25T12:41:00Z">
        <w:r w:rsidRPr="009A48D2">
          <w:t>t</w:t>
        </w:r>
      </w:ins>
      <w:ins w:id="43" w:author="Daniel Stewart" w:date="2022-01-25T12:43:00Z">
        <w:r w:rsidRPr="009A48D2">
          <w:t>o</w:t>
        </w:r>
      </w:ins>
      <w:ins w:id="44" w:author="Daniel Stewart" w:date="2022-01-25T10:10:00Z">
        <w:r w:rsidRPr="009A48D2">
          <w:t xml:space="preserve"> compensation marshes during </w:t>
        </w:r>
      </w:ins>
      <w:ins w:id="45" w:author="Daniel Stewart" w:date="2022-01-25T10:15:00Z">
        <w:r w:rsidRPr="009A48D2">
          <w:t xml:space="preserve">2015 and </w:t>
        </w:r>
      </w:ins>
      <w:ins w:id="46" w:author="Daniel Stewart" w:date="2022-01-25T10:10:00Z">
        <w:r w:rsidRPr="009A48D2">
          <w:t>2021 surveys. This includes Metro Vancouver</w:t>
        </w:r>
      </w:ins>
      <w:ins w:id="47" w:author="Daniel Stewart" w:date="2022-01-25T10:11:00Z">
        <w:r w:rsidRPr="009A48D2">
          <w:t xml:space="preserve"> Regional District, the Vancouver Fraser Port Authority</w:t>
        </w:r>
      </w:ins>
      <w:ins w:id="48" w:author="Daniel Stewart" w:date="2022-01-25T10:29:00Z">
        <w:r w:rsidRPr="009A48D2">
          <w:t xml:space="preserve"> (VFPA)</w:t>
        </w:r>
      </w:ins>
      <w:ins w:id="49" w:author="Daniel Stewart" w:date="2022-01-25T10:11:00Z">
        <w:r w:rsidRPr="009A48D2">
          <w:t xml:space="preserve">, </w:t>
        </w:r>
      </w:ins>
      <w:ins w:id="50" w:author="Daniel Stewart" w:date="2022-01-27T11:51:00Z">
        <w:r w:rsidRPr="009A48D2">
          <w:t>Vancouver Airport Aut</w:t>
        </w:r>
      </w:ins>
      <w:ins w:id="51" w:author="Daniel Stewart" w:date="2022-01-27T11:52:00Z">
        <w:r w:rsidRPr="009A48D2">
          <w:t>hority</w:t>
        </w:r>
      </w:ins>
      <w:ins w:id="52" w:author="Daniel Stewart" w:date="2022-01-27T11:51:00Z">
        <w:r w:rsidRPr="009A48D2">
          <w:t xml:space="preserve">, </w:t>
        </w:r>
      </w:ins>
      <w:ins w:id="53" w:author="Daniel Stewart" w:date="2022-01-25T10:15:00Z">
        <w:r w:rsidRPr="009A48D2">
          <w:t xml:space="preserve">Pacific Custom Logistics, Ladner Yacht Club, </w:t>
        </w:r>
      </w:ins>
      <w:ins w:id="54" w:author="Daniel Stewart" w:date="2022-01-25T10:17:00Z">
        <w:r w:rsidRPr="009A48D2">
          <w:t>S&amp;R Sawmills Ltd.,</w:t>
        </w:r>
      </w:ins>
      <w:ins w:id="55" w:author="Daniel Stewart" w:date="2022-01-25T10:19:00Z">
        <w:r w:rsidRPr="009A48D2">
          <w:t xml:space="preserve"> Blue Heron Marina Estates,</w:t>
        </w:r>
      </w:ins>
      <w:ins w:id="56" w:author="Daniel Stewart" w:date="2022-01-25T10:17:00Z">
        <w:r w:rsidRPr="009A48D2">
          <w:t xml:space="preserve"> and the </w:t>
        </w:r>
      </w:ins>
      <w:ins w:id="57" w:author="Daniel Stewart" w:date="2022-01-25T10:20:00Z">
        <w:r w:rsidRPr="009A48D2">
          <w:t xml:space="preserve">B.C. </w:t>
        </w:r>
      </w:ins>
      <w:ins w:id="58" w:author="Daniel Stewart" w:date="2022-01-25T10:17:00Z">
        <w:r w:rsidRPr="009A48D2">
          <w:t xml:space="preserve">Ministry </w:t>
        </w:r>
      </w:ins>
      <w:ins w:id="59" w:author="Daniel Stewart" w:date="2022-01-25T10:18:00Z">
        <w:r w:rsidRPr="009A48D2">
          <w:t>of Forests, Lands</w:t>
        </w:r>
      </w:ins>
      <w:ins w:id="60" w:author="Daniel Stewart" w:date="2022-01-25T10:20:00Z">
        <w:r w:rsidRPr="009A48D2">
          <w:t xml:space="preserve">, </w:t>
        </w:r>
      </w:ins>
      <w:ins w:id="61" w:author="Daniel Stewart" w:date="2022-01-25T10:18:00Z">
        <w:r w:rsidRPr="009A48D2">
          <w:t>Natural</w:t>
        </w:r>
      </w:ins>
      <w:ins w:id="62" w:author="Daniel Stewart" w:date="2022-01-25T10:20:00Z">
        <w:r w:rsidRPr="009A48D2">
          <w:t xml:space="preserve"> Resource Operations and Rural Development</w:t>
        </w:r>
      </w:ins>
      <w:ins w:id="63" w:author="Daniel Stewart" w:date="2022-01-25T10:28:00Z">
        <w:r w:rsidRPr="009A48D2">
          <w:t xml:space="preserve"> (MFLNRORD)</w:t>
        </w:r>
      </w:ins>
      <w:ins w:id="64" w:author="Daniel Stewart" w:date="2022-01-25T10:20:00Z">
        <w:r w:rsidRPr="009A48D2">
          <w:t>.</w:t>
        </w:r>
      </w:ins>
      <w:ins w:id="65" w:author="Daniel Stewart" w:date="2022-01-25T10:17:00Z">
        <w:r w:rsidRPr="009A48D2">
          <w:t xml:space="preserve"> </w:t>
        </w:r>
      </w:ins>
    </w:p>
    <w:p w14:paraId="1F7D18E0" w14:textId="77777777" w:rsidR="00036C5B" w:rsidRPr="009A48D2" w:rsidRDefault="00036C5B" w:rsidP="00036C5B">
      <w:pPr>
        <w:rPr>
          <w:ins w:id="66" w:author="Eric Balke" w:date="2022-01-12T15:37:00Z"/>
        </w:rPr>
      </w:pPr>
    </w:p>
    <w:p w14:paraId="58D27D06" w14:textId="641F5477" w:rsidR="00036C5B" w:rsidRPr="009A48D2" w:rsidRDefault="00036C5B" w:rsidP="00036C5B">
      <w:pPr>
        <w:rPr>
          <w:ins w:id="67" w:author="Daniel Stewart" w:date="2022-01-25T12:37:00Z"/>
        </w:rPr>
      </w:pPr>
      <w:ins w:id="68" w:author="Daniel Stewart" w:date="2022-01-25T10:22:00Z">
        <w:r w:rsidRPr="009A48D2">
          <w:t xml:space="preserve">With gratitude we wish to acknowledge the time and </w:t>
        </w:r>
      </w:ins>
      <w:ins w:id="69" w:author="Daniel Stewart" w:date="2022-01-25T10:30:00Z">
        <w:r w:rsidRPr="009A48D2">
          <w:t xml:space="preserve">expertise offered </w:t>
        </w:r>
      </w:ins>
      <w:ins w:id="70" w:author="Daniel Stewart" w:date="2022-01-25T10:22:00Z">
        <w:r w:rsidRPr="009A48D2">
          <w:t>by</w:t>
        </w:r>
      </w:ins>
      <w:ins w:id="71" w:author="Daniel Stewart" w:date="2022-01-25T10:30:00Z">
        <w:r w:rsidRPr="009A48D2">
          <w:t xml:space="preserve"> </w:t>
        </w:r>
      </w:ins>
      <w:ins w:id="72" w:author="Daniel Stewart" w:date="2022-01-25T10:22:00Z">
        <w:r w:rsidRPr="009A48D2">
          <w:t xml:space="preserve">reviewers of this report. These include </w:t>
        </w:r>
      </w:ins>
      <w:ins w:id="73" w:author="Daniel Stewart" w:date="2022-01-25T10:23:00Z">
        <w:r w:rsidRPr="009A48D2">
          <w:t>Gary Williams (G L Williams &amp; Associates Ltd.), Mark Adams (Envirowest</w:t>
        </w:r>
      </w:ins>
      <w:ins w:id="74" w:author="Daniel Stewart" w:date="2022-01-25T10:24:00Z">
        <w:r w:rsidRPr="009A48D2">
          <w:t xml:space="preserve"> Consultants Inc</w:t>
        </w:r>
      </w:ins>
      <w:ins w:id="75" w:author="Daniel Stewart" w:date="2022-01-25T10:23:00Z">
        <w:r w:rsidRPr="009A48D2">
          <w:t>.)</w:t>
        </w:r>
      </w:ins>
      <w:ins w:id="76" w:author="Daniel Stewart" w:date="2022-01-25T10:24:00Z">
        <w:r w:rsidRPr="009A48D2">
          <w:t>, Krista Forysin</w:t>
        </w:r>
      </w:ins>
      <w:ins w:id="77" w:author="Daniel Stewart" w:date="2022-01-25T10:25:00Z">
        <w:r w:rsidRPr="009A48D2">
          <w:t xml:space="preserve">ski (Fisheries and Oceans Canada), Robert Sambrook (Fisheries and Oceans Canada), </w:t>
        </w:r>
      </w:ins>
      <w:ins w:id="78" w:author="Daniel Stewart" w:date="2022-01-25T10:27:00Z">
        <w:r w:rsidRPr="009A48D2">
          <w:t>xʷməθkʷəy̓əm</w:t>
        </w:r>
      </w:ins>
      <w:ins w:id="79" w:author="Daniel Stewart" w:date="2022-01-25T10:31:00Z">
        <w:r w:rsidRPr="009A48D2">
          <w:t xml:space="preserve"> [</w:t>
        </w:r>
      </w:ins>
      <w:ins w:id="80" w:author="Daniel Stewart" w:date="2022-01-25T10:26:00Z">
        <w:r w:rsidRPr="009A48D2">
          <w:t>Musqueam</w:t>
        </w:r>
      </w:ins>
      <w:ins w:id="81" w:author="Daniel Stewart" w:date="2022-01-25T10:31:00Z">
        <w:r w:rsidRPr="009A48D2">
          <w:t>]</w:t>
        </w:r>
      </w:ins>
      <w:r w:rsidR="00962E05">
        <w:t xml:space="preserve"> Environmental Stewardship Department</w:t>
      </w:r>
      <w:ins w:id="82" w:author="Daniel Stewart" w:date="2022-01-25T10:28:00Z">
        <w:r w:rsidRPr="009A48D2">
          <w:t>, Shane Byrne (MFLNRORD)</w:t>
        </w:r>
      </w:ins>
      <w:ins w:id="83" w:author="Daniel Stewart" w:date="2022-01-25T10:29:00Z">
        <w:r w:rsidRPr="009A48D2">
          <w:t>, Vanessa Koo (</w:t>
        </w:r>
      </w:ins>
      <w:r>
        <w:t>VFPA</w:t>
      </w:r>
      <w:ins w:id="84" w:author="Daniel Stewart" w:date="2022-01-25T10:29:00Z">
        <w:r w:rsidRPr="009A48D2">
          <w:t>)</w:t>
        </w:r>
      </w:ins>
      <w:r w:rsidR="007D3C5C">
        <w:t xml:space="preserve">, and </w:t>
      </w:r>
      <w:ins w:id="85" w:author="Daniel Stewart" w:date="2022-01-25T10:29:00Z">
        <w:r w:rsidRPr="009A48D2">
          <w:t>C</w:t>
        </w:r>
      </w:ins>
      <w:ins w:id="86" w:author="Daniel Stewart" w:date="2022-01-25T10:30:00Z">
        <w:r w:rsidRPr="009A48D2">
          <w:t>harlotte Olson (</w:t>
        </w:r>
      </w:ins>
      <w:r>
        <w:t>VFPA</w:t>
      </w:r>
      <w:ins w:id="87" w:author="Daniel Stewart" w:date="2022-01-25T10:30:00Z">
        <w:r w:rsidRPr="009A48D2">
          <w:t>)</w:t>
        </w:r>
      </w:ins>
      <w:r>
        <w:t>. We also thank Sean Boyd (Environment and Climate Change Canada) and Dominic Janus (University of British Columbia</w:t>
      </w:r>
      <w:r w:rsidR="007D3C5C">
        <w:t xml:space="preserve"> [UBC]</w:t>
      </w:r>
      <w:r>
        <w:t>) for their input on Canada Geese in the estuary</w:t>
      </w:r>
      <w:r w:rsidR="00C437B7">
        <w:t xml:space="preserve">. Finally, we wish to thank </w:t>
      </w:r>
      <w:r w:rsidR="007D3C5C">
        <w:t>Johnny Xi and Biljana Stojokova (UBC Applied Statistics) for</w:t>
      </w:r>
      <w:r w:rsidR="00C437B7">
        <w:t xml:space="preserve"> guiding us in the development of our models. </w:t>
      </w:r>
    </w:p>
    <w:p w14:paraId="1E133EFA" w14:textId="77777777" w:rsidR="00036C5B" w:rsidRPr="009A48D2" w:rsidRDefault="00036C5B" w:rsidP="00036C5B">
      <w:pPr>
        <w:rPr>
          <w:ins w:id="88" w:author="Daniel Stewart" w:date="2022-01-25T12:37:00Z"/>
        </w:rPr>
      </w:pPr>
    </w:p>
    <w:p w14:paraId="6363B098" w14:textId="77777777" w:rsidR="00036C5B" w:rsidRPr="009A48D2" w:rsidRDefault="00036C5B" w:rsidP="00036C5B">
      <w:pPr>
        <w:rPr>
          <w:ins w:id="89" w:author="Daniel Stewart" w:date="2022-01-25T12:36:00Z"/>
        </w:rPr>
      </w:pPr>
    </w:p>
    <w:p w14:paraId="027AA4C5" w14:textId="77777777" w:rsidR="00036C5B" w:rsidRPr="009A48D2" w:rsidRDefault="00036C5B" w:rsidP="00036C5B">
      <w:pPr>
        <w:rPr>
          <w:ins w:id="90" w:author="Daniel Stewart" w:date="2022-01-25T12:36:00Z"/>
        </w:rPr>
      </w:pPr>
    </w:p>
    <w:p w14:paraId="360FBC1C" w14:textId="77777777" w:rsidR="00036C5B" w:rsidRDefault="00036C5B" w:rsidP="00036C5B">
      <w:pPr>
        <w:rPr>
          <w:ins w:id="91" w:author="Daniel Stewart" w:date="2022-01-25T12:36:00Z"/>
        </w:rPr>
      </w:pPr>
    </w:p>
    <w:p w14:paraId="107AD3EE" w14:textId="14B04DE7" w:rsidR="00036C5B" w:rsidRDefault="00036C5B">
      <w:pPr>
        <w:spacing w:line="240" w:lineRule="auto"/>
        <w:jc w:val="left"/>
      </w:pPr>
      <w:r>
        <w:br w:type="page"/>
      </w:r>
    </w:p>
    <w:sdt>
      <w:sdtPr>
        <w:rPr>
          <w:rFonts w:ascii="Times New Roman" w:eastAsia="Times New Roman" w:hAnsi="Times New Roman" w:cs="Times New Roman"/>
          <w:b w:val="0"/>
          <w:bCs w:val="0"/>
          <w:color w:val="auto"/>
          <w:sz w:val="22"/>
          <w:szCs w:val="22"/>
          <w:lang w:val="en-CA" w:eastAsia="en-GB"/>
        </w:rPr>
        <w:id w:val="866492335"/>
        <w:docPartObj>
          <w:docPartGallery w:val="Table of Contents"/>
          <w:docPartUnique/>
        </w:docPartObj>
      </w:sdtPr>
      <w:sdtEndPr>
        <w:rPr>
          <w:noProof/>
        </w:rPr>
      </w:sdtEndPr>
      <w:sdtContent>
        <w:p w14:paraId="008A4B06" w14:textId="209508AF" w:rsidR="004A4304" w:rsidRPr="004A4304" w:rsidRDefault="004A4304">
          <w:pPr>
            <w:pStyle w:val="TOCHeading"/>
            <w:rPr>
              <w:rStyle w:val="Heading1Char"/>
              <w:b/>
              <w:bCs/>
            </w:rPr>
          </w:pPr>
          <w:r w:rsidRPr="004A4304">
            <w:rPr>
              <w:rStyle w:val="Heading1Char"/>
              <w:b/>
              <w:bCs/>
            </w:rPr>
            <w:t>Table of Contents</w:t>
          </w:r>
        </w:p>
        <w:p w14:paraId="4880E53E" w14:textId="46F09954" w:rsidR="00E10D2D" w:rsidRDefault="004A4304">
          <w:pPr>
            <w:pStyle w:val="TOC1"/>
            <w:rPr>
              <w:rFonts w:asciiTheme="minorHAnsi" w:eastAsiaTheme="minorEastAsia" w:hAnsiTheme="minorHAnsi" w:cstheme="minorBidi"/>
              <w:sz w:val="24"/>
              <w:szCs w:val="24"/>
            </w:rPr>
          </w:pPr>
          <w:r>
            <w:rPr>
              <w:noProof w:val="0"/>
            </w:rPr>
            <w:fldChar w:fldCharType="begin"/>
          </w:r>
          <w:r>
            <w:instrText xml:space="preserve"> TOC \o "1-3" \h \z \u </w:instrText>
          </w:r>
          <w:r>
            <w:rPr>
              <w:noProof w:val="0"/>
            </w:rPr>
            <w:fldChar w:fldCharType="separate"/>
          </w:r>
          <w:hyperlink w:anchor="_Toc97625624" w:history="1">
            <w:r w:rsidR="00E10D2D" w:rsidRPr="00D67925">
              <w:rPr>
                <w:rStyle w:val="Hyperlink"/>
              </w:rPr>
              <w:t>Abstract</w:t>
            </w:r>
            <w:r w:rsidR="00E10D2D">
              <w:rPr>
                <w:webHidden/>
              </w:rPr>
              <w:tab/>
            </w:r>
            <w:r w:rsidR="00E10D2D">
              <w:rPr>
                <w:webHidden/>
              </w:rPr>
              <w:fldChar w:fldCharType="begin"/>
            </w:r>
            <w:r w:rsidR="00E10D2D">
              <w:rPr>
                <w:webHidden/>
              </w:rPr>
              <w:instrText xml:space="preserve"> PAGEREF _Toc97625624 \h </w:instrText>
            </w:r>
            <w:r w:rsidR="00E10D2D">
              <w:rPr>
                <w:webHidden/>
              </w:rPr>
            </w:r>
            <w:r w:rsidR="00E10D2D">
              <w:rPr>
                <w:webHidden/>
              </w:rPr>
              <w:fldChar w:fldCharType="separate"/>
            </w:r>
            <w:r w:rsidR="00E10D2D">
              <w:rPr>
                <w:webHidden/>
              </w:rPr>
              <w:t>i</w:t>
            </w:r>
            <w:r w:rsidR="00E10D2D">
              <w:rPr>
                <w:webHidden/>
              </w:rPr>
              <w:fldChar w:fldCharType="end"/>
            </w:r>
          </w:hyperlink>
        </w:p>
        <w:p w14:paraId="13E75404" w14:textId="347C29BE" w:rsidR="00E10D2D" w:rsidRDefault="00E10D2D">
          <w:pPr>
            <w:pStyle w:val="TOC1"/>
            <w:rPr>
              <w:rFonts w:asciiTheme="minorHAnsi" w:eastAsiaTheme="minorEastAsia" w:hAnsiTheme="minorHAnsi" w:cstheme="minorBidi"/>
              <w:sz w:val="24"/>
              <w:szCs w:val="24"/>
            </w:rPr>
          </w:pPr>
          <w:hyperlink w:anchor="_Toc97625625" w:history="1">
            <w:r w:rsidRPr="00D67925">
              <w:rPr>
                <w:rStyle w:val="Hyperlink"/>
              </w:rPr>
              <w:t>Lay Summary</w:t>
            </w:r>
            <w:r>
              <w:rPr>
                <w:webHidden/>
              </w:rPr>
              <w:tab/>
            </w:r>
            <w:r>
              <w:rPr>
                <w:webHidden/>
              </w:rPr>
              <w:fldChar w:fldCharType="begin"/>
            </w:r>
            <w:r>
              <w:rPr>
                <w:webHidden/>
              </w:rPr>
              <w:instrText xml:space="preserve"> PAGEREF _Toc97625625 \h </w:instrText>
            </w:r>
            <w:r>
              <w:rPr>
                <w:webHidden/>
              </w:rPr>
            </w:r>
            <w:r>
              <w:rPr>
                <w:webHidden/>
              </w:rPr>
              <w:fldChar w:fldCharType="separate"/>
            </w:r>
            <w:r>
              <w:rPr>
                <w:webHidden/>
              </w:rPr>
              <w:t>ii</w:t>
            </w:r>
            <w:r>
              <w:rPr>
                <w:webHidden/>
              </w:rPr>
              <w:fldChar w:fldCharType="end"/>
            </w:r>
          </w:hyperlink>
        </w:p>
        <w:p w14:paraId="2C8EE4C9" w14:textId="0E32B818" w:rsidR="00E10D2D" w:rsidRDefault="00E10D2D">
          <w:pPr>
            <w:pStyle w:val="TOC1"/>
            <w:rPr>
              <w:rFonts w:asciiTheme="minorHAnsi" w:eastAsiaTheme="minorEastAsia" w:hAnsiTheme="minorHAnsi" w:cstheme="minorBidi"/>
              <w:sz w:val="24"/>
              <w:szCs w:val="24"/>
            </w:rPr>
          </w:pPr>
          <w:hyperlink w:anchor="_Toc97625626" w:history="1">
            <w:r w:rsidRPr="00D67925">
              <w:rPr>
                <w:rStyle w:val="Hyperlink"/>
              </w:rPr>
              <w:t>Acknowledgements</w:t>
            </w:r>
            <w:r>
              <w:rPr>
                <w:webHidden/>
              </w:rPr>
              <w:tab/>
            </w:r>
            <w:r>
              <w:rPr>
                <w:webHidden/>
              </w:rPr>
              <w:fldChar w:fldCharType="begin"/>
            </w:r>
            <w:r>
              <w:rPr>
                <w:webHidden/>
              </w:rPr>
              <w:instrText xml:space="preserve"> PAGEREF _Toc97625626 \h </w:instrText>
            </w:r>
            <w:r>
              <w:rPr>
                <w:webHidden/>
              </w:rPr>
            </w:r>
            <w:r>
              <w:rPr>
                <w:webHidden/>
              </w:rPr>
              <w:fldChar w:fldCharType="separate"/>
            </w:r>
            <w:r>
              <w:rPr>
                <w:webHidden/>
              </w:rPr>
              <w:t>iii</w:t>
            </w:r>
            <w:r>
              <w:rPr>
                <w:webHidden/>
              </w:rPr>
              <w:fldChar w:fldCharType="end"/>
            </w:r>
          </w:hyperlink>
        </w:p>
        <w:p w14:paraId="00EBC9DE" w14:textId="3DB2A427" w:rsidR="00E10D2D" w:rsidRDefault="00E10D2D">
          <w:pPr>
            <w:pStyle w:val="TOC1"/>
            <w:rPr>
              <w:rFonts w:asciiTheme="minorHAnsi" w:eastAsiaTheme="minorEastAsia" w:hAnsiTheme="minorHAnsi" w:cstheme="minorBidi"/>
              <w:sz w:val="24"/>
              <w:szCs w:val="24"/>
            </w:rPr>
          </w:pPr>
          <w:hyperlink w:anchor="_Toc97625627" w:history="1">
            <w:r w:rsidRPr="00D67925">
              <w:rPr>
                <w:rStyle w:val="Hyperlink"/>
              </w:rPr>
              <w:t>List of Tables</w:t>
            </w:r>
            <w:r>
              <w:rPr>
                <w:webHidden/>
              </w:rPr>
              <w:tab/>
            </w:r>
            <w:r>
              <w:rPr>
                <w:webHidden/>
              </w:rPr>
              <w:fldChar w:fldCharType="begin"/>
            </w:r>
            <w:r>
              <w:rPr>
                <w:webHidden/>
              </w:rPr>
              <w:instrText xml:space="preserve"> PAGEREF _Toc97625627 \h </w:instrText>
            </w:r>
            <w:r>
              <w:rPr>
                <w:webHidden/>
              </w:rPr>
            </w:r>
            <w:r>
              <w:rPr>
                <w:webHidden/>
              </w:rPr>
              <w:fldChar w:fldCharType="separate"/>
            </w:r>
            <w:r>
              <w:rPr>
                <w:webHidden/>
              </w:rPr>
              <w:t>vi</w:t>
            </w:r>
            <w:r>
              <w:rPr>
                <w:webHidden/>
              </w:rPr>
              <w:fldChar w:fldCharType="end"/>
            </w:r>
          </w:hyperlink>
        </w:p>
        <w:p w14:paraId="70ABEAC4" w14:textId="65B4C241" w:rsidR="00E10D2D" w:rsidRDefault="00E10D2D">
          <w:pPr>
            <w:pStyle w:val="TOC1"/>
            <w:rPr>
              <w:rFonts w:asciiTheme="minorHAnsi" w:eastAsiaTheme="minorEastAsia" w:hAnsiTheme="minorHAnsi" w:cstheme="minorBidi"/>
              <w:sz w:val="24"/>
              <w:szCs w:val="24"/>
            </w:rPr>
          </w:pPr>
          <w:hyperlink w:anchor="_Toc97625628" w:history="1">
            <w:r w:rsidRPr="00D67925">
              <w:rPr>
                <w:rStyle w:val="Hyperlink"/>
              </w:rPr>
              <w:t>List of Figures</w:t>
            </w:r>
            <w:r>
              <w:rPr>
                <w:webHidden/>
              </w:rPr>
              <w:tab/>
            </w:r>
            <w:r>
              <w:rPr>
                <w:webHidden/>
              </w:rPr>
              <w:fldChar w:fldCharType="begin"/>
            </w:r>
            <w:r>
              <w:rPr>
                <w:webHidden/>
              </w:rPr>
              <w:instrText xml:space="preserve"> PAGEREF _Toc97625628 \h </w:instrText>
            </w:r>
            <w:r>
              <w:rPr>
                <w:webHidden/>
              </w:rPr>
            </w:r>
            <w:r>
              <w:rPr>
                <w:webHidden/>
              </w:rPr>
              <w:fldChar w:fldCharType="separate"/>
            </w:r>
            <w:r>
              <w:rPr>
                <w:webHidden/>
              </w:rPr>
              <w:t>vii</w:t>
            </w:r>
            <w:r>
              <w:rPr>
                <w:webHidden/>
              </w:rPr>
              <w:fldChar w:fldCharType="end"/>
            </w:r>
          </w:hyperlink>
        </w:p>
        <w:p w14:paraId="0E5A45FC" w14:textId="59B5375F" w:rsidR="00E10D2D" w:rsidRDefault="00E10D2D">
          <w:pPr>
            <w:pStyle w:val="TOC1"/>
            <w:rPr>
              <w:rFonts w:asciiTheme="minorHAnsi" w:eastAsiaTheme="minorEastAsia" w:hAnsiTheme="minorHAnsi" w:cstheme="minorBidi"/>
              <w:sz w:val="24"/>
              <w:szCs w:val="24"/>
            </w:rPr>
          </w:pPr>
          <w:hyperlink w:anchor="_Toc97625629" w:history="1">
            <w:r w:rsidRPr="00D67925">
              <w:rPr>
                <w:rStyle w:val="Hyperlink"/>
              </w:rPr>
              <w:t>1</w:t>
            </w:r>
            <w:r>
              <w:rPr>
                <w:rFonts w:asciiTheme="minorHAnsi" w:eastAsiaTheme="minorEastAsia" w:hAnsiTheme="minorHAnsi" w:cstheme="minorBidi"/>
                <w:sz w:val="24"/>
                <w:szCs w:val="24"/>
              </w:rPr>
              <w:tab/>
            </w:r>
            <w:r w:rsidRPr="00D67925">
              <w:rPr>
                <w:rStyle w:val="Hyperlink"/>
              </w:rPr>
              <w:t>Introduction</w:t>
            </w:r>
            <w:r>
              <w:rPr>
                <w:webHidden/>
              </w:rPr>
              <w:tab/>
            </w:r>
            <w:r>
              <w:rPr>
                <w:webHidden/>
              </w:rPr>
              <w:fldChar w:fldCharType="begin"/>
            </w:r>
            <w:r>
              <w:rPr>
                <w:webHidden/>
              </w:rPr>
              <w:instrText xml:space="preserve"> PAGEREF _Toc97625629 \h </w:instrText>
            </w:r>
            <w:r>
              <w:rPr>
                <w:webHidden/>
              </w:rPr>
            </w:r>
            <w:r>
              <w:rPr>
                <w:webHidden/>
              </w:rPr>
              <w:fldChar w:fldCharType="separate"/>
            </w:r>
            <w:r>
              <w:rPr>
                <w:webHidden/>
              </w:rPr>
              <w:t>1</w:t>
            </w:r>
            <w:r>
              <w:rPr>
                <w:webHidden/>
              </w:rPr>
              <w:fldChar w:fldCharType="end"/>
            </w:r>
          </w:hyperlink>
        </w:p>
        <w:p w14:paraId="383B9F67" w14:textId="3BF011AB" w:rsidR="00E10D2D" w:rsidRDefault="00E10D2D">
          <w:pPr>
            <w:pStyle w:val="TOC1"/>
            <w:rPr>
              <w:rFonts w:asciiTheme="minorHAnsi" w:eastAsiaTheme="minorEastAsia" w:hAnsiTheme="minorHAnsi" w:cstheme="minorBidi"/>
              <w:sz w:val="24"/>
              <w:szCs w:val="24"/>
            </w:rPr>
          </w:pPr>
          <w:hyperlink w:anchor="_Toc97625631" w:history="1">
            <w:r w:rsidRPr="00D67925">
              <w:rPr>
                <w:rStyle w:val="Hyperlink"/>
              </w:rPr>
              <w:t>2</w:t>
            </w:r>
            <w:r>
              <w:rPr>
                <w:rFonts w:asciiTheme="minorHAnsi" w:eastAsiaTheme="minorEastAsia" w:hAnsiTheme="minorHAnsi" w:cstheme="minorBidi"/>
                <w:sz w:val="24"/>
                <w:szCs w:val="24"/>
              </w:rPr>
              <w:tab/>
            </w:r>
            <w:r w:rsidRPr="00D67925">
              <w:rPr>
                <w:rStyle w:val="Hyperlink"/>
              </w:rPr>
              <w:t>Methods</w:t>
            </w:r>
            <w:r>
              <w:rPr>
                <w:webHidden/>
              </w:rPr>
              <w:tab/>
            </w:r>
            <w:r>
              <w:rPr>
                <w:webHidden/>
              </w:rPr>
              <w:fldChar w:fldCharType="begin"/>
            </w:r>
            <w:r>
              <w:rPr>
                <w:webHidden/>
              </w:rPr>
              <w:instrText xml:space="preserve"> PAGEREF _Toc97625631 \h </w:instrText>
            </w:r>
            <w:r>
              <w:rPr>
                <w:webHidden/>
              </w:rPr>
            </w:r>
            <w:r>
              <w:rPr>
                <w:webHidden/>
              </w:rPr>
              <w:fldChar w:fldCharType="separate"/>
            </w:r>
            <w:r>
              <w:rPr>
                <w:webHidden/>
              </w:rPr>
              <w:t>4</w:t>
            </w:r>
            <w:r>
              <w:rPr>
                <w:webHidden/>
              </w:rPr>
              <w:fldChar w:fldCharType="end"/>
            </w:r>
          </w:hyperlink>
        </w:p>
        <w:p w14:paraId="625EF780" w14:textId="28C76191" w:rsidR="00E10D2D" w:rsidRDefault="00E10D2D">
          <w:pPr>
            <w:pStyle w:val="TOC2"/>
            <w:rPr>
              <w:rFonts w:asciiTheme="minorHAnsi" w:eastAsiaTheme="minorEastAsia" w:hAnsiTheme="minorHAnsi" w:cstheme="minorBidi"/>
              <w:sz w:val="24"/>
              <w:szCs w:val="24"/>
            </w:rPr>
          </w:pPr>
          <w:hyperlink w:anchor="_Toc97625632" w:history="1">
            <w:r w:rsidRPr="00D67925">
              <w:rPr>
                <w:rStyle w:val="Hyperlink"/>
              </w:rPr>
              <w:t>2.1</w:t>
            </w:r>
            <w:r>
              <w:rPr>
                <w:rFonts w:asciiTheme="minorHAnsi" w:eastAsiaTheme="minorEastAsia" w:hAnsiTheme="minorHAnsi" w:cstheme="minorBidi"/>
                <w:sz w:val="24"/>
                <w:szCs w:val="24"/>
              </w:rPr>
              <w:tab/>
            </w:r>
            <w:r w:rsidRPr="00D67925">
              <w:rPr>
                <w:rStyle w:val="Hyperlink"/>
              </w:rPr>
              <w:t>Field Sampling</w:t>
            </w:r>
            <w:r>
              <w:rPr>
                <w:webHidden/>
              </w:rPr>
              <w:tab/>
            </w:r>
            <w:r>
              <w:rPr>
                <w:webHidden/>
              </w:rPr>
              <w:fldChar w:fldCharType="begin"/>
            </w:r>
            <w:r>
              <w:rPr>
                <w:webHidden/>
              </w:rPr>
              <w:instrText xml:space="preserve"> PAGEREF _Toc97625632 \h </w:instrText>
            </w:r>
            <w:r>
              <w:rPr>
                <w:webHidden/>
              </w:rPr>
            </w:r>
            <w:r>
              <w:rPr>
                <w:webHidden/>
              </w:rPr>
              <w:fldChar w:fldCharType="separate"/>
            </w:r>
            <w:r>
              <w:rPr>
                <w:webHidden/>
              </w:rPr>
              <w:t>4</w:t>
            </w:r>
            <w:r>
              <w:rPr>
                <w:webHidden/>
              </w:rPr>
              <w:fldChar w:fldCharType="end"/>
            </w:r>
          </w:hyperlink>
        </w:p>
        <w:p w14:paraId="7049D578" w14:textId="2D5DB74F" w:rsidR="00E10D2D" w:rsidRDefault="00E10D2D">
          <w:pPr>
            <w:pStyle w:val="TOC2"/>
            <w:rPr>
              <w:rFonts w:asciiTheme="minorHAnsi" w:eastAsiaTheme="minorEastAsia" w:hAnsiTheme="minorHAnsi" w:cstheme="minorBidi"/>
              <w:sz w:val="24"/>
              <w:szCs w:val="24"/>
            </w:rPr>
          </w:pPr>
          <w:hyperlink w:anchor="_Toc97625633" w:history="1">
            <w:r w:rsidRPr="00D67925">
              <w:rPr>
                <w:rStyle w:val="Hyperlink"/>
              </w:rPr>
              <w:t>2.2</w:t>
            </w:r>
            <w:r>
              <w:rPr>
                <w:rFonts w:asciiTheme="minorHAnsi" w:eastAsiaTheme="minorEastAsia" w:hAnsiTheme="minorHAnsi" w:cstheme="minorBidi"/>
                <w:sz w:val="24"/>
                <w:szCs w:val="24"/>
              </w:rPr>
              <w:tab/>
            </w:r>
            <w:r w:rsidRPr="00D67925">
              <w:rPr>
                <w:rStyle w:val="Hyperlink"/>
              </w:rPr>
              <w:t>Spatial Data</w:t>
            </w:r>
            <w:r>
              <w:rPr>
                <w:webHidden/>
              </w:rPr>
              <w:tab/>
            </w:r>
            <w:r>
              <w:rPr>
                <w:webHidden/>
              </w:rPr>
              <w:fldChar w:fldCharType="begin"/>
            </w:r>
            <w:r>
              <w:rPr>
                <w:webHidden/>
              </w:rPr>
              <w:instrText xml:space="preserve"> PAGEREF _Toc97625633 \h </w:instrText>
            </w:r>
            <w:r>
              <w:rPr>
                <w:webHidden/>
              </w:rPr>
            </w:r>
            <w:r>
              <w:rPr>
                <w:webHidden/>
              </w:rPr>
              <w:fldChar w:fldCharType="separate"/>
            </w:r>
            <w:r>
              <w:rPr>
                <w:webHidden/>
              </w:rPr>
              <w:t>6</w:t>
            </w:r>
            <w:r>
              <w:rPr>
                <w:webHidden/>
              </w:rPr>
              <w:fldChar w:fldCharType="end"/>
            </w:r>
          </w:hyperlink>
        </w:p>
        <w:p w14:paraId="5B8F52FB" w14:textId="74060905" w:rsidR="00E10D2D" w:rsidRDefault="00E10D2D">
          <w:pPr>
            <w:pStyle w:val="TOC2"/>
            <w:rPr>
              <w:rFonts w:asciiTheme="minorHAnsi" w:eastAsiaTheme="minorEastAsia" w:hAnsiTheme="minorHAnsi" w:cstheme="minorBidi"/>
              <w:sz w:val="24"/>
              <w:szCs w:val="24"/>
            </w:rPr>
          </w:pPr>
          <w:hyperlink w:anchor="_Toc97625634" w:history="1">
            <w:r w:rsidRPr="00D67925">
              <w:rPr>
                <w:rStyle w:val="Hyperlink"/>
              </w:rPr>
              <w:t>2.3</w:t>
            </w:r>
            <w:r>
              <w:rPr>
                <w:rFonts w:asciiTheme="minorHAnsi" w:eastAsiaTheme="minorEastAsia" w:hAnsiTheme="minorHAnsi" w:cstheme="minorBidi"/>
                <w:sz w:val="24"/>
                <w:szCs w:val="24"/>
              </w:rPr>
              <w:tab/>
            </w:r>
            <w:r w:rsidRPr="00D67925">
              <w:rPr>
                <w:rStyle w:val="Hyperlink"/>
              </w:rPr>
              <w:t>Statistical Analysis</w:t>
            </w:r>
            <w:r>
              <w:rPr>
                <w:webHidden/>
              </w:rPr>
              <w:tab/>
            </w:r>
            <w:r>
              <w:rPr>
                <w:webHidden/>
              </w:rPr>
              <w:fldChar w:fldCharType="begin"/>
            </w:r>
            <w:r>
              <w:rPr>
                <w:webHidden/>
              </w:rPr>
              <w:instrText xml:space="preserve"> PAGEREF _Toc97625634 \h </w:instrText>
            </w:r>
            <w:r>
              <w:rPr>
                <w:webHidden/>
              </w:rPr>
            </w:r>
            <w:r>
              <w:rPr>
                <w:webHidden/>
              </w:rPr>
              <w:fldChar w:fldCharType="separate"/>
            </w:r>
            <w:r>
              <w:rPr>
                <w:webHidden/>
              </w:rPr>
              <w:t>7</w:t>
            </w:r>
            <w:r>
              <w:rPr>
                <w:webHidden/>
              </w:rPr>
              <w:fldChar w:fldCharType="end"/>
            </w:r>
          </w:hyperlink>
        </w:p>
        <w:p w14:paraId="246F40BA" w14:textId="3AEC0539" w:rsidR="00E10D2D" w:rsidRDefault="00E10D2D">
          <w:pPr>
            <w:pStyle w:val="TOC3"/>
            <w:rPr>
              <w:rFonts w:asciiTheme="minorHAnsi" w:eastAsiaTheme="minorEastAsia" w:hAnsiTheme="minorHAnsi" w:cstheme="minorBidi"/>
              <w:sz w:val="24"/>
              <w:szCs w:val="24"/>
            </w:rPr>
          </w:pPr>
          <w:hyperlink w:anchor="_Toc97625635" w:history="1">
            <w:r w:rsidRPr="00D67925">
              <w:rPr>
                <w:rStyle w:val="Hyperlink"/>
              </w:rPr>
              <w:t>2.3.1</w:t>
            </w:r>
            <w:r>
              <w:rPr>
                <w:rFonts w:asciiTheme="minorHAnsi" w:eastAsiaTheme="minorEastAsia" w:hAnsiTheme="minorHAnsi" w:cstheme="minorBidi"/>
                <w:sz w:val="24"/>
                <w:szCs w:val="24"/>
              </w:rPr>
              <w:tab/>
            </w:r>
            <w:r w:rsidRPr="00D67925">
              <w:rPr>
                <w:rStyle w:val="Hyperlink"/>
              </w:rPr>
              <w:t>Marsh Recession</w:t>
            </w:r>
            <w:r>
              <w:rPr>
                <w:webHidden/>
              </w:rPr>
              <w:tab/>
            </w:r>
            <w:r>
              <w:rPr>
                <w:webHidden/>
              </w:rPr>
              <w:fldChar w:fldCharType="begin"/>
            </w:r>
            <w:r>
              <w:rPr>
                <w:webHidden/>
              </w:rPr>
              <w:instrText xml:space="preserve"> PAGEREF _Toc97625635 \h </w:instrText>
            </w:r>
            <w:r>
              <w:rPr>
                <w:webHidden/>
              </w:rPr>
            </w:r>
            <w:r>
              <w:rPr>
                <w:webHidden/>
              </w:rPr>
              <w:fldChar w:fldCharType="separate"/>
            </w:r>
            <w:r>
              <w:rPr>
                <w:webHidden/>
              </w:rPr>
              <w:t>7</w:t>
            </w:r>
            <w:r>
              <w:rPr>
                <w:webHidden/>
              </w:rPr>
              <w:fldChar w:fldCharType="end"/>
            </w:r>
          </w:hyperlink>
        </w:p>
        <w:p w14:paraId="5B12D55E" w14:textId="5C83B03F" w:rsidR="00E10D2D" w:rsidRDefault="00E10D2D">
          <w:pPr>
            <w:pStyle w:val="TOC3"/>
            <w:rPr>
              <w:rFonts w:asciiTheme="minorHAnsi" w:eastAsiaTheme="minorEastAsia" w:hAnsiTheme="minorHAnsi" w:cstheme="minorBidi"/>
              <w:sz w:val="24"/>
              <w:szCs w:val="24"/>
            </w:rPr>
          </w:pPr>
          <w:hyperlink w:anchor="_Toc97625636" w:history="1">
            <w:r w:rsidRPr="00D67925">
              <w:rPr>
                <w:rStyle w:val="Hyperlink"/>
              </w:rPr>
              <w:t>2.3.2</w:t>
            </w:r>
            <w:r>
              <w:rPr>
                <w:rFonts w:asciiTheme="minorHAnsi" w:eastAsiaTheme="minorEastAsia" w:hAnsiTheme="minorHAnsi" w:cstheme="minorBidi"/>
                <w:sz w:val="24"/>
                <w:szCs w:val="24"/>
              </w:rPr>
              <w:tab/>
            </w:r>
            <w:r w:rsidRPr="00D67925">
              <w:rPr>
                <w:rStyle w:val="Hyperlink"/>
              </w:rPr>
              <w:t>Native Dominance</w:t>
            </w:r>
            <w:r>
              <w:rPr>
                <w:webHidden/>
              </w:rPr>
              <w:tab/>
            </w:r>
            <w:r>
              <w:rPr>
                <w:webHidden/>
              </w:rPr>
              <w:fldChar w:fldCharType="begin"/>
            </w:r>
            <w:r>
              <w:rPr>
                <w:webHidden/>
              </w:rPr>
              <w:instrText xml:space="preserve"> PAGEREF _Toc97625636 \h </w:instrText>
            </w:r>
            <w:r>
              <w:rPr>
                <w:webHidden/>
              </w:rPr>
            </w:r>
            <w:r>
              <w:rPr>
                <w:webHidden/>
              </w:rPr>
              <w:fldChar w:fldCharType="separate"/>
            </w:r>
            <w:r>
              <w:rPr>
                <w:webHidden/>
              </w:rPr>
              <w:t>7</w:t>
            </w:r>
            <w:r>
              <w:rPr>
                <w:webHidden/>
              </w:rPr>
              <w:fldChar w:fldCharType="end"/>
            </w:r>
          </w:hyperlink>
        </w:p>
        <w:p w14:paraId="7C906105" w14:textId="6EFA1313" w:rsidR="00E10D2D" w:rsidRDefault="00E10D2D">
          <w:pPr>
            <w:pStyle w:val="TOC3"/>
            <w:rPr>
              <w:rFonts w:asciiTheme="minorHAnsi" w:eastAsiaTheme="minorEastAsia" w:hAnsiTheme="minorHAnsi" w:cstheme="minorBidi"/>
              <w:sz w:val="24"/>
              <w:szCs w:val="24"/>
            </w:rPr>
          </w:pPr>
          <w:hyperlink w:anchor="_Toc97625638" w:history="1">
            <w:r w:rsidRPr="00D67925">
              <w:rPr>
                <w:rStyle w:val="Hyperlink"/>
              </w:rPr>
              <w:t>2.3.3</w:t>
            </w:r>
            <w:r>
              <w:rPr>
                <w:rFonts w:asciiTheme="minorHAnsi" w:eastAsiaTheme="minorEastAsia" w:hAnsiTheme="minorHAnsi" w:cstheme="minorBidi"/>
                <w:sz w:val="24"/>
                <w:szCs w:val="24"/>
              </w:rPr>
              <w:tab/>
            </w:r>
            <w:r w:rsidRPr="00D67925">
              <w:rPr>
                <w:rStyle w:val="Hyperlink"/>
              </w:rPr>
              <w:t>Species Richness</w:t>
            </w:r>
            <w:r>
              <w:rPr>
                <w:webHidden/>
              </w:rPr>
              <w:tab/>
            </w:r>
            <w:r>
              <w:rPr>
                <w:webHidden/>
              </w:rPr>
              <w:fldChar w:fldCharType="begin"/>
            </w:r>
            <w:r>
              <w:rPr>
                <w:webHidden/>
              </w:rPr>
              <w:instrText xml:space="preserve"> PAGEREF _Toc97625638 \h </w:instrText>
            </w:r>
            <w:r>
              <w:rPr>
                <w:webHidden/>
              </w:rPr>
            </w:r>
            <w:r>
              <w:rPr>
                <w:webHidden/>
              </w:rPr>
              <w:fldChar w:fldCharType="separate"/>
            </w:r>
            <w:r>
              <w:rPr>
                <w:webHidden/>
              </w:rPr>
              <w:t>8</w:t>
            </w:r>
            <w:r>
              <w:rPr>
                <w:webHidden/>
              </w:rPr>
              <w:fldChar w:fldCharType="end"/>
            </w:r>
          </w:hyperlink>
        </w:p>
        <w:p w14:paraId="49E6EFE8" w14:textId="36E1DABB" w:rsidR="00E10D2D" w:rsidRDefault="00E10D2D">
          <w:pPr>
            <w:pStyle w:val="TOC1"/>
            <w:rPr>
              <w:rFonts w:asciiTheme="minorHAnsi" w:eastAsiaTheme="minorEastAsia" w:hAnsiTheme="minorHAnsi" w:cstheme="minorBidi"/>
              <w:sz w:val="24"/>
              <w:szCs w:val="24"/>
            </w:rPr>
          </w:pPr>
          <w:hyperlink w:anchor="_Toc97625639" w:history="1">
            <w:r w:rsidRPr="00D67925">
              <w:rPr>
                <w:rStyle w:val="Hyperlink"/>
              </w:rPr>
              <w:t>3</w:t>
            </w:r>
            <w:r>
              <w:rPr>
                <w:rFonts w:asciiTheme="minorHAnsi" w:eastAsiaTheme="minorEastAsia" w:hAnsiTheme="minorHAnsi" w:cstheme="minorBidi"/>
                <w:sz w:val="24"/>
                <w:szCs w:val="24"/>
              </w:rPr>
              <w:tab/>
            </w:r>
            <w:r w:rsidRPr="00D67925">
              <w:rPr>
                <w:rStyle w:val="Hyperlink"/>
              </w:rPr>
              <w:t>Results</w:t>
            </w:r>
            <w:r>
              <w:rPr>
                <w:webHidden/>
              </w:rPr>
              <w:tab/>
            </w:r>
            <w:r>
              <w:rPr>
                <w:webHidden/>
              </w:rPr>
              <w:fldChar w:fldCharType="begin"/>
            </w:r>
            <w:r>
              <w:rPr>
                <w:webHidden/>
              </w:rPr>
              <w:instrText xml:space="preserve"> PAGEREF _Toc97625639 \h </w:instrText>
            </w:r>
            <w:r>
              <w:rPr>
                <w:webHidden/>
              </w:rPr>
            </w:r>
            <w:r>
              <w:rPr>
                <w:webHidden/>
              </w:rPr>
              <w:fldChar w:fldCharType="separate"/>
            </w:r>
            <w:r>
              <w:rPr>
                <w:webHidden/>
              </w:rPr>
              <w:t>8</w:t>
            </w:r>
            <w:r>
              <w:rPr>
                <w:webHidden/>
              </w:rPr>
              <w:fldChar w:fldCharType="end"/>
            </w:r>
          </w:hyperlink>
        </w:p>
        <w:p w14:paraId="3B8E711F" w14:textId="02A36A4A" w:rsidR="00E10D2D" w:rsidRDefault="00E10D2D">
          <w:pPr>
            <w:pStyle w:val="TOC2"/>
            <w:rPr>
              <w:rFonts w:asciiTheme="minorHAnsi" w:eastAsiaTheme="minorEastAsia" w:hAnsiTheme="minorHAnsi" w:cstheme="minorBidi"/>
              <w:sz w:val="24"/>
              <w:szCs w:val="24"/>
            </w:rPr>
          </w:pPr>
          <w:hyperlink w:anchor="_Toc97625640" w:history="1">
            <w:r w:rsidRPr="00D67925">
              <w:rPr>
                <w:rStyle w:val="Hyperlink"/>
              </w:rPr>
              <w:t>3.1</w:t>
            </w:r>
            <w:r>
              <w:rPr>
                <w:rFonts w:asciiTheme="minorHAnsi" w:eastAsiaTheme="minorEastAsia" w:hAnsiTheme="minorHAnsi" w:cstheme="minorBidi"/>
                <w:sz w:val="24"/>
                <w:szCs w:val="24"/>
              </w:rPr>
              <w:tab/>
            </w:r>
            <w:r w:rsidRPr="00D67925">
              <w:rPr>
                <w:rStyle w:val="Hyperlink"/>
              </w:rPr>
              <w:t>Marsh Recession</w:t>
            </w:r>
            <w:r>
              <w:rPr>
                <w:webHidden/>
              </w:rPr>
              <w:tab/>
            </w:r>
            <w:r>
              <w:rPr>
                <w:webHidden/>
              </w:rPr>
              <w:fldChar w:fldCharType="begin"/>
            </w:r>
            <w:r>
              <w:rPr>
                <w:webHidden/>
              </w:rPr>
              <w:instrText xml:space="preserve"> PAGEREF _Toc97625640 \h </w:instrText>
            </w:r>
            <w:r>
              <w:rPr>
                <w:webHidden/>
              </w:rPr>
            </w:r>
            <w:r>
              <w:rPr>
                <w:webHidden/>
              </w:rPr>
              <w:fldChar w:fldCharType="separate"/>
            </w:r>
            <w:r>
              <w:rPr>
                <w:webHidden/>
              </w:rPr>
              <w:t>8</w:t>
            </w:r>
            <w:r>
              <w:rPr>
                <w:webHidden/>
              </w:rPr>
              <w:fldChar w:fldCharType="end"/>
            </w:r>
          </w:hyperlink>
        </w:p>
        <w:p w14:paraId="629683EF" w14:textId="4A0E82CB" w:rsidR="00E10D2D" w:rsidRDefault="00E10D2D">
          <w:pPr>
            <w:pStyle w:val="TOC2"/>
            <w:rPr>
              <w:rFonts w:asciiTheme="minorHAnsi" w:eastAsiaTheme="minorEastAsia" w:hAnsiTheme="minorHAnsi" w:cstheme="minorBidi"/>
              <w:sz w:val="24"/>
              <w:szCs w:val="24"/>
            </w:rPr>
          </w:pPr>
          <w:hyperlink w:anchor="_Toc97625642" w:history="1">
            <w:r w:rsidRPr="00D67925">
              <w:rPr>
                <w:rStyle w:val="Hyperlink"/>
              </w:rPr>
              <w:t>3.2</w:t>
            </w:r>
            <w:r>
              <w:rPr>
                <w:rFonts w:asciiTheme="minorHAnsi" w:eastAsiaTheme="minorEastAsia" w:hAnsiTheme="minorHAnsi" w:cstheme="minorBidi"/>
                <w:sz w:val="24"/>
                <w:szCs w:val="24"/>
              </w:rPr>
              <w:tab/>
            </w:r>
            <w:r w:rsidRPr="00D67925">
              <w:rPr>
                <w:rStyle w:val="Hyperlink"/>
              </w:rPr>
              <w:t>Relative % Cover of Native Species in Created Marshes</w:t>
            </w:r>
            <w:r>
              <w:rPr>
                <w:webHidden/>
              </w:rPr>
              <w:tab/>
            </w:r>
            <w:r>
              <w:rPr>
                <w:webHidden/>
              </w:rPr>
              <w:fldChar w:fldCharType="begin"/>
            </w:r>
            <w:r>
              <w:rPr>
                <w:webHidden/>
              </w:rPr>
              <w:instrText xml:space="preserve"> PAGEREF _Toc97625642 \h </w:instrText>
            </w:r>
            <w:r>
              <w:rPr>
                <w:webHidden/>
              </w:rPr>
            </w:r>
            <w:r>
              <w:rPr>
                <w:webHidden/>
              </w:rPr>
              <w:fldChar w:fldCharType="separate"/>
            </w:r>
            <w:r>
              <w:rPr>
                <w:webHidden/>
              </w:rPr>
              <w:t>10</w:t>
            </w:r>
            <w:r>
              <w:rPr>
                <w:webHidden/>
              </w:rPr>
              <w:fldChar w:fldCharType="end"/>
            </w:r>
          </w:hyperlink>
        </w:p>
        <w:p w14:paraId="43504137" w14:textId="3DDF4187" w:rsidR="00E10D2D" w:rsidRDefault="00E10D2D">
          <w:pPr>
            <w:pStyle w:val="TOC2"/>
            <w:rPr>
              <w:rFonts w:asciiTheme="minorHAnsi" w:eastAsiaTheme="minorEastAsia" w:hAnsiTheme="minorHAnsi" w:cstheme="minorBidi"/>
              <w:sz w:val="24"/>
              <w:szCs w:val="24"/>
            </w:rPr>
          </w:pPr>
          <w:hyperlink w:anchor="_Toc97625644" w:history="1">
            <w:r w:rsidRPr="00D67925">
              <w:rPr>
                <w:rStyle w:val="Hyperlink"/>
              </w:rPr>
              <w:t>3.3</w:t>
            </w:r>
            <w:r>
              <w:rPr>
                <w:rFonts w:asciiTheme="minorHAnsi" w:eastAsiaTheme="minorEastAsia" w:hAnsiTheme="minorHAnsi" w:cstheme="minorBidi"/>
                <w:sz w:val="24"/>
                <w:szCs w:val="24"/>
              </w:rPr>
              <w:tab/>
            </w:r>
            <w:r w:rsidRPr="00D67925">
              <w:rPr>
                <w:rStyle w:val="Hyperlink"/>
              </w:rPr>
              <w:t>Species Richness of Fraser Estuary Marshes</w:t>
            </w:r>
            <w:r>
              <w:rPr>
                <w:webHidden/>
              </w:rPr>
              <w:tab/>
            </w:r>
            <w:r>
              <w:rPr>
                <w:webHidden/>
              </w:rPr>
              <w:fldChar w:fldCharType="begin"/>
            </w:r>
            <w:r>
              <w:rPr>
                <w:webHidden/>
              </w:rPr>
              <w:instrText xml:space="preserve"> PAGEREF _Toc97625644 \h </w:instrText>
            </w:r>
            <w:r>
              <w:rPr>
                <w:webHidden/>
              </w:rPr>
            </w:r>
            <w:r>
              <w:rPr>
                <w:webHidden/>
              </w:rPr>
              <w:fldChar w:fldCharType="separate"/>
            </w:r>
            <w:r>
              <w:rPr>
                <w:webHidden/>
              </w:rPr>
              <w:t>12</w:t>
            </w:r>
            <w:r>
              <w:rPr>
                <w:webHidden/>
              </w:rPr>
              <w:fldChar w:fldCharType="end"/>
            </w:r>
          </w:hyperlink>
        </w:p>
        <w:p w14:paraId="78E2A934" w14:textId="46D66CBD" w:rsidR="00E10D2D" w:rsidRDefault="00E10D2D">
          <w:pPr>
            <w:pStyle w:val="TOC1"/>
            <w:rPr>
              <w:rFonts w:asciiTheme="minorHAnsi" w:eastAsiaTheme="minorEastAsia" w:hAnsiTheme="minorHAnsi" w:cstheme="minorBidi"/>
              <w:sz w:val="24"/>
              <w:szCs w:val="24"/>
            </w:rPr>
          </w:pPr>
          <w:hyperlink w:anchor="_Toc97625645" w:history="1">
            <w:r w:rsidRPr="00D67925">
              <w:rPr>
                <w:rStyle w:val="Hyperlink"/>
              </w:rPr>
              <w:t>4</w:t>
            </w:r>
            <w:r>
              <w:rPr>
                <w:rFonts w:asciiTheme="minorHAnsi" w:eastAsiaTheme="minorEastAsia" w:hAnsiTheme="minorHAnsi" w:cstheme="minorBidi"/>
                <w:sz w:val="24"/>
                <w:szCs w:val="24"/>
              </w:rPr>
              <w:tab/>
            </w:r>
            <w:r w:rsidRPr="00D67925">
              <w:rPr>
                <w:rStyle w:val="Hyperlink"/>
              </w:rPr>
              <w:t>Discussion</w:t>
            </w:r>
            <w:r>
              <w:rPr>
                <w:webHidden/>
              </w:rPr>
              <w:tab/>
            </w:r>
            <w:r>
              <w:rPr>
                <w:webHidden/>
              </w:rPr>
              <w:fldChar w:fldCharType="begin"/>
            </w:r>
            <w:r>
              <w:rPr>
                <w:webHidden/>
              </w:rPr>
              <w:instrText xml:space="preserve"> PAGEREF _Toc97625645 \h </w:instrText>
            </w:r>
            <w:r>
              <w:rPr>
                <w:webHidden/>
              </w:rPr>
            </w:r>
            <w:r>
              <w:rPr>
                <w:webHidden/>
              </w:rPr>
              <w:fldChar w:fldCharType="separate"/>
            </w:r>
            <w:r>
              <w:rPr>
                <w:webHidden/>
              </w:rPr>
              <w:t>14</w:t>
            </w:r>
            <w:r>
              <w:rPr>
                <w:webHidden/>
              </w:rPr>
              <w:fldChar w:fldCharType="end"/>
            </w:r>
          </w:hyperlink>
        </w:p>
        <w:p w14:paraId="2A822202" w14:textId="13CB1E29" w:rsidR="00E10D2D" w:rsidRDefault="00E10D2D">
          <w:pPr>
            <w:pStyle w:val="TOC2"/>
            <w:rPr>
              <w:rFonts w:asciiTheme="minorHAnsi" w:eastAsiaTheme="minorEastAsia" w:hAnsiTheme="minorHAnsi" w:cstheme="minorBidi"/>
              <w:sz w:val="24"/>
              <w:szCs w:val="24"/>
            </w:rPr>
          </w:pPr>
          <w:hyperlink w:anchor="_Toc97625646" w:history="1">
            <w:r w:rsidRPr="00D67925">
              <w:rPr>
                <w:rStyle w:val="Hyperlink"/>
              </w:rPr>
              <w:t>4.1</w:t>
            </w:r>
            <w:r>
              <w:rPr>
                <w:rFonts w:asciiTheme="minorHAnsi" w:eastAsiaTheme="minorEastAsia" w:hAnsiTheme="minorHAnsi" w:cstheme="minorBidi"/>
                <w:sz w:val="24"/>
                <w:szCs w:val="24"/>
              </w:rPr>
              <w:tab/>
            </w:r>
            <w:r w:rsidRPr="00D67925">
              <w:rPr>
                <w:rStyle w:val="Hyperlink"/>
              </w:rPr>
              <w:t>Marsh Recession Mechanisms &amp; Mitigation Strategies</w:t>
            </w:r>
            <w:r>
              <w:rPr>
                <w:webHidden/>
              </w:rPr>
              <w:tab/>
            </w:r>
            <w:r>
              <w:rPr>
                <w:webHidden/>
              </w:rPr>
              <w:fldChar w:fldCharType="begin"/>
            </w:r>
            <w:r>
              <w:rPr>
                <w:webHidden/>
              </w:rPr>
              <w:instrText xml:space="preserve"> PAGEREF _Toc97625646 \h </w:instrText>
            </w:r>
            <w:r>
              <w:rPr>
                <w:webHidden/>
              </w:rPr>
            </w:r>
            <w:r>
              <w:rPr>
                <w:webHidden/>
              </w:rPr>
              <w:fldChar w:fldCharType="separate"/>
            </w:r>
            <w:r>
              <w:rPr>
                <w:webHidden/>
              </w:rPr>
              <w:t>14</w:t>
            </w:r>
            <w:r>
              <w:rPr>
                <w:webHidden/>
              </w:rPr>
              <w:fldChar w:fldCharType="end"/>
            </w:r>
          </w:hyperlink>
        </w:p>
        <w:p w14:paraId="5D5F72C7" w14:textId="201403A2" w:rsidR="00E10D2D" w:rsidRDefault="00E10D2D">
          <w:pPr>
            <w:pStyle w:val="TOC2"/>
            <w:rPr>
              <w:rFonts w:asciiTheme="minorHAnsi" w:eastAsiaTheme="minorEastAsia" w:hAnsiTheme="minorHAnsi" w:cstheme="minorBidi"/>
              <w:sz w:val="24"/>
              <w:szCs w:val="24"/>
            </w:rPr>
          </w:pPr>
          <w:hyperlink w:anchor="_Toc97625647" w:history="1">
            <w:r w:rsidRPr="00D67925">
              <w:rPr>
                <w:rStyle w:val="Hyperlink"/>
              </w:rPr>
              <w:t>4.2</w:t>
            </w:r>
            <w:r>
              <w:rPr>
                <w:rFonts w:asciiTheme="minorHAnsi" w:eastAsiaTheme="minorEastAsia" w:hAnsiTheme="minorHAnsi" w:cstheme="minorBidi"/>
                <w:sz w:val="24"/>
                <w:szCs w:val="24"/>
              </w:rPr>
              <w:tab/>
            </w:r>
            <w:r w:rsidRPr="00D67925">
              <w:rPr>
                <w:rStyle w:val="Hyperlink"/>
              </w:rPr>
              <w:t>Elevation &amp; Sea Level Rise</w:t>
            </w:r>
            <w:r>
              <w:rPr>
                <w:webHidden/>
              </w:rPr>
              <w:tab/>
            </w:r>
            <w:r>
              <w:rPr>
                <w:webHidden/>
              </w:rPr>
              <w:fldChar w:fldCharType="begin"/>
            </w:r>
            <w:r>
              <w:rPr>
                <w:webHidden/>
              </w:rPr>
              <w:instrText xml:space="preserve"> PAGEREF _Toc97625647 \h </w:instrText>
            </w:r>
            <w:r>
              <w:rPr>
                <w:webHidden/>
              </w:rPr>
            </w:r>
            <w:r>
              <w:rPr>
                <w:webHidden/>
              </w:rPr>
              <w:fldChar w:fldCharType="separate"/>
            </w:r>
            <w:r>
              <w:rPr>
                <w:webHidden/>
              </w:rPr>
              <w:t>17</w:t>
            </w:r>
            <w:r>
              <w:rPr>
                <w:webHidden/>
              </w:rPr>
              <w:fldChar w:fldCharType="end"/>
            </w:r>
          </w:hyperlink>
        </w:p>
        <w:p w14:paraId="31C32425" w14:textId="28F60527" w:rsidR="00E10D2D" w:rsidRDefault="00E10D2D">
          <w:pPr>
            <w:pStyle w:val="TOC2"/>
            <w:rPr>
              <w:rFonts w:asciiTheme="minorHAnsi" w:eastAsiaTheme="minorEastAsia" w:hAnsiTheme="minorHAnsi" w:cstheme="minorBidi"/>
              <w:sz w:val="24"/>
              <w:szCs w:val="24"/>
            </w:rPr>
          </w:pPr>
          <w:hyperlink w:anchor="_Toc97625648" w:history="1">
            <w:r w:rsidRPr="00D67925">
              <w:rPr>
                <w:rStyle w:val="Hyperlink"/>
              </w:rPr>
              <w:t>4.3</w:t>
            </w:r>
            <w:r>
              <w:rPr>
                <w:rFonts w:asciiTheme="minorHAnsi" w:eastAsiaTheme="minorEastAsia" w:hAnsiTheme="minorHAnsi" w:cstheme="minorBidi"/>
                <w:sz w:val="24"/>
                <w:szCs w:val="24"/>
              </w:rPr>
              <w:tab/>
            </w:r>
            <w:r w:rsidRPr="00D67925">
              <w:rPr>
                <w:rStyle w:val="Hyperlink"/>
              </w:rPr>
              <w:t>Invasive Species</w:t>
            </w:r>
            <w:r>
              <w:rPr>
                <w:webHidden/>
              </w:rPr>
              <w:tab/>
            </w:r>
            <w:r>
              <w:rPr>
                <w:webHidden/>
              </w:rPr>
              <w:fldChar w:fldCharType="begin"/>
            </w:r>
            <w:r>
              <w:rPr>
                <w:webHidden/>
              </w:rPr>
              <w:instrText xml:space="preserve"> PAGEREF _Toc97625648 \h </w:instrText>
            </w:r>
            <w:r>
              <w:rPr>
                <w:webHidden/>
              </w:rPr>
            </w:r>
            <w:r>
              <w:rPr>
                <w:webHidden/>
              </w:rPr>
              <w:fldChar w:fldCharType="separate"/>
            </w:r>
            <w:r>
              <w:rPr>
                <w:webHidden/>
              </w:rPr>
              <w:t>19</w:t>
            </w:r>
            <w:r>
              <w:rPr>
                <w:webHidden/>
              </w:rPr>
              <w:fldChar w:fldCharType="end"/>
            </w:r>
          </w:hyperlink>
        </w:p>
        <w:p w14:paraId="264E6FD7" w14:textId="3B360B62" w:rsidR="00E10D2D" w:rsidRDefault="00E10D2D">
          <w:pPr>
            <w:pStyle w:val="TOC2"/>
            <w:rPr>
              <w:rFonts w:asciiTheme="minorHAnsi" w:eastAsiaTheme="minorEastAsia" w:hAnsiTheme="minorHAnsi" w:cstheme="minorBidi"/>
              <w:sz w:val="24"/>
              <w:szCs w:val="24"/>
            </w:rPr>
          </w:pPr>
          <w:hyperlink w:anchor="_Toc97625649" w:history="1">
            <w:r w:rsidRPr="00D67925">
              <w:rPr>
                <w:rStyle w:val="Hyperlink"/>
              </w:rPr>
              <w:t>4.4</w:t>
            </w:r>
            <w:r>
              <w:rPr>
                <w:rFonts w:asciiTheme="minorHAnsi" w:eastAsiaTheme="minorEastAsia" w:hAnsiTheme="minorHAnsi" w:cstheme="minorBidi"/>
                <w:sz w:val="24"/>
                <w:szCs w:val="24"/>
              </w:rPr>
              <w:tab/>
            </w:r>
            <w:r w:rsidRPr="00D67925">
              <w:rPr>
                <w:rStyle w:val="Hyperlink"/>
              </w:rPr>
              <w:t>Monitoring Implications</w:t>
            </w:r>
            <w:r>
              <w:rPr>
                <w:webHidden/>
              </w:rPr>
              <w:tab/>
            </w:r>
            <w:r>
              <w:rPr>
                <w:webHidden/>
              </w:rPr>
              <w:fldChar w:fldCharType="begin"/>
            </w:r>
            <w:r>
              <w:rPr>
                <w:webHidden/>
              </w:rPr>
              <w:instrText xml:space="preserve"> PAGEREF _Toc97625649 \h </w:instrText>
            </w:r>
            <w:r>
              <w:rPr>
                <w:webHidden/>
              </w:rPr>
            </w:r>
            <w:r>
              <w:rPr>
                <w:webHidden/>
              </w:rPr>
              <w:fldChar w:fldCharType="separate"/>
            </w:r>
            <w:r>
              <w:rPr>
                <w:webHidden/>
              </w:rPr>
              <w:t>20</w:t>
            </w:r>
            <w:r>
              <w:rPr>
                <w:webHidden/>
              </w:rPr>
              <w:fldChar w:fldCharType="end"/>
            </w:r>
          </w:hyperlink>
        </w:p>
        <w:p w14:paraId="2A256120" w14:textId="247223A3" w:rsidR="00E10D2D" w:rsidRDefault="00E10D2D">
          <w:pPr>
            <w:pStyle w:val="TOC2"/>
            <w:rPr>
              <w:rFonts w:asciiTheme="minorHAnsi" w:eastAsiaTheme="minorEastAsia" w:hAnsiTheme="minorHAnsi" w:cstheme="minorBidi"/>
              <w:sz w:val="24"/>
              <w:szCs w:val="24"/>
            </w:rPr>
          </w:pPr>
          <w:hyperlink w:anchor="_Toc97625650" w:history="1">
            <w:r w:rsidRPr="00D67925">
              <w:rPr>
                <w:rStyle w:val="Hyperlink"/>
              </w:rPr>
              <w:t>4.5</w:t>
            </w:r>
            <w:r>
              <w:rPr>
                <w:rFonts w:asciiTheme="minorHAnsi" w:eastAsiaTheme="minorEastAsia" w:hAnsiTheme="minorHAnsi" w:cstheme="minorBidi"/>
                <w:sz w:val="24"/>
                <w:szCs w:val="24"/>
              </w:rPr>
              <w:tab/>
            </w:r>
            <w:r w:rsidRPr="00D67925">
              <w:rPr>
                <w:rStyle w:val="Hyperlink"/>
              </w:rPr>
              <w:t>Site Design Trade-offs</w:t>
            </w:r>
            <w:r>
              <w:rPr>
                <w:webHidden/>
              </w:rPr>
              <w:tab/>
            </w:r>
            <w:r>
              <w:rPr>
                <w:webHidden/>
              </w:rPr>
              <w:fldChar w:fldCharType="begin"/>
            </w:r>
            <w:r>
              <w:rPr>
                <w:webHidden/>
              </w:rPr>
              <w:instrText xml:space="preserve"> PAGEREF _Toc97625650 \h </w:instrText>
            </w:r>
            <w:r>
              <w:rPr>
                <w:webHidden/>
              </w:rPr>
            </w:r>
            <w:r>
              <w:rPr>
                <w:webHidden/>
              </w:rPr>
              <w:fldChar w:fldCharType="separate"/>
            </w:r>
            <w:r>
              <w:rPr>
                <w:webHidden/>
              </w:rPr>
              <w:t>21</w:t>
            </w:r>
            <w:r>
              <w:rPr>
                <w:webHidden/>
              </w:rPr>
              <w:fldChar w:fldCharType="end"/>
            </w:r>
          </w:hyperlink>
        </w:p>
        <w:p w14:paraId="770BD02E" w14:textId="79039108" w:rsidR="00E10D2D" w:rsidRDefault="00E10D2D">
          <w:pPr>
            <w:pStyle w:val="TOC2"/>
            <w:rPr>
              <w:rFonts w:asciiTheme="minorHAnsi" w:eastAsiaTheme="minorEastAsia" w:hAnsiTheme="minorHAnsi" w:cstheme="minorBidi"/>
              <w:sz w:val="24"/>
              <w:szCs w:val="24"/>
            </w:rPr>
          </w:pPr>
          <w:hyperlink w:anchor="_Toc97625651" w:history="1">
            <w:r w:rsidRPr="00D67925">
              <w:rPr>
                <w:rStyle w:val="Hyperlink"/>
              </w:rPr>
              <w:t>4.6</w:t>
            </w:r>
            <w:r>
              <w:rPr>
                <w:rFonts w:asciiTheme="minorHAnsi" w:eastAsiaTheme="minorEastAsia" w:hAnsiTheme="minorHAnsi" w:cstheme="minorBidi"/>
                <w:sz w:val="24"/>
                <w:szCs w:val="24"/>
              </w:rPr>
              <w:tab/>
            </w:r>
            <w:r w:rsidRPr="00D67925">
              <w:rPr>
                <w:rStyle w:val="Hyperlink"/>
              </w:rPr>
              <w:t>Data Limitations, Caveats, &amp; Future Research</w:t>
            </w:r>
            <w:r>
              <w:rPr>
                <w:webHidden/>
              </w:rPr>
              <w:tab/>
            </w:r>
            <w:r>
              <w:rPr>
                <w:webHidden/>
              </w:rPr>
              <w:fldChar w:fldCharType="begin"/>
            </w:r>
            <w:r>
              <w:rPr>
                <w:webHidden/>
              </w:rPr>
              <w:instrText xml:space="preserve"> PAGEREF _Toc97625651 \h </w:instrText>
            </w:r>
            <w:r>
              <w:rPr>
                <w:webHidden/>
              </w:rPr>
            </w:r>
            <w:r>
              <w:rPr>
                <w:webHidden/>
              </w:rPr>
              <w:fldChar w:fldCharType="separate"/>
            </w:r>
            <w:r>
              <w:rPr>
                <w:webHidden/>
              </w:rPr>
              <w:t>22</w:t>
            </w:r>
            <w:r>
              <w:rPr>
                <w:webHidden/>
              </w:rPr>
              <w:fldChar w:fldCharType="end"/>
            </w:r>
          </w:hyperlink>
        </w:p>
        <w:p w14:paraId="1B3E6076" w14:textId="5C106D19" w:rsidR="00E10D2D" w:rsidRDefault="00E10D2D">
          <w:pPr>
            <w:pStyle w:val="TOC1"/>
            <w:rPr>
              <w:rFonts w:asciiTheme="minorHAnsi" w:eastAsiaTheme="minorEastAsia" w:hAnsiTheme="minorHAnsi" w:cstheme="minorBidi"/>
              <w:sz w:val="24"/>
              <w:szCs w:val="24"/>
            </w:rPr>
          </w:pPr>
          <w:hyperlink w:anchor="_Toc97625652" w:history="1">
            <w:r w:rsidRPr="00D67925">
              <w:rPr>
                <w:rStyle w:val="Hyperlink"/>
              </w:rPr>
              <w:t>5</w:t>
            </w:r>
            <w:r>
              <w:rPr>
                <w:rFonts w:asciiTheme="minorHAnsi" w:eastAsiaTheme="minorEastAsia" w:hAnsiTheme="minorHAnsi" w:cstheme="minorBidi"/>
                <w:sz w:val="24"/>
                <w:szCs w:val="24"/>
              </w:rPr>
              <w:tab/>
            </w:r>
            <w:r w:rsidRPr="00D67925">
              <w:rPr>
                <w:rStyle w:val="Hyperlink"/>
              </w:rPr>
              <w:t>Conclusion</w:t>
            </w:r>
            <w:r>
              <w:rPr>
                <w:webHidden/>
              </w:rPr>
              <w:tab/>
            </w:r>
            <w:r>
              <w:rPr>
                <w:webHidden/>
              </w:rPr>
              <w:fldChar w:fldCharType="begin"/>
            </w:r>
            <w:r>
              <w:rPr>
                <w:webHidden/>
              </w:rPr>
              <w:instrText xml:space="preserve"> PAGEREF _Toc97625652 \h </w:instrText>
            </w:r>
            <w:r>
              <w:rPr>
                <w:webHidden/>
              </w:rPr>
            </w:r>
            <w:r>
              <w:rPr>
                <w:webHidden/>
              </w:rPr>
              <w:fldChar w:fldCharType="separate"/>
            </w:r>
            <w:r>
              <w:rPr>
                <w:webHidden/>
              </w:rPr>
              <w:t>23</w:t>
            </w:r>
            <w:r>
              <w:rPr>
                <w:webHidden/>
              </w:rPr>
              <w:fldChar w:fldCharType="end"/>
            </w:r>
          </w:hyperlink>
        </w:p>
        <w:p w14:paraId="43074A23" w14:textId="249E8B77" w:rsidR="00E10D2D" w:rsidRDefault="00E10D2D">
          <w:pPr>
            <w:pStyle w:val="TOC1"/>
            <w:rPr>
              <w:rFonts w:asciiTheme="minorHAnsi" w:eastAsiaTheme="minorEastAsia" w:hAnsiTheme="minorHAnsi" w:cstheme="minorBidi"/>
              <w:sz w:val="24"/>
              <w:szCs w:val="24"/>
            </w:rPr>
          </w:pPr>
          <w:hyperlink w:anchor="_Toc97625653" w:history="1">
            <w:r w:rsidRPr="00D67925">
              <w:rPr>
                <w:rStyle w:val="Hyperlink"/>
              </w:rPr>
              <w:t>Data Availability Statement</w:t>
            </w:r>
            <w:r>
              <w:rPr>
                <w:webHidden/>
              </w:rPr>
              <w:tab/>
            </w:r>
            <w:r>
              <w:rPr>
                <w:webHidden/>
              </w:rPr>
              <w:fldChar w:fldCharType="begin"/>
            </w:r>
            <w:r>
              <w:rPr>
                <w:webHidden/>
              </w:rPr>
              <w:instrText xml:space="preserve"> PAGEREF _Toc97625653 \h </w:instrText>
            </w:r>
            <w:r>
              <w:rPr>
                <w:webHidden/>
              </w:rPr>
            </w:r>
            <w:r>
              <w:rPr>
                <w:webHidden/>
              </w:rPr>
              <w:fldChar w:fldCharType="separate"/>
            </w:r>
            <w:r>
              <w:rPr>
                <w:webHidden/>
              </w:rPr>
              <w:t>25</w:t>
            </w:r>
            <w:r>
              <w:rPr>
                <w:webHidden/>
              </w:rPr>
              <w:fldChar w:fldCharType="end"/>
            </w:r>
          </w:hyperlink>
        </w:p>
        <w:p w14:paraId="09B3EE32" w14:textId="04D07FA6" w:rsidR="00E10D2D" w:rsidRDefault="00E10D2D">
          <w:pPr>
            <w:pStyle w:val="TOC1"/>
            <w:rPr>
              <w:rFonts w:asciiTheme="minorHAnsi" w:eastAsiaTheme="minorEastAsia" w:hAnsiTheme="minorHAnsi" w:cstheme="minorBidi"/>
              <w:sz w:val="24"/>
              <w:szCs w:val="24"/>
            </w:rPr>
          </w:pPr>
          <w:hyperlink w:anchor="_Toc97625654" w:history="1">
            <w:r w:rsidRPr="00D67925">
              <w:rPr>
                <w:rStyle w:val="Hyperlink"/>
              </w:rPr>
              <w:t>Works Cited</w:t>
            </w:r>
            <w:r>
              <w:rPr>
                <w:webHidden/>
              </w:rPr>
              <w:tab/>
            </w:r>
            <w:r>
              <w:rPr>
                <w:webHidden/>
              </w:rPr>
              <w:fldChar w:fldCharType="begin"/>
            </w:r>
            <w:r>
              <w:rPr>
                <w:webHidden/>
              </w:rPr>
              <w:instrText xml:space="preserve"> PAGEREF _Toc97625654 \h </w:instrText>
            </w:r>
            <w:r>
              <w:rPr>
                <w:webHidden/>
              </w:rPr>
            </w:r>
            <w:r>
              <w:rPr>
                <w:webHidden/>
              </w:rPr>
              <w:fldChar w:fldCharType="separate"/>
            </w:r>
            <w:r>
              <w:rPr>
                <w:webHidden/>
              </w:rPr>
              <w:t>26</w:t>
            </w:r>
            <w:r>
              <w:rPr>
                <w:webHidden/>
              </w:rPr>
              <w:fldChar w:fldCharType="end"/>
            </w:r>
          </w:hyperlink>
        </w:p>
        <w:p w14:paraId="56C5A098" w14:textId="7F3A096F" w:rsidR="00E10D2D" w:rsidRDefault="00E10D2D">
          <w:pPr>
            <w:pStyle w:val="TOC1"/>
            <w:rPr>
              <w:rFonts w:asciiTheme="minorHAnsi" w:eastAsiaTheme="minorEastAsia" w:hAnsiTheme="minorHAnsi" w:cstheme="minorBidi"/>
              <w:sz w:val="24"/>
              <w:szCs w:val="24"/>
            </w:rPr>
          </w:pPr>
          <w:hyperlink w:anchor="_Toc97625655" w:history="1">
            <w:r w:rsidRPr="00D67925">
              <w:rPr>
                <w:rStyle w:val="Hyperlink"/>
              </w:rPr>
              <w:t>Appendix</w:t>
            </w:r>
            <w:r>
              <w:rPr>
                <w:webHidden/>
              </w:rPr>
              <w:tab/>
            </w:r>
            <w:r>
              <w:rPr>
                <w:webHidden/>
              </w:rPr>
              <w:fldChar w:fldCharType="begin"/>
            </w:r>
            <w:r>
              <w:rPr>
                <w:webHidden/>
              </w:rPr>
              <w:instrText xml:space="preserve"> PAGEREF _Toc97625655 \h </w:instrText>
            </w:r>
            <w:r>
              <w:rPr>
                <w:webHidden/>
              </w:rPr>
            </w:r>
            <w:r>
              <w:rPr>
                <w:webHidden/>
              </w:rPr>
              <w:fldChar w:fldCharType="separate"/>
            </w:r>
            <w:r>
              <w:rPr>
                <w:webHidden/>
              </w:rPr>
              <w:t>31</w:t>
            </w:r>
            <w:r>
              <w:rPr>
                <w:webHidden/>
              </w:rPr>
              <w:fldChar w:fldCharType="end"/>
            </w:r>
          </w:hyperlink>
        </w:p>
        <w:p w14:paraId="76AEDC67" w14:textId="4C35D9AC" w:rsidR="00E10D2D" w:rsidRDefault="00E10D2D">
          <w:pPr>
            <w:pStyle w:val="TOC2"/>
            <w:rPr>
              <w:rFonts w:asciiTheme="minorHAnsi" w:eastAsiaTheme="minorEastAsia" w:hAnsiTheme="minorHAnsi" w:cstheme="minorBidi"/>
              <w:sz w:val="24"/>
              <w:szCs w:val="24"/>
            </w:rPr>
          </w:pPr>
          <w:hyperlink w:anchor="_Toc97625656" w:history="1">
            <w:r w:rsidRPr="00D67925">
              <w:rPr>
                <w:rStyle w:val="Hyperlink"/>
              </w:rPr>
              <w:t>Appendix A: Reference Marsh Descriptions</w:t>
            </w:r>
            <w:r>
              <w:rPr>
                <w:webHidden/>
              </w:rPr>
              <w:tab/>
            </w:r>
            <w:r>
              <w:rPr>
                <w:webHidden/>
              </w:rPr>
              <w:fldChar w:fldCharType="begin"/>
            </w:r>
            <w:r>
              <w:rPr>
                <w:webHidden/>
              </w:rPr>
              <w:instrText xml:space="preserve"> PAGEREF _Toc97625656 \h </w:instrText>
            </w:r>
            <w:r>
              <w:rPr>
                <w:webHidden/>
              </w:rPr>
            </w:r>
            <w:r>
              <w:rPr>
                <w:webHidden/>
              </w:rPr>
              <w:fldChar w:fldCharType="separate"/>
            </w:r>
            <w:r>
              <w:rPr>
                <w:webHidden/>
              </w:rPr>
              <w:t>32</w:t>
            </w:r>
            <w:r>
              <w:rPr>
                <w:webHidden/>
              </w:rPr>
              <w:fldChar w:fldCharType="end"/>
            </w:r>
          </w:hyperlink>
        </w:p>
        <w:p w14:paraId="2D4A5EEB" w14:textId="342F6DE0" w:rsidR="00E10D2D" w:rsidRDefault="00E10D2D">
          <w:pPr>
            <w:pStyle w:val="TOC2"/>
            <w:rPr>
              <w:rFonts w:asciiTheme="minorHAnsi" w:eastAsiaTheme="minorEastAsia" w:hAnsiTheme="minorHAnsi" w:cstheme="minorBidi"/>
              <w:sz w:val="24"/>
              <w:szCs w:val="24"/>
            </w:rPr>
          </w:pPr>
          <w:hyperlink w:anchor="_Toc97625657" w:history="1">
            <w:r w:rsidRPr="00D67925">
              <w:rPr>
                <w:rStyle w:val="Hyperlink"/>
              </w:rPr>
              <w:t>Appendix B. Species List from 2015 and 2021 Vegetation Surveys</w:t>
            </w:r>
            <w:r>
              <w:rPr>
                <w:webHidden/>
              </w:rPr>
              <w:tab/>
            </w:r>
            <w:r>
              <w:rPr>
                <w:webHidden/>
              </w:rPr>
              <w:fldChar w:fldCharType="begin"/>
            </w:r>
            <w:r>
              <w:rPr>
                <w:webHidden/>
              </w:rPr>
              <w:instrText xml:space="preserve"> PAGEREF _Toc97625657 \h </w:instrText>
            </w:r>
            <w:r>
              <w:rPr>
                <w:webHidden/>
              </w:rPr>
            </w:r>
            <w:r>
              <w:rPr>
                <w:webHidden/>
              </w:rPr>
              <w:fldChar w:fldCharType="separate"/>
            </w:r>
            <w:r>
              <w:rPr>
                <w:webHidden/>
              </w:rPr>
              <w:t>34</w:t>
            </w:r>
            <w:r>
              <w:rPr>
                <w:webHidden/>
              </w:rPr>
              <w:fldChar w:fldCharType="end"/>
            </w:r>
          </w:hyperlink>
        </w:p>
        <w:p w14:paraId="19282ED2" w14:textId="2C281F12" w:rsidR="00E10D2D" w:rsidRDefault="00E10D2D">
          <w:pPr>
            <w:pStyle w:val="TOC2"/>
            <w:rPr>
              <w:rFonts w:asciiTheme="minorHAnsi" w:eastAsiaTheme="minorEastAsia" w:hAnsiTheme="minorHAnsi" w:cstheme="minorBidi"/>
              <w:sz w:val="24"/>
              <w:szCs w:val="24"/>
            </w:rPr>
          </w:pPr>
          <w:hyperlink w:anchor="_Toc97625658" w:history="1">
            <w:r w:rsidRPr="00D67925">
              <w:rPr>
                <w:rStyle w:val="Hyperlink"/>
              </w:rPr>
              <w:t>Appendix C: Photo Examples of Marsh Recession</w:t>
            </w:r>
            <w:r>
              <w:rPr>
                <w:webHidden/>
              </w:rPr>
              <w:tab/>
            </w:r>
            <w:r>
              <w:rPr>
                <w:webHidden/>
              </w:rPr>
              <w:fldChar w:fldCharType="begin"/>
            </w:r>
            <w:r>
              <w:rPr>
                <w:webHidden/>
              </w:rPr>
              <w:instrText xml:space="preserve"> PAGEREF _Toc97625658 \h </w:instrText>
            </w:r>
            <w:r>
              <w:rPr>
                <w:webHidden/>
              </w:rPr>
            </w:r>
            <w:r>
              <w:rPr>
                <w:webHidden/>
              </w:rPr>
              <w:fldChar w:fldCharType="separate"/>
            </w:r>
            <w:r>
              <w:rPr>
                <w:webHidden/>
              </w:rPr>
              <w:t>38</w:t>
            </w:r>
            <w:r>
              <w:rPr>
                <w:webHidden/>
              </w:rPr>
              <w:fldChar w:fldCharType="end"/>
            </w:r>
          </w:hyperlink>
        </w:p>
        <w:p w14:paraId="3598F2C6" w14:textId="288DDDB1" w:rsidR="00E10D2D" w:rsidRDefault="00E10D2D">
          <w:pPr>
            <w:pStyle w:val="TOC2"/>
            <w:rPr>
              <w:rFonts w:asciiTheme="minorHAnsi" w:eastAsiaTheme="minorEastAsia" w:hAnsiTheme="minorHAnsi" w:cstheme="minorBidi"/>
              <w:sz w:val="24"/>
              <w:szCs w:val="24"/>
            </w:rPr>
          </w:pPr>
          <w:hyperlink w:anchor="_Toc97625659" w:history="1">
            <w:r w:rsidRPr="00D67925">
              <w:rPr>
                <w:rStyle w:val="Hyperlink"/>
              </w:rPr>
              <w:t>Appendix D: Photo Examples of Closed Embayment Sites</w:t>
            </w:r>
            <w:r>
              <w:rPr>
                <w:webHidden/>
              </w:rPr>
              <w:tab/>
            </w:r>
            <w:r>
              <w:rPr>
                <w:webHidden/>
              </w:rPr>
              <w:fldChar w:fldCharType="begin"/>
            </w:r>
            <w:r>
              <w:rPr>
                <w:webHidden/>
              </w:rPr>
              <w:instrText xml:space="preserve"> PAGEREF _Toc97625659 \h </w:instrText>
            </w:r>
            <w:r>
              <w:rPr>
                <w:webHidden/>
              </w:rPr>
            </w:r>
            <w:r>
              <w:rPr>
                <w:webHidden/>
              </w:rPr>
              <w:fldChar w:fldCharType="separate"/>
            </w:r>
            <w:r>
              <w:rPr>
                <w:webHidden/>
              </w:rPr>
              <w:t>38</w:t>
            </w:r>
            <w:r>
              <w:rPr>
                <w:webHidden/>
              </w:rPr>
              <w:fldChar w:fldCharType="end"/>
            </w:r>
          </w:hyperlink>
        </w:p>
        <w:p w14:paraId="47A67085" w14:textId="41F5D7C2" w:rsidR="00E10D2D" w:rsidRDefault="00E10D2D">
          <w:pPr>
            <w:pStyle w:val="TOC2"/>
            <w:rPr>
              <w:rFonts w:asciiTheme="minorHAnsi" w:eastAsiaTheme="minorEastAsia" w:hAnsiTheme="minorHAnsi" w:cstheme="minorBidi"/>
              <w:sz w:val="24"/>
              <w:szCs w:val="24"/>
            </w:rPr>
          </w:pPr>
          <w:hyperlink w:anchor="_Toc97625660" w:history="1">
            <w:r w:rsidRPr="00D67925">
              <w:rPr>
                <w:rStyle w:val="Hyperlink"/>
              </w:rPr>
              <w:t>Appendix E. Response and Predictor Variable Descriptions</w:t>
            </w:r>
            <w:r>
              <w:rPr>
                <w:webHidden/>
              </w:rPr>
              <w:tab/>
            </w:r>
            <w:r>
              <w:rPr>
                <w:webHidden/>
              </w:rPr>
              <w:fldChar w:fldCharType="begin"/>
            </w:r>
            <w:r>
              <w:rPr>
                <w:webHidden/>
              </w:rPr>
              <w:instrText xml:space="preserve"> PAGEREF _Toc97625660 \h </w:instrText>
            </w:r>
            <w:r>
              <w:rPr>
                <w:webHidden/>
              </w:rPr>
            </w:r>
            <w:r>
              <w:rPr>
                <w:webHidden/>
              </w:rPr>
              <w:fldChar w:fldCharType="separate"/>
            </w:r>
            <w:r>
              <w:rPr>
                <w:webHidden/>
              </w:rPr>
              <w:t>39</w:t>
            </w:r>
            <w:r>
              <w:rPr>
                <w:webHidden/>
              </w:rPr>
              <w:fldChar w:fldCharType="end"/>
            </w:r>
          </w:hyperlink>
        </w:p>
        <w:p w14:paraId="573768F2" w14:textId="64254B38" w:rsidR="00E10D2D" w:rsidRDefault="00E10D2D">
          <w:pPr>
            <w:pStyle w:val="TOC2"/>
            <w:rPr>
              <w:rFonts w:asciiTheme="minorHAnsi" w:eastAsiaTheme="minorEastAsia" w:hAnsiTheme="minorHAnsi" w:cstheme="minorBidi"/>
              <w:sz w:val="24"/>
              <w:szCs w:val="24"/>
            </w:rPr>
          </w:pPr>
          <w:hyperlink w:anchor="_Toc97625661" w:history="1">
            <w:r w:rsidRPr="00D67925">
              <w:rPr>
                <w:rStyle w:val="Hyperlink"/>
              </w:rPr>
              <w:t>Appendix F. Summary Statistics of Recession Model Variables</w:t>
            </w:r>
            <w:r>
              <w:rPr>
                <w:webHidden/>
              </w:rPr>
              <w:tab/>
            </w:r>
            <w:r>
              <w:rPr>
                <w:webHidden/>
              </w:rPr>
              <w:fldChar w:fldCharType="begin"/>
            </w:r>
            <w:r>
              <w:rPr>
                <w:webHidden/>
              </w:rPr>
              <w:instrText xml:space="preserve"> PAGEREF _Toc97625661 \h </w:instrText>
            </w:r>
            <w:r>
              <w:rPr>
                <w:webHidden/>
              </w:rPr>
            </w:r>
            <w:r>
              <w:rPr>
                <w:webHidden/>
              </w:rPr>
              <w:fldChar w:fldCharType="separate"/>
            </w:r>
            <w:r>
              <w:rPr>
                <w:webHidden/>
              </w:rPr>
              <w:t>41</w:t>
            </w:r>
            <w:r>
              <w:rPr>
                <w:webHidden/>
              </w:rPr>
              <w:fldChar w:fldCharType="end"/>
            </w:r>
          </w:hyperlink>
        </w:p>
        <w:p w14:paraId="03C1E276" w14:textId="38F3B6BF" w:rsidR="00E10D2D" w:rsidRDefault="00E10D2D">
          <w:pPr>
            <w:pStyle w:val="TOC2"/>
            <w:rPr>
              <w:rFonts w:asciiTheme="minorHAnsi" w:eastAsiaTheme="minorEastAsia" w:hAnsiTheme="minorHAnsi" w:cstheme="minorBidi"/>
              <w:sz w:val="24"/>
              <w:szCs w:val="24"/>
            </w:rPr>
          </w:pPr>
          <w:hyperlink w:anchor="_Toc97625662" w:history="1">
            <w:r w:rsidRPr="00D67925">
              <w:rPr>
                <w:rStyle w:val="Hyperlink"/>
              </w:rPr>
              <w:t>Appendix G. Marsh Recession Model Summary Table</w:t>
            </w:r>
            <w:r>
              <w:rPr>
                <w:webHidden/>
              </w:rPr>
              <w:tab/>
            </w:r>
            <w:r>
              <w:rPr>
                <w:webHidden/>
              </w:rPr>
              <w:fldChar w:fldCharType="begin"/>
            </w:r>
            <w:r>
              <w:rPr>
                <w:webHidden/>
              </w:rPr>
              <w:instrText xml:space="preserve"> PAGEREF _Toc97625662 \h </w:instrText>
            </w:r>
            <w:r>
              <w:rPr>
                <w:webHidden/>
              </w:rPr>
            </w:r>
            <w:r>
              <w:rPr>
                <w:webHidden/>
              </w:rPr>
              <w:fldChar w:fldCharType="separate"/>
            </w:r>
            <w:r>
              <w:rPr>
                <w:webHidden/>
              </w:rPr>
              <w:t>41</w:t>
            </w:r>
            <w:r>
              <w:rPr>
                <w:webHidden/>
              </w:rPr>
              <w:fldChar w:fldCharType="end"/>
            </w:r>
          </w:hyperlink>
        </w:p>
        <w:p w14:paraId="4019747A" w14:textId="0D1CBD0B" w:rsidR="00E10D2D" w:rsidRDefault="00E10D2D">
          <w:pPr>
            <w:pStyle w:val="TOC2"/>
            <w:rPr>
              <w:rFonts w:asciiTheme="minorHAnsi" w:eastAsiaTheme="minorEastAsia" w:hAnsiTheme="minorHAnsi" w:cstheme="minorBidi"/>
              <w:sz w:val="24"/>
              <w:szCs w:val="24"/>
            </w:rPr>
          </w:pPr>
          <w:hyperlink w:anchor="_Toc97625663" w:history="1">
            <w:r w:rsidRPr="00D67925">
              <w:rPr>
                <w:rStyle w:val="Hyperlink"/>
              </w:rPr>
              <w:t>Appendix H. Marsh Recession Model Visualizations</w:t>
            </w:r>
            <w:r>
              <w:rPr>
                <w:webHidden/>
              </w:rPr>
              <w:tab/>
            </w:r>
            <w:r>
              <w:rPr>
                <w:webHidden/>
              </w:rPr>
              <w:fldChar w:fldCharType="begin"/>
            </w:r>
            <w:r>
              <w:rPr>
                <w:webHidden/>
              </w:rPr>
              <w:instrText xml:space="preserve"> PAGEREF _Toc97625663 \h </w:instrText>
            </w:r>
            <w:r>
              <w:rPr>
                <w:webHidden/>
              </w:rPr>
            </w:r>
            <w:r>
              <w:rPr>
                <w:webHidden/>
              </w:rPr>
              <w:fldChar w:fldCharType="separate"/>
            </w:r>
            <w:r>
              <w:rPr>
                <w:webHidden/>
              </w:rPr>
              <w:t>42</w:t>
            </w:r>
            <w:r>
              <w:rPr>
                <w:webHidden/>
              </w:rPr>
              <w:fldChar w:fldCharType="end"/>
            </w:r>
          </w:hyperlink>
        </w:p>
        <w:p w14:paraId="2B963B39" w14:textId="168DAEAB" w:rsidR="00E10D2D" w:rsidRDefault="00E10D2D">
          <w:pPr>
            <w:pStyle w:val="TOC2"/>
            <w:rPr>
              <w:rFonts w:asciiTheme="minorHAnsi" w:eastAsiaTheme="minorEastAsia" w:hAnsiTheme="minorHAnsi" w:cstheme="minorBidi"/>
              <w:sz w:val="24"/>
              <w:szCs w:val="24"/>
            </w:rPr>
          </w:pPr>
          <w:hyperlink w:anchor="_Toc97625664" w:history="1">
            <w:r w:rsidRPr="00D67925">
              <w:rPr>
                <w:rStyle w:val="Hyperlink"/>
              </w:rPr>
              <w:t>Appendix I. Summary Statistics of Native Dominance Model Variables</w:t>
            </w:r>
            <w:r>
              <w:rPr>
                <w:webHidden/>
              </w:rPr>
              <w:tab/>
            </w:r>
            <w:r>
              <w:rPr>
                <w:webHidden/>
              </w:rPr>
              <w:fldChar w:fldCharType="begin"/>
            </w:r>
            <w:r>
              <w:rPr>
                <w:webHidden/>
              </w:rPr>
              <w:instrText xml:space="preserve"> PAGEREF _Toc97625664 \h </w:instrText>
            </w:r>
            <w:r>
              <w:rPr>
                <w:webHidden/>
              </w:rPr>
            </w:r>
            <w:r>
              <w:rPr>
                <w:webHidden/>
              </w:rPr>
              <w:fldChar w:fldCharType="separate"/>
            </w:r>
            <w:r>
              <w:rPr>
                <w:webHidden/>
              </w:rPr>
              <w:t>43</w:t>
            </w:r>
            <w:r>
              <w:rPr>
                <w:webHidden/>
              </w:rPr>
              <w:fldChar w:fldCharType="end"/>
            </w:r>
          </w:hyperlink>
        </w:p>
        <w:p w14:paraId="3D6AB773" w14:textId="48354E57" w:rsidR="00E10D2D" w:rsidRDefault="00E10D2D">
          <w:pPr>
            <w:pStyle w:val="TOC2"/>
            <w:rPr>
              <w:rFonts w:asciiTheme="minorHAnsi" w:eastAsiaTheme="minorEastAsia" w:hAnsiTheme="minorHAnsi" w:cstheme="minorBidi"/>
              <w:sz w:val="24"/>
              <w:szCs w:val="24"/>
            </w:rPr>
          </w:pPr>
          <w:hyperlink w:anchor="_Toc97625665" w:history="1">
            <w:r w:rsidRPr="00D67925">
              <w:rPr>
                <w:rStyle w:val="Hyperlink"/>
              </w:rPr>
              <w:t>Appendix J. Native Dominance Model Summary Table</w:t>
            </w:r>
            <w:r>
              <w:rPr>
                <w:webHidden/>
              </w:rPr>
              <w:tab/>
            </w:r>
            <w:r>
              <w:rPr>
                <w:webHidden/>
              </w:rPr>
              <w:fldChar w:fldCharType="begin"/>
            </w:r>
            <w:r>
              <w:rPr>
                <w:webHidden/>
              </w:rPr>
              <w:instrText xml:space="preserve"> PAGEREF _Toc97625665 \h </w:instrText>
            </w:r>
            <w:r>
              <w:rPr>
                <w:webHidden/>
              </w:rPr>
            </w:r>
            <w:r>
              <w:rPr>
                <w:webHidden/>
              </w:rPr>
              <w:fldChar w:fldCharType="separate"/>
            </w:r>
            <w:r>
              <w:rPr>
                <w:webHidden/>
              </w:rPr>
              <w:t>43</w:t>
            </w:r>
            <w:r>
              <w:rPr>
                <w:webHidden/>
              </w:rPr>
              <w:fldChar w:fldCharType="end"/>
            </w:r>
          </w:hyperlink>
        </w:p>
        <w:p w14:paraId="420C8407" w14:textId="0BC403C7" w:rsidR="00E10D2D" w:rsidRDefault="00E10D2D">
          <w:pPr>
            <w:pStyle w:val="TOC2"/>
            <w:rPr>
              <w:rFonts w:asciiTheme="minorHAnsi" w:eastAsiaTheme="minorEastAsia" w:hAnsiTheme="minorHAnsi" w:cstheme="minorBidi"/>
              <w:sz w:val="24"/>
              <w:szCs w:val="24"/>
            </w:rPr>
          </w:pPr>
          <w:hyperlink w:anchor="_Toc97625666" w:history="1">
            <w:r w:rsidRPr="00D67925">
              <w:rPr>
                <w:rStyle w:val="Hyperlink"/>
              </w:rPr>
              <w:t>Appendix K. Native Dominance Model Visualizations</w:t>
            </w:r>
            <w:r>
              <w:rPr>
                <w:webHidden/>
              </w:rPr>
              <w:tab/>
            </w:r>
            <w:r>
              <w:rPr>
                <w:webHidden/>
              </w:rPr>
              <w:fldChar w:fldCharType="begin"/>
            </w:r>
            <w:r>
              <w:rPr>
                <w:webHidden/>
              </w:rPr>
              <w:instrText xml:space="preserve"> PAGEREF _Toc97625666 \h </w:instrText>
            </w:r>
            <w:r>
              <w:rPr>
                <w:webHidden/>
              </w:rPr>
            </w:r>
            <w:r>
              <w:rPr>
                <w:webHidden/>
              </w:rPr>
              <w:fldChar w:fldCharType="separate"/>
            </w:r>
            <w:r>
              <w:rPr>
                <w:webHidden/>
              </w:rPr>
              <w:t>44</w:t>
            </w:r>
            <w:r>
              <w:rPr>
                <w:webHidden/>
              </w:rPr>
              <w:fldChar w:fldCharType="end"/>
            </w:r>
          </w:hyperlink>
        </w:p>
        <w:p w14:paraId="7531E4CB" w14:textId="784750F2" w:rsidR="00E10D2D" w:rsidRDefault="00E10D2D">
          <w:pPr>
            <w:pStyle w:val="TOC2"/>
            <w:rPr>
              <w:rFonts w:asciiTheme="minorHAnsi" w:eastAsiaTheme="minorEastAsia" w:hAnsiTheme="minorHAnsi" w:cstheme="minorBidi"/>
              <w:sz w:val="24"/>
              <w:szCs w:val="24"/>
            </w:rPr>
          </w:pPr>
          <w:hyperlink w:anchor="_Toc97625667" w:history="1">
            <w:r w:rsidRPr="00D67925">
              <w:rPr>
                <w:rStyle w:val="Hyperlink"/>
              </w:rPr>
              <w:t>Appendix L: Summary Statistics of Richness Model Variables</w:t>
            </w:r>
            <w:r>
              <w:rPr>
                <w:webHidden/>
              </w:rPr>
              <w:tab/>
            </w:r>
            <w:r>
              <w:rPr>
                <w:webHidden/>
              </w:rPr>
              <w:fldChar w:fldCharType="begin"/>
            </w:r>
            <w:r>
              <w:rPr>
                <w:webHidden/>
              </w:rPr>
              <w:instrText xml:space="preserve"> PAGEREF _Toc97625667 \h </w:instrText>
            </w:r>
            <w:r>
              <w:rPr>
                <w:webHidden/>
              </w:rPr>
            </w:r>
            <w:r>
              <w:rPr>
                <w:webHidden/>
              </w:rPr>
              <w:fldChar w:fldCharType="separate"/>
            </w:r>
            <w:r>
              <w:rPr>
                <w:webHidden/>
              </w:rPr>
              <w:t>46</w:t>
            </w:r>
            <w:r>
              <w:rPr>
                <w:webHidden/>
              </w:rPr>
              <w:fldChar w:fldCharType="end"/>
            </w:r>
          </w:hyperlink>
        </w:p>
        <w:p w14:paraId="1623414D" w14:textId="0E84FE08" w:rsidR="00E10D2D" w:rsidRDefault="00E10D2D">
          <w:pPr>
            <w:pStyle w:val="TOC2"/>
            <w:rPr>
              <w:rFonts w:asciiTheme="minorHAnsi" w:eastAsiaTheme="minorEastAsia" w:hAnsiTheme="minorHAnsi" w:cstheme="minorBidi"/>
              <w:sz w:val="24"/>
              <w:szCs w:val="24"/>
            </w:rPr>
          </w:pPr>
          <w:hyperlink w:anchor="_Toc97625668" w:history="1">
            <w:r w:rsidRPr="00D67925">
              <w:rPr>
                <w:rStyle w:val="Hyperlink"/>
              </w:rPr>
              <w:t>Appendix M. Native Richness Model Summary Table</w:t>
            </w:r>
            <w:r>
              <w:rPr>
                <w:webHidden/>
              </w:rPr>
              <w:tab/>
            </w:r>
            <w:r>
              <w:rPr>
                <w:webHidden/>
              </w:rPr>
              <w:fldChar w:fldCharType="begin"/>
            </w:r>
            <w:r>
              <w:rPr>
                <w:webHidden/>
              </w:rPr>
              <w:instrText xml:space="preserve"> PAGEREF _Toc97625668 \h </w:instrText>
            </w:r>
            <w:r>
              <w:rPr>
                <w:webHidden/>
              </w:rPr>
            </w:r>
            <w:r>
              <w:rPr>
                <w:webHidden/>
              </w:rPr>
              <w:fldChar w:fldCharType="separate"/>
            </w:r>
            <w:r>
              <w:rPr>
                <w:webHidden/>
              </w:rPr>
              <w:t>46</w:t>
            </w:r>
            <w:r>
              <w:rPr>
                <w:webHidden/>
              </w:rPr>
              <w:fldChar w:fldCharType="end"/>
            </w:r>
          </w:hyperlink>
        </w:p>
        <w:p w14:paraId="618CDCB2" w14:textId="1A5F7932" w:rsidR="00E10D2D" w:rsidRDefault="00E10D2D">
          <w:pPr>
            <w:pStyle w:val="TOC2"/>
            <w:rPr>
              <w:rFonts w:asciiTheme="minorHAnsi" w:eastAsiaTheme="minorEastAsia" w:hAnsiTheme="minorHAnsi" w:cstheme="minorBidi"/>
              <w:sz w:val="24"/>
              <w:szCs w:val="24"/>
            </w:rPr>
          </w:pPr>
          <w:hyperlink w:anchor="_Toc97625669" w:history="1">
            <w:r w:rsidRPr="00D67925">
              <w:rPr>
                <w:rStyle w:val="Hyperlink"/>
              </w:rPr>
              <w:t>Appendix N. Native Richness Model Visualizations</w:t>
            </w:r>
            <w:r>
              <w:rPr>
                <w:webHidden/>
              </w:rPr>
              <w:tab/>
            </w:r>
            <w:r>
              <w:rPr>
                <w:webHidden/>
              </w:rPr>
              <w:fldChar w:fldCharType="begin"/>
            </w:r>
            <w:r>
              <w:rPr>
                <w:webHidden/>
              </w:rPr>
              <w:instrText xml:space="preserve"> PAGEREF _Toc97625669 \h </w:instrText>
            </w:r>
            <w:r>
              <w:rPr>
                <w:webHidden/>
              </w:rPr>
            </w:r>
            <w:r>
              <w:rPr>
                <w:webHidden/>
              </w:rPr>
              <w:fldChar w:fldCharType="separate"/>
            </w:r>
            <w:r>
              <w:rPr>
                <w:webHidden/>
              </w:rPr>
              <w:t>47</w:t>
            </w:r>
            <w:r>
              <w:rPr>
                <w:webHidden/>
              </w:rPr>
              <w:fldChar w:fldCharType="end"/>
            </w:r>
          </w:hyperlink>
        </w:p>
        <w:p w14:paraId="73FB7B91" w14:textId="69261215" w:rsidR="00E10D2D" w:rsidRDefault="00E10D2D">
          <w:pPr>
            <w:pStyle w:val="TOC2"/>
            <w:rPr>
              <w:rFonts w:asciiTheme="minorHAnsi" w:eastAsiaTheme="minorEastAsia" w:hAnsiTheme="minorHAnsi" w:cstheme="minorBidi"/>
              <w:sz w:val="24"/>
              <w:szCs w:val="24"/>
            </w:rPr>
          </w:pPr>
          <w:hyperlink w:anchor="_Toc97625670" w:history="1">
            <w:r w:rsidRPr="00D67925">
              <w:rPr>
                <w:rStyle w:val="Hyperlink"/>
              </w:rPr>
              <w:t>Appendix O. Non-Native Richness Model Summary Table</w:t>
            </w:r>
            <w:r>
              <w:rPr>
                <w:webHidden/>
              </w:rPr>
              <w:tab/>
            </w:r>
            <w:r>
              <w:rPr>
                <w:webHidden/>
              </w:rPr>
              <w:fldChar w:fldCharType="begin"/>
            </w:r>
            <w:r>
              <w:rPr>
                <w:webHidden/>
              </w:rPr>
              <w:instrText xml:space="preserve"> PAGEREF _Toc97625670 \h </w:instrText>
            </w:r>
            <w:r>
              <w:rPr>
                <w:webHidden/>
              </w:rPr>
            </w:r>
            <w:r>
              <w:rPr>
                <w:webHidden/>
              </w:rPr>
              <w:fldChar w:fldCharType="separate"/>
            </w:r>
            <w:r>
              <w:rPr>
                <w:webHidden/>
              </w:rPr>
              <w:t>49</w:t>
            </w:r>
            <w:r>
              <w:rPr>
                <w:webHidden/>
              </w:rPr>
              <w:fldChar w:fldCharType="end"/>
            </w:r>
          </w:hyperlink>
        </w:p>
        <w:p w14:paraId="11C060E4" w14:textId="6DD5EEA0" w:rsidR="00E10D2D" w:rsidRDefault="00E10D2D">
          <w:pPr>
            <w:pStyle w:val="TOC2"/>
            <w:rPr>
              <w:rFonts w:asciiTheme="minorHAnsi" w:eastAsiaTheme="minorEastAsia" w:hAnsiTheme="minorHAnsi" w:cstheme="minorBidi"/>
              <w:sz w:val="24"/>
              <w:szCs w:val="24"/>
            </w:rPr>
          </w:pPr>
          <w:hyperlink w:anchor="_Toc97625671" w:history="1">
            <w:r w:rsidRPr="00D67925">
              <w:rPr>
                <w:rStyle w:val="Hyperlink"/>
              </w:rPr>
              <w:t>Appendix P. Non-native Richness Model Visualizations</w:t>
            </w:r>
            <w:r>
              <w:rPr>
                <w:webHidden/>
              </w:rPr>
              <w:tab/>
            </w:r>
            <w:r>
              <w:rPr>
                <w:webHidden/>
              </w:rPr>
              <w:fldChar w:fldCharType="begin"/>
            </w:r>
            <w:r>
              <w:rPr>
                <w:webHidden/>
              </w:rPr>
              <w:instrText xml:space="preserve"> PAGEREF _Toc97625671 \h </w:instrText>
            </w:r>
            <w:r>
              <w:rPr>
                <w:webHidden/>
              </w:rPr>
            </w:r>
            <w:r>
              <w:rPr>
                <w:webHidden/>
              </w:rPr>
              <w:fldChar w:fldCharType="separate"/>
            </w:r>
            <w:r>
              <w:rPr>
                <w:webHidden/>
              </w:rPr>
              <w:t>50</w:t>
            </w:r>
            <w:r>
              <w:rPr>
                <w:webHidden/>
              </w:rPr>
              <w:fldChar w:fldCharType="end"/>
            </w:r>
          </w:hyperlink>
        </w:p>
        <w:p w14:paraId="546CD7E8" w14:textId="1C51BE02" w:rsidR="004A4304" w:rsidRDefault="004A4304">
          <w:r>
            <w:rPr>
              <w:b/>
              <w:bCs/>
              <w:noProof/>
            </w:rPr>
            <w:fldChar w:fldCharType="end"/>
          </w:r>
        </w:p>
      </w:sdtContent>
    </w:sdt>
    <w:p w14:paraId="7B525BD1" w14:textId="1E561B76" w:rsidR="004A4304" w:rsidRDefault="004A4304">
      <w:pPr>
        <w:spacing w:line="240" w:lineRule="auto"/>
        <w:jc w:val="left"/>
        <w:rPr>
          <w:rFonts w:eastAsiaTheme="majorEastAsia"/>
          <w:b/>
          <w:bCs/>
          <w:color w:val="000000" w:themeColor="text1"/>
          <w:sz w:val="32"/>
          <w:szCs w:val="32"/>
        </w:rPr>
      </w:pPr>
    </w:p>
    <w:p w14:paraId="074DB0C7" w14:textId="77777777" w:rsidR="00036C5B" w:rsidRDefault="00036C5B">
      <w:pPr>
        <w:spacing w:line="240" w:lineRule="auto"/>
        <w:jc w:val="left"/>
        <w:rPr>
          <w:rFonts w:eastAsiaTheme="majorEastAsia"/>
          <w:b/>
          <w:bCs/>
          <w:color w:val="000000" w:themeColor="text1"/>
          <w:sz w:val="32"/>
          <w:szCs w:val="32"/>
        </w:rPr>
      </w:pPr>
      <w:r>
        <w:br w:type="page"/>
      </w:r>
    </w:p>
    <w:p w14:paraId="329B3E35" w14:textId="6F375A7B" w:rsidR="00055075" w:rsidRPr="00055075" w:rsidRDefault="00055075" w:rsidP="00B102D1">
      <w:pPr>
        <w:pStyle w:val="Heading1"/>
        <w:numPr>
          <w:ilvl w:val="0"/>
          <w:numId w:val="0"/>
        </w:numPr>
      </w:pPr>
      <w:bookmarkStart w:id="92" w:name="_Toc97625627"/>
      <w:r w:rsidRPr="00055075">
        <w:lastRenderedPageBreak/>
        <w:t>List of Tables</w:t>
      </w:r>
      <w:bookmarkEnd w:id="92"/>
    </w:p>
    <w:p w14:paraId="554F09AD" w14:textId="424B6C30" w:rsidR="000574DD" w:rsidRDefault="00055075">
      <w:pPr>
        <w:pStyle w:val="TableofFigures"/>
        <w:tabs>
          <w:tab w:val="right" w:leader="dot" w:pos="9016"/>
        </w:tabs>
        <w:rPr>
          <w:rFonts w:asciiTheme="minorHAnsi" w:eastAsiaTheme="minorEastAsia" w:hAnsiTheme="minorHAnsi" w:cstheme="minorBidi"/>
          <w:noProof/>
          <w:sz w:val="24"/>
          <w:szCs w:val="24"/>
        </w:rPr>
      </w:pPr>
      <w:r>
        <w:fldChar w:fldCharType="begin"/>
      </w:r>
      <w:r>
        <w:instrText xml:space="preserve"> TOC \h \z \c "Table" </w:instrText>
      </w:r>
      <w:r>
        <w:fldChar w:fldCharType="separate"/>
      </w:r>
      <w:hyperlink w:anchor="_Toc96540385" w:history="1">
        <w:r w:rsidR="000574DD" w:rsidRPr="00EA29C5">
          <w:rPr>
            <w:rStyle w:val="Hyperlink"/>
            <w:rFonts w:eastAsiaTheme="majorEastAsia"/>
            <w:noProof/>
          </w:rPr>
          <w:t>Table 1. Examples of potential pros and cons of various created tidal marsh design elements</w:t>
        </w:r>
        <w:r w:rsidR="000574DD">
          <w:rPr>
            <w:noProof/>
            <w:webHidden/>
          </w:rPr>
          <w:tab/>
        </w:r>
        <w:r w:rsidR="000574DD">
          <w:rPr>
            <w:noProof/>
            <w:webHidden/>
          </w:rPr>
          <w:fldChar w:fldCharType="begin"/>
        </w:r>
        <w:r w:rsidR="000574DD">
          <w:rPr>
            <w:noProof/>
            <w:webHidden/>
          </w:rPr>
          <w:instrText xml:space="preserve"> PAGEREF _Toc96540385 \h </w:instrText>
        </w:r>
        <w:r w:rsidR="000574DD">
          <w:rPr>
            <w:noProof/>
            <w:webHidden/>
          </w:rPr>
        </w:r>
        <w:r w:rsidR="000574DD">
          <w:rPr>
            <w:noProof/>
            <w:webHidden/>
          </w:rPr>
          <w:fldChar w:fldCharType="separate"/>
        </w:r>
        <w:r w:rsidR="000574DD">
          <w:rPr>
            <w:noProof/>
            <w:webHidden/>
          </w:rPr>
          <w:t>21</w:t>
        </w:r>
        <w:r w:rsidR="000574DD">
          <w:rPr>
            <w:noProof/>
            <w:webHidden/>
          </w:rPr>
          <w:fldChar w:fldCharType="end"/>
        </w:r>
      </w:hyperlink>
    </w:p>
    <w:p w14:paraId="54331F04" w14:textId="3CAD0CAE" w:rsidR="000574DD" w:rsidRDefault="004F0ACE">
      <w:pPr>
        <w:pStyle w:val="TableofFigures"/>
        <w:tabs>
          <w:tab w:val="right" w:leader="dot" w:pos="9016"/>
        </w:tabs>
        <w:rPr>
          <w:rFonts w:asciiTheme="minorHAnsi" w:eastAsiaTheme="minorEastAsia" w:hAnsiTheme="minorHAnsi" w:cstheme="minorBidi"/>
          <w:noProof/>
          <w:sz w:val="24"/>
          <w:szCs w:val="24"/>
        </w:rPr>
      </w:pPr>
      <w:hyperlink w:anchor="_Toc96540386" w:history="1">
        <w:r w:rsidR="000574DD" w:rsidRPr="00EA29C5">
          <w:rPr>
            <w:rStyle w:val="Hyperlink"/>
            <w:rFonts w:eastAsiaTheme="majorEastAsia"/>
            <w:noProof/>
          </w:rPr>
          <w:t>Table 2. Descriptive information of reference sites included in this study.</w:t>
        </w:r>
        <w:r w:rsidR="000574DD">
          <w:rPr>
            <w:noProof/>
            <w:webHidden/>
          </w:rPr>
          <w:tab/>
        </w:r>
        <w:r w:rsidR="000574DD">
          <w:rPr>
            <w:noProof/>
            <w:webHidden/>
          </w:rPr>
          <w:fldChar w:fldCharType="begin"/>
        </w:r>
        <w:r w:rsidR="000574DD">
          <w:rPr>
            <w:noProof/>
            <w:webHidden/>
          </w:rPr>
          <w:instrText xml:space="preserve"> PAGEREF _Toc96540386 \h </w:instrText>
        </w:r>
        <w:r w:rsidR="000574DD">
          <w:rPr>
            <w:noProof/>
            <w:webHidden/>
          </w:rPr>
        </w:r>
        <w:r w:rsidR="000574DD">
          <w:rPr>
            <w:noProof/>
            <w:webHidden/>
          </w:rPr>
          <w:fldChar w:fldCharType="separate"/>
        </w:r>
        <w:r w:rsidR="000574DD">
          <w:rPr>
            <w:noProof/>
            <w:webHidden/>
          </w:rPr>
          <w:t>32</w:t>
        </w:r>
        <w:r w:rsidR="000574DD">
          <w:rPr>
            <w:noProof/>
            <w:webHidden/>
          </w:rPr>
          <w:fldChar w:fldCharType="end"/>
        </w:r>
      </w:hyperlink>
    </w:p>
    <w:p w14:paraId="4839CF3E" w14:textId="16890703" w:rsidR="000574DD" w:rsidRDefault="004F0ACE">
      <w:pPr>
        <w:pStyle w:val="TableofFigures"/>
        <w:tabs>
          <w:tab w:val="right" w:leader="dot" w:pos="9016"/>
        </w:tabs>
        <w:rPr>
          <w:rFonts w:asciiTheme="minorHAnsi" w:eastAsiaTheme="minorEastAsia" w:hAnsiTheme="minorHAnsi" w:cstheme="minorBidi"/>
          <w:noProof/>
          <w:sz w:val="24"/>
          <w:szCs w:val="24"/>
        </w:rPr>
      </w:pPr>
      <w:hyperlink w:anchor="_Toc96540387" w:history="1">
        <w:r w:rsidR="000574DD" w:rsidRPr="00EA29C5">
          <w:rPr>
            <w:rStyle w:val="Hyperlink"/>
            <w:rFonts w:eastAsiaTheme="majorEastAsia"/>
            <w:noProof/>
          </w:rPr>
          <w:t>Table 3. List of macrophytes observed in plots during 2015 and 2021 vegetation surveys with accompanying origin status (N = Native, E = Exotic, I = Invasive). For cryptic species where origin could not be determined, origin status is ‘U’.</w:t>
        </w:r>
        <w:r w:rsidR="000574DD" w:rsidRPr="00EA29C5">
          <w:rPr>
            <w:rStyle w:val="Hyperlink"/>
            <w:rFonts w:eastAsiaTheme="majorEastAsia"/>
            <w:noProof/>
            <w:lang w:val="en-US"/>
          </w:rPr>
          <w:t> Non-native species were classified</w:t>
        </w:r>
        <w:r w:rsidR="000574DD" w:rsidRPr="00EA29C5">
          <w:rPr>
            <w:rStyle w:val="Hyperlink"/>
            <w:rFonts w:eastAsiaTheme="majorEastAsia"/>
            <w:noProof/>
          </w:rPr>
          <w:t xml:space="preserve"> as invasive if in our judgement they demonstrate the ability to outcompete and displace native plant communities in tidal marsh habitats.</w:t>
        </w:r>
        <w:r w:rsidR="000574DD">
          <w:rPr>
            <w:noProof/>
            <w:webHidden/>
          </w:rPr>
          <w:tab/>
        </w:r>
        <w:r w:rsidR="000574DD">
          <w:rPr>
            <w:noProof/>
            <w:webHidden/>
          </w:rPr>
          <w:fldChar w:fldCharType="begin"/>
        </w:r>
        <w:r w:rsidR="000574DD">
          <w:rPr>
            <w:noProof/>
            <w:webHidden/>
          </w:rPr>
          <w:instrText xml:space="preserve"> PAGEREF _Toc96540387 \h </w:instrText>
        </w:r>
        <w:r w:rsidR="000574DD">
          <w:rPr>
            <w:noProof/>
            <w:webHidden/>
          </w:rPr>
        </w:r>
        <w:r w:rsidR="000574DD">
          <w:rPr>
            <w:noProof/>
            <w:webHidden/>
          </w:rPr>
          <w:fldChar w:fldCharType="separate"/>
        </w:r>
        <w:r w:rsidR="000574DD">
          <w:rPr>
            <w:noProof/>
            <w:webHidden/>
          </w:rPr>
          <w:t>34</w:t>
        </w:r>
        <w:r w:rsidR="000574DD">
          <w:rPr>
            <w:noProof/>
            <w:webHidden/>
          </w:rPr>
          <w:fldChar w:fldCharType="end"/>
        </w:r>
      </w:hyperlink>
    </w:p>
    <w:p w14:paraId="6CD061DA" w14:textId="7AB0126B" w:rsidR="000574DD" w:rsidRDefault="004F0ACE">
      <w:pPr>
        <w:pStyle w:val="TableofFigures"/>
        <w:tabs>
          <w:tab w:val="right" w:leader="dot" w:pos="9016"/>
        </w:tabs>
        <w:rPr>
          <w:rFonts w:asciiTheme="minorHAnsi" w:eastAsiaTheme="minorEastAsia" w:hAnsiTheme="minorHAnsi" w:cstheme="minorBidi"/>
          <w:noProof/>
          <w:sz w:val="24"/>
          <w:szCs w:val="24"/>
        </w:rPr>
      </w:pPr>
      <w:hyperlink w:anchor="_Toc96540388" w:history="1">
        <w:r w:rsidR="000574DD" w:rsidRPr="00EA29C5">
          <w:rPr>
            <w:rStyle w:val="Hyperlink"/>
            <w:rFonts w:eastAsiaTheme="majorEastAsia"/>
            <w:noProof/>
          </w:rPr>
          <w:t>Table 4. Descriptions of response and predictor variables included in this study.</w:t>
        </w:r>
        <w:r w:rsidR="000574DD">
          <w:rPr>
            <w:noProof/>
            <w:webHidden/>
          </w:rPr>
          <w:tab/>
        </w:r>
        <w:r w:rsidR="000574DD">
          <w:rPr>
            <w:noProof/>
            <w:webHidden/>
          </w:rPr>
          <w:fldChar w:fldCharType="begin"/>
        </w:r>
        <w:r w:rsidR="000574DD">
          <w:rPr>
            <w:noProof/>
            <w:webHidden/>
          </w:rPr>
          <w:instrText xml:space="preserve"> PAGEREF _Toc96540388 \h </w:instrText>
        </w:r>
        <w:r w:rsidR="000574DD">
          <w:rPr>
            <w:noProof/>
            <w:webHidden/>
          </w:rPr>
        </w:r>
        <w:r w:rsidR="000574DD">
          <w:rPr>
            <w:noProof/>
            <w:webHidden/>
          </w:rPr>
          <w:fldChar w:fldCharType="separate"/>
        </w:r>
        <w:r w:rsidR="000574DD">
          <w:rPr>
            <w:noProof/>
            <w:webHidden/>
          </w:rPr>
          <w:t>40</w:t>
        </w:r>
        <w:r w:rsidR="000574DD">
          <w:rPr>
            <w:noProof/>
            <w:webHidden/>
          </w:rPr>
          <w:fldChar w:fldCharType="end"/>
        </w:r>
      </w:hyperlink>
    </w:p>
    <w:p w14:paraId="1146CA5B" w14:textId="017D489E" w:rsidR="000574DD" w:rsidRDefault="004F0ACE">
      <w:pPr>
        <w:pStyle w:val="TableofFigures"/>
        <w:tabs>
          <w:tab w:val="right" w:leader="dot" w:pos="9016"/>
        </w:tabs>
        <w:rPr>
          <w:rFonts w:asciiTheme="minorHAnsi" w:eastAsiaTheme="minorEastAsia" w:hAnsiTheme="minorHAnsi" w:cstheme="minorBidi"/>
          <w:noProof/>
          <w:sz w:val="24"/>
          <w:szCs w:val="24"/>
        </w:rPr>
      </w:pPr>
      <w:hyperlink w:anchor="_Toc96540389" w:history="1">
        <w:r w:rsidR="000574DD" w:rsidRPr="00EA29C5">
          <w:rPr>
            <w:rStyle w:val="Hyperlink"/>
            <w:rFonts w:eastAsiaTheme="majorEastAsia"/>
            <w:noProof/>
          </w:rPr>
          <w:t>Table 5. Summary statistics for all variables included in the marsh recession model. Continuous data are summarized using minimum, maximum, mean, and standard deviation values, while categorical data show the number and relative frequency of each variable.</w:t>
        </w:r>
        <w:r w:rsidR="000574DD">
          <w:rPr>
            <w:noProof/>
            <w:webHidden/>
          </w:rPr>
          <w:tab/>
        </w:r>
        <w:r w:rsidR="000574DD">
          <w:rPr>
            <w:noProof/>
            <w:webHidden/>
          </w:rPr>
          <w:fldChar w:fldCharType="begin"/>
        </w:r>
        <w:r w:rsidR="000574DD">
          <w:rPr>
            <w:noProof/>
            <w:webHidden/>
          </w:rPr>
          <w:instrText xml:space="preserve"> PAGEREF _Toc96540389 \h </w:instrText>
        </w:r>
        <w:r w:rsidR="000574DD">
          <w:rPr>
            <w:noProof/>
            <w:webHidden/>
          </w:rPr>
        </w:r>
        <w:r w:rsidR="000574DD">
          <w:rPr>
            <w:noProof/>
            <w:webHidden/>
          </w:rPr>
          <w:fldChar w:fldCharType="separate"/>
        </w:r>
        <w:r w:rsidR="000574DD">
          <w:rPr>
            <w:noProof/>
            <w:webHidden/>
          </w:rPr>
          <w:t>41</w:t>
        </w:r>
        <w:r w:rsidR="000574DD">
          <w:rPr>
            <w:noProof/>
            <w:webHidden/>
          </w:rPr>
          <w:fldChar w:fldCharType="end"/>
        </w:r>
      </w:hyperlink>
    </w:p>
    <w:p w14:paraId="63CDB6BC" w14:textId="414452DD" w:rsidR="000574DD" w:rsidRDefault="004F0ACE">
      <w:pPr>
        <w:pStyle w:val="TableofFigures"/>
        <w:tabs>
          <w:tab w:val="right" w:leader="dot" w:pos="9016"/>
        </w:tabs>
        <w:rPr>
          <w:rFonts w:asciiTheme="minorHAnsi" w:eastAsiaTheme="minorEastAsia" w:hAnsiTheme="minorHAnsi" w:cstheme="minorBidi"/>
          <w:noProof/>
          <w:sz w:val="24"/>
          <w:szCs w:val="24"/>
        </w:rPr>
      </w:pPr>
      <w:hyperlink w:anchor="_Toc96540390" w:history="1">
        <w:r w:rsidR="000574DD" w:rsidRPr="00EA29C5">
          <w:rPr>
            <w:rStyle w:val="Hyperlink"/>
            <w:rFonts w:eastAsiaTheme="majorEastAsia"/>
            <w:noProof/>
          </w:rPr>
          <w:t xml:space="preserve">Table 6. Model summary for the marsh recession model, including model estimates, confidence intervals, </w:t>
        </w:r>
        <w:r w:rsidR="000574DD" w:rsidRPr="00EA29C5">
          <w:rPr>
            <w:rStyle w:val="Hyperlink"/>
            <w:rFonts w:eastAsiaTheme="majorEastAsia"/>
            <w:i/>
            <w:iCs/>
            <w:noProof/>
          </w:rPr>
          <w:t>p</w:t>
        </w:r>
        <w:r w:rsidR="000574DD" w:rsidRPr="00EA29C5">
          <w:rPr>
            <w:rStyle w:val="Hyperlink"/>
            <w:rFonts w:eastAsiaTheme="majorEastAsia"/>
            <w:noProof/>
          </w:rPr>
          <w:t xml:space="preserve">-values, number of observations, and </w:t>
        </w:r>
        <w:r w:rsidR="000574DD" w:rsidRPr="00EA29C5">
          <w:rPr>
            <w:rStyle w:val="Hyperlink"/>
            <w:rFonts w:eastAsiaTheme="majorEastAsia"/>
            <w:i/>
            <w:iCs/>
            <w:noProof/>
          </w:rPr>
          <w:t>R</w:t>
        </w:r>
        <w:r w:rsidR="000574DD" w:rsidRPr="00EA29C5">
          <w:rPr>
            <w:rStyle w:val="Hyperlink"/>
            <w:rFonts w:eastAsiaTheme="majorEastAsia"/>
            <w:noProof/>
            <w:vertAlign w:val="superscript"/>
          </w:rPr>
          <w:t>2</w:t>
        </w:r>
        <w:r w:rsidR="000574DD" w:rsidRPr="00EA29C5">
          <w:rPr>
            <w:rStyle w:val="Hyperlink"/>
            <w:rFonts w:eastAsiaTheme="majorEastAsia"/>
            <w:noProof/>
          </w:rPr>
          <w:t xml:space="preserve"> values.</w:t>
        </w:r>
        <w:r w:rsidR="000574DD">
          <w:rPr>
            <w:noProof/>
            <w:webHidden/>
          </w:rPr>
          <w:tab/>
        </w:r>
        <w:r w:rsidR="000574DD">
          <w:rPr>
            <w:noProof/>
            <w:webHidden/>
          </w:rPr>
          <w:fldChar w:fldCharType="begin"/>
        </w:r>
        <w:r w:rsidR="000574DD">
          <w:rPr>
            <w:noProof/>
            <w:webHidden/>
          </w:rPr>
          <w:instrText xml:space="preserve"> PAGEREF _Toc96540390 \h </w:instrText>
        </w:r>
        <w:r w:rsidR="000574DD">
          <w:rPr>
            <w:noProof/>
            <w:webHidden/>
          </w:rPr>
        </w:r>
        <w:r w:rsidR="000574DD">
          <w:rPr>
            <w:noProof/>
            <w:webHidden/>
          </w:rPr>
          <w:fldChar w:fldCharType="separate"/>
        </w:r>
        <w:r w:rsidR="000574DD">
          <w:rPr>
            <w:noProof/>
            <w:webHidden/>
          </w:rPr>
          <w:t>41</w:t>
        </w:r>
        <w:r w:rsidR="000574DD">
          <w:rPr>
            <w:noProof/>
            <w:webHidden/>
          </w:rPr>
          <w:fldChar w:fldCharType="end"/>
        </w:r>
      </w:hyperlink>
    </w:p>
    <w:p w14:paraId="65E8348B" w14:textId="2BE84A1B" w:rsidR="000574DD" w:rsidRDefault="004F0ACE">
      <w:pPr>
        <w:pStyle w:val="TableofFigures"/>
        <w:tabs>
          <w:tab w:val="right" w:leader="dot" w:pos="9016"/>
        </w:tabs>
        <w:rPr>
          <w:rFonts w:asciiTheme="minorHAnsi" w:eastAsiaTheme="minorEastAsia" w:hAnsiTheme="minorHAnsi" w:cstheme="minorBidi"/>
          <w:noProof/>
          <w:sz w:val="24"/>
          <w:szCs w:val="24"/>
        </w:rPr>
      </w:pPr>
      <w:hyperlink w:anchor="_Toc96540391" w:history="1">
        <w:r w:rsidR="000574DD" w:rsidRPr="00EA29C5">
          <w:rPr>
            <w:rStyle w:val="Hyperlink"/>
            <w:rFonts w:eastAsiaTheme="majorEastAsia"/>
            <w:noProof/>
          </w:rPr>
          <w:t>Table 7. Summary statistics for all variables included in the native dominance model. Continuous data are summarized using minimum, maximum, mean, and standard deviation values, while categorical data show the number and relative frequency of each variable.</w:t>
        </w:r>
        <w:r w:rsidR="000574DD">
          <w:rPr>
            <w:noProof/>
            <w:webHidden/>
          </w:rPr>
          <w:tab/>
        </w:r>
        <w:r w:rsidR="000574DD">
          <w:rPr>
            <w:noProof/>
            <w:webHidden/>
          </w:rPr>
          <w:fldChar w:fldCharType="begin"/>
        </w:r>
        <w:r w:rsidR="000574DD">
          <w:rPr>
            <w:noProof/>
            <w:webHidden/>
          </w:rPr>
          <w:instrText xml:space="preserve"> PAGEREF _Toc96540391 \h </w:instrText>
        </w:r>
        <w:r w:rsidR="000574DD">
          <w:rPr>
            <w:noProof/>
            <w:webHidden/>
          </w:rPr>
        </w:r>
        <w:r w:rsidR="000574DD">
          <w:rPr>
            <w:noProof/>
            <w:webHidden/>
          </w:rPr>
          <w:fldChar w:fldCharType="separate"/>
        </w:r>
        <w:r w:rsidR="000574DD">
          <w:rPr>
            <w:noProof/>
            <w:webHidden/>
          </w:rPr>
          <w:t>43</w:t>
        </w:r>
        <w:r w:rsidR="000574DD">
          <w:rPr>
            <w:noProof/>
            <w:webHidden/>
          </w:rPr>
          <w:fldChar w:fldCharType="end"/>
        </w:r>
      </w:hyperlink>
    </w:p>
    <w:p w14:paraId="1834A811" w14:textId="2078FAE9" w:rsidR="000574DD" w:rsidRDefault="004F0ACE">
      <w:pPr>
        <w:pStyle w:val="TableofFigures"/>
        <w:tabs>
          <w:tab w:val="right" w:leader="dot" w:pos="9016"/>
        </w:tabs>
        <w:rPr>
          <w:rFonts w:asciiTheme="minorHAnsi" w:eastAsiaTheme="minorEastAsia" w:hAnsiTheme="minorHAnsi" w:cstheme="minorBidi"/>
          <w:noProof/>
          <w:sz w:val="24"/>
          <w:szCs w:val="24"/>
        </w:rPr>
      </w:pPr>
      <w:hyperlink w:anchor="_Toc96540392" w:history="1">
        <w:r w:rsidR="000574DD" w:rsidRPr="00EA29C5">
          <w:rPr>
            <w:rStyle w:val="Hyperlink"/>
            <w:rFonts w:eastAsiaTheme="majorEastAsia"/>
            <w:noProof/>
          </w:rPr>
          <w:t xml:space="preserve">Table 8. Model summary for the native dominance model, including model estimates, confidence intervals, </w:t>
        </w:r>
        <w:r w:rsidR="000574DD" w:rsidRPr="00EA29C5">
          <w:rPr>
            <w:rStyle w:val="Hyperlink"/>
            <w:rFonts w:eastAsiaTheme="majorEastAsia"/>
            <w:i/>
            <w:iCs/>
            <w:noProof/>
          </w:rPr>
          <w:t>p</w:t>
        </w:r>
        <w:r w:rsidR="000574DD" w:rsidRPr="00EA29C5">
          <w:rPr>
            <w:rStyle w:val="Hyperlink"/>
            <w:rFonts w:eastAsiaTheme="majorEastAsia"/>
            <w:noProof/>
          </w:rPr>
          <w:t xml:space="preserve">-values, number of observations, and </w:t>
        </w:r>
        <w:r w:rsidR="000574DD" w:rsidRPr="00EA29C5">
          <w:rPr>
            <w:rStyle w:val="Hyperlink"/>
            <w:rFonts w:eastAsiaTheme="majorEastAsia"/>
            <w:i/>
            <w:iCs/>
            <w:noProof/>
          </w:rPr>
          <w:t>R</w:t>
        </w:r>
        <w:r w:rsidR="000574DD" w:rsidRPr="00EA29C5">
          <w:rPr>
            <w:rStyle w:val="Hyperlink"/>
            <w:rFonts w:eastAsiaTheme="majorEastAsia"/>
            <w:noProof/>
            <w:vertAlign w:val="superscript"/>
          </w:rPr>
          <w:t>2</w:t>
        </w:r>
        <w:r w:rsidR="000574DD" w:rsidRPr="00EA29C5">
          <w:rPr>
            <w:rStyle w:val="Hyperlink"/>
            <w:rFonts w:eastAsiaTheme="majorEastAsia"/>
            <w:noProof/>
          </w:rPr>
          <w:t xml:space="preserve"> values.</w:t>
        </w:r>
        <w:r w:rsidR="000574DD">
          <w:rPr>
            <w:noProof/>
            <w:webHidden/>
          </w:rPr>
          <w:tab/>
        </w:r>
        <w:r w:rsidR="000574DD">
          <w:rPr>
            <w:noProof/>
            <w:webHidden/>
          </w:rPr>
          <w:fldChar w:fldCharType="begin"/>
        </w:r>
        <w:r w:rsidR="000574DD">
          <w:rPr>
            <w:noProof/>
            <w:webHidden/>
          </w:rPr>
          <w:instrText xml:space="preserve"> PAGEREF _Toc96540392 \h </w:instrText>
        </w:r>
        <w:r w:rsidR="000574DD">
          <w:rPr>
            <w:noProof/>
            <w:webHidden/>
          </w:rPr>
        </w:r>
        <w:r w:rsidR="000574DD">
          <w:rPr>
            <w:noProof/>
            <w:webHidden/>
          </w:rPr>
          <w:fldChar w:fldCharType="separate"/>
        </w:r>
        <w:r w:rsidR="000574DD">
          <w:rPr>
            <w:noProof/>
            <w:webHidden/>
          </w:rPr>
          <w:t>43</w:t>
        </w:r>
        <w:r w:rsidR="000574DD">
          <w:rPr>
            <w:noProof/>
            <w:webHidden/>
          </w:rPr>
          <w:fldChar w:fldCharType="end"/>
        </w:r>
      </w:hyperlink>
    </w:p>
    <w:p w14:paraId="37205969" w14:textId="63ECD516" w:rsidR="000574DD" w:rsidRDefault="004F0ACE">
      <w:pPr>
        <w:pStyle w:val="TableofFigures"/>
        <w:tabs>
          <w:tab w:val="right" w:leader="dot" w:pos="9016"/>
        </w:tabs>
        <w:rPr>
          <w:rFonts w:asciiTheme="minorHAnsi" w:eastAsiaTheme="minorEastAsia" w:hAnsiTheme="minorHAnsi" w:cstheme="minorBidi"/>
          <w:noProof/>
          <w:sz w:val="24"/>
          <w:szCs w:val="24"/>
        </w:rPr>
      </w:pPr>
      <w:hyperlink w:anchor="_Toc96540393" w:history="1">
        <w:r w:rsidR="000574DD" w:rsidRPr="00EA29C5">
          <w:rPr>
            <w:rStyle w:val="Hyperlink"/>
            <w:rFonts w:eastAsiaTheme="majorEastAsia"/>
            <w:noProof/>
          </w:rPr>
          <w:t>Table 9. Summary statistics for all variables included in the native and non-native richness models. Continuous data are summarized using minimum, maximum, mean, and standard deviation values, while categorical data show the number and relative frequency of each variable.</w:t>
        </w:r>
        <w:r w:rsidR="000574DD">
          <w:rPr>
            <w:noProof/>
            <w:webHidden/>
          </w:rPr>
          <w:tab/>
        </w:r>
        <w:r w:rsidR="000574DD">
          <w:rPr>
            <w:noProof/>
            <w:webHidden/>
          </w:rPr>
          <w:fldChar w:fldCharType="begin"/>
        </w:r>
        <w:r w:rsidR="000574DD">
          <w:rPr>
            <w:noProof/>
            <w:webHidden/>
          </w:rPr>
          <w:instrText xml:space="preserve"> PAGEREF _Toc96540393 \h </w:instrText>
        </w:r>
        <w:r w:rsidR="000574DD">
          <w:rPr>
            <w:noProof/>
            <w:webHidden/>
          </w:rPr>
        </w:r>
        <w:r w:rsidR="000574DD">
          <w:rPr>
            <w:noProof/>
            <w:webHidden/>
          </w:rPr>
          <w:fldChar w:fldCharType="separate"/>
        </w:r>
        <w:r w:rsidR="000574DD">
          <w:rPr>
            <w:noProof/>
            <w:webHidden/>
          </w:rPr>
          <w:t>46</w:t>
        </w:r>
        <w:r w:rsidR="000574DD">
          <w:rPr>
            <w:noProof/>
            <w:webHidden/>
          </w:rPr>
          <w:fldChar w:fldCharType="end"/>
        </w:r>
      </w:hyperlink>
    </w:p>
    <w:p w14:paraId="6F12E4B0" w14:textId="0FADE031" w:rsidR="000574DD" w:rsidRDefault="004F0ACE">
      <w:pPr>
        <w:pStyle w:val="TableofFigures"/>
        <w:tabs>
          <w:tab w:val="right" w:leader="dot" w:pos="9016"/>
        </w:tabs>
        <w:rPr>
          <w:rFonts w:asciiTheme="minorHAnsi" w:eastAsiaTheme="minorEastAsia" w:hAnsiTheme="minorHAnsi" w:cstheme="minorBidi"/>
          <w:noProof/>
          <w:sz w:val="24"/>
          <w:szCs w:val="24"/>
        </w:rPr>
      </w:pPr>
      <w:hyperlink w:anchor="_Toc96540394" w:history="1">
        <w:r w:rsidR="000574DD" w:rsidRPr="00EA29C5">
          <w:rPr>
            <w:rStyle w:val="Hyperlink"/>
            <w:rFonts w:eastAsiaTheme="majorEastAsia"/>
            <w:noProof/>
          </w:rPr>
          <w:t xml:space="preserve">Table 10. Model summary for the native richness model, including model estimates, confidence intervals, </w:t>
        </w:r>
        <w:r w:rsidR="000574DD" w:rsidRPr="00EA29C5">
          <w:rPr>
            <w:rStyle w:val="Hyperlink"/>
            <w:rFonts w:eastAsiaTheme="majorEastAsia"/>
            <w:i/>
            <w:iCs/>
            <w:noProof/>
          </w:rPr>
          <w:t>p</w:t>
        </w:r>
        <w:r w:rsidR="000574DD" w:rsidRPr="00EA29C5">
          <w:rPr>
            <w:rStyle w:val="Hyperlink"/>
            <w:rFonts w:eastAsiaTheme="majorEastAsia"/>
            <w:noProof/>
          </w:rPr>
          <w:t xml:space="preserve">-values, number of observations, and </w:t>
        </w:r>
        <w:r w:rsidR="000574DD" w:rsidRPr="00EA29C5">
          <w:rPr>
            <w:rStyle w:val="Hyperlink"/>
            <w:rFonts w:eastAsiaTheme="majorEastAsia"/>
            <w:i/>
            <w:iCs/>
            <w:noProof/>
          </w:rPr>
          <w:t>R</w:t>
        </w:r>
        <w:r w:rsidR="000574DD" w:rsidRPr="00EA29C5">
          <w:rPr>
            <w:rStyle w:val="Hyperlink"/>
            <w:rFonts w:eastAsiaTheme="majorEastAsia"/>
            <w:noProof/>
            <w:vertAlign w:val="superscript"/>
          </w:rPr>
          <w:t>2</w:t>
        </w:r>
        <w:r w:rsidR="000574DD" w:rsidRPr="00EA29C5">
          <w:rPr>
            <w:rStyle w:val="Hyperlink"/>
            <w:rFonts w:eastAsiaTheme="majorEastAsia"/>
            <w:noProof/>
          </w:rPr>
          <w:t xml:space="preserve"> values.</w:t>
        </w:r>
        <w:r w:rsidR="000574DD">
          <w:rPr>
            <w:noProof/>
            <w:webHidden/>
          </w:rPr>
          <w:tab/>
        </w:r>
        <w:r w:rsidR="000574DD">
          <w:rPr>
            <w:noProof/>
            <w:webHidden/>
          </w:rPr>
          <w:fldChar w:fldCharType="begin"/>
        </w:r>
        <w:r w:rsidR="000574DD">
          <w:rPr>
            <w:noProof/>
            <w:webHidden/>
          </w:rPr>
          <w:instrText xml:space="preserve"> PAGEREF _Toc96540394 \h </w:instrText>
        </w:r>
        <w:r w:rsidR="000574DD">
          <w:rPr>
            <w:noProof/>
            <w:webHidden/>
          </w:rPr>
        </w:r>
        <w:r w:rsidR="000574DD">
          <w:rPr>
            <w:noProof/>
            <w:webHidden/>
          </w:rPr>
          <w:fldChar w:fldCharType="separate"/>
        </w:r>
        <w:r w:rsidR="000574DD">
          <w:rPr>
            <w:noProof/>
            <w:webHidden/>
          </w:rPr>
          <w:t>46</w:t>
        </w:r>
        <w:r w:rsidR="000574DD">
          <w:rPr>
            <w:noProof/>
            <w:webHidden/>
          </w:rPr>
          <w:fldChar w:fldCharType="end"/>
        </w:r>
      </w:hyperlink>
    </w:p>
    <w:p w14:paraId="42DC2215" w14:textId="38B296CB" w:rsidR="000574DD" w:rsidRDefault="004F0ACE">
      <w:pPr>
        <w:pStyle w:val="TableofFigures"/>
        <w:tabs>
          <w:tab w:val="right" w:leader="dot" w:pos="9016"/>
        </w:tabs>
        <w:rPr>
          <w:rFonts w:asciiTheme="minorHAnsi" w:eastAsiaTheme="minorEastAsia" w:hAnsiTheme="minorHAnsi" w:cstheme="minorBidi"/>
          <w:noProof/>
          <w:sz w:val="24"/>
          <w:szCs w:val="24"/>
        </w:rPr>
      </w:pPr>
      <w:hyperlink w:anchor="_Toc96540395" w:history="1">
        <w:r w:rsidR="000574DD" w:rsidRPr="00EA29C5">
          <w:rPr>
            <w:rStyle w:val="Hyperlink"/>
            <w:rFonts w:eastAsiaTheme="majorEastAsia"/>
            <w:noProof/>
          </w:rPr>
          <w:t>Table 11. Summary statistics for all variables included in the non-native richness model. Continuous data are summarized using minimum, maximum, mean, and standard deviation values, while categorical data show the number and relative frequency of each variable.</w:t>
        </w:r>
        <w:r w:rsidR="000574DD">
          <w:rPr>
            <w:noProof/>
            <w:webHidden/>
          </w:rPr>
          <w:tab/>
        </w:r>
        <w:r w:rsidR="000574DD">
          <w:rPr>
            <w:noProof/>
            <w:webHidden/>
          </w:rPr>
          <w:fldChar w:fldCharType="begin"/>
        </w:r>
        <w:r w:rsidR="000574DD">
          <w:rPr>
            <w:noProof/>
            <w:webHidden/>
          </w:rPr>
          <w:instrText xml:space="preserve"> PAGEREF _Toc96540395 \h </w:instrText>
        </w:r>
        <w:r w:rsidR="000574DD">
          <w:rPr>
            <w:noProof/>
            <w:webHidden/>
          </w:rPr>
        </w:r>
        <w:r w:rsidR="000574DD">
          <w:rPr>
            <w:noProof/>
            <w:webHidden/>
          </w:rPr>
          <w:fldChar w:fldCharType="separate"/>
        </w:r>
        <w:r w:rsidR="000574DD">
          <w:rPr>
            <w:noProof/>
            <w:webHidden/>
          </w:rPr>
          <w:t>49</w:t>
        </w:r>
        <w:r w:rsidR="000574DD">
          <w:rPr>
            <w:noProof/>
            <w:webHidden/>
          </w:rPr>
          <w:fldChar w:fldCharType="end"/>
        </w:r>
      </w:hyperlink>
    </w:p>
    <w:p w14:paraId="0B0C204E" w14:textId="12145A12" w:rsidR="00055075" w:rsidRDefault="00055075">
      <w:pPr>
        <w:spacing w:line="240" w:lineRule="auto"/>
        <w:jc w:val="left"/>
        <w:rPr>
          <w:rFonts w:eastAsiaTheme="majorEastAsia"/>
          <w:b/>
          <w:bCs/>
          <w:color w:val="000000" w:themeColor="text1"/>
          <w:sz w:val="32"/>
          <w:szCs w:val="32"/>
        </w:rPr>
      </w:pPr>
      <w:r>
        <w:fldChar w:fldCharType="end"/>
      </w:r>
      <w:r>
        <w:br w:type="page"/>
      </w:r>
    </w:p>
    <w:p w14:paraId="5BD649A0" w14:textId="77777777" w:rsidR="00055075" w:rsidRDefault="00055075" w:rsidP="00055075">
      <w:pPr>
        <w:pStyle w:val="Heading1"/>
        <w:numPr>
          <w:ilvl w:val="0"/>
          <w:numId w:val="0"/>
        </w:numPr>
        <w:ind w:left="432" w:hanging="432"/>
      </w:pPr>
      <w:bookmarkStart w:id="93" w:name="_Toc97625628"/>
      <w:r>
        <w:lastRenderedPageBreak/>
        <w:t>List of Figures</w:t>
      </w:r>
      <w:bookmarkEnd w:id="93"/>
    </w:p>
    <w:p w14:paraId="2C0590A0" w14:textId="50BF2A4D" w:rsidR="000574DD" w:rsidRDefault="00055075">
      <w:pPr>
        <w:pStyle w:val="TableofFigures"/>
        <w:tabs>
          <w:tab w:val="right" w:leader="dot" w:pos="9016"/>
        </w:tabs>
        <w:rPr>
          <w:rFonts w:asciiTheme="minorHAnsi" w:eastAsiaTheme="minorEastAsia" w:hAnsiTheme="minorHAnsi" w:cstheme="minorBidi"/>
          <w:noProof/>
          <w:sz w:val="24"/>
          <w:szCs w:val="24"/>
        </w:rPr>
      </w:pPr>
      <w:r>
        <w:fldChar w:fldCharType="begin"/>
      </w:r>
      <w:r>
        <w:instrText xml:space="preserve"> TOC \h \z \c "Figure" </w:instrText>
      </w:r>
      <w:r>
        <w:fldChar w:fldCharType="separate"/>
      </w:r>
      <w:hyperlink r:id="rId11" w:anchor="_Toc96540396" w:history="1">
        <w:r w:rsidR="000574DD" w:rsidRPr="00B55DEB">
          <w:rPr>
            <w:rStyle w:val="Hyperlink"/>
            <w:rFonts w:eastAsiaTheme="majorEastAsia"/>
            <w:noProof/>
          </w:rPr>
          <w:t xml:space="preserve">Figure 1. Map of assessed tidal marsh creation projects and reference marshes in the Fraser River Estuary (2021: </w:t>
        </w:r>
        <w:r w:rsidR="000574DD" w:rsidRPr="00B55DEB">
          <w:rPr>
            <w:rStyle w:val="Hyperlink"/>
            <w:rFonts w:eastAsiaTheme="majorEastAsia"/>
            <w:i/>
            <w:iCs/>
            <w:noProof/>
          </w:rPr>
          <w:t>n</w:t>
        </w:r>
        <w:r w:rsidR="000574DD" w:rsidRPr="00B55DEB">
          <w:rPr>
            <w:rStyle w:val="Hyperlink"/>
            <w:rFonts w:eastAsiaTheme="majorEastAsia"/>
            <w:noProof/>
          </w:rPr>
          <w:t xml:space="preserve"> = 36; 2015: </w:t>
        </w:r>
        <w:r w:rsidR="000574DD" w:rsidRPr="00B55DEB">
          <w:rPr>
            <w:rStyle w:val="Hyperlink"/>
            <w:rFonts w:eastAsiaTheme="majorEastAsia"/>
            <w:i/>
            <w:iCs/>
            <w:noProof/>
          </w:rPr>
          <w:t>n</w:t>
        </w:r>
        <w:r w:rsidR="000574DD" w:rsidRPr="00B55DEB">
          <w:rPr>
            <w:rStyle w:val="Hyperlink"/>
            <w:rFonts w:eastAsiaTheme="majorEastAsia"/>
            <w:noProof/>
          </w:rPr>
          <w:t xml:space="preserve"> = 58; total </w:t>
        </w:r>
        <w:r w:rsidR="000574DD" w:rsidRPr="00B55DEB">
          <w:rPr>
            <w:rStyle w:val="Hyperlink"/>
            <w:rFonts w:eastAsiaTheme="majorEastAsia"/>
            <w:i/>
            <w:iCs/>
            <w:noProof/>
          </w:rPr>
          <w:t>n</w:t>
        </w:r>
        <w:r w:rsidR="000574DD" w:rsidRPr="00B55DEB">
          <w:rPr>
            <w:rStyle w:val="Hyperlink"/>
            <w:rFonts w:eastAsiaTheme="majorEastAsia"/>
            <w:noProof/>
          </w:rPr>
          <w:t xml:space="preserve"> = 96).</w:t>
        </w:r>
        <w:r w:rsidR="000574DD">
          <w:rPr>
            <w:noProof/>
            <w:webHidden/>
          </w:rPr>
          <w:tab/>
        </w:r>
        <w:r w:rsidR="000574DD">
          <w:rPr>
            <w:noProof/>
            <w:webHidden/>
          </w:rPr>
          <w:fldChar w:fldCharType="begin"/>
        </w:r>
        <w:r w:rsidR="000574DD">
          <w:rPr>
            <w:noProof/>
            <w:webHidden/>
          </w:rPr>
          <w:instrText xml:space="preserve"> PAGEREF _Toc96540396 \h </w:instrText>
        </w:r>
        <w:r w:rsidR="000574DD">
          <w:rPr>
            <w:noProof/>
            <w:webHidden/>
          </w:rPr>
        </w:r>
        <w:r w:rsidR="000574DD">
          <w:rPr>
            <w:noProof/>
            <w:webHidden/>
          </w:rPr>
          <w:fldChar w:fldCharType="separate"/>
        </w:r>
        <w:r w:rsidR="000574DD">
          <w:rPr>
            <w:noProof/>
            <w:webHidden/>
          </w:rPr>
          <w:t>5</w:t>
        </w:r>
        <w:r w:rsidR="000574DD">
          <w:rPr>
            <w:noProof/>
            <w:webHidden/>
          </w:rPr>
          <w:fldChar w:fldCharType="end"/>
        </w:r>
      </w:hyperlink>
    </w:p>
    <w:p w14:paraId="6C8A19EC" w14:textId="72ED4A8A" w:rsidR="000574DD" w:rsidRDefault="004F0ACE">
      <w:pPr>
        <w:pStyle w:val="TableofFigures"/>
        <w:tabs>
          <w:tab w:val="right" w:leader="dot" w:pos="9016"/>
        </w:tabs>
        <w:rPr>
          <w:rFonts w:asciiTheme="minorHAnsi" w:eastAsiaTheme="minorEastAsia" w:hAnsiTheme="minorHAnsi" w:cstheme="minorBidi"/>
          <w:noProof/>
          <w:sz w:val="24"/>
          <w:szCs w:val="24"/>
        </w:rPr>
      </w:pPr>
      <w:hyperlink w:anchor="_Toc96540397" w:history="1">
        <w:r w:rsidR="000574DD" w:rsidRPr="00B55DEB">
          <w:rPr>
            <w:rStyle w:val="Hyperlink"/>
            <w:rFonts w:eastAsiaTheme="majorEastAsia"/>
            <w:noProof/>
          </w:rPr>
          <w:t>Figure 2. Scatter plots and box and whisker plots displaying the distribution of data for each independent variable used in the marsh recession model. Box and whisker median values are shown by the middle horizontal line of each box plot, separating the upper box (2</w:t>
        </w:r>
        <w:r w:rsidR="000574DD" w:rsidRPr="00B55DEB">
          <w:rPr>
            <w:rStyle w:val="Hyperlink"/>
            <w:rFonts w:eastAsiaTheme="majorEastAsia"/>
            <w:noProof/>
            <w:vertAlign w:val="superscript"/>
          </w:rPr>
          <w:t>nd</w:t>
        </w:r>
        <w:r w:rsidR="000574DD" w:rsidRPr="00B55DEB">
          <w:rPr>
            <w:rStyle w:val="Hyperlink"/>
            <w:rFonts w:eastAsiaTheme="majorEastAsia"/>
            <w:noProof/>
          </w:rPr>
          <w:t xml:space="preserve"> quartile) and lower box (3</w:t>
        </w:r>
        <w:r w:rsidR="000574DD" w:rsidRPr="00B55DEB">
          <w:rPr>
            <w:rStyle w:val="Hyperlink"/>
            <w:rFonts w:eastAsiaTheme="majorEastAsia"/>
            <w:noProof/>
            <w:vertAlign w:val="superscript"/>
          </w:rPr>
          <w:t>rd</w:t>
        </w:r>
        <w:r w:rsidR="000574DD" w:rsidRPr="00B55DEB">
          <w:rPr>
            <w:rStyle w:val="Hyperlink"/>
            <w:rFonts w:eastAsiaTheme="majorEastAsia"/>
            <w:noProof/>
          </w:rPr>
          <w:t xml:space="preserve"> quartile).</w:t>
        </w:r>
        <w:r w:rsidR="000574DD">
          <w:rPr>
            <w:noProof/>
            <w:webHidden/>
          </w:rPr>
          <w:tab/>
        </w:r>
        <w:r w:rsidR="000574DD">
          <w:rPr>
            <w:noProof/>
            <w:webHidden/>
          </w:rPr>
          <w:fldChar w:fldCharType="begin"/>
        </w:r>
        <w:r w:rsidR="000574DD">
          <w:rPr>
            <w:noProof/>
            <w:webHidden/>
          </w:rPr>
          <w:instrText xml:space="preserve"> PAGEREF _Toc96540397 \h </w:instrText>
        </w:r>
        <w:r w:rsidR="000574DD">
          <w:rPr>
            <w:noProof/>
            <w:webHidden/>
          </w:rPr>
        </w:r>
        <w:r w:rsidR="000574DD">
          <w:rPr>
            <w:noProof/>
            <w:webHidden/>
          </w:rPr>
          <w:fldChar w:fldCharType="separate"/>
        </w:r>
        <w:r w:rsidR="000574DD">
          <w:rPr>
            <w:noProof/>
            <w:webHidden/>
          </w:rPr>
          <w:t>9</w:t>
        </w:r>
        <w:r w:rsidR="000574DD">
          <w:rPr>
            <w:noProof/>
            <w:webHidden/>
          </w:rPr>
          <w:fldChar w:fldCharType="end"/>
        </w:r>
      </w:hyperlink>
    </w:p>
    <w:p w14:paraId="09115DBC" w14:textId="144F70B4" w:rsidR="000574DD" w:rsidRDefault="004F0ACE">
      <w:pPr>
        <w:pStyle w:val="TableofFigures"/>
        <w:tabs>
          <w:tab w:val="right" w:leader="dot" w:pos="9016"/>
        </w:tabs>
        <w:rPr>
          <w:rFonts w:asciiTheme="minorHAnsi" w:eastAsiaTheme="minorEastAsia" w:hAnsiTheme="minorHAnsi" w:cstheme="minorBidi"/>
          <w:noProof/>
          <w:sz w:val="24"/>
          <w:szCs w:val="24"/>
        </w:rPr>
      </w:pPr>
      <w:hyperlink w:anchor="_Toc96540398" w:history="1">
        <w:r w:rsidR="000574DD" w:rsidRPr="00B55DEB">
          <w:rPr>
            <w:rStyle w:val="Hyperlink"/>
            <w:rFonts w:eastAsiaTheme="majorEastAsia"/>
            <w:noProof/>
          </w:rPr>
          <w:t>Figure 3. Coefficients for independent variables included in the site-based percent recessed marsh model (left) and plot-based relative percent cover native model (right). Coefficients right of 0 (blue) indicate positive effects, and those located to the left of zero (red), indicate negative effects. Within each panel, coefficients are ordered from the most to least positive effects. Coefficients with statistically significant effects are noted with asterisks (p &lt; .001 ‘***’, .01 ‘**’, .05 ‘*’). Error bars represent 95% confidence intervals.</w:t>
        </w:r>
        <w:r w:rsidR="000574DD">
          <w:rPr>
            <w:noProof/>
            <w:webHidden/>
          </w:rPr>
          <w:tab/>
        </w:r>
        <w:r w:rsidR="000574DD">
          <w:rPr>
            <w:noProof/>
            <w:webHidden/>
          </w:rPr>
          <w:fldChar w:fldCharType="begin"/>
        </w:r>
        <w:r w:rsidR="000574DD">
          <w:rPr>
            <w:noProof/>
            <w:webHidden/>
          </w:rPr>
          <w:instrText xml:space="preserve"> PAGEREF _Toc96540398 \h </w:instrText>
        </w:r>
        <w:r w:rsidR="000574DD">
          <w:rPr>
            <w:noProof/>
            <w:webHidden/>
          </w:rPr>
        </w:r>
        <w:r w:rsidR="000574DD">
          <w:rPr>
            <w:noProof/>
            <w:webHidden/>
          </w:rPr>
          <w:fldChar w:fldCharType="separate"/>
        </w:r>
        <w:r w:rsidR="000574DD">
          <w:rPr>
            <w:noProof/>
            <w:webHidden/>
          </w:rPr>
          <w:t>10</w:t>
        </w:r>
        <w:r w:rsidR="000574DD">
          <w:rPr>
            <w:noProof/>
            <w:webHidden/>
          </w:rPr>
          <w:fldChar w:fldCharType="end"/>
        </w:r>
      </w:hyperlink>
    </w:p>
    <w:p w14:paraId="7A45B775" w14:textId="06EEC2A4" w:rsidR="000574DD" w:rsidRDefault="004F0ACE">
      <w:pPr>
        <w:pStyle w:val="TableofFigures"/>
        <w:tabs>
          <w:tab w:val="right" w:leader="dot" w:pos="9016"/>
        </w:tabs>
        <w:rPr>
          <w:rFonts w:asciiTheme="minorHAnsi" w:eastAsiaTheme="minorEastAsia" w:hAnsiTheme="minorHAnsi" w:cstheme="minorBidi"/>
          <w:noProof/>
          <w:sz w:val="24"/>
          <w:szCs w:val="24"/>
        </w:rPr>
      </w:pPr>
      <w:hyperlink w:anchor="_Toc96540399" w:history="1">
        <w:r w:rsidR="000574DD" w:rsidRPr="00B55DEB">
          <w:rPr>
            <w:rStyle w:val="Hyperlink"/>
            <w:rFonts w:eastAsiaTheme="majorEastAsia"/>
            <w:noProof/>
          </w:rPr>
          <w:t>Figure 4. Scatter plots and box and whisker plots displaying the distribution of data for each independent variable used to model relative percent cover of native species/plot. Box and whisker median values are shown by the middle horizontal line of each box plot, separating the upper box (2nd quartile) and lower box (3rd quartile). Distance upriver (bottom left) and channel proximity (bottom centre) were included as interacting terms with elevation, which we have visualized by showing the interactions relative to low (&lt; [mean - σ]), average (mean), and high (&gt; [mean + σ]) maximum elevation values.</w:t>
        </w:r>
        <w:r w:rsidR="000574DD">
          <w:rPr>
            <w:noProof/>
            <w:webHidden/>
          </w:rPr>
          <w:tab/>
        </w:r>
        <w:r w:rsidR="000574DD">
          <w:rPr>
            <w:noProof/>
            <w:webHidden/>
          </w:rPr>
          <w:fldChar w:fldCharType="begin"/>
        </w:r>
        <w:r w:rsidR="000574DD">
          <w:rPr>
            <w:noProof/>
            <w:webHidden/>
          </w:rPr>
          <w:instrText xml:space="preserve"> PAGEREF _Toc96540399 \h </w:instrText>
        </w:r>
        <w:r w:rsidR="000574DD">
          <w:rPr>
            <w:noProof/>
            <w:webHidden/>
          </w:rPr>
        </w:r>
        <w:r w:rsidR="000574DD">
          <w:rPr>
            <w:noProof/>
            <w:webHidden/>
          </w:rPr>
          <w:fldChar w:fldCharType="separate"/>
        </w:r>
        <w:r w:rsidR="000574DD">
          <w:rPr>
            <w:noProof/>
            <w:webHidden/>
          </w:rPr>
          <w:t>11</w:t>
        </w:r>
        <w:r w:rsidR="000574DD">
          <w:rPr>
            <w:noProof/>
            <w:webHidden/>
          </w:rPr>
          <w:fldChar w:fldCharType="end"/>
        </w:r>
      </w:hyperlink>
    </w:p>
    <w:p w14:paraId="5F9BEC41" w14:textId="72EE3D9C" w:rsidR="000574DD" w:rsidRDefault="004F0ACE">
      <w:pPr>
        <w:pStyle w:val="TableofFigures"/>
        <w:tabs>
          <w:tab w:val="right" w:leader="dot" w:pos="9016"/>
        </w:tabs>
        <w:rPr>
          <w:rFonts w:asciiTheme="minorHAnsi" w:eastAsiaTheme="minorEastAsia" w:hAnsiTheme="minorHAnsi" w:cstheme="minorBidi"/>
          <w:noProof/>
          <w:sz w:val="24"/>
          <w:szCs w:val="24"/>
        </w:rPr>
      </w:pPr>
      <w:hyperlink r:id="rId12" w:anchor="_Toc96540400" w:history="1">
        <w:r w:rsidR="000574DD" w:rsidRPr="00B55DEB">
          <w:rPr>
            <w:rStyle w:val="Hyperlink"/>
            <w:rFonts w:eastAsiaTheme="majorEastAsia"/>
            <w:noProof/>
          </w:rPr>
          <w:t>Figure 5. Scatter plots and box and whisker plots displaying the distribution of data for each independent variable used to model native richness/plot (left) and non-native richness/plot (right). Box and whisker median values are shown by the middle horizontal line of each box plot, separating the upper box (2nd quartile) and lower box (3rd quartile) Distance upriver was included as an interaction term with elevation in both models (bottom row), which we have visualized by showing the interactions relative to low (&lt; [mean - σ]), average (mean), and high (&gt; [mean + σ]) maximum elevation values.</w:t>
        </w:r>
        <w:r w:rsidR="000574DD">
          <w:rPr>
            <w:noProof/>
            <w:webHidden/>
          </w:rPr>
          <w:tab/>
        </w:r>
        <w:r w:rsidR="000574DD">
          <w:rPr>
            <w:noProof/>
            <w:webHidden/>
          </w:rPr>
          <w:fldChar w:fldCharType="begin"/>
        </w:r>
        <w:r w:rsidR="000574DD">
          <w:rPr>
            <w:noProof/>
            <w:webHidden/>
          </w:rPr>
          <w:instrText xml:space="preserve"> PAGEREF _Toc96540400 \h </w:instrText>
        </w:r>
        <w:r w:rsidR="000574DD">
          <w:rPr>
            <w:noProof/>
            <w:webHidden/>
          </w:rPr>
        </w:r>
        <w:r w:rsidR="000574DD">
          <w:rPr>
            <w:noProof/>
            <w:webHidden/>
          </w:rPr>
          <w:fldChar w:fldCharType="separate"/>
        </w:r>
        <w:r w:rsidR="000574DD">
          <w:rPr>
            <w:noProof/>
            <w:webHidden/>
          </w:rPr>
          <w:t>13</w:t>
        </w:r>
        <w:r w:rsidR="000574DD">
          <w:rPr>
            <w:noProof/>
            <w:webHidden/>
          </w:rPr>
          <w:fldChar w:fldCharType="end"/>
        </w:r>
      </w:hyperlink>
    </w:p>
    <w:p w14:paraId="7BC3510D" w14:textId="018DFE9C" w:rsidR="000574DD" w:rsidRDefault="004F0ACE">
      <w:pPr>
        <w:pStyle w:val="TableofFigures"/>
        <w:tabs>
          <w:tab w:val="right" w:leader="dot" w:pos="9016"/>
        </w:tabs>
        <w:rPr>
          <w:rFonts w:asciiTheme="minorHAnsi" w:eastAsiaTheme="minorEastAsia" w:hAnsiTheme="minorHAnsi" w:cstheme="minorBidi"/>
          <w:noProof/>
          <w:sz w:val="24"/>
          <w:szCs w:val="24"/>
        </w:rPr>
      </w:pPr>
      <w:hyperlink w:anchor="_Toc96540401" w:history="1">
        <w:r w:rsidR="000574DD" w:rsidRPr="00B55DEB">
          <w:rPr>
            <w:rStyle w:val="Hyperlink"/>
            <w:rFonts w:eastAsiaTheme="majorEastAsia"/>
            <w:noProof/>
          </w:rPr>
          <w:t>Figure 6. Model coefficients for fixed effects included in native richness (left) and non-native richness (right) models. Coefficients right of 0 (blue) indicate positive effects, and those located to the left of zero (red), indicate negative effects. Within each panel, coefficients are ordered from the most to least positive effects. Coefficients with statistically significant effects are noted with asterisks (p &lt; .001 ‘***’, .01 ‘**’, .05 ‘*’). Error bars represent 95% confidence intervals.</w:t>
        </w:r>
        <w:r w:rsidR="000574DD">
          <w:rPr>
            <w:noProof/>
            <w:webHidden/>
          </w:rPr>
          <w:tab/>
        </w:r>
        <w:r w:rsidR="000574DD">
          <w:rPr>
            <w:noProof/>
            <w:webHidden/>
          </w:rPr>
          <w:fldChar w:fldCharType="begin"/>
        </w:r>
        <w:r w:rsidR="000574DD">
          <w:rPr>
            <w:noProof/>
            <w:webHidden/>
          </w:rPr>
          <w:instrText xml:space="preserve"> PAGEREF _Toc96540401 \h </w:instrText>
        </w:r>
        <w:r w:rsidR="000574DD">
          <w:rPr>
            <w:noProof/>
            <w:webHidden/>
          </w:rPr>
        </w:r>
        <w:r w:rsidR="000574DD">
          <w:rPr>
            <w:noProof/>
            <w:webHidden/>
          </w:rPr>
          <w:fldChar w:fldCharType="separate"/>
        </w:r>
        <w:r w:rsidR="000574DD">
          <w:rPr>
            <w:noProof/>
            <w:webHidden/>
          </w:rPr>
          <w:t>14</w:t>
        </w:r>
        <w:r w:rsidR="000574DD">
          <w:rPr>
            <w:noProof/>
            <w:webHidden/>
          </w:rPr>
          <w:fldChar w:fldCharType="end"/>
        </w:r>
      </w:hyperlink>
    </w:p>
    <w:p w14:paraId="0F095EF4" w14:textId="61FFCBC7" w:rsidR="000574DD" w:rsidRDefault="004F0ACE">
      <w:pPr>
        <w:pStyle w:val="TableofFigures"/>
        <w:tabs>
          <w:tab w:val="right" w:leader="dot" w:pos="9016"/>
        </w:tabs>
        <w:rPr>
          <w:rFonts w:asciiTheme="minorHAnsi" w:eastAsiaTheme="minorEastAsia" w:hAnsiTheme="minorHAnsi" w:cstheme="minorBidi"/>
          <w:noProof/>
          <w:sz w:val="24"/>
          <w:szCs w:val="24"/>
        </w:rPr>
      </w:pPr>
      <w:hyperlink w:anchor="_Toc96540402" w:history="1">
        <w:r w:rsidR="000574DD" w:rsidRPr="00B55DEB">
          <w:rPr>
            <w:rStyle w:val="Hyperlink"/>
            <w:rFonts w:eastAsiaTheme="majorEastAsia"/>
            <w:noProof/>
          </w:rPr>
          <w:t>Figure 7. Bar plot (left) showing the number of created marsh sites (closed embayments [</w:t>
        </w:r>
        <w:r w:rsidR="000574DD" w:rsidRPr="00B55DEB">
          <w:rPr>
            <w:rStyle w:val="Hyperlink"/>
            <w:rFonts w:eastAsiaTheme="majorEastAsia"/>
            <w:i/>
            <w:iCs/>
            <w:noProof/>
          </w:rPr>
          <w:t>n</w:t>
        </w:r>
        <w:r w:rsidR="000574DD" w:rsidRPr="00B55DEB">
          <w:rPr>
            <w:rStyle w:val="Hyperlink"/>
            <w:rFonts w:eastAsiaTheme="majorEastAsia"/>
            <w:noProof/>
          </w:rPr>
          <w:t xml:space="preserve"> = 11] other [</w:t>
        </w:r>
        <w:r w:rsidR="000574DD" w:rsidRPr="00B55DEB">
          <w:rPr>
            <w:rStyle w:val="Hyperlink"/>
            <w:rFonts w:eastAsiaTheme="majorEastAsia"/>
            <w:i/>
            <w:iCs/>
            <w:noProof/>
          </w:rPr>
          <w:t>n</w:t>
        </w:r>
        <w:r w:rsidR="000574DD" w:rsidRPr="00B55DEB">
          <w:rPr>
            <w:rStyle w:val="Hyperlink"/>
            <w:rFonts w:eastAsiaTheme="majorEastAsia"/>
            <w:noProof/>
          </w:rPr>
          <w:t xml:space="preserve"> = 67]) per grazing intensity class, based on field notes and photos taken in 2015 (Lievesley at al. 2016) and this study (2021) Classes were defined as “None” (no evidence of herbivory), “Low” (occasional clipped plants), “Moderate” (widespread clipping), and “High” (community altering). Boxplot (right) showing the maximum Lyngbye’s sedge height per plot in inland sites versus non-inland created marshes.</w:t>
        </w:r>
        <w:r w:rsidR="000574DD">
          <w:rPr>
            <w:noProof/>
            <w:webHidden/>
          </w:rPr>
          <w:tab/>
        </w:r>
        <w:r w:rsidR="000574DD">
          <w:rPr>
            <w:noProof/>
            <w:webHidden/>
          </w:rPr>
          <w:fldChar w:fldCharType="begin"/>
        </w:r>
        <w:r w:rsidR="000574DD">
          <w:rPr>
            <w:noProof/>
            <w:webHidden/>
          </w:rPr>
          <w:instrText xml:space="preserve"> PAGEREF _Toc96540402 \h </w:instrText>
        </w:r>
        <w:r w:rsidR="000574DD">
          <w:rPr>
            <w:noProof/>
            <w:webHidden/>
          </w:rPr>
        </w:r>
        <w:r w:rsidR="000574DD">
          <w:rPr>
            <w:noProof/>
            <w:webHidden/>
          </w:rPr>
          <w:fldChar w:fldCharType="separate"/>
        </w:r>
        <w:r w:rsidR="000574DD">
          <w:rPr>
            <w:noProof/>
            <w:webHidden/>
          </w:rPr>
          <w:t>16</w:t>
        </w:r>
        <w:r w:rsidR="000574DD">
          <w:rPr>
            <w:noProof/>
            <w:webHidden/>
          </w:rPr>
          <w:fldChar w:fldCharType="end"/>
        </w:r>
      </w:hyperlink>
    </w:p>
    <w:p w14:paraId="758C7A99" w14:textId="1022F9C4" w:rsidR="000574DD" w:rsidRDefault="004F0ACE">
      <w:pPr>
        <w:pStyle w:val="TableofFigures"/>
        <w:tabs>
          <w:tab w:val="right" w:leader="dot" w:pos="9016"/>
        </w:tabs>
        <w:rPr>
          <w:rFonts w:asciiTheme="minorHAnsi" w:eastAsiaTheme="minorEastAsia" w:hAnsiTheme="minorHAnsi" w:cstheme="minorBidi"/>
          <w:noProof/>
          <w:sz w:val="24"/>
          <w:szCs w:val="24"/>
        </w:rPr>
      </w:pPr>
      <w:hyperlink w:anchor="_Toc96540403" w:history="1">
        <w:r w:rsidR="000574DD" w:rsidRPr="00B55DEB">
          <w:rPr>
            <w:rStyle w:val="Hyperlink"/>
            <w:rFonts w:eastAsiaTheme="majorEastAsia"/>
            <w:noProof/>
          </w:rPr>
          <w:t>Figure 8. Visualisation of biotic coastal squeeze. Reed canarygrass is present in many of the high elevation marshes of the Fraser Estuary (A) and is likely resilient to increased inundation stress once established. As rising sea levels force the retreat of native marshes, their comparatively low competitive ability, and inability to move upslope may lead to their disappearance (B).</w:t>
        </w:r>
        <w:r w:rsidR="000574DD">
          <w:rPr>
            <w:noProof/>
            <w:webHidden/>
          </w:rPr>
          <w:tab/>
        </w:r>
        <w:r w:rsidR="000574DD">
          <w:rPr>
            <w:noProof/>
            <w:webHidden/>
          </w:rPr>
          <w:fldChar w:fldCharType="begin"/>
        </w:r>
        <w:r w:rsidR="000574DD">
          <w:rPr>
            <w:noProof/>
            <w:webHidden/>
          </w:rPr>
          <w:instrText xml:space="preserve"> PAGEREF _Toc96540403 \h </w:instrText>
        </w:r>
        <w:r w:rsidR="000574DD">
          <w:rPr>
            <w:noProof/>
            <w:webHidden/>
          </w:rPr>
        </w:r>
        <w:r w:rsidR="000574DD">
          <w:rPr>
            <w:noProof/>
            <w:webHidden/>
          </w:rPr>
          <w:fldChar w:fldCharType="separate"/>
        </w:r>
        <w:r w:rsidR="000574DD">
          <w:rPr>
            <w:noProof/>
            <w:webHidden/>
          </w:rPr>
          <w:t>18</w:t>
        </w:r>
        <w:r w:rsidR="000574DD">
          <w:rPr>
            <w:noProof/>
            <w:webHidden/>
          </w:rPr>
          <w:fldChar w:fldCharType="end"/>
        </w:r>
      </w:hyperlink>
    </w:p>
    <w:p w14:paraId="2948361F" w14:textId="7E31DB30" w:rsidR="000574DD" w:rsidRDefault="004F0ACE">
      <w:pPr>
        <w:pStyle w:val="TableofFigures"/>
        <w:tabs>
          <w:tab w:val="right" w:leader="dot" w:pos="9016"/>
        </w:tabs>
        <w:rPr>
          <w:rFonts w:asciiTheme="minorHAnsi" w:eastAsiaTheme="minorEastAsia" w:hAnsiTheme="minorHAnsi" w:cstheme="minorBidi"/>
          <w:noProof/>
          <w:sz w:val="24"/>
          <w:szCs w:val="24"/>
        </w:rPr>
      </w:pPr>
      <w:hyperlink w:anchor="_Toc96540404" w:history="1">
        <w:r w:rsidR="000574DD" w:rsidRPr="00B55DEB">
          <w:rPr>
            <w:rStyle w:val="Hyperlink"/>
            <w:rFonts w:eastAsiaTheme="majorEastAsia"/>
            <w:noProof/>
          </w:rPr>
          <w:t>Figure 9. Scatterplot showing the percent frequency of plots of four known invasive species in the Fraser Estuary with increasing distance upriver (left) and the relative percent cover of those species, when present in a plot (right). Data were collected from created and reference marshes in the FRE by Lievesley et al. (2016) and in 2021. Loess regression lines display non-parametric trends in the scatterplot data.</w:t>
        </w:r>
        <w:r w:rsidR="000574DD">
          <w:rPr>
            <w:noProof/>
            <w:webHidden/>
          </w:rPr>
          <w:tab/>
        </w:r>
        <w:r w:rsidR="000574DD">
          <w:rPr>
            <w:noProof/>
            <w:webHidden/>
          </w:rPr>
          <w:fldChar w:fldCharType="begin"/>
        </w:r>
        <w:r w:rsidR="000574DD">
          <w:rPr>
            <w:noProof/>
            <w:webHidden/>
          </w:rPr>
          <w:instrText xml:space="preserve"> PAGEREF _Toc96540404 \h </w:instrText>
        </w:r>
        <w:r w:rsidR="000574DD">
          <w:rPr>
            <w:noProof/>
            <w:webHidden/>
          </w:rPr>
        </w:r>
        <w:r w:rsidR="000574DD">
          <w:rPr>
            <w:noProof/>
            <w:webHidden/>
          </w:rPr>
          <w:fldChar w:fldCharType="separate"/>
        </w:r>
        <w:r w:rsidR="000574DD">
          <w:rPr>
            <w:noProof/>
            <w:webHidden/>
          </w:rPr>
          <w:t>19</w:t>
        </w:r>
        <w:r w:rsidR="000574DD">
          <w:rPr>
            <w:noProof/>
            <w:webHidden/>
          </w:rPr>
          <w:fldChar w:fldCharType="end"/>
        </w:r>
      </w:hyperlink>
    </w:p>
    <w:p w14:paraId="52510486" w14:textId="386FF284" w:rsidR="000574DD" w:rsidRDefault="004F0ACE">
      <w:pPr>
        <w:pStyle w:val="TableofFigures"/>
        <w:tabs>
          <w:tab w:val="right" w:leader="dot" w:pos="9016"/>
        </w:tabs>
        <w:rPr>
          <w:rFonts w:asciiTheme="minorHAnsi" w:eastAsiaTheme="minorEastAsia" w:hAnsiTheme="minorHAnsi" w:cstheme="minorBidi"/>
          <w:noProof/>
          <w:sz w:val="24"/>
          <w:szCs w:val="24"/>
        </w:rPr>
      </w:pPr>
      <w:hyperlink r:id="rId13" w:anchor="_Toc96540405" w:history="1">
        <w:r w:rsidR="000574DD" w:rsidRPr="00B55DEB">
          <w:rPr>
            <w:rStyle w:val="Hyperlink"/>
            <w:rFonts w:eastAsiaTheme="majorEastAsia"/>
            <w:noProof/>
          </w:rPr>
          <w:t>Figure 10. Photos of sites containing recessed marsh, based on the definitions of this study. Project boundaries are displayed with red lines, and marsh extent with yellow. Areas between the red and yellow lines were classified as recessed. Photos taken by D. Stewart on and 6 May (top) and 31 May (bottom) 2021.</w:t>
        </w:r>
        <w:r w:rsidR="000574DD">
          <w:rPr>
            <w:noProof/>
            <w:webHidden/>
          </w:rPr>
          <w:tab/>
        </w:r>
        <w:r w:rsidR="000574DD">
          <w:rPr>
            <w:noProof/>
            <w:webHidden/>
          </w:rPr>
          <w:fldChar w:fldCharType="begin"/>
        </w:r>
        <w:r w:rsidR="000574DD">
          <w:rPr>
            <w:noProof/>
            <w:webHidden/>
          </w:rPr>
          <w:instrText xml:space="preserve"> PAGEREF _Toc96540405 \h </w:instrText>
        </w:r>
        <w:r w:rsidR="000574DD">
          <w:rPr>
            <w:noProof/>
            <w:webHidden/>
          </w:rPr>
        </w:r>
        <w:r w:rsidR="000574DD">
          <w:rPr>
            <w:noProof/>
            <w:webHidden/>
          </w:rPr>
          <w:fldChar w:fldCharType="separate"/>
        </w:r>
        <w:r w:rsidR="000574DD">
          <w:rPr>
            <w:noProof/>
            <w:webHidden/>
          </w:rPr>
          <w:t>38</w:t>
        </w:r>
        <w:r w:rsidR="000574DD">
          <w:rPr>
            <w:noProof/>
            <w:webHidden/>
          </w:rPr>
          <w:fldChar w:fldCharType="end"/>
        </w:r>
      </w:hyperlink>
    </w:p>
    <w:p w14:paraId="09276A8A" w14:textId="52359403" w:rsidR="000574DD" w:rsidRDefault="004F0ACE">
      <w:pPr>
        <w:pStyle w:val="TableofFigures"/>
        <w:tabs>
          <w:tab w:val="right" w:leader="dot" w:pos="9016"/>
        </w:tabs>
        <w:rPr>
          <w:rFonts w:asciiTheme="minorHAnsi" w:eastAsiaTheme="minorEastAsia" w:hAnsiTheme="minorHAnsi" w:cstheme="minorBidi"/>
          <w:noProof/>
          <w:sz w:val="24"/>
          <w:szCs w:val="24"/>
        </w:rPr>
      </w:pPr>
      <w:hyperlink r:id="rId14" w:anchor="_Toc96540406" w:history="1">
        <w:r w:rsidR="000574DD" w:rsidRPr="00B55DEB">
          <w:rPr>
            <w:rStyle w:val="Hyperlink"/>
            <w:rFonts w:eastAsiaTheme="majorEastAsia"/>
            <w:noProof/>
          </w:rPr>
          <w:t>Figure 11. Photos of closed embayment sites. Note the debris fence located at the marsh outflow in the top image, and the engineered drainage channel in the bottom image. Outflow locations are displayed with yellow stars. Photos taken by R. Ingham on and 22 July (top) and 24 June (bottom) 2021.</w:t>
        </w:r>
        <w:r w:rsidR="000574DD">
          <w:rPr>
            <w:noProof/>
            <w:webHidden/>
          </w:rPr>
          <w:tab/>
        </w:r>
        <w:r w:rsidR="000574DD">
          <w:rPr>
            <w:noProof/>
            <w:webHidden/>
          </w:rPr>
          <w:fldChar w:fldCharType="begin"/>
        </w:r>
        <w:r w:rsidR="000574DD">
          <w:rPr>
            <w:noProof/>
            <w:webHidden/>
          </w:rPr>
          <w:instrText xml:space="preserve"> PAGEREF _Toc96540406 \h </w:instrText>
        </w:r>
        <w:r w:rsidR="000574DD">
          <w:rPr>
            <w:noProof/>
            <w:webHidden/>
          </w:rPr>
        </w:r>
        <w:r w:rsidR="000574DD">
          <w:rPr>
            <w:noProof/>
            <w:webHidden/>
          </w:rPr>
          <w:fldChar w:fldCharType="separate"/>
        </w:r>
        <w:r w:rsidR="000574DD">
          <w:rPr>
            <w:noProof/>
            <w:webHidden/>
          </w:rPr>
          <w:t>39</w:t>
        </w:r>
        <w:r w:rsidR="000574DD">
          <w:rPr>
            <w:noProof/>
            <w:webHidden/>
          </w:rPr>
          <w:fldChar w:fldCharType="end"/>
        </w:r>
      </w:hyperlink>
    </w:p>
    <w:p w14:paraId="482EEC26" w14:textId="6EAAEBBE" w:rsidR="000574DD" w:rsidRDefault="004F0ACE">
      <w:pPr>
        <w:pStyle w:val="TableofFigures"/>
        <w:tabs>
          <w:tab w:val="right" w:leader="dot" w:pos="9016"/>
        </w:tabs>
        <w:rPr>
          <w:rFonts w:asciiTheme="minorHAnsi" w:eastAsiaTheme="minorEastAsia" w:hAnsiTheme="minorHAnsi" w:cstheme="minorBidi"/>
          <w:noProof/>
          <w:sz w:val="24"/>
          <w:szCs w:val="24"/>
        </w:rPr>
      </w:pPr>
      <w:hyperlink r:id="rId15" w:anchor="_Toc96540407" w:history="1">
        <w:r w:rsidR="000574DD" w:rsidRPr="00B55DEB">
          <w:rPr>
            <w:rStyle w:val="Hyperlink"/>
            <w:rFonts w:eastAsiaTheme="majorEastAsia"/>
            <w:noProof/>
          </w:rPr>
          <w:t>Figure 12. Plots displaying how the expected dependent variable (% recessed marsh) changes as a function of each model predictor (x-axis), while all other model variables are held fixed. The expected value is displayed with the blue line, 95% confidence interval for the expected value with the grey band, and partial residuals with red dots. This and all subsequent plots in Appendices J,M &amp; O were created using visreg package in R (visreg, ‘visreg’ package; Breheny &amp; Burchett 2017)</w:t>
        </w:r>
        <w:r w:rsidR="000574DD">
          <w:rPr>
            <w:noProof/>
            <w:webHidden/>
          </w:rPr>
          <w:tab/>
        </w:r>
        <w:r w:rsidR="000574DD">
          <w:rPr>
            <w:noProof/>
            <w:webHidden/>
          </w:rPr>
          <w:fldChar w:fldCharType="begin"/>
        </w:r>
        <w:r w:rsidR="000574DD">
          <w:rPr>
            <w:noProof/>
            <w:webHidden/>
          </w:rPr>
          <w:instrText xml:space="preserve"> PAGEREF _Toc96540407 \h </w:instrText>
        </w:r>
        <w:r w:rsidR="000574DD">
          <w:rPr>
            <w:noProof/>
            <w:webHidden/>
          </w:rPr>
        </w:r>
        <w:r w:rsidR="000574DD">
          <w:rPr>
            <w:noProof/>
            <w:webHidden/>
          </w:rPr>
          <w:fldChar w:fldCharType="separate"/>
        </w:r>
        <w:r w:rsidR="000574DD">
          <w:rPr>
            <w:noProof/>
            <w:webHidden/>
          </w:rPr>
          <w:t>42</w:t>
        </w:r>
        <w:r w:rsidR="000574DD">
          <w:rPr>
            <w:noProof/>
            <w:webHidden/>
          </w:rPr>
          <w:fldChar w:fldCharType="end"/>
        </w:r>
      </w:hyperlink>
    </w:p>
    <w:p w14:paraId="4B265A9A" w14:textId="07E550CE" w:rsidR="000574DD" w:rsidRDefault="004F0ACE">
      <w:pPr>
        <w:pStyle w:val="TableofFigures"/>
        <w:tabs>
          <w:tab w:val="right" w:leader="dot" w:pos="9016"/>
        </w:tabs>
        <w:rPr>
          <w:rFonts w:asciiTheme="minorHAnsi" w:eastAsiaTheme="minorEastAsia" w:hAnsiTheme="minorHAnsi" w:cstheme="minorBidi"/>
          <w:noProof/>
          <w:sz w:val="24"/>
          <w:szCs w:val="24"/>
        </w:rPr>
      </w:pPr>
      <w:hyperlink r:id="rId16" w:anchor="_Toc96540408" w:history="1">
        <w:r w:rsidR="000574DD" w:rsidRPr="00B55DEB">
          <w:rPr>
            <w:rStyle w:val="Hyperlink"/>
            <w:rFonts w:eastAsiaTheme="majorEastAsia"/>
            <w:noProof/>
          </w:rPr>
          <w:t>Figure 13. Plots displaying how relative % cover of native species changes as a function of each model predictor (x-axis), while all other model variables are held fixed. The expected value is displayed with the blue line, 95% confidence interval for the expected value with the grey band, and partial residuals with red dots.</w:t>
        </w:r>
        <w:r w:rsidR="000574DD">
          <w:rPr>
            <w:noProof/>
            <w:webHidden/>
          </w:rPr>
          <w:tab/>
        </w:r>
        <w:r w:rsidR="000574DD">
          <w:rPr>
            <w:noProof/>
            <w:webHidden/>
          </w:rPr>
          <w:fldChar w:fldCharType="begin"/>
        </w:r>
        <w:r w:rsidR="000574DD">
          <w:rPr>
            <w:noProof/>
            <w:webHidden/>
          </w:rPr>
          <w:instrText xml:space="preserve"> PAGEREF _Toc96540408 \h </w:instrText>
        </w:r>
        <w:r w:rsidR="000574DD">
          <w:rPr>
            <w:noProof/>
            <w:webHidden/>
          </w:rPr>
        </w:r>
        <w:r w:rsidR="000574DD">
          <w:rPr>
            <w:noProof/>
            <w:webHidden/>
          </w:rPr>
          <w:fldChar w:fldCharType="separate"/>
        </w:r>
        <w:r w:rsidR="000574DD">
          <w:rPr>
            <w:noProof/>
            <w:webHidden/>
          </w:rPr>
          <w:t>44</w:t>
        </w:r>
        <w:r w:rsidR="000574DD">
          <w:rPr>
            <w:noProof/>
            <w:webHidden/>
          </w:rPr>
          <w:fldChar w:fldCharType="end"/>
        </w:r>
      </w:hyperlink>
    </w:p>
    <w:p w14:paraId="196E95E5" w14:textId="232FEC28" w:rsidR="000574DD" w:rsidRDefault="004F0ACE">
      <w:pPr>
        <w:pStyle w:val="TableofFigures"/>
        <w:tabs>
          <w:tab w:val="right" w:leader="dot" w:pos="9016"/>
        </w:tabs>
        <w:rPr>
          <w:rFonts w:asciiTheme="minorHAnsi" w:eastAsiaTheme="minorEastAsia" w:hAnsiTheme="minorHAnsi" w:cstheme="minorBidi"/>
          <w:noProof/>
          <w:sz w:val="24"/>
          <w:szCs w:val="24"/>
        </w:rPr>
      </w:pPr>
      <w:hyperlink r:id="rId17" w:anchor="_Toc96540409" w:history="1">
        <w:r w:rsidR="000574DD" w:rsidRPr="00B55DEB">
          <w:rPr>
            <w:rStyle w:val="Hyperlink"/>
            <w:rFonts w:eastAsiaTheme="majorEastAsia"/>
            <w:noProof/>
          </w:rPr>
          <w:t>Figure 14. Cross sectional plots displaying the fit of a model with an interaction between % distance upriver and elevation (top) and channel proximity and elevation (bottom) on relative % cover of native species in sample plots. Continuous elevation data are placed into one of three cross-sections: 10</w:t>
        </w:r>
        <w:r w:rsidR="000574DD" w:rsidRPr="00B55DEB">
          <w:rPr>
            <w:rStyle w:val="Hyperlink"/>
            <w:rFonts w:eastAsiaTheme="majorEastAsia"/>
            <w:noProof/>
            <w:vertAlign w:val="superscript"/>
          </w:rPr>
          <w:t>th</w:t>
        </w:r>
        <w:r w:rsidR="000574DD" w:rsidRPr="00B55DEB">
          <w:rPr>
            <w:rStyle w:val="Hyperlink"/>
            <w:rFonts w:eastAsiaTheme="majorEastAsia"/>
            <w:noProof/>
          </w:rPr>
          <w:t xml:space="preserve"> percentile (red), 50</w:t>
        </w:r>
        <w:r w:rsidR="000574DD" w:rsidRPr="00B55DEB">
          <w:rPr>
            <w:rStyle w:val="Hyperlink"/>
            <w:rFonts w:eastAsiaTheme="majorEastAsia"/>
            <w:noProof/>
            <w:vertAlign w:val="superscript"/>
          </w:rPr>
          <w:t>th</w:t>
        </w:r>
        <w:r w:rsidR="000574DD" w:rsidRPr="00B55DEB">
          <w:rPr>
            <w:rStyle w:val="Hyperlink"/>
            <w:rFonts w:eastAsiaTheme="majorEastAsia"/>
            <w:noProof/>
          </w:rPr>
          <w:t xml:space="preserve"> percentile (green), and 90</w:t>
        </w:r>
        <w:r w:rsidR="000574DD" w:rsidRPr="00B55DEB">
          <w:rPr>
            <w:rStyle w:val="Hyperlink"/>
            <w:rFonts w:eastAsiaTheme="majorEastAsia"/>
            <w:noProof/>
            <w:vertAlign w:val="superscript"/>
          </w:rPr>
          <w:t>th</w:t>
        </w:r>
        <w:r w:rsidR="000574DD" w:rsidRPr="00B55DEB">
          <w:rPr>
            <w:rStyle w:val="Hyperlink"/>
            <w:rFonts w:eastAsiaTheme="majorEastAsia"/>
            <w:noProof/>
          </w:rPr>
          <w:t xml:space="preserve"> percentile (blue), and the expected value of each cross-section is displayed by regression lines. Positive and negative residuals are located on the top and bottom axes.</w:t>
        </w:r>
        <w:r w:rsidR="000574DD">
          <w:rPr>
            <w:noProof/>
            <w:webHidden/>
          </w:rPr>
          <w:tab/>
        </w:r>
        <w:r w:rsidR="000574DD">
          <w:rPr>
            <w:noProof/>
            <w:webHidden/>
          </w:rPr>
          <w:fldChar w:fldCharType="begin"/>
        </w:r>
        <w:r w:rsidR="000574DD">
          <w:rPr>
            <w:noProof/>
            <w:webHidden/>
          </w:rPr>
          <w:instrText xml:space="preserve"> PAGEREF _Toc96540409 \h </w:instrText>
        </w:r>
        <w:r w:rsidR="000574DD">
          <w:rPr>
            <w:noProof/>
            <w:webHidden/>
          </w:rPr>
        </w:r>
        <w:r w:rsidR="000574DD">
          <w:rPr>
            <w:noProof/>
            <w:webHidden/>
          </w:rPr>
          <w:fldChar w:fldCharType="separate"/>
        </w:r>
        <w:r w:rsidR="000574DD">
          <w:rPr>
            <w:noProof/>
            <w:webHidden/>
          </w:rPr>
          <w:t>45</w:t>
        </w:r>
        <w:r w:rsidR="000574DD">
          <w:rPr>
            <w:noProof/>
            <w:webHidden/>
          </w:rPr>
          <w:fldChar w:fldCharType="end"/>
        </w:r>
      </w:hyperlink>
    </w:p>
    <w:p w14:paraId="427944C3" w14:textId="4E8D23F9" w:rsidR="000574DD" w:rsidRDefault="004F0ACE">
      <w:pPr>
        <w:pStyle w:val="TableofFigures"/>
        <w:tabs>
          <w:tab w:val="right" w:leader="dot" w:pos="9016"/>
        </w:tabs>
        <w:rPr>
          <w:rFonts w:asciiTheme="minorHAnsi" w:eastAsiaTheme="minorEastAsia" w:hAnsiTheme="minorHAnsi" w:cstheme="minorBidi"/>
          <w:noProof/>
          <w:sz w:val="24"/>
          <w:szCs w:val="24"/>
        </w:rPr>
      </w:pPr>
      <w:hyperlink r:id="rId18" w:anchor="_Toc96540410" w:history="1">
        <w:r w:rsidR="000574DD" w:rsidRPr="00B55DEB">
          <w:rPr>
            <w:rStyle w:val="Hyperlink"/>
            <w:rFonts w:eastAsiaTheme="majorEastAsia"/>
            <w:noProof/>
          </w:rPr>
          <w:t>Figure 15. Plots displaying how native richness changes as a function of each model predictor (x-axis), while all other model variables are held fixed. The expected value is displayed with the blue line, 95% confidence interval for the expected value with the grey band, and partial residuals with red dots.</w:t>
        </w:r>
        <w:r w:rsidR="000574DD">
          <w:rPr>
            <w:noProof/>
            <w:webHidden/>
          </w:rPr>
          <w:tab/>
        </w:r>
        <w:r w:rsidR="000574DD">
          <w:rPr>
            <w:noProof/>
            <w:webHidden/>
          </w:rPr>
          <w:fldChar w:fldCharType="begin"/>
        </w:r>
        <w:r w:rsidR="000574DD">
          <w:rPr>
            <w:noProof/>
            <w:webHidden/>
          </w:rPr>
          <w:instrText xml:space="preserve"> PAGEREF _Toc96540410 \h </w:instrText>
        </w:r>
        <w:r w:rsidR="000574DD">
          <w:rPr>
            <w:noProof/>
            <w:webHidden/>
          </w:rPr>
        </w:r>
        <w:r w:rsidR="000574DD">
          <w:rPr>
            <w:noProof/>
            <w:webHidden/>
          </w:rPr>
          <w:fldChar w:fldCharType="separate"/>
        </w:r>
        <w:r w:rsidR="000574DD">
          <w:rPr>
            <w:noProof/>
            <w:webHidden/>
          </w:rPr>
          <w:t>47</w:t>
        </w:r>
        <w:r w:rsidR="000574DD">
          <w:rPr>
            <w:noProof/>
            <w:webHidden/>
          </w:rPr>
          <w:fldChar w:fldCharType="end"/>
        </w:r>
      </w:hyperlink>
    </w:p>
    <w:p w14:paraId="414FCD1F" w14:textId="6D31C6DA" w:rsidR="000574DD" w:rsidRDefault="004F0ACE">
      <w:pPr>
        <w:pStyle w:val="TableofFigures"/>
        <w:tabs>
          <w:tab w:val="right" w:leader="dot" w:pos="9016"/>
        </w:tabs>
        <w:rPr>
          <w:rFonts w:asciiTheme="minorHAnsi" w:eastAsiaTheme="minorEastAsia" w:hAnsiTheme="minorHAnsi" w:cstheme="minorBidi"/>
          <w:noProof/>
          <w:sz w:val="24"/>
          <w:szCs w:val="24"/>
        </w:rPr>
      </w:pPr>
      <w:hyperlink r:id="rId19" w:anchor="_Toc96540411" w:history="1">
        <w:r w:rsidR="000574DD" w:rsidRPr="00B55DEB">
          <w:rPr>
            <w:rStyle w:val="Hyperlink"/>
            <w:rFonts w:eastAsiaTheme="majorEastAsia"/>
            <w:noProof/>
          </w:rPr>
          <w:t>Figure 16. Cross sectional plot displaying the fit of a model with an interaction between % distance upriver and elevation. Continuous elevation data are placed into one of three cross-sections: 10</w:t>
        </w:r>
        <w:r w:rsidR="000574DD" w:rsidRPr="00B55DEB">
          <w:rPr>
            <w:rStyle w:val="Hyperlink"/>
            <w:rFonts w:eastAsiaTheme="majorEastAsia"/>
            <w:noProof/>
            <w:vertAlign w:val="superscript"/>
          </w:rPr>
          <w:t>th</w:t>
        </w:r>
        <w:r w:rsidR="000574DD" w:rsidRPr="00B55DEB">
          <w:rPr>
            <w:rStyle w:val="Hyperlink"/>
            <w:rFonts w:eastAsiaTheme="majorEastAsia"/>
            <w:noProof/>
          </w:rPr>
          <w:t xml:space="preserve"> </w:t>
        </w:r>
        <w:r w:rsidR="000574DD" w:rsidRPr="00B55DEB">
          <w:rPr>
            <w:rStyle w:val="Hyperlink"/>
            <w:rFonts w:eastAsiaTheme="majorEastAsia"/>
            <w:noProof/>
          </w:rPr>
          <w:lastRenderedPageBreak/>
          <w:t>percentile (red), 50</w:t>
        </w:r>
        <w:r w:rsidR="000574DD" w:rsidRPr="00B55DEB">
          <w:rPr>
            <w:rStyle w:val="Hyperlink"/>
            <w:rFonts w:eastAsiaTheme="majorEastAsia"/>
            <w:noProof/>
            <w:vertAlign w:val="superscript"/>
          </w:rPr>
          <w:t>th</w:t>
        </w:r>
        <w:r w:rsidR="000574DD" w:rsidRPr="00B55DEB">
          <w:rPr>
            <w:rStyle w:val="Hyperlink"/>
            <w:rFonts w:eastAsiaTheme="majorEastAsia"/>
            <w:noProof/>
          </w:rPr>
          <w:t xml:space="preserve"> percentile (green), and 90</w:t>
        </w:r>
        <w:r w:rsidR="000574DD" w:rsidRPr="00B55DEB">
          <w:rPr>
            <w:rStyle w:val="Hyperlink"/>
            <w:rFonts w:eastAsiaTheme="majorEastAsia"/>
            <w:noProof/>
            <w:vertAlign w:val="superscript"/>
          </w:rPr>
          <w:t>th</w:t>
        </w:r>
        <w:r w:rsidR="000574DD" w:rsidRPr="00B55DEB">
          <w:rPr>
            <w:rStyle w:val="Hyperlink"/>
            <w:rFonts w:eastAsiaTheme="majorEastAsia"/>
            <w:noProof/>
          </w:rPr>
          <w:t xml:space="preserve"> percentile (blue). The expected value is displayed by regression lines. Positive and negative residuals are located on the top and bottom axes.</w:t>
        </w:r>
        <w:r w:rsidR="000574DD">
          <w:rPr>
            <w:noProof/>
            <w:webHidden/>
          </w:rPr>
          <w:tab/>
        </w:r>
        <w:r w:rsidR="000574DD">
          <w:rPr>
            <w:noProof/>
            <w:webHidden/>
          </w:rPr>
          <w:fldChar w:fldCharType="begin"/>
        </w:r>
        <w:r w:rsidR="000574DD">
          <w:rPr>
            <w:noProof/>
            <w:webHidden/>
          </w:rPr>
          <w:instrText xml:space="preserve"> PAGEREF _Toc96540411 \h </w:instrText>
        </w:r>
        <w:r w:rsidR="000574DD">
          <w:rPr>
            <w:noProof/>
            <w:webHidden/>
          </w:rPr>
        </w:r>
        <w:r w:rsidR="000574DD">
          <w:rPr>
            <w:noProof/>
            <w:webHidden/>
          </w:rPr>
          <w:fldChar w:fldCharType="separate"/>
        </w:r>
        <w:r w:rsidR="000574DD">
          <w:rPr>
            <w:noProof/>
            <w:webHidden/>
          </w:rPr>
          <w:t>48</w:t>
        </w:r>
        <w:r w:rsidR="000574DD">
          <w:rPr>
            <w:noProof/>
            <w:webHidden/>
          </w:rPr>
          <w:fldChar w:fldCharType="end"/>
        </w:r>
      </w:hyperlink>
    </w:p>
    <w:p w14:paraId="2D7D07C3" w14:textId="75FEBF51" w:rsidR="000574DD" w:rsidRDefault="004F0ACE">
      <w:pPr>
        <w:pStyle w:val="TableofFigures"/>
        <w:tabs>
          <w:tab w:val="right" w:leader="dot" w:pos="9016"/>
        </w:tabs>
        <w:rPr>
          <w:rFonts w:asciiTheme="minorHAnsi" w:eastAsiaTheme="minorEastAsia" w:hAnsiTheme="minorHAnsi" w:cstheme="minorBidi"/>
          <w:noProof/>
          <w:sz w:val="24"/>
          <w:szCs w:val="24"/>
        </w:rPr>
      </w:pPr>
      <w:hyperlink r:id="rId20" w:anchor="_Toc96540412" w:history="1">
        <w:r w:rsidR="000574DD" w:rsidRPr="00B55DEB">
          <w:rPr>
            <w:rStyle w:val="Hyperlink"/>
            <w:rFonts w:eastAsiaTheme="majorEastAsia"/>
            <w:noProof/>
          </w:rPr>
          <w:t xml:space="preserve">Figure 17. </w:t>
        </w:r>
        <w:r w:rsidR="000574DD" w:rsidRPr="00B55DEB">
          <w:rPr>
            <w:rStyle w:val="Hyperlink"/>
            <w:rFonts w:eastAsiaTheme="majorEastAsia"/>
            <w:noProof/>
            <w:lang w:val="en-US"/>
          </w:rPr>
          <w:t>Plots displaying how non-native richness changes as a function of each model predictor (x-axis), while all other model variables are held fixed. The expected value is displayed with the blue line, 95% confidence interval for the expected value with the grey band, and partial residuals with red dots.</w:t>
        </w:r>
        <w:r w:rsidR="000574DD">
          <w:rPr>
            <w:noProof/>
            <w:webHidden/>
          </w:rPr>
          <w:tab/>
        </w:r>
        <w:r w:rsidR="000574DD">
          <w:rPr>
            <w:noProof/>
            <w:webHidden/>
          </w:rPr>
          <w:fldChar w:fldCharType="begin"/>
        </w:r>
        <w:r w:rsidR="000574DD">
          <w:rPr>
            <w:noProof/>
            <w:webHidden/>
          </w:rPr>
          <w:instrText xml:space="preserve"> PAGEREF _Toc96540412 \h </w:instrText>
        </w:r>
        <w:r w:rsidR="000574DD">
          <w:rPr>
            <w:noProof/>
            <w:webHidden/>
          </w:rPr>
        </w:r>
        <w:r w:rsidR="000574DD">
          <w:rPr>
            <w:noProof/>
            <w:webHidden/>
          </w:rPr>
          <w:fldChar w:fldCharType="separate"/>
        </w:r>
        <w:r w:rsidR="000574DD">
          <w:rPr>
            <w:noProof/>
            <w:webHidden/>
          </w:rPr>
          <w:t>50</w:t>
        </w:r>
        <w:r w:rsidR="000574DD">
          <w:rPr>
            <w:noProof/>
            <w:webHidden/>
          </w:rPr>
          <w:fldChar w:fldCharType="end"/>
        </w:r>
      </w:hyperlink>
    </w:p>
    <w:p w14:paraId="309F9417" w14:textId="67D8BC4C" w:rsidR="000574DD" w:rsidRDefault="004F0ACE">
      <w:pPr>
        <w:pStyle w:val="TableofFigures"/>
        <w:tabs>
          <w:tab w:val="right" w:leader="dot" w:pos="9016"/>
        </w:tabs>
        <w:rPr>
          <w:rStyle w:val="Hyperlink"/>
          <w:rFonts w:eastAsiaTheme="majorEastAsia"/>
          <w:noProof/>
        </w:rPr>
      </w:pPr>
      <w:hyperlink w:anchor="_Toc96540413" w:history="1">
        <w:r w:rsidR="000574DD" w:rsidRPr="00B55DEB">
          <w:rPr>
            <w:rStyle w:val="Hyperlink"/>
            <w:rFonts w:eastAsiaTheme="majorEastAsia"/>
            <w:noProof/>
          </w:rPr>
          <w:t>Figure 18. Cross sectional plot displaying the fit of a model with an interaction between % distance upriver and elevation. Continuous elevation data are placed into one of three cross-sections: 10</w:t>
        </w:r>
        <w:r w:rsidR="000574DD" w:rsidRPr="00B55DEB">
          <w:rPr>
            <w:rStyle w:val="Hyperlink"/>
            <w:rFonts w:eastAsiaTheme="majorEastAsia"/>
            <w:noProof/>
            <w:vertAlign w:val="superscript"/>
          </w:rPr>
          <w:t>th</w:t>
        </w:r>
        <w:r w:rsidR="000574DD" w:rsidRPr="00B55DEB">
          <w:rPr>
            <w:rStyle w:val="Hyperlink"/>
            <w:rFonts w:eastAsiaTheme="majorEastAsia"/>
            <w:noProof/>
          </w:rPr>
          <w:t xml:space="preserve"> percentile (red), 50</w:t>
        </w:r>
        <w:r w:rsidR="000574DD" w:rsidRPr="00B55DEB">
          <w:rPr>
            <w:rStyle w:val="Hyperlink"/>
            <w:rFonts w:eastAsiaTheme="majorEastAsia"/>
            <w:noProof/>
            <w:vertAlign w:val="superscript"/>
          </w:rPr>
          <w:t>th</w:t>
        </w:r>
        <w:r w:rsidR="000574DD" w:rsidRPr="00B55DEB">
          <w:rPr>
            <w:rStyle w:val="Hyperlink"/>
            <w:rFonts w:eastAsiaTheme="majorEastAsia"/>
            <w:noProof/>
          </w:rPr>
          <w:t xml:space="preserve"> percentile (green), and 90</w:t>
        </w:r>
        <w:r w:rsidR="000574DD" w:rsidRPr="00B55DEB">
          <w:rPr>
            <w:rStyle w:val="Hyperlink"/>
            <w:rFonts w:eastAsiaTheme="majorEastAsia"/>
            <w:noProof/>
            <w:vertAlign w:val="superscript"/>
          </w:rPr>
          <w:t>th</w:t>
        </w:r>
        <w:r w:rsidR="000574DD" w:rsidRPr="00B55DEB">
          <w:rPr>
            <w:rStyle w:val="Hyperlink"/>
            <w:rFonts w:eastAsiaTheme="majorEastAsia"/>
            <w:noProof/>
          </w:rPr>
          <w:t xml:space="preserve"> percentile (blue). The expected value is displayed by regression lines. Positive and negative residuals are located on the top and bottom axes.</w:t>
        </w:r>
        <w:r w:rsidR="000574DD">
          <w:rPr>
            <w:noProof/>
            <w:webHidden/>
          </w:rPr>
          <w:tab/>
        </w:r>
        <w:r w:rsidR="000574DD">
          <w:rPr>
            <w:noProof/>
            <w:webHidden/>
          </w:rPr>
          <w:fldChar w:fldCharType="begin"/>
        </w:r>
        <w:r w:rsidR="000574DD">
          <w:rPr>
            <w:noProof/>
            <w:webHidden/>
          </w:rPr>
          <w:instrText xml:space="preserve"> PAGEREF _Toc96540413 \h </w:instrText>
        </w:r>
        <w:r w:rsidR="000574DD">
          <w:rPr>
            <w:noProof/>
            <w:webHidden/>
          </w:rPr>
        </w:r>
        <w:r w:rsidR="000574DD">
          <w:rPr>
            <w:noProof/>
            <w:webHidden/>
          </w:rPr>
          <w:fldChar w:fldCharType="separate"/>
        </w:r>
        <w:r w:rsidR="000574DD">
          <w:rPr>
            <w:noProof/>
            <w:webHidden/>
          </w:rPr>
          <w:t>51</w:t>
        </w:r>
        <w:r w:rsidR="000574DD">
          <w:rPr>
            <w:noProof/>
            <w:webHidden/>
          </w:rPr>
          <w:fldChar w:fldCharType="end"/>
        </w:r>
      </w:hyperlink>
    </w:p>
    <w:p w14:paraId="420049D5" w14:textId="77777777" w:rsidR="000574DD" w:rsidRDefault="000574DD" w:rsidP="000574DD">
      <w:pPr>
        <w:rPr>
          <w:rFonts w:eastAsiaTheme="majorEastAsia"/>
          <w:noProof/>
        </w:rPr>
        <w:sectPr w:rsidR="000574DD" w:rsidSect="000574DD">
          <w:footerReference w:type="even" r:id="rId21"/>
          <w:footerReference w:type="default" r:id="rId22"/>
          <w:pgSz w:w="11906" w:h="16838"/>
          <w:pgMar w:top="1440" w:right="1440" w:bottom="1440" w:left="1440" w:header="709" w:footer="709" w:gutter="0"/>
          <w:pgNumType w:fmt="lowerRoman" w:start="1"/>
          <w:cols w:space="708"/>
          <w:docGrid w:linePitch="360"/>
        </w:sectPr>
      </w:pPr>
    </w:p>
    <w:p w14:paraId="0CA7989C" w14:textId="77777777" w:rsidR="000574DD" w:rsidRPr="000574DD" w:rsidRDefault="000574DD" w:rsidP="000574DD">
      <w:pPr>
        <w:rPr>
          <w:rFonts w:eastAsiaTheme="majorEastAsia"/>
          <w:noProof/>
        </w:rPr>
      </w:pPr>
    </w:p>
    <w:p w14:paraId="44ACB64C" w14:textId="6E6D2089" w:rsidR="080C7A46" w:rsidDel="00D140AF" w:rsidRDefault="000574DD" w:rsidP="000574DD">
      <w:pPr>
        <w:pStyle w:val="Heading1"/>
        <w:rPr>
          <w:del w:id="95" w:author="Daniel Stewart" w:date="2022-01-25T10:30:00Z"/>
        </w:rPr>
      </w:pPr>
      <w:r>
        <w:rPr>
          <w:rStyle w:val="Hyperlink"/>
          <w:noProof/>
        </w:rPr>
        <w:br w:type="page"/>
      </w:r>
      <w:r w:rsidR="00055075">
        <w:lastRenderedPageBreak/>
        <w:fldChar w:fldCharType="end"/>
      </w:r>
      <w:commentRangeStart w:id="96"/>
      <w:del w:id="97" w:author="Daniel Stewart" w:date="2022-01-25T10:30:00Z">
        <w:r w:rsidR="78611453" w:rsidDel="00D140AF">
          <w:delText xml:space="preserve">Ducks Unlimited Canada, </w:delText>
        </w:r>
      </w:del>
      <w:del w:id="98" w:author="Daniel Stewart" w:date="2022-01-25T10:07:00Z">
        <w:r w:rsidR="00B23658" w:rsidDel="007F61DD">
          <w:delText xml:space="preserve">BCWF Wetlands Workforce, Healthy Watersheds Initiative, </w:delText>
        </w:r>
      </w:del>
      <w:del w:id="99" w:author="Daniel Stewart" w:date="2022-01-25T10:30:00Z">
        <w:r w:rsidR="00B23658" w:rsidDel="00D140AF">
          <w:delText>Community Mapping Network, Vancouver Fraser Port Authority, D</w:delText>
        </w:r>
        <w:r w:rsidR="78611453" w:rsidDel="00D140AF">
          <w:delText>FO</w:delText>
        </w:r>
      </w:del>
      <w:ins w:id="100" w:author="Eric Balke" w:date="2022-01-12T15:42:00Z">
        <w:del w:id="101" w:author="Daniel Stewart" w:date="2022-01-25T10:30:00Z">
          <w:r w:rsidR="005A0A7B" w:rsidDel="00D140AF">
            <w:delText>Fisheries and Oc</w:delText>
          </w:r>
        </w:del>
      </w:ins>
      <w:ins w:id="102" w:author="Eric Balke" w:date="2022-01-12T15:43:00Z">
        <w:del w:id="103" w:author="Daniel Stewart" w:date="2022-01-25T10:30:00Z">
          <w:r w:rsidR="005A0A7B" w:rsidDel="00D140AF">
            <w:delText>eans Canada</w:delText>
          </w:r>
        </w:del>
      </w:ins>
      <w:del w:id="104" w:author="Daniel Stewart" w:date="2022-01-25T10:30:00Z">
        <w:r w:rsidR="78611453" w:rsidDel="00D140AF">
          <w:delText>, MetroVan,</w:delText>
        </w:r>
      </w:del>
      <w:ins w:id="105" w:author="Eric Balke" w:date="2022-01-12T15:43:00Z">
        <w:del w:id="106" w:author="Daniel Stewart" w:date="2022-01-25T10:30:00Z">
          <w:r w:rsidR="005A0A7B" w:rsidDel="00D140AF">
            <w:delText>Metro Vancouver Regional District,</w:delText>
          </w:r>
        </w:del>
      </w:ins>
      <w:del w:id="107" w:author="Daniel Stewart" w:date="2022-01-25T10:30:00Z">
        <w:r w:rsidR="78611453" w:rsidDel="00D140AF">
          <w:delText xml:space="preserve"> private businesses that permitted access, </w:delText>
        </w:r>
        <w:r w:rsidR="00B23658" w:rsidDel="00D140AF">
          <w:delText xml:space="preserve">various </w:delText>
        </w:r>
        <w:r w:rsidR="715C7CEE" w:rsidDel="00D140AF">
          <w:delText>reviewers</w:delText>
        </w:r>
        <w:r w:rsidR="001E337B" w:rsidDel="00D140AF">
          <w:delText xml:space="preserve"> (pending)</w:delText>
        </w:r>
        <w:commentRangeEnd w:id="96"/>
        <w:r w:rsidR="005A0A7B" w:rsidDel="00D140AF">
          <w:rPr>
            <w:rStyle w:val="CommentReference"/>
          </w:rPr>
          <w:commentReference w:id="96"/>
        </w:r>
        <w:bookmarkStart w:id="108" w:name="_Toc96087286"/>
        <w:bookmarkStart w:id="109" w:name="_Toc96087402"/>
        <w:bookmarkStart w:id="110" w:name="_Toc96087465"/>
        <w:bookmarkStart w:id="111" w:name="_Toc96087579"/>
        <w:bookmarkStart w:id="112" w:name="_Toc96089237"/>
        <w:bookmarkStart w:id="113" w:name="_Toc96089365"/>
        <w:bookmarkStart w:id="114" w:name="_Toc96089517"/>
        <w:bookmarkStart w:id="115" w:name="_Toc96089656"/>
        <w:bookmarkStart w:id="116" w:name="_Toc96089713"/>
        <w:bookmarkStart w:id="117" w:name="_Toc96089777"/>
        <w:bookmarkStart w:id="118" w:name="_Toc96089912"/>
        <w:bookmarkStart w:id="119" w:name="_Toc96089969"/>
        <w:bookmarkStart w:id="120" w:name="_Toc96090066"/>
        <w:bookmarkStart w:id="121" w:name="_Toc96090693"/>
        <w:bookmarkStart w:id="122" w:name="_Toc96512249"/>
        <w:bookmarkStart w:id="123" w:name="_Toc96512355"/>
        <w:bookmarkStart w:id="124" w:name="_Toc96540161"/>
        <w:bookmarkStart w:id="125" w:name="_Toc96540292"/>
        <w:bookmarkStart w:id="126" w:name="_Toc96540341"/>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del>
    </w:p>
    <w:p w14:paraId="0315FD44" w14:textId="0A93A0DE" w:rsidR="600A8E5D" w:rsidRPr="004C769A" w:rsidRDefault="600A8E5D" w:rsidP="000574DD">
      <w:pPr>
        <w:pStyle w:val="Heading1"/>
      </w:pPr>
      <w:bookmarkStart w:id="127" w:name="_Toc97625629"/>
      <w:r w:rsidRPr="004C769A">
        <w:t>Introduction</w:t>
      </w:r>
      <w:bookmarkEnd w:id="127"/>
    </w:p>
    <w:p w14:paraId="44D329B8" w14:textId="68CB7691" w:rsidR="285BB47C" w:rsidRDefault="6A61DF40" w:rsidP="00D95039">
      <w:r w:rsidRPr="559EFC6C">
        <w:t>H</w:t>
      </w:r>
      <w:r w:rsidR="2B508DE9" w:rsidRPr="559EFC6C">
        <w:t>uman settlement has</w:t>
      </w:r>
      <w:r w:rsidR="4DF8A8BE" w:rsidRPr="559EFC6C">
        <w:t xml:space="preserve"> occurred in</w:t>
      </w:r>
      <w:r w:rsidR="4F54D229" w:rsidRPr="559EFC6C">
        <w:t xml:space="preserve"> estuaries</w:t>
      </w:r>
      <w:r w:rsidR="2DBAE087" w:rsidRPr="559EFC6C">
        <w:t xml:space="preserve"> for millenni</w:t>
      </w:r>
      <w:r w:rsidR="001737EA">
        <w:t>a</w:t>
      </w:r>
      <w:r w:rsidR="003812A5">
        <w:t>,</w:t>
      </w:r>
      <w:r w:rsidR="001737EA">
        <w:t xml:space="preserve"> </w:t>
      </w:r>
      <w:r w:rsidR="4F54D229" w:rsidRPr="559EFC6C">
        <w:t>as they contain</w:t>
      </w:r>
      <w:r w:rsidR="2B508DE9" w:rsidRPr="559EFC6C">
        <w:t xml:space="preserve"> </w:t>
      </w:r>
      <w:r w:rsidR="37008EF0" w:rsidRPr="559EFC6C">
        <w:t>productive arable land</w:t>
      </w:r>
      <w:del w:id="128" w:author="Eric Balke" w:date="2022-01-12T16:29:00Z">
        <w:r w:rsidR="37008EF0" w:rsidRPr="559EFC6C" w:rsidDel="005F5681">
          <w:delText>,</w:delText>
        </w:r>
      </w:del>
      <w:ins w:id="129" w:author="Eric Balke" w:date="2022-01-12T16:29:00Z">
        <w:r w:rsidR="005F5681">
          <w:t xml:space="preserve"> and</w:t>
        </w:r>
      </w:ins>
      <w:r w:rsidR="43B17F99" w:rsidRPr="559EFC6C">
        <w:t xml:space="preserve"> abundant natural resources,</w:t>
      </w:r>
      <w:r w:rsidR="2429AD1F" w:rsidRPr="559EFC6C">
        <w:t xml:space="preserve"> and</w:t>
      </w:r>
      <w:r w:rsidR="28568609" w:rsidRPr="559EFC6C">
        <w:t xml:space="preserve"> are</w:t>
      </w:r>
      <w:r w:rsidR="00D048B3">
        <w:t xml:space="preserve"> in close proximity to the ocean</w:t>
      </w:r>
      <w:r w:rsidR="00A35A92">
        <w:t xml:space="preserve"> </w:t>
      </w:r>
      <w:r w:rsidR="00A35A92">
        <w:fldChar w:fldCharType="begin"/>
      </w:r>
      <w:r w:rsidR="008725B4">
        <w:instrText xml:space="preserve"> ADDIN ZOTERO_ITEM CSL_CITATION {"citationID":"EqpLnww1","properties":{"formattedCitation":"(Small &amp; Nichols 2003; Fitzpatrick et al. 2015)","plainCitation":"(Small &amp; Nichols 2003; Fitzpatrick et al. 2015)","noteIndex":0},"citationItems":[{"id":1752,"uris":["http://zotero.org/users/6112721/items/EZTX3HS3"],"uri":["http://zotero.org/users/6112721/items/EZTX3HS3"],"itemData":{"id":1752,"type":"article-journal","abstract":"Recent improvements in mapping of global population distribution makes it possible to estimate the number and distribution of people near coasts with greater accuracy than previously possible, and hence consider the potential exposure of these populations to coastal hazards. In this paper, we combine the updated Gridded Population of the World (GPW2) population distribution estimate for 1990 and lighted settlement imagery with a global digital elevation model (DEM) and a high resolution vector coastline. This produces bivariate distributions of population, lighted set- tlements and land area as functions of elevation and coastal proximity. The near-coastal population within 100 km of a shoreline and 100 m of sea level was estimated as 1.2 x 109 people with average densities nearly 3 times higher than the global average density. Within the near coastal-zone, the average population density diminishes more rapidly with elevation than with distance, while the opposite is true of lighted settlements. Lighted settlements are concen- trated within 5 km of coastlines worldwide, whereas average population densities are higher at elevations below 20 m throughout the 100 km width of the near-coastal zone. Presently most of the near-coastal population live in rela- tively densely-populated rural areas and small to medium cities, rather than in large cities. A range of improvements are required to define a better baseline and scenarios for policy analysis. Improving the resolution of the underlying population data is a priority.","container-title":"Journal of Coastal Research","issue":"3","language":"en","page":"17","source":"Zotero","title":"A global analysis of human settlement in coastal zones","volume":"19","author":[{"family":"Small","given":"Christopher"},{"family":"Nichols","given":"Robert J."}],"issued":{"date-parts":[["2003"]]}}},{"id":"DROHWY4f/D3Y6bFxT","uris":["http://zotero.org/users/6112721/items/8IQ93VP9"],"uri":["http://zotero.org/users/6112721/items/8IQ93VP9"],"itemData":{"id":1745,"type":"article-journal","abstract":"In the ﬁrst issue of the Journal of Island &amp; Coastal Archaeology published 10 years ago, Erlandson and Fitzpatrick (2006) outlined eight topics which demonstrated why island and coastal archaeology were relevant to understanding a host of issues related to human cultural and biological evolution across time and space. Here, we evaluate recent trends and developments in island and coastal archaeology and discuss how research over the last decade has changed and continued to illuminate the antiquity of maritime adaptations, human dispersals, historical ecology, and many other issues on a global scale. With rising seas and marine erosion threatening island and coastal archaeological sites around the world, archaeologists face urgent challenges in the coming decades as we continue to promote research and conservation of the global island and coastal archaeological record.","container-title":"The Journal of Island and Coastal Archaeology","DOI":"10.1080/15564894.2015.1013647","ISSN":"1556-4894, 1556-1828","issue":"1","journalAbbreviation":"The Journal of Island and Coastal Archaeology","language":"en","page":"3-27","source":"DOI.org (Crossref)","title":"Recent Progress, Trends, and Developments in Island and Coastal Archaeology","volume":"10","author":[{"family":"Fitzpatrick","given":"Scott M."},{"family":"Rick","given":"Torben C."},{"family":"Erlandson","given":"Jon M."}],"issued":{"date-parts":[["2015",1,2]]}}}],"schema":"https://github.com/citation-style-language/schema/raw/master/csl-citation.json"} </w:instrText>
      </w:r>
      <w:r w:rsidR="00A35A92">
        <w:fldChar w:fldCharType="separate"/>
      </w:r>
      <w:r w:rsidR="00A35A92">
        <w:rPr>
          <w:noProof/>
        </w:rPr>
        <w:t>(Small &amp; Nichols 2003; Fitzpatrick et al. 2015)</w:t>
      </w:r>
      <w:r w:rsidR="00A35A92">
        <w:fldChar w:fldCharType="end"/>
      </w:r>
      <w:r w:rsidR="22AD37BD" w:rsidRPr="559EFC6C">
        <w:t>.</w:t>
      </w:r>
      <w:r w:rsidR="1DE22FF5" w:rsidRPr="559EFC6C">
        <w:t xml:space="preserve"> </w:t>
      </w:r>
      <w:r w:rsidR="73E9D631" w:rsidRPr="559EFC6C">
        <w:t>T</w:t>
      </w:r>
      <w:r w:rsidR="7CC51B33" w:rsidRPr="559EFC6C">
        <w:t xml:space="preserve">he </w:t>
      </w:r>
      <w:r w:rsidR="4D21B51A" w:rsidRPr="559EFC6C">
        <w:t>result</w:t>
      </w:r>
      <w:r w:rsidR="766C0BC3" w:rsidRPr="559EFC6C">
        <w:t xml:space="preserve">, particularly in recent centuries as human populations have exponentially increased, has been </w:t>
      </w:r>
      <w:r w:rsidR="20CEF57A" w:rsidRPr="559EFC6C">
        <w:t>the escalated</w:t>
      </w:r>
      <w:r w:rsidR="766C0BC3" w:rsidRPr="559EFC6C">
        <w:t xml:space="preserve"> </w:t>
      </w:r>
      <w:r w:rsidR="7A6BE617" w:rsidRPr="559EFC6C">
        <w:t>alteration</w:t>
      </w:r>
      <w:r w:rsidR="09E1CC9B" w:rsidRPr="559EFC6C">
        <w:t>, fragmentation,</w:t>
      </w:r>
      <w:r w:rsidR="7A6BE617" w:rsidRPr="559EFC6C">
        <w:t xml:space="preserve"> and loss of </w:t>
      </w:r>
      <w:r w:rsidR="73DC1017" w:rsidRPr="559EFC6C">
        <w:t xml:space="preserve">estuarine </w:t>
      </w:r>
      <w:r w:rsidR="7A6BE617" w:rsidRPr="559EFC6C">
        <w:t>habitats</w:t>
      </w:r>
      <w:r w:rsidR="59F16176" w:rsidRPr="559EFC6C">
        <w:t xml:space="preserve"> around the world</w:t>
      </w:r>
      <w:r w:rsidR="157FF4D4" w:rsidRPr="559EFC6C">
        <w:t xml:space="preserve">. </w:t>
      </w:r>
      <w:r w:rsidR="6AAFB47C" w:rsidRPr="559EFC6C">
        <w:t xml:space="preserve">These losses </w:t>
      </w:r>
      <w:r w:rsidR="40989E5A" w:rsidRPr="559EFC6C">
        <w:t>have led</w:t>
      </w:r>
      <w:r w:rsidR="7721BC0B" w:rsidRPr="559EFC6C">
        <w:t xml:space="preserve"> </w:t>
      </w:r>
      <w:r w:rsidR="5A3FDE7A" w:rsidRPr="559EFC6C">
        <w:t xml:space="preserve">to </w:t>
      </w:r>
      <w:r w:rsidR="1FFF68E4" w:rsidRPr="559EFC6C">
        <w:t>declines in</w:t>
      </w:r>
      <w:r w:rsidR="029D55E4" w:rsidRPr="559EFC6C">
        <w:t xml:space="preserve"> </w:t>
      </w:r>
      <w:r w:rsidR="7898E40F" w:rsidRPr="559EFC6C">
        <w:t xml:space="preserve">the </w:t>
      </w:r>
      <w:r w:rsidR="1FFF68E4" w:rsidRPr="559EFC6C">
        <w:t>function</w:t>
      </w:r>
      <w:r w:rsidR="7216DAFF" w:rsidRPr="559EFC6C">
        <w:t>,</w:t>
      </w:r>
      <w:r w:rsidR="68E7B583" w:rsidRPr="559EFC6C">
        <w:t xml:space="preserve"> </w:t>
      </w:r>
      <w:r w:rsidR="3CDCBD16" w:rsidRPr="559EFC6C">
        <w:t>services</w:t>
      </w:r>
      <w:r w:rsidR="456BE504" w:rsidRPr="559EFC6C">
        <w:t>,</w:t>
      </w:r>
      <w:r w:rsidR="06AFF3FC" w:rsidRPr="559EFC6C">
        <w:t xml:space="preserve"> </w:t>
      </w:r>
      <w:r w:rsidR="456BE504" w:rsidRPr="559EFC6C">
        <w:t xml:space="preserve">and resilience </w:t>
      </w:r>
      <w:r w:rsidR="72687BB8" w:rsidRPr="559EFC6C">
        <w:t xml:space="preserve">of these ecosystems </w:t>
      </w:r>
      <w:r w:rsidR="456BE504" w:rsidRPr="559EFC6C">
        <w:t xml:space="preserve">in an age </w:t>
      </w:r>
      <w:del w:id="130" w:author="Eric Balke" w:date="2022-01-12T16:29:00Z">
        <w:r w:rsidR="7DF7DB11" w:rsidRPr="559EFC6C" w:rsidDel="005F5681">
          <w:delText>where</w:delText>
        </w:r>
        <w:r w:rsidR="456BE504" w:rsidRPr="559EFC6C" w:rsidDel="005F5681">
          <w:delText xml:space="preserve"> </w:delText>
        </w:r>
      </w:del>
      <w:ins w:id="131" w:author="Eric Balke" w:date="2022-01-12T16:29:00Z">
        <w:r w:rsidR="005F5681">
          <w:t>in which</w:t>
        </w:r>
        <w:r w:rsidR="005F5681" w:rsidRPr="559EFC6C">
          <w:t xml:space="preserve"> </w:t>
        </w:r>
      </w:ins>
      <w:r w:rsidR="61E35896" w:rsidRPr="559EFC6C">
        <w:t xml:space="preserve">threats such as </w:t>
      </w:r>
      <w:r w:rsidR="456BE504" w:rsidRPr="559EFC6C">
        <w:t>climate change</w:t>
      </w:r>
      <w:r w:rsidR="54A421FC" w:rsidRPr="559EFC6C">
        <w:t>, sea</w:t>
      </w:r>
      <w:ins w:id="132" w:author="Eric Balke" w:date="2022-01-12T16:29:00Z">
        <w:r w:rsidR="005F5681">
          <w:t>-</w:t>
        </w:r>
      </w:ins>
      <w:del w:id="133" w:author="Eric Balke" w:date="2022-01-12T16:29:00Z">
        <w:r w:rsidR="54A421FC" w:rsidRPr="559EFC6C" w:rsidDel="005F5681">
          <w:delText xml:space="preserve"> </w:delText>
        </w:r>
      </w:del>
      <w:r w:rsidR="54A421FC" w:rsidRPr="559EFC6C">
        <w:t>level rise,</w:t>
      </w:r>
      <w:r w:rsidR="456BE504" w:rsidRPr="559EFC6C">
        <w:t xml:space="preserve"> and species invasions</w:t>
      </w:r>
      <w:r w:rsidR="26334CA1" w:rsidRPr="559EFC6C">
        <w:t xml:space="preserve"> </w:t>
      </w:r>
      <w:r w:rsidR="41EC5FC1" w:rsidRPr="559EFC6C">
        <w:t>abound</w:t>
      </w:r>
      <w:r w:rsidR="00A35A92">
        <w:t xml:space="preserve"> </w:t>
      </w:r>
      <w:r w:rsidR="00A35A92">
        <w:fldChar w:fldCharType="begin"/>
      </w:r>
      <w:r w:rsidR="00782C24">
        <w:instrText xml:space="preserve"> ADDIN ZOTERO_ITEM CSL_CITATION {"citationID":"E8os7pmN","properties":{"formattedCitation":"(Dahl 1990; Vitousek et al. 1997; Barbier et al. 2011; O\\uc0\\u8217{}Meara et al. 2017)","plainCitation":"(Dahl 1990; Vitousek et al. 1997; Barbier et al. 2011; O’Meara et al. 2017)","noteIndex":0},"citationItems":[{"id":1732,"uris":["http://zotero.org/users/6112721/items/7Z4KMKWZ"],"uri":["http://zotero.org/users/6112721/items/7Z4KMKWZ"],"itemData":{"id":1732,"type":"report","page":"1-14","publisher":"U.S. Department of the Interior, Fish and Wildlife Research","title":"Wetlands: losses in the United States 1780s to 1980s","URL":"https://www.fws.gov/wetlands/documents/Wetlands-Losses-in-the-United-States-1780s-to-1980s.pdf","author":[{"family":"Dahl","given":"T.E."}],"issued":{"date-parts":[["1990"]]}}},{"id":1748,"uris":["http://zotero.org/users/6112721/items/VCW83SCQ"],"uri":["http://zotero.org/users/6112721/items/VCW83SCQ"],"itemData":{"id":1748,"type":"article-journal","abstract":"Nitrogen is a key element controlling the species composition, diversity, dynamics, and functioning of many terrestrial, freshwater, and marine ecosystems. Many of the original plant species living in these ecosystems are adapted to, and function optimally in, soils and solutions with low levels of available nitrogen. The growth and dynamics of herbivore populations, and ultimately those of their predators, also are affected by N. Agriculture, combustion of fossil fuels, and other human activities have altered the global cycle of N substantially, generally increasing both the availability and the mobility of N over large regions of Earth. The mobility of N means that while most deliberate applications of N occur locally, their inﬂuence spreads regionally and even globally. Moreover, many of the mobile forms of N themselves have environmental consequences. Although most nitrogen inputs serve human needs such as agricultural production, their environmental consequences are serious and long term.","container-title":"Ecological Applications","DOI":"10.1890/1051-0761(1997)007[0737:HAOTGN]2.0.CO;2","ISSN":"1051-0761","issue":"3","journalAbbreviation":"Ecological Applications","language":"en","page":"737-750","source":"DOI.org (Crossref)","title":"Human alteration of the global nitrogen cycle: sources and consequences","title-short":"HUMAN ALTERATION OF THE GLOBAL NITROGEN CYCLE","volume":"7","author":[{"family":"Vitousek","given":"Peter M."},{"family":"Aber","given":"John D."},{"family":"Howarth","given":"Robert W."},{"family":"Likens","given":"Gene E."},{"family":"Matson","given":"Pamela A."},{"family":"Schindler","given":"David W."},{"family":"Schlesinger","given":"William H."},{"family":"Tilman","given":"David G."}],"issued":{"date-parts":[["1997",8]]}}},{"id":1736,"uris":["http://zotero.org/users/6112721/items/77YSZIIG"],"uri":["http://zotero.org/users/6112721/items/77YSZIIG"],"itemData":{"id":1736,"type":"article-journal","abstract":"The global decline in estuarine and coastal ecosystems (ECEs) is affecting a number of critical beneﬁts, or ecosystem services. We review the main ecological services across a variety of ECEs, including marshes, mangroves, nearshore coral reefs, seagrass beds, and sand beaches and dunes. Where possible, we indicate estimates of the key economic values arising from these services, and discuss how the natural variability of ECEs impacts their beneﬁts, the synergistic relationships of ECEs across seascapes, and management implications. Although reliable valuation estimates are beginning to emerge for the key services of some ECEs, such as coral reefs, salt marshes, and mangroves, many of the important beneﬁts of seagrass beds and sand dunes and beaches have not been assessed properly. Even for coral reefs, marshes, and mangroves, important ecological services have yet to be valued reliably, such as cross-ecosystem nutrient transfer (coral reefs), erosion control (marshes), and pollution control (mangroves). An important issue for valuing certain ECE services, such as coastal protection and habitat–ﬁshery linkages, is that the ecological functions underlying these services vary spatially and temporally. Allowing for the connectivity between ECE habitats also may have important implications for assessing the ecological functions underlying key ecosystems services, such coastal protection, control of erosion, and habitat–ﬁshery linkages. Finally, we conclude by suggesting an action plan for protecting and/or enhancing the immediate and longer-term values of ECE services. Because the connectivity of ECEs across land–sea gradients also inﬂuences the provision of certain ecosystem services, management of the entire seascape will be necessary to preserve such synergistic effects. Other key elements of an action plan include further ecological and economic collaborative research on valuing ECE services, improving institutional and legal frameworks for management, controlling and regulating destructive economic activities, and developing ecological restoration options.","container-title":"Ecological Monographs","DOI":"10.1890/10-1510.1","ISSN":"0012-9615","issue":"2","journalAbbreviation":"Ecological Monographs","language":"en","page":"169-193","source":"DOI.org (Crossref)","title":"The value of estuarine and coastal ecosystem services","volume":"81","author":[{"family":"Barbier","given":"Edward B."},{"family":"Hacker","given":"Sally D."},{"family":"Kennedy","given":"Chris"},{"family":"Koch","given":"Evamaria W."},{"family":"Stier","given":"Adrian C."},{"family":"Silliman","given":"Brian R."}],"issued":{"date-parts":[["2011",5]]}}},{"id":1750,"uris":["http://zotero.org/users/6112721/items/GTDI2ACD"],"uri":["http://zotero.org/users/6112721/items/GTDI2ACD"],"itemData":{"id":1750,"type":"article-journal","container-title":"Scientific Reports","DOI":"10.1038/s41598-017-11058-7","ISSN":"2045-2322","issue":"1","journalAbbreviation":"Sci Rep","language":"en","page":"10218","source":"DOI.org (Crossref)","title":"Rising tides, cumulative impacts and cascading changes to estuarine ecosystem functions","volume":"7","author":[{"family":"O’Meara","given":"Theresa A."},{"family":"Hillman","given":"Jenny R."},{"family":"Thrush","given":"Simon F."}],"issued":{"date-parts":[["2017",12]]}}}],"schema":"https://github.com/citation-style-language/schema/raw/master/csl-citation.json"} </w:instrText>
      </w:r>
      <w:r w:rsidR="00A35A92">
        <w:fldChar w:fldCharType="separate"/>
      </w:r>
      <w:r w:rsidR="00A35A92" w:rsidRPr="00A35A92">
        <w:rPr>
          <w:lang w:val="en-GB"/>
        </w:rPr>
        <w:t>(Dahl 1990; Vitousek et al. 1997; Barbier et al. 2011; O’Meara et al. 2017)</w:t>
      </w:r>
      <w:r w:rsidR="00A35A92">
        <w:fldChar w:fldCharType="end"/>
      </w:r>
      <w:r w:rsidR="00A35A92">
        <w:t xml:space="preserve">. </w:t>
      </w:r>
      <w:r w:rsidR="7EE52699" w:rsidRPr="559EFC6C">
        <w:t>To this day</w:t>
      </w:r>
      <w:r w:rsidR="5F952FF9" w:rsidRPr="559EFC6C">
        <w:t>,</w:t>
      </w:r>
      <w:r w:rsidR="7EE52699" w:rsidRPr="559EFC6C">
        <w:t xml:space="preserve"> </w:t>
      </w:r>
      <w:r w:rsidR="70BA7BE0" w:rsidRPr="559EFC6C">
        <w:t>habitat loss continues to be one of the major threats to global estuaries</w:t>
      </w:r>
      <w:r w:rsidR="19FB03BB" w:rsidRPr="559EFC6C">
        <w:t>, as coastal human populations continue to increase</w:t>
      </w:r>
      <w:r w:rsidR="00A35A92">
        <w:t xml:space="preserve"> </w:t>
      </w:r>
      <w:r w:rsidR="00A35A92">
        <w:fldChar w:fldCharType="begin"/>
      </w:r>
      <w:r w:rsidR="00A35A92">
        <w:instrText xml:space="preserve"> ADDIN ZOTERO_ITEM CSL_CITATION {"citationID":"lH8iTUuz","properties":{"formattedCitation":"(Kennish 2002)","plainCitation":"(Kennish 2002)","noteIndex":0},"citationItems":[{"id":1516,"uris":["http://zotero.org/users/6112721/items/CKT4879G"],"uri":["http://zotero.org/users/6112721/items/CKT4879G"],"itemData":{"id":1516,"type":"article-journal","abstract":"Estuaries exhibit a wide array of human impacts that can compromise their ecological integrity, because of rapid population growth and uncontrolled development in many coastal regions worldwide. Long-term environmental problems plaguing estuaries require remedial actions to improve the viability and health of these valuable coastal systems. Detailed examination of the effects of pollution inputs, the loss and alteration of estuarine habitat, and the role of other anthropogenic stress indicates that water quality in estuaries, particularly urbanized systems, is often compromised by the overloading of nutrients and organic matter, the influx of pathogens, and the accumulation of chemical contaminants. In addition, the destruction of fringing wetlands and the loss and alteration of estuarine habitats usually degrade biotic communities. Estuaries are characterized by high population densities of microbes, plankton, benthic flora and fauna, and nekton; however, these organisms tend to be highly vulnerable to human activities in coastal watersheds and adjoining embayments. Trends suggest that by 2025 estuaries will be most significantly impacted by habitat loss and alteration associated with a burgeoning coastal population, which is expected to approach six billion people. Habitat destruction has far reaching ecological consequences, modifying the structure, function, and controls of estuarine ecosystems and contributing to the decline of biodiversity. Other anticipated high priority problems are excessive nutrient and sewage inputs to estuaries, principally from land-based sources. These inputs will lead to the greater incidence of eutrophication as well as hypoxia and anoxia. During the next 25 years, overfishing is expected to become a more pervasive and significant anthropogenic factor, also capable of mediating global-scale change to estuaries. Chemical contaminants, notably synthetic organic compounds, will remain a serious problem, especially in heavily industrialized areas. Freshwater diversions appear to be an emerging global problem as the expanding coastal population places greater demands on limited freshwater supplies for agricultural, domestic, and industrial needs. Altered freshwater flows could significantly affect nutrient loads, biotic community structure, and the trophodynamics of estuarine systems. Ecological impacts that will be less threatening, but still damaging, are those caused by introduced species, sea level rise, coastal subsidence, and debris/litter. Although all of these disturbances can alter habitats and contribute to shifts in the composition of estuarine biotic communities, the overall effect will be partial changes to these ecosystem components. Several strategies may mitigate future impacts.","container-title":"Environmental Conservation","DOI":"10.1017/S0376892902000061","ISSN":"0376-8929, 1469-4387","issue":"1","journalAbbreviation":"Envir. Conserv.","language":"en","page":"78-107","source":"DOI.org (Crossref)","title":"Environmental threats and environmental future of estuaries","volume":"29","author":[{"family":"Kennish","given":"Michael J."}],"issued":{"date-parts":[["2002",3]]}}}],"schema":"https://github.com/citation-style-language/schema/raw/master/csl-citation.json"} </w:instrText>
      </w:r>
      <w:r w:rsidR="00A35A92">
        <w:fldChar w:fldCharType="separate"/>
      </w:r>
      <w:r w:rsidR="00A35A92">
        <w:rPr>
          <w:noProof/>
        </w:rPr>
        <w:t>(Kennish 2002)</w:t>
      </w:r>
      <w:r w:rsidR="00A35A92">
        <w:fldChar w:fldCharType="end"/>
      </w:r>
      <w:r w:rsidR="00A35A92">
        <w:t>.</w:t>
      </w:r>
    </w:p>
    <w:p w14:paraId="71D55B62" w14:textId="7F798537" w:rsidR="0FB63551" w:rsidRDefault="0FB63551" w:rsidP="00D95039"/>
    <w:p w14:paraId="2085FD17" w14:textId="4BF83095" w:rsidR="2A225E5F" w:rsidRDefault="2A225E5F" w:rsidP="00D95039">
      <w:r w:rsidRPr="201FC456">
        <w:t>Estuaries</w:t>
      </w:r>
      <w:r w:rsidR="7E03D3E3" w:rsidRPr="201FC456">
        <w:t xml:space="preserve"> along the </w:t>
      </w:r>
      <w:r w:rsidR="00E23EF4">
        <w:t>West C</w:t>
      </w:r>
      <w:r w:rsidR="34B713D2" w:rsidRPr="201FC456">
        <w:t>oast</w:t>
      </w:r>
      <w:r w:rsidR="6F25EFAC" w:rsidRPr="201FC456">
        <w:t xml:space="preserve"> of North America ha</w:t>
      </w:r>
      <w:r w:rsidR="67E80767" w:rsidRPr="201FC456">
        <w:t>ve</w:t>
      </w:r>
      <w:r w:rsidR="6F25EFAC" w:rsidRPr="201FC456">
        <w:t xml:space="preserve"> not been </w:t>
      </w:r>
      <w:r w:rsidR="267A7C35" w:rsidRPr="201FC456">
        <w:t xml:space="preserve">immune to these losses. </w:t>
      </w:r>
      <w:r w:rsidR="00A35A92">
        <w:fldChar w:fldCharType="begin"/>
      </w:r>
      <w:r w:rsidR="000F1124">
        <w:instrText xml:space="preserve"> ADDIN ZOTERO_ITEM CSL_CITATION {"citationID":"0kEEbI1F","properties":{"formattedCitation":"(Brophy et al. 2019)","plainCitation":"(Brophy et al. 2019)","dontUpdate":true,"noteIndex":0},"citationItems":[{"id":1738,"uris":["http://zotero.org/users/6112721/items/7A2R8IBE"],"uri":["http://zotero.org/users/6112721/items/7A2R8IBE"],"itemData":{"id":1738,"type":"article-journal","abstract":"Effective conservation and restoration of estuarine wetlands require accurate maps of their historical and current extent, as well as estimated losses of these valued habitats. Existing coast-wide tidal wetland mapping does not explicitly map historical tidal wetlands that are now disconnected from the tides, which represent restoration opportunities; nor does it use water level models or high-resolution elevation data (e.g. lidar) to accurately identify current tidal wetlands. To better inform estuarine conservation and restoration, we generated new maps of current and historical tidal wetlands for the entire contiguous U.S. West Coast (Washington, Oregon, and California). The new maps are based on an Elevation-Based Estuary Extent Model (EBEEM) that combines lidar digital elevation models (DEMs) and water level models to establish the maximum historical extent of tidal wetlands, representing a major step forward in mapping accuracy for restoration planning and analysis of wetland loss. Building from this new base, we also developed an indirect method for mapping tidal wetland losses, and created maps of these losses for 55 estuaries on the West Coast (representing about 97% of historical West Coast vegetated tidal wetland area). Based on these new maps, we estimated that total historical estuary area for the West Coast is approximately 735,000 hectares (including vegetated and nonvegetated areas), and that about 85% of vegetated tidal wetlands have been lost from West Coast estuaries. Losses were highest for major river deltas. The new maps will help interested groups improve action plans for estuarine wetland habitat restoration and conservation, and will also provide a better baseline for understanding and predicting future changes with projected sea level rise.","container-title":"PLOS ONE","DOI":"10.1371/journal.pone.0218558","ISSN":"1932-6203","issue":"8","journalAbbreviation":"PLoS ONE","language":"en","page":"e0218558","source":"DOI.org (Crossref)","title":"Insights into estuary habitat loss in the western United States using a new method for mapping maximum extent of tidal wetlands","volume":"14","author":[{"family":"Brophy","given":"Laura S."},{"family":"Greene","given":"Correigh M."},{"family":"Hare","given":"Van C."},{"family":"Holycross","given":"Brett"},{"family":"Lanier","given":"Andy"},{"family":"Heady","given":"Walter N."},{"family":"O’Connor","given":"Kevin"},{"family":"Imaki","given":"Hiroo"},{"family":"Haddad","given":"Tanya"},{"family":"Dana","given":"Randy"}],"editor":[{"family":"Dias","given":"João Miguel"}],"issued":{"date-parts":[["2019",8,14]]}}}],"schema":"https://github.com/citation-style-language/schema/raw/master/csl-citation.json"} </w:instrText>
      </w:r>
      <w:r w:rsidR="00A35A92">
        <w:fldChar w:fldCharType="separate"/>
      </w:r>
      <w:r w:rsidR="00A35A92">
        <w:rPr>
          <w:noProof/>
        </w:rPr>
        <w:t>Brophy et al. (2019)</w:t>
      </w:r>
      <w:r w:rsidR="00A35A92">
        <w:fldChar w:fldCharType="end"/>
      </w:r>
      <w:r w:rsidR="00A35A92">
        <w:t xml:space="preserve"> </w:t>
      </w:r>
      <w:r w:rsidR="636B6E48" w:rsidRPr="201FC456">
        <w:t xml:space="preserve">estimated that 85% of vegetated tidal wetlands have been lost </w:t>
      </w:r>
      <w:r w:rsidR="003812A5">
        <w:t>in</w:t>
      </w:r>
      <w:r w:rsidR="636B6E48" w:rsidRPr="201FC456">
        <w:t xml:space="preserve"> estuaries along the contiguous U.S. </w:t>
      </w:r>
      <w:r w:rsidR="0E126B5D" w:rsidRPr="201FC456">
        <w:t>Pacific Coast</w:t>
      </w:r>
      <w:r w:rsidR="636B6E48" w:rsidRPr="201FC456">
        <w:t>,</w:t>
      </w:r>
      <w:r w:rsidR="45ED64E9" w:rsidRPr="201FC456">
        <w:t xml:space="preserve"> with the greatest losses occurring in major river deltas. </w:t>
      </w:r>
      <w:r w:rsidR="7874D7F2" w:rsidRPr="201FC456">
        <w:t>The Fraser River</w:t>
      </w:r>
      <w:r w:rsidR="571DD972" w:rsidRPr="201FC456">
        <w:t xml:space="preserve"> </w:t>
      </w:r>
      <w:r w:rsidR="00733B83">
        <w:t>Estuary (FRE)</w:t>
      </w:r>
      <w:r w:rsidR="7874D7F2" w:rsidRPr="201FC456">
        <w:t xml:space="preserve">, </w:t>
      </w:r>
      <w:r w:rsidR="5544795D" w:rsidRPr="201FC456">
        <w:t xml:space="preserve">the largest </w:t>
      </w:r>
      <w:r w:rsidR="724AD4A3" w:rsidRPr="201FC456">
        <w:t>estuary</w:t>
      </w:r>
      <w:r w:rsidR="5544795D" w:rsidRPr="201FC456">
        <w:t xml:space="preserve"> on Canada’s </w:t>
      </w:r>
      <w:r w:rsidR="3CE83CBC" w:rsidRPr="201FC456">
        <w:t>Pacific</w:t>
      </w:r>
      <w:r w:rsidR="5544795D" w:rsidRPr="201FC456">
        <w:t xml:space="preserve"> </w:t>
      </w:r>
      <w:r w:rsidR="67BB4626" w:rsidRPr="201FC456">
        <w:t>C</w:t>
      </w:r>
      <w:r w:rsidR="5544795D" w:rsidRPr="201FC456">
        <w:t>oast, has seen similar</w:t>
      </w:r>
      <w:r w:rsidR="7B104E65" w:rsidRPr="201FC456">
        <w:t xml:space="preserve"> wetland</w:t>
      </w:r>
      <w:r w:rsidR="5544795D" w:rsidRPr="201FC456">
        <w:t xml:space="preserve"> losses</w:t>
      </w:r>
      <w:r w:rsidR="49C4129E" w:rsidRPr="201FC456">
        <w:t>,</w:t>
      </w:r>
      <w:r w:rsidR="5544795D" w:rsidRPr="201FC456">
        <w:t xml:space="preserve"> estimated between </w:t>
      </w:r>
      <w:r w:rsidR="1919A308" w:rsidRPr="201FC456">
        <w:t>70</w:t>
      </w:r>
      <w:r w:rsidR="00D048B3">
        <w:t>–</w:t>
      </w:r>
      <w:r w:rsidR="1919A308" w:rsidRPr="201FC456">
        <w:t xml:space="preserve">90% </w:t>
      </w:r>
      <w:r w:rsidR="6079A114" w:rsidRPr="201FC456">
        <w:t xml:space="preserve">since European settlement </w:t>
      </w:r>
      <w:r w:rsidR="00A35A92">
        <w:fldChar w:fldCharType="begin"/>
      </w:r>
      <w:r w:rsidR="00782C24">
        <w:instrText xml:space="preserve"> ADDIN ZOTERO_ITEM CSL_CITATION {"citationID":"g6l7AEJK","properties":{"formattedCitation":"(Hoos &amp; Packman 1974; Boyle 1997; Dorcey 2004)","plainCitation":"(Hoos &amp; Packman 1974; Boyle 1997; Dorcey 2004)","noteIndex":0},"citationItems":[{"id":1742,"uris":["http://zotero.org/users/6112721/items/SYYT6XBM"],"uri":["http://zotero.org/users/6112721/items/SYYT6XBM"],"itemData":{"id":1742,"type":"report","event-place":"Ottawa","genre":"Report of the Estuary Working Group, Department of the Environment, Regional Board Pacific Region","publisher":"Environment Canada","publisher-place":"Ottawa","title":"The Fraser River Estuary: status of environmental knowledge to 1974","author":[{"family":"Hoos","given":"L.M."},{"family":"Packman","given":"G.A."}],"issued":{"date-parts":[["1974"]]}}},{"id":1481,"uris":["http://zotero.org/users/6112721/items/AJ7B72NW"],"uri":["http://zotero.org/users/6112721/items/AJ7B72NW"],"itemData":{"id":1481,"type":"article-journal","container-title":"Environmental Management","DOI":"10.1007/s002679900017","ISSN":"0364-152X, 1432-1009","issue":"2","journalAbbreviation":"Environmental Management","language":"en","page":"185-196","source":"DOI.org (Crossref)","title":"Changes in land cover and subsequent effects on Lower Fraser Basin ecosystems from 1827 to 1990","volume":"21","author":[{"family":"Boyle","given":"C. A."}],"issued":{"date-parts":[["1997",3,1]]}}},{"id":2047,"uris":["http://zotero.org/users/6112721/items/HVYYZ2AS"],"uri":["http://zotero.org/users/6112721/items/HVYYZ2AS"],"itemData":{"id":2047,"type":"chapter","abstract":"The Fraser River Estuary Management Program facilitates coordination among the activities\nof more than a hundred different agencies in implementing the jointly agreed upon Estuary Management\nPlan. The goal of the plan is to improve environmental quality in the Fraser River estuary while providing\neconomic development opportunities and sustaining the quality of life in and around the estuary. Implementation\ntakes place through the management processes and tools that have been created by the Fraser River\nEstuary Management Program for habitat classification, area designation, project review, and activity\nplanning.\nKey to strengthening the Fraser River Estuary Management Program is the inclusion of collaboration\nwith nongovernmental stakeholders, so as to build public understanding and political commitment for\nachieving the sustainability goals that have been adopted in the Estuary Management Plan.","collection-title":"Geological Survey of Canada, Bulletin","container-title":"Fraser River Delta, British Columbia: Issues of an Urban Estuary","language":"en","note":"DOI: 10.4095/215772","page":"247-262","source":"DOI.org (Crossref)","title":"Evolution of estuarine governance in a metropolitan region: collaborating for sustainability in the Fraser River estuary","title-short":"Fraser River Delta, British Columbia","volume":"567","author":[{"family":"Dorcey","given":"H.J."}],"editor":[{"family":"Groulx","given":"D.C."},{"family":"Luternauer","given":"J.L."},{"family":"Bilderback","given":"D.E."}],"accessed":{"date-parts":[["2021",9,7]]},"issued":{"date-parts":[["2004"]]}}}],"schema":"https://github.com/citation-style-language/schema/raw/master/csl-citation.json"} </w:instrText>
      </w:r>
      <w:r w:rsidR="00A35A92">
        <w:fldChar w:fldCharType="separate"/>
      </w:r>
      <w:r w:rsidR="00310B41">
        <w:rPr>
          <w:noProof/>
        </w:rPr>
        <w:t>(Hoos &amp; Packman 1974; Boyle 1997; Dorcey 2004)</w:t>
      </w:r>
      <w:r w:rsidR="00A35A92">
        <w:fldChar w:fldCharType="end"/>
      </w:r>
      <w:r w:rsidR="1919A308" w:rsidRPr="201FC456">
        <w:t xml:space="preserve">. </w:t>
      </w:r>
      <w:r w:rsidR="00733B83">
        <w:t>T</w:t>
      </w:r>
      <w:ins w:id="134" w:author="Daniel Stewart" w:date="2022-01-25T13:36:00Z">
        <w:r w:rsidR="00255932">
          <w:t xml:space="preserve">hese </w:t>
        </w:r>
      </w:ins>
      <w:del w:id="135" w:author="Daniel Stewart" w:date="2022-01-25T13:35:00Z">
        <w:r w:rsidR="7232720D" w:rsidRPr="201FC456" w:rsidDel="00255932">
          <w:delText>S</w:delText>
        </w:r>
      </w:del>
      <w:del w:id="136" w:author="Daniel Stewart" w:date="2022-01-25T13:36:00Z">
        <w:r w:rsidR="7232720D" w:rsidRPr="201FC456" w:rsidDel="00255932">
          <w:delText>uch</w:delText>
        </w:r>
      </w:del>
      <w:del w:id="137" w:author="Daniel Stewart" w:date="2022-01-25T13:38:00Z">
        <w:r w:rsidR="7232720D" w:rsidRPr="201FC456" w:rsidDel="00255932">
          <w:delText xml:space="preserve"> </w:delText>
        </w:r>
      </w:del>
      <w:r w:rsidR="7232720D" w:rsidRPr="201FC456">
        <w:t>losses</w:t>
      </w:r>
      <w:r w:rsidR="678D0AA5" w:rsidRPr="201FC456">
        <w:t xml:space="preserve"> a</w:t>
      </w:r>
      <w:r w:rsidR="3EAF45F7" w:rsidRPr="201FC456">
        <w:t>re</w:t>
      </w:r>
      <w:r w:rsidR="3B7ACEBA" w:rsidRPr="201FC456">
        <w:t xml:space="preserve"> </w:t>
      </w:r>
      <w:r w:rsidR="62ACA904" w:rsidRPr="201FC456">
        <w:t>detrimental to</w:t>
      </w:r>
      <w:r w:rsidR="135053D0" w:rsidRPr="201FC456">
        <w:t xml:space="preserve"> </w:t>
      </w:r>
      <w:r w:rsidR="003812A5">
        <w:t xml:space="preserve">the </w:t>
      </w:r>
      <w:del w:id="138" w:author="Daniel Stewart" w:date="2022-01-25T13:20:00Z">
        <w:r w:rsidR="135053D0" w:rsidRPr="201FC456" w:rsidDel="008B7E26">
          <w:delText>the</w:delText>
        </w:r>
      </w:del>
      <w:del w:id="139" w:author="Daniel Stewart" w:date="2022-01-25T13:26:00Z">
        <w:r w:rsidR="135053D0" w:rsidRPr="201FC456" w:rsidDel="002F46A2">
          <w:delText xml:space="preserve"> </w:delText>
        </w:r>
      </w:del>
      <w:del w:id="140" w:author="Eric Balke" w:date="2022-01-12T16:32:00Z">
        <w:r w:rsidR="135053D0" w:rsidRPr="201FC456" w:rsidDel="005F5681">
          <w:delText>host of</w:delText>
        </w:r>
      </w:del>
      <w:ins w:id="141" w:author="Eric Balke" w:date="2022-01-12T16:32:00Z">
        <w:r w:rsidR="005F5681">
          <w:t>many</w:t>
        </w:r>
      </w:ins>
      <w:r w:rsidR="135053D0" w:rsidRPr="201FC456">
        <w:t xml:space="preserve"> </w:t>
      </w:r>
      <w:r w:rsidR="7D240117" w:rsidRPr="201FC456">
        <w:t>species</w:t>
      </w:r>
      <w:r w:rsidR="135053D0" w:rsidRPr="201FC456">
        <w:t xml:space="preserve"> that depend on </w:t>
      </w:r>
      <w:r w:rsidR="0E5D88F0" w:rsidRPr="201FC456">
        <w:t>these habitats</w:t>
      </w:r>
      <w:r w:rsidR="135053D0" w:rsidRPr="201FC456">
        <w:t>,</w:t>
      </w:r>
      <w:r w:rsidR="098159F5" w:rsidRPr="201FC456">
        <w:t xml:space="preserve"> including</w:t>
      </w:r>
      <w:ins w:id="142" w:author="Daniel Stewart" w:date="2022-01-25T13:28:00Z">
        <w:r w:rsidR="00A801B8">
          <w:t xml:space="preserve"> </w:t>
        </w:r>
      </w:ins>
      <w:r w:rsidR="135053D0" w:rsidRPr="201FC456">
        <w:t xml:space="preserve">declining Pacific </w:t>
      </w:r>
      <w:ins w:id="143" w:author="Eric Balke" w:date="2022-01-12T16:32:00Z">
        <w:r w:rsidR="005F5681">
          <w:t>s</w:t>
        </w:r>
      </w:ins>
      <w:del w:id="144" w:author="Eric Balke" w:date="2022-01-12T16:32:00Z">
        <w:r w:rsidR="56500B64" w:rsidRPr="201FC456" w:rsidDel="005F5681">
          <w:delText>S</w:delText>
        </w:r>
      </w:del>
      <w:r w:rsidR="7232720D" w:rsidRPr="201FC456">
        <w:t>almon</w:t>
      </w:r>
      <w:r w:rsidR="0D942F74" w:rsidRPr="201FC456">
        <w:t xml:space="preserve"> populations</w:t>
      </w:r>
      <w:ins w:id="145" w:author="Eric Balke" w:date="2022-01-12T16:32:00Z">
        <w:r w:rsidR="005F5681">
          <w:t xml:space="preserve"> that</w:t>
        </w:r>
      </w:ins>
      <w:ins w:id="146" w:author="Daniel Stewart" w:date="2022-01-25T13:16:00Z">
        <w:r w:rsidR="008B7E26">
          <w:t xml:space="preserve"> </w:t>
        </w:r>
      </w:ins>
      <w:del w:id="147" w:author="Eric Balke" w:date="2022-01-12T16:32:00Z">
        <w:r w:rsidR="6E029151" w:rsidRPr="201FC456" w:rsidDel="005F5681">
          <w:delText>, wh</w:delText>
        </w:r>
        <w:r w:rsidR="757E7A10" w:rsidRPr="201FC456" w:rsidDel="005F5681">
          <w:delText>o</w:delText>
        </w:r>
        <w:r w:rsidR="6C5D456C" w:rsidRPr="201FC456" w:rsidDel="005F5681">
          <w:delText xml:space="preserve"> </w:delText>
        </w:r>
      </w:del>
      <w:r w:rsidR="6C5D456C" w:rsidRPr="201FC456">
        <w:t>u</w:t>
      </w:r>
      <w:ins w:id="148" w:author="Daniel Stewart" w:date="2022-01-25T13:17:00Z">
        <w:r w:rsidR="008B7E26">
          <w:t>se</w:t>
        </w:r>
      </w:ins>
      <w:del w:id="149" w:author="Daniel Stewart" w:date="2022-01-25T13:17:00Z">
        <w:r w:rsidR="6C5D456C" w:rsidRPr="201FC456" w:rsidDel="008B7E26">
          <w:delText>tilize</w:delText>
        </w:r>
      </w:del>
      <w:r w:rsidR="757E7A10" w:rsidRPr="201FC456">
        <w:t xml:space="preserve"> </w:t>
      </w:r>
      <w:r w:rsidR="4FC14779" w:rsidRPr="201FC456">
        <w:t>tidal marshes during juvenile life stages</w:t>
      </w:r>
      <w:r w:rsidR="30B92F07" w:rsidRPr="201FC456">
        <w:t xml:space="preserve"> </w:t>
      </w:r>
      <w:r w:rsidR="00A35A92">
        <w:fldChar w:fldCharType="begin"/>
      </w:r>
      <w:r w:rsidR="00681175">
        <w:instrText xml:space="preserve"> ADDIN ZOTERO_ITEM CSL_CITATION {"citationID":"HnMFcB2W","properties":{"formattedCitation":"(Levy &amp; Northcote 1982; Chalifour et al. 2019, 2021)","plainCitation":"(Levy &amp; Northcote 1982; Chalifour et al. 2019, 2021)","noteIndex":0},"citationItems":[{"id":593,"uris":["http://zotero.org/users/6112721/items/CUJMX89B"],"uri":["http://zotero.org/users/6112721/items/CUJMX89B"],"itemData":{"id":593,"type":"article-journal","abstract":"Interfacing with land and sea, estuaries support a mosaic of habitats that underpin the production of many coastal fisheries. These ecosystems are threatened by multiple stressors, including habitat loss and climate change, but the relative importance of estuarine habitat types for different fish species remains poorly understood since direct habitat comparisons are rare. This knowledge gap is exemplified in temperate estuaries by salmon — ecologically and commercially important species that use estuaries during their migrations to and from the ocean. Here, we tested for species-specific habitat use by sampling fishes in 3 interconnected estuarine habitats (brackish marsh, eelgrass, and sand flat), across seasons and temperature regimes. We quantified fish species richness, community distinctness, and catches (of Chinook and chum salmon, other migratory fishes, and resident fishes) in the Pacific Northwest’s heavily urbanized Fraser River estuary, the terminus of what was once the world’s most productive salmon basin. Overall, eelgrass habitat supported the greatest fish species richness (n = 37) and catches (37 402 fish), exceeding that of both the marsh (19 species, 7154 fish) and sand flat (22 species, 6697 fish). However, the majority of salmon were caught in the marsh (61%). These differences, coupled with our finding that at least one unique fish species inhabited each habitat (eelgrass = 15, marsh = 8, sand flat = 1), demonstrate species-specific habitat use and underscore the importance of connected seascapes for biodiversity conservation.","container-title":"Marine Ecology Progress Series","DOI":"10.3354/meps13064","ISSN":"0171-8630, 1616-1599","journalAbbreviation":"Mar. Ecol. Prog. Ser.","language":"en","page":"145-162","source":"DOI.org (Crossref)","title":"Habitat use by juvenile salmon, other migratory fish, and resident fish species underscores the importance of estuarine habitat mosaics","volume":"625","author":[{"family":"Chalifour","given":"L."},{"family":"Scott","given":"D.C."},{"family":"MacDuffee","given":"M."},{"family":"Iacarella","given":"J.C."},{"family":"Martin","given":"T.G."},{"family":"Baum","given":"J.K."}],"issued":{"date-parts":[["2019",8,29]]}}},{"id":1760,"uris":["http://zotero.org/users/6112721/items/X3TVYWRG"],"uri":["http://zotero.org/users/6112721/items/X3TVYWRG"],"itemData":{"id":1760,"type":"article-journal","abstract":"Estuaries represent a transition zone for salmon migrating from fresh water to marine waters, yet their contribution to juvenile growth is poorly quantiﬁed. Here, we use genetic stock identiﬁcation and otolith analyses to quantify estuarine habitat use by Chinook salmon (Oncorhynchus tshawytscha) — the Paciﬁc salmon species considered most reliant on this habitat — in Canada’s most productive salmon river, the Fraser River. Two years of sampling revealed subyearling migrant (ocean-type) Chinook from the Harrison River to be the estuary’s dominant salmon population throughout the emigration period. These Chinook salmon were caught predominantly in the estuary’s brackish marshes but shifted to more saline habitats as they grew. Otolith analyses indicated that these Chinook salmon have wide-ranging entry timing (from February to May) and longer estuarine residency (weeks to months, mean 41.8 days) than estimated by prior studies, but similar daily growth rates (mean 6 SD: 0.57 6 0.13 mm) across entry dates and residency periods, implying sufﬁcient foraging opportunities throughout the emigration period and habitats. Together, these results suggest that estuarine habitat is more important for early marine growth of subyearling migrant Chinook salmon than previously recognized.","container-title":"Canadian Journal of Fisheries and Aquatic Sciences","DOI":"10.1139/cjfas-2020-0247","ISSN":"0706-652X, 1205-7533","issue":"5","journalAbbreviation":"Can. J. Fish. Aquat. Sci.","language":"en","page":"539-550","source":"DOI.org (Crossref)","title":"Chinook salmon exhibit long-term rearing and early marine growth in the Fraser River, British Columbia, a large urban estuary","volume":"78","author":[{"family":"Chalifour","given":"Lia"},{"family":"Scott","given":"D.C."},{"family":"MacDuffee","given":"M."},{"family":"Stark","given":"S."},{"family":"Dower","given":"J.F."},{"family":"Beacham","given":"T.D."},{"family":"Martin","given":"T.G."},{"family":"Baum","given":"J.K."}],"issued":{"date-parts":[["2021",5]]}}},{"id":2050,"uris":["http://zotero.org/users/6112721/items/IMZ6LUMB"],"uri":["http://zotero.org/users/6112721/items/IMZ6LUMB"],"itemData":{"id":2050,"type":"article-journal","abstract":"LEVY,D. A., AND T. G . NORTHCOTE19. 82. Juvenile salmon residency in a marsh area of the Fraser River Estuary. Can. J. Fish. Aquat. Sci. 39: 270-274. Large numbers of juvenile chinook salmon (Or~corhynchmsb.~hawytscha),chum salmon (0.keta), and pink salmon (8.gorbuscha) were present within tidal channels of a marsh area in the Fraser Estuary between March and June 1978. The tidal channels investigated dewatered at low tide, necessitating daily emigrations by juvenile salmon out of the channels. While pink fry emigrated from tidal channels at the early and middle stages of ebbing tides, most chum and chinook fry emigrated near the later stages of ebbing tides. Mark-recapture studies demonstrated that chinook and chum fry resided temporarily in the marsh prior to migrating into the Pacific Ocean and returned to the same channel on several tidal cycles. Pink fry were abundant in the channels, but appeared to be transient. Chinook and chum showed. an increase in average length which was attributable to estuarine growth.","container-title":"Canadian Journal of Fisheries and Aquatic Sciences","DOI":"10.1139/f82-038","ISSN":"0706-652X, 1205-7533","issue":"2","journalAbbreviation":"Can. J. Fish. Aquat. Sci.","language":"en","page":"270-276","source":"DOI.org (Crossref)","title":"Juvenile Salmon Residency in a Marsh Area of the Fraser River Estuary","volume":"39","author":[{"family":"Levy","given":"D. A."},{"family":"Northcote","given":"T. G."}],"issued":{"date-parts":[["1982",2,1]]}}}],"schema":"https://github.com/citation-style-language/schema/raw/master/csl-citation.json"} </w:instrText>
      </w:r>
      <w:r w:rsidR="00A35A92">
        <w:fldChar w:fldCharType="separate"/>
      </w:r>
      <w:r w:rsidR="00681175">
        <w:rPr>
          <w:noProof/>
        </w:rPr>
        <w:t>(Levy &amp; Northcote 1982; Chalifour et al. 2019, 2021)</w:t>
      </w:r>
      <w:r w:rsidR="00A35A92">
        <w:fldChar w:fldCharType="end"/>
      </w:r>
      <w:r w:rsidR="0040510D">
        <w:t xml:space="preserve"> and </w:t>
      </w:r>
      <w:r w:rsidR="00681175">
        <w:t xml:space="preserve">numerous species at risk </w:t>
      </w:r>
      <w:r w:rsidR="00681175">
        <w:fldChar w:fldCharType="begin"/>
      </w:r>
      <w:r w:rsidR="00681175">
        <w:instrText xml:space="preserve"> ADDIN ZOTERO_ITEM CSL_CITATION {"citationID":"oIycrUrW","properties":{"formattedCitation":"(Kehoe et al. 2021)","plainCitation":"(Kehoe et al. 2021)","noteIndex":0},"citationItems":[{"id":1106,"uris":["http://zotero.org/users/6112721/items/LZSPJIN4"],"uri":["http://zotero.org/users/6112721/items/LZSPJIN4"],"itemData":{"id":1106,"type":"article-journal","container-title":"Conservation Science and Practice","DOI":"10.1111/csp2.310","ISSN":"2578-4854, 2578-4854","issue":"2","journalAbbreviation":"Conservat Sci and Prac","language":"en","source":"DOI.org (Crossref)","title":"Conservation in heavily urbanized biodiverse regions requires urgent management action and attention to governance","URL":"https://onlinelibrary.wiley.com/doi/10.1111/csp2.310","volume":"3","author":[{"family":"Kehoe","given":"Laura J."},{"family":"Lund","given":"Jessie"},{"family":"Chalifour","given":"Lia"},{"family":"Asadian","given":"Yeganeh"},{"family":"Balke","given":"Eric"},{"family":"Boyd","given":"Sean"},{"family":"Carlson","given":"Deborah"},{"family":"Casey","given":"James M."},{"family":"Connors","given":"Brendan"},{"family":"Cryer","given":"Nicolai"},{"family":"Drever","given":"Mark C."},{"family":"Hinch","given":"Scott"},{"family":"Levings","given":"Colin"},{"family":"MacDuffee","given":"Misty"},{"family":"McGregor","given":"Heidi"},{"family":"Richardson","given":"John"},{"family":"Scott","given":"David C."},{"family":"Stewart","given":"Daniel"},{"family":"Vennesland","given":"Ross G."},{"family":"Wilkinson","given":"Chad E."},{"family":"Zevit","given":"Pamela"},{"family":"Baum","given":"Julia K."},{"family":"Martin","given":"Tara G."}],"accessed":{"date-parts":[["2021",9,13]]},"issued":{"date-parts":[["2021",2]]}}}],"schema":"https://github.com/citation-style-language/schema/raw/master/csl-citation.json"} </w:instrText>
      </w:r>
      <w:r w:rsidR="00681175">
        <w:fldChar w:fldCharType="separate"/>
      </w:r>
      <w:r w:rsidR="00681175">
        <w:rPr>
          <w:noProof/>
        </w:rPr>
        <w:t>(Kehoe et al. 2021)</w:t>
      </w:r>
      <w:r w:rsidR="00681175">
        <w:fldChar w:fldCharType="end"/>
      </w:r>
      <w:r w:rsidR="00681175">
        <w:t xml:space="preserve">. </w:t>
      </w:r>
      <w:r w:rsidR="21B87841" w:rsidRPr="201FC456">
        <w:t xml:space="preserve">The </w:t>
      </w:r>
      <w:r w:rsidR="1D6F76B0" w:rsidRPr="201FC456">
        <w:t xml:space="preserve">north-south </w:t>
      </w:r>
      <w:r w:rsidR="21B87841" w:rsidRPr="201FC456">
        <w:t xml:space="preserve">network of estuaries along the </w:t>
      </w:r>
      <w:commentRangeStart w:id="150"/>
      <w:del w:id="151" w:author="Eric Balke" w:date="2022-01-12T16:33:00Z">
        <w:r w:rsidR="21B87841" w:rsidRPr="201FC456" w:rsidDel="005F5681">
          <w:delText xml:space="preserve">west </w:delText>
        </w:r>
      </w:del>
      <w:commentRangeEnd w:id="150"/>
      <w:r w:rsidR="005F5681">
        <w:rPr>
          <w:rStyle w:val="CommentReference"/>
        </w:rPr>
        <w:commentReference w:id="150"/>
      </w:r>
      <w:del w:id="152" w:author="Eric Balke" w:date="2022-01-12T16:33:00Z">
        <w:r w:rsidR="21B87841" w:rsidRPr="201FC456" w:rsidDel="005F5681">
          <w:delText>coast</w:delText>
        </w:r>
      </w:del>
      <w:ins w:id="153" w:author="Eric Balke" w:date="2022-01-12T16:33:00Z">
        <w:r w:rsidR="005F5681">
          <w:t>Pacific Coast</w:t>
        </w:r>
      </w:ins>
      <w:r w:rsidR="21B87841" w:rsidRPr="201FC456">
        <w:t xml:space="preserve"> also provide</w:t>
      </w:r>
      <w:r w:rsidR="758F7CC6" w:rsidRPr="201FC456">
        <w:t>s</w:t>
      </w:r>
      <w:r w:rsidR="6CB46EFD" w:rsidRPr="201FC456">
        <w:t xml:space="preserve"> critical stopover points for migratory bird species travelling along the Pacific Flyway</w:t>
      </w:r>
      <w:r w:rsidR="6207A7D8" w:rsidRPr="201FC456">
        <w:t xml:space="preserve">, </w:t>
      </w:r>
      <w:r w:rsidR="6DCC8602" w:rsidRPr="201FC456">
        <w:t>and</w:t>
      </w:r>
      <w:r w:rsidR="24DB4E11" w:rsidRPr="201FC456">
        <w:t xml:space="preserve"> </w:t>
      </w:r>
      <w:r w:rsidR="13617ED9" w:rsidRPr="201FC456">
        <w:t>productive f</w:t>
      </w:r>
      <w:r w:rsidR="6DCC8602" w:rsidRPr="201FC456">
        <w:t>orag</w:t>
      </w:r>
      <w:r w:rsidR="1C6CB812" w:rsidRPr="201FC456">
        <w:t>ing</w:t>
      </w:r>
      <w:r w:rsidR="6DCC8602" w:rsidRPr="201FC456">
        <w:t>, rest</w:t>
      </w:r>
      <w:r w:rsidR="09E078B9" w:rsidRPr="201FC456">
        <w:t>ing</w:t>
      </w:r>
      <w:r w:rsidR="6DCC8602" w:rsidRPr="201FC456">
        <w:t>, and roost</w:t>
      </w:r>
      <w:r w:rsidR="6ADD3E1C" w:rsidRPr="201FC456">
        <w:t xml:space="preserve">ing habitat </w:t>
      </w:r>
      <w:r w:rsidR="1917B584" w:rsidRPr="201FC456">
        <w:t xml:space="preserve">for </w:t>
      </w:r>
      <w:r w:rsidR="00DD3246">
        <w:t xml:space="preserve">migratory and resident </w:t>
      </w:r>
      <w:r w:rsidR="1917B584" w:rsidRPr="201FC456">
        <w:t>waterfowl</w:t>
      </w:r>
      <w:r w:rsidR="77EAA6A6" w:rsidRPr="201FC456">
        <w:t xml:space="preserve">, shorebirds, </w:t>
      </w:r>
      <w:r w:rsidR="429553B9" w:rsidRPr="201FC456">
        <w:t xml:space="preserve">songbirds, </w:t>
      </w:r>
      <w:r w:rsidR="77EAA6A6" w:rsidRPr="201FC456">
        <w:t>and gulls</w:t>
      </w:r>
      <w:r w:rsidR="00A35A92">
        <w:t xml:space="preserve"> </w:t>
      </w:r>
      <w:r w:rsidR="00A35A92">
        <w:fldChar w:fldCharType="begin"/>
      </w:r>
      <w:r w:rsidR="00782C24">
        <w:instrText xml:space="preserve"> ADDIN ZOTERO_ITEM CSL_CITATION {"citationID":"ks7qMnsC","properties":{"formattedCitation":"(Butler &amp; Campbell 1987; Sutherland et al. 2013)","plainCitation":"(Butler &amp; Campbell 1987; Sutherland et al. 2013)","noteIndex":0},"citationItems":[{"id":1762,"uris":["http://zotero.org/users/6112721/items/VZEECUAZ"],"uri":["http://zotero.org/users/6112721/items/VZEECUAZ"],"itemData":{"id":1762,"type":"article-journal","container-title":"Occasional Paper","DOI":"10.2307/3535850","ISSN":"00273716","language":"en","page":"1-73","source":"DOI.org (Crossref)","title":"The birds of the Fraser River Delta: populations, ecology and international significance","title-short":"The Birds of the Fraser River Delta","volume":"65","author":[{"family":"Butler","given":"R.W."},{"family":"Campbell","given":"R.W."}],"issued":{"date-parts":[["1987"]]}}},{"id":1740,"uris":["http://zotero.org/users/6112721/items/TY34EM2T"],"uri":["http://zotero.org/users/6112721/items/TY34EM2T"],"itemData":{"id":1740,"type":"article-journal","abstract":"Roberts Bank, part of the Fraser River delta system on Canada’s Paciﬁc coast, is a dynamic estuarine environment supporting important ﬁsheries as well as internationally signiﬁcant populations of migratory shorebirds. The 8000 ha bank environment comprises a complex of riparian boundaries, intertidal marshes, mud and sand ﬂats, eelgrass meadows, macroalgae and bioﬁlms. Anthropogenic developments (a ferry causeway in 1961 and a port causeway in 1969) have been responsible for changes in tidal ﬂow patterns, tidal elevation, sediment transport and the net expansion of eelgrass beds. The goals of the present study were to (1) directly compare geotechnical properties spanning each side of the coalport causeway, and (2) enhance our understanding of the intercauseway ecosystem under a high-resolution sampling design. Sediment properties (grain size, porosity, organic content, and chlorophyll) and biological communities (eelgrass, macrofauna (0.5–1.0 mm) and meiofauna (0.063–0.5 mm)) were surveyed in 1997 at three stations outside the intercauseway area and three lateral transects spanning the intercauseway tidal ﬂat at tidal heights representing three different habitats: bioﬁlm, Zostera japonica, and Zostera marina. A ﬁne-silt organic-rich porous deposit was observed on the shoreward north side of the coalport causeway relative to the south counterpart, suggesting that consolidation and erosion processes could likely not keep pace with the deposition of Fraser River silt. High chlorophyll levels were found in the protected shoreward northern border of the ferry causeway where ﬁne sands dominate and higher water transparency exists, owing to the redirection of the silt-laden river plume by the coalport causeway. Principle Components Analysis revealed a positive relationship between these porous, organic-rich sediments and cumacean abundance in all regions where eelgrass was absent, including the north side of the coalport causeway. Further, a positive relationship was found between bioﬁlm components (chlorophyll and silt), polydora, and harpacticoid copepod abundance, which, together with cumaceans, are food for Western Sandpipers, Calidris mauri. Finally, 52% of the intercauseway variation was explained by direct correlations between eelgrass attributes and fauna consisting of bivalves, caprellids, and harpacticoid copepods (root biomass, leaf area index), the latter being prey for juvenile salmon which depend on eelgrass beds as rearing habitat. These habitats are vulnerable to changes in tidal ﬂow patterns, tidal elevation, sediment transport, and water clarity that could be caused by future port development and/or sea level rise in response to climate change.","container-title":"Progress in Oceanography","DOI":"10.1016/j.pocean.2013.05.018","ISSN":"00796611","journalAbbreviation":"Progress in Oceanography","language":"en","page":"171-180","source":"DOI.org (Crossref)","title":"Roberts Bank: Ecological crucible of the Fraser River estuary","title-short":"Roberts Bank","volume":"115","author":[{"family":"Sutherland","given":"Terri F."},{"family":"Elner","given":"Robert W."},{"family":"O’Neill","given":"Jennifer D."}],"issued":{"date-parts":[["2013",8]]}}}],"schema":"https://github.com/citation-style-language/schema/raw/master/csl-citation.json"} </w:instrText>
      </w:r>
      <w:r w:rsidR="00A35A92">
        <w:fldChar w:fldCharType="separate"/>
      </w:r>
      <w:r w:rsidR="00A35A92">
        <w:rPr>
          <w:noProof/>
        </w:rPr>
        <w:t>(Butler &amp; Campbell 1987; Sutherland et al. 2013)</w:t>
      </w:r>
      <w:r w:rsidR="00A35A92">
        <w:fldChar w:fldCharType="end"/>
      </w:r>
      <w:r w:rsidR="77EAA6A6" w:rsidRPr="201FC456">
        <w:t>.</w:t>
      </w:r>
    </w:p>
    <w:p w14:paraId="21466ADA" w14:textId="3ACB1E84" w:rsidR="46F3B442" w:rsidRDefault="46F3B442" w:rsidP="00D95039"/>
    <w:p w14:paraId="4E5FFBF3" w14:textId="614D019C" w:rsidR="5497B397" w:rsidRDefault="67DAF065" w:rsidP="00D95039">
      <w:r w:rsidRPr="46F3B442">
        <w:t>As awareness around the</w:t>
      </w:r>
      <w:r w:rsidR="69CA939B" w:rsidRPr="46F3B442">
        <w:t xml:space="preserve"> </w:t>
      </w:r>
      <w:r w:rsidR="5E8236FB" w:rsidRPr="46F3B442">
        <w:t>impacts of</w:t>
      </w:r>
      <w:r w:rsidRPr="46F3B442">
        <w:t xml:space="preserve"> human activities </w:t>
      </w:r>
      <w:r w:rsidR="5D69AA73" w:rsidRPr="46F3B442">
        <w:t xml:space="preserve">in estuaries </w:t>
      </w:r>
      <w:r w:rsidRPr="46F3B442">
        <w:t>have increased,</w:t>
      </w:r>
      <w:r w:rsidR="59337F9A" w:rsidRPr="46F3B442">
        <w:t xml:space="preserve"> so to</w:t>
      </w:r>
      <w:r w:rsidR="00EE4271">
        <w:t>o</w:t>
      </w:r>
      <w:r w:rsidR="59337F9A" w:rsidRPr="46F3B442">
        <w:t xml:space="preserve"> </w:t>
      </w:r>
      <w:r w:rsidR="43D0C36B" w:rsidRPr="46F3B442">
        <w:t>have efforts</w:t>
      </w:r>
      <w:r w:rsidR="2E6EC304" w:rsidRPr="46F3B442">
        <w:t xml:space="preserve"> to </w:t>
      </w:r>
      <w:r w:rsidR="415A8380" w:rsidRPr="46F3B442">
        <w:t>counteract</w:t>
      </w:r>
      <w:r w:rsidR="2E6EC304" w:rsidRPr="46F3B442">
        <w:t xml:space="preserve"> </w:t>
      </w:r>
      <w:r w:rsidR="37CE3F51" w:rsidRPr="46F3B442">
        <w:t>the</w:t>
      </w:r>
      <w:r w:rsidR="0D23AD18" w:rsidRPr="46F3B442">
        <w:t>m</w:t>
      </w:r>
      <w:r w:rsidR="00680EBC">
        <w:fldChar w:fldCharType="begin"/>
      </w:r>
      <w:r w:rsidR="00782C24">
        <w:instrText xml:space="preserve"> ADDIN ZOTERO_ITEM CSL_CITATION {"citationID":"E0IwAY4o","properties":{"formattedCitation":"(Broome et al. 2019)","plainCitation":"(Broome et al. 2019)","noteIndex":0},"citationItems":[{"id":1892,"uris":["http://zotero.org/users/6112721/items/XVPYLSQ5"],"uri":["http://zotero.org/users/6112721/items/XVPYLSQ5"],"itemData":{"id":1892,"type":"chapter","call-number":"577.69","container-title":"Coastal wetlands: an integrated ecosystem approach","edition":"2nd edition","event-place":"Amsterdam","ISBN":"978-0-444-63894-6","language":"eng","page":"789-816","publisher":"Elsevier","publisher-place":"Amsterdam","source":"BnF ISBN","title":"Tidal marsh creation","author":[{"family":"Broome","given":"S.W."},{"family":"Craft","given":"C.B."},{"family":"Burchell","given":"M.R."}],"editor":[{"family":"Perillo","given":"G.M.E."},{"family":"Wolanski","given":"E."},{"family":"Cahoon","given":"D.R."},{"family":"Hopkinson","given":"C.S."}],"issued":{"date-parts":[["2019"]]}}}],"schema":"https://github.com/citation-style-language/schema/raw/master/csl-citation.json"} </w:instrText>
      </w:r>
      <w:r w:rsidR="004F0ACE">
        <w:fldChar w:fldCharType="separate"/>
      </w:r>
      <w:r w:rsidR="00680EBC">
        <w:fldChar w:fldCharType="end"/>
      </w:r>
      <w:r w:rsidR="3D049A68" w:rsidRPr="46F3B442">
        <w:t>.</w:t>
      </w:r>
      <w:r w:rsidR="29E3F6B4" w:rsidRPr="46F3B442">
        <w:t xml:space="preserve"> </w:t>
      </w:r>
      <w:r w:rsidR="1994771E" w:rsidRPr="46F3B442">
        <w:t>In the</w:t>
      </w:r>
      <w:r w:rsidR="00733B83">
        <w:t xml:space="preserve"> </w:t>
      </w:r>
      <w:r w:rsidR="08A70BB3" w:rsidRPr="46F3B442">
        <w:t>FRE</w:t>
      </w:r>
      <w:r w:rsidR="1994771E" w:rsidRPr="46F3B442">
        <w:t xml:space="preserve">, </w:t>
      </w:r>
      <w:r w:rsidR="009965BA">
        <w:t>significant research occurred in the late 1970s</w:t>
      </w:r>
      <w:r w:rsidR="00655DAC">
        <w:t xml:space="preserve"> and early 1980s</w:t>
      </w:r>
      <w:r w:rsidR="009965BA">
        <w:t xml:space="preserve"> </w:t>
      </w:r>
      <w:r w:rsidR="00733B83">
        <w:t>to</w:t>
      </w:r>
      <w:r w:rsidR="008725B4">
        <w:t xml:space="preserve"> </w:t>
      </w:r>
      <w:r w:rsidR="00733B83">
        <w:t>understand the ecology of tidal marshes</w:t>
      </w:r>
      <w:r w:rsidR="008725B4">
        <w:t xml:space="preserve"> </w:t>
      </w:r>
      <w:r w:rsidR="008725B4">
        <w:fldChar w:fldCharType="begin"/>
      </w:r>
      <w:r w:rsidR="00255417">
        <w:instrText xml:space="preserve"> ADDIN ZOTERO_ITEM CSL_CITATION {"citationID":"74P38Zkk","properties":{"formattedCitation":"(Bradfield &amp; Porter 1982; Levy &amp; Northcote 1982)","plainCitation":"(Bradfield &amp; Porter 1982; Levy &amp; Northcote 1982)","noteIndex":0},"citationItems":[{"id":1158,"uris":["http://zotero.org/users/6112721/items/RMDZ9G3W"],"uri":["http://zotero.org/users/6112721/items/RMDZ9G3W"],"itemData":{"id":1158,"type":"article-journal","abstract":"Vegetation data from a predominantly freshwater-influenced tidal marsh in the Fraser River estuary are analysed to investigate different properties of community structure. Three main vegetation zones are recognized, dominated respectively by Carex lyngbyei, Festuca arundinacea, and Menyanthes trijoliata. The zones occupy parts of the marsh which differ primarily in hydrological regime: the Carex zone occurs in regularly flooded and drained areas, mainly along tidal creeks; the Festuca zone occurs on infrequently flooded levees; the Menyanthes zone occurs in areas of impeded drainage, mainly between tidal creeks.\nPrincipal components analysis and reciprocal averaging gave similar results except for a 90\" rotation of ordination axes. The combined results from cluster analysis and ordination give a useful summary of the marsh vegetation structure. The evaluation of various diversity measures including species richness, species density, beta diversity, and species evenness provided a useful basis for making comparisons and helped to focus attention on factors influencing community development.","container-title":"Canadian Journal of Botany","language":"en","page":"440-451","source":"Zotero","title":"Vegetation structure and diversity components of a Fraser estuary tidal marsh","volume":"60","author":[{"family":"Bradfield","given":"Gary E"},{"family":"Porter","given":"Glendon L"}],"issued":{"date-parts":[["1982"]]}}},{"id":2050,"uris":["http://zotero.org/users/6112721/items/IMZ6LUMB"],"uri":["http://zotero.org/users/6112721/items/IMZ6LUMB"],"itemData":{"id":2050,"type":"article-journal","abstract":"LEVY,D. A., AND T. G . NORTHCOTE19. 82. Juvenile salmon residency in a marsh area of the Fraser River Estuary. Can. J. Fish. Aquat. Sci. 39: 270-274. Large numbers of juvenile chinook salmon (Or~corhynchmsb.~hawytscha),chum salmon (0.keta), and pink salmon (8.gorbuscha) were present within tidal channels of a marsh area in the Fraser Estuary between March and June 1978. The tidal channels investigated dewatered at low tide, necessitating daily emigrations by juvenile salmon out of the channels. While pink fry emigrated from tidal channels at the early and middle stages of ebbing tides, most chum and chinook fry emigrated near the later stages of ebbing tides. Mark-recapture studies demonstrated that chinook and chum fry resided temporarily in the marsh prior to migrating into the Pacific Ocean and returned to the same channel on several tidal cycles. Pink fry were abundant in the channels, but appeared to be transient. Chinook and chum showed. an increase in average length which was attributable to estuarine growth.","container-title":"Canadian Journal of Fisheries and Aquatic Sciences","DOI":"10.1139/f82-038","ISSN":"0706-652X, 1205-7533","issue":"2","journalAbbreviation":"Can. J. Fish. Aquat. Sci.","language":"en","page":"270-276","source":"DOI.org (Crossref)","title":"Juvenile Salmon Residency in a Marsh Area of the Fraser River Estuary","volume":"39","author":[{"family":"Levy","given":"D. A."},{"family":"Northcote","given":"T. G."}],"issued":{"date-parts":[["1982",2,1]]}}}],"schema":"https://github.com/citation-style-language/schema/raw/master/csl-citation.json"} </w:instrText>
      </w:r>
      <w:r w:rsidR="008725B4">
        <w:fldChar w:fldCharType="separate"/>
      </w:r>
      <w:r w:rsidR="00255417">
        <w:rPr>
          <w:noProof/>
        </w:rPr>
        <w:t>(</w:t>
      </w:r>
      <w:r w:rsidR="00D91EFF">
        <w:rPr>
          <w:noProof/>
        </w:rPr>
        <w:t xml:space="preserve">e.g., </w:t>
      </w:r>
      <w:r w:rsidR="00255417">
        <w:rPr>
          <w:noProof/>
        </w:rPr>
        <w:t>Bradfield &amp; Porter 1982; Levy &amp; Northcote 1982)</w:t>
      </w:r>
      <w:r w:rsidR="008725B4">
        <w:fldChar w:fldCharType="end"/>
      </w:r>
      <w:r w:rsidR="004F0ACE">
        <w:fldChar w:fldCharType="begin"/>
      </w:r>
      <w:r w:rsidR="004F0ACE">
        <w:instrText xml:space="preserve"> ADDIN ZOTERO_TEMP </w:instrText>
      </w:r>
      <w:r w:rsidR="004F0ACE">
        <w:fldChar w:fldCharType="separate"/>
      </w:r>
      <w:r w:rsidR="004F0ACE">
        <w:fldChar w:fldCharType="end"/>
      </w:r>
      <w:r w:rsidR="008725B4">
        <w:t>,</w:t>
      </w:r>
      <w:r w:rsidR="00655DAC">
        <w:t xml:space="preserve"> and</w:t>
      </w:r>
      <w:r w:rsidR="008725B4">
        <w:t xml:space="preserve"> to investigate tidal marsh creation as a means of curtailing habitat loss</w:t>
      </w:r>
      <w:r w:rsidR="00D91EFF">
        <w:t xml:space="preserve"> </w:t>
      </w:r>
      <w:r w:rsidR="00D91EFF">
        <w:fldChar w:fldCharType="begin"/>
      </w:r>
      <w:r w:rsidR="00D91EFF">
        <w:instrText xml:space="preserve"> ADDIN ZOTERO_ITEM CSL_CITATION {"citationID":"XX4O2pjj","properties":{"formattedCitation":"(Boyd 1979)","plainCitation":"(Boyd 1979)","noteIndex":0},"citationItems":[{"id":2051,"uris":["http://zotero.org/users/6112721/items/LD4PAXF2"],"uri":["http://zotero.org/users/6112721/items/LD4PAXF2"],"itemData":{"id":2051,"type":"report","event-place":"Vancouver, B.C.","genre":"Information Report No.1","publisher":"Westwater Research Centre, University of British Columbia","publisher-place":"Vancouver, B.C.","title":"A review of various tidal marsh development techniques","author":[{"family":"Boyd","given":"Sean"}],"issued":{"date-parts":[["1979"]]}}}],"schema":"https://github.com/citation-style-language/schema/raw/master/csl-citation.json"} </w:instrText>
      </w:r>
      <w:r w:rsidR="00D91EFF">
        <w:fldChar w:fldCharType="separate"/>
      </w:r>
      <w:r w:rsidR="00D91EFF">
        <w:rPr>
          <w:noProof/>
        </w:rPr>
        <w:t>(Boyd 1979)</w:t>
      </w:r>
      <w:r w:rsidR="00D91EFF">
        <w:fldChar w:fldCharType="end"/>
      </w:r>
      <w:r w:rsidR="008725B4">
        <w:t>. Building upon this knowledge</w:t>
      </w:r>
      <w:r w:rsidR="00D91EFF">
        <w:t>,</w:t>
      </w:r>
      <w:r w:rsidR="008725B4">
        <w:t xml:space="preserve"> t</w:t>
      </w:r>
      <w:r w:rsidR="00733B83">
        <w:t xml:space="preserve">idal marsh creation </w:t>
      </w:r>
      <w:r w:rsidR="614E7306" w:rsidRPr="46F3B442">
        <w:t>escalated with the introduction of the</w:t>
      </w:r>
      <w:r w:rsidR="2A69EA37" w:rsidRPr="46F3B442">
        <w:t xml:space="preserve"> </w:t>
      </w:r>
      <w:r w:rsidR="6EF2CDC5" w:rsidRPr="46F3B442">
        <w:t xml:space="preserve">1986 </w:t>
      </w:r>
      <w:r w:rsidR="2A69EA37" w:rsidRPr="3A5D7FCA">
        <w:rPr>
          <w:i/>
          <w:iCs/>
        </w:rPr>
        <w:t>Policy for the Management of Fish Habitat</w:t>
      </w:r>
      <w:r w:rsidR="100469F0" w:rsidRPr="46F3B442">
        <w:t xml:space="preserve">, </w:t>
      </w:r>
      <w:r w:rsidR="5555CCEE" w:rsidRPr="46F3B442">
        <w:t>which contained guidelines for achieving no net loss</w:t>
      </w:r>
      <w:r w:rsidR="5A786CAB" w:rsidRPr="46F3B442">
        <w:t xml:space="preserve"> (NNL)</w:t>
      </w:r>
      <w:r w:rsidR="5555CCEE" w:rsidRPr="46F3B442">
        <w:t xml:space="preserve"> of the productive </w:t>
      </w:r>
      <w:r w:rsidR="4BB43942" w:rsidRPr="46F3B442">
        <w:t>capacity</w:t>
      </w:r>
      <w:r w:rsidR="5555CCEE" w:rsidRPr="46F3B442">
        <w:t xml:space="preserve"> of </w:t>
      </w:r>
      <w:r w:rsidR="50E8C6B8" w:rsidRPr="46F3B442">
        <w:t>fish habitats in Canada</w:t>
      </w:r>
      <w:r w:rsidR="02F9DDE2" w:rsidRPr="3A5D7FCA">
        <w:t xml:space="preserve"> </w:t>
      </w:r>
      <w:r w:rsidR="00A35A92">
        <w:fldChar w:fldCharType="begin"/>
      </w:r>
      <w:r w:rsidR="00B1111F">
        <w:instrText xml:space="preserve"> ADDIN ZOTERO_ITEM CSL_CITATION {"citationID":"KGCP7ap7","properties":{"formattedCitation":"(Department of Fisheries and Oceans 1986; Adams &amp; Williams 2004; Bradford et al. 2017)","plainCitation":"(Department of Fisheries and Oceans 1986; Adams &amp; Williams 2004; Bradford et al. 2017)","dontUpdate":true,"noteIndex":0},"citationItems":[{"id":1764,"uris":["http://zotero.org/users/6112721/items/S9NZKGQA"],"uri":["http://zotero.org/users/6112721/items/S9NZKGQA"],"itemData":{"id":1764,"type":"report","event-place":"Ottawa, Ontario","language":"en","page":"1-32","publisher":"Communications Directorate","publisher-place":"Ottawa, Ontario","title":"Policy for the management of fish habitat","author":[{"family":"Department of Fisheries and Oceans","given":""}],"issued":{"date-parts":[["1986"]]}}},{"id":886,"uris":["http://zotero.org/users/6112721/items/KKDSKZWG"],"uri":["http://zotero.org/users/6112721/items/KKDSKZWG"],"itemData":{"id":886,"type":"chapter","abstract":"Tidal marshes support important habitat for the fish and wildlife of the Fraser River estuary.\nThe presence and distribution of plant species within these marshes are governed by salinity and tidal inundation.\nThese parameters are in turn related to the location ofthe salt wedge within the estuary. Distinct salt-,\nbrackish-, and fresh-marsh species assemblages occur throughout the estuary as a result of these influences.\nPast human activities have resulted in the net loss of tidal marsh, impacting the estuary's ability to\nsustain fish and wildlife.\nTidal-marsh creation is a technical tool to achieve environmentally sustainable development within the\nestuary. Early marsh-creation efforts achieved limited success. Deficiencies in project performance were\nprimarily a result of poor quality assurance and control during site preparation and planting. Recent efforts\nhave achieved excellent success in establishing tidal marshes through an intense focus on compliance with\nsound design criteria.","collection-title":"Geological Survey of Canada, Bulletin","container-title":"Fraser River Delta, British Columbia: Issues of an Urban Estuary","language":"en","note":"DOI: 10.4095/215772","page":"147-172","source":"DOI.org (Crossref)","title":"Tidal marshes of the Fraser River estuary: composition, structure, and a history of marsh creation efforts to 1997","title-short":"Fraser River Delta, British Columbia","volume":"567","author":[{"family":"Adams","given":"M A"},{"family":"Williams","given":"G L"}],"editor":[{"family":"Groulx","given":"D C"},{"family":"Luternauer","given":"J L"},{"family":"Bilderback","given":"D E"}],"accessed":{"date-parts":[["2021",9,7]]},"issued":{"date-parts":[["2004"]]}}},{"id":1713,"uris":["http://zotero.org/users/6112721/items/SKRU7ISB"],"uri":["http://zotero.org/users/6112721/items/SKRU7ISB"],"itemData":{"id":1713,"type":"report","collection-title":"DFO Can. Sci. Advis. Sec. Res. Doc.","event-place":"Ottawa","language":"en","number":"2017/033","page":"vi + 26","publisher":"Fisheries and Oceans Canada","publisher-place":"Ottawa","source":"Zotero","title":"Monitoring fish habitat compensation in the Pacific region: lessons from the past 30 years","author":[{"family":"Bradford","given":"Michael J"},{"family":"Macdonald","given":"J Stevenson"},{"family":"Levings","given":"Colin D"}],"issued":{"date-parts":[["2017"]]}}}],"schema":"https://github.com/citation-style-language/schema/raw/master/csl-citation.json"} </w:instrText>
      </w:r>
      <w:r w:rsidR="00A35A92">
        <w:fldChar w:fldCharType="separate"/>
      </w:r>
      <w:r w:rsidR="00A35A92">
        <w:rPr>
          <w:noProof/>
        </w:rPr>
        <w:t>(DFO 1986; Adams &amp; Williams 2004; Bradford et al. 2017)</w:t>
      </w:r>
      <w:r w:rsidR="00A35A92">
        <w:fldChar w:fldCharType="end"/>
      </w:r>
      <w:r w:rsidR="50E8C6B8" w:rsidRPr="46F3B442">
        <w:t xml:space="preserve">. </w:t>
      </w:r>
      <w:r w:rsidR="2BE932F4" w:rsidRPr="46F3B442">
        <w:t xml:space="preserve">According to the Policy guidelines, unavoidable </w:t>
      </w:r>
      <w:r w:rsidR="3BC9D61E" w:rsidRPr="46F3B442">
        <w:t xml:space="preserve">fish </w:t>
      </w:r>
      <w:r w:rsidR="2BE932F4" w:rsidRPr="46F3B442">
        <w:t>habitat losses</w:t>
      </w:r>
      <w:r w:rsidR="5497B397" w:rsidRPr="00D96D53">
        <w:rPr>
          <w:rStyle w:val="FootnoteReference"/>
        </w:rPr>
        <w:footnoteReference w:id="2"/>
      </w:r>
      <w:r w:rsidR="2BE932F4" w:rsidRPr="46F3B442">
        <w:t xml:space="preserve"> would henceforth be balanced by habitat replacement</w:t>
      </w:r>
      <w:r w:rsidR="2B5FDC43" w:rsidRPr="46F3B442">
        <w:t xml:space="preserve"> on a project-by-project basis.</w:t>
      </w:r>
      <w:r w:rsidR="3FA9B076" w:rsidRPr="46F3B442">
        <w:t xml:space="preserve"> </w:t>
      </w:r>
      <w:r w:rsidR="76C56D95" w:rsidRPr="46F3B442">
        <w:t xml:space="preserve">The primary means of offsetting these losses and achieving NNL was </w:t>
      </w:r>
      <w:r w:rsidR="6D9FF1AC" w:rsidRPr="46F3B442">
        <w:t xml:space="preserve">habitat </w:t>
      </w:r>
      <w:r w:rsidR="76C56D95" w:rsidRPr="001832F6">
        <w:t>compensation,</w:t>
      </w:r>
      <w:r w:rsidR="76C56D95" w:rsidRPr="46F3B442">
        <w:t xml:space="preserve"> which depended on the creation </w:t>
      </w:r>
      <w:r w:rsidR="4E395FEA" w:rsidRPr="46F3B442">
        <w:t>of marsh</w:t>
      </w:r>
      <w:r w:rsidR="76C56D95" w:rsidRPr="46F3B442">
        <w:t xml:space="preserve"> habitats</w:t>
      </w:r>
      <w:r w:rsidR="509C19FB" w:rsidRPr="46F3B442">
        <w:t xml:space="preserve"> to offset unavoidable losses</w:t>
      </w:r>
      <w:r w:rsidR="16759C65" w:rsidRPr="46F3B442">
        <w:t xml:space="preserve">. </w:t>
      </w:r>
      <w:r w:rsidR="290A4E7F" w:rsidRPr="46F3B442">
        <w:t>M</w:t>
      </w:r>
      <w:r w:rsidR="32AAA0DA" w:rsidRPr="46F3B442">
        <w:t xml:space="preserve">arsh creation </w:t>
      </w:r>
      <w:r w:rsidR="4370848F" w:rsidRPr="46F3B442">
        <w:t>p</w:t>
      </w:r>
      <w:r w:rsidR="53843227" w:rsidRPr="46F3B442">
        <w:t xml:space="preserve">rojects continue to be proposed and approved </w:t>
      </w:r>
      <w:r w:rsidR="38DE3520" w:rsidRPr="46F3B442">
        <w:t xml:space="preserve">in the FRE </w:t>
      </w:r>
      <w:r w:rsidR="53843227" w:rsidRPr="46F3B442">
        <w:t>under</w:t>
      </w:r>
      <w:r w:rsidR="4F6812BF" w:rsidRPr="46F3B442">
        <w:t xml:space="preserve"> the</w:t>
      </w:r>
      <w:r w:rsidR="53843227" w:rsidRPr="46F3B442">
        <w:t xml:space="preserve"> current</w:t>
      </w:r>
      <w:r w:rsidR="6BC28047" w:rsidRPr="46F3B442">
        <w:t xml:space="preserve"> </w:t>
      </w:r>
      <w:r w:rsidR="53843227" w:rsidRPr="3A5D7FCA">
        <w:rPr>
          <w:i/>
          <w:iCs/>
        </w:rPr>
        <w:lastRenderedPageBreak/>
        <w:t xml:space="preserve">Fisheries </w:t>
      </w:r>
      <w:r w:rsidR="2474119E" w:rsidRPr="3A5D7FCA">
        <w:rPr>
          <w:i/>
          <w:iCs/>
        </w:rPr>
        <w:t xml:space="preserve">Act </w:t>
      </w:r>
      <w:del w:id="155" w:author="Eric Balke" w:date="2022-01-12T16:46:00Z">
        <w:r w:rsidR="610B92A8" w:rsidRPr="3A5D7FCA" w:rsidDel="00F75759">
          <w:delText>revisions</w:delText>
        </w:r>
        <w:r w:rsidR="2A724D44" w:rsidRPr="3A5D7FCA" w:rsidDel="00F75759">
          <w:delText xml:space="preserve"> </w:delText>
        </w:r>
      </w:del>
      <w:r w:rsidR="6F8F6329" w:rsidRPr="3A5D7FCA">
        <w:t>a</w:t>
      </w:r>
      <w:r w:rsidR="213D5554" w:rsidRPr="3A5D7FCA">
        <w:t>nd</w:t>
      </w:r>
      <w:r w:rsidR="6F8F6329" w:rsidRPr="3A5D7FCA">
        <w:t xml:space="preserve"> Fish Habitat Protection Policy Statement (2019)</w:t>
      </w:r>
      <w:r w:rsidR="00F34E13">
        <w:t>, but differ in no longer adhering to past NNL</w:t>
      </w:r>
      <w:r w:rsidR="0028433C">
        <w:t xml:space="preserve"> guidelines</w:t>
      </w:r>
      <w:r w:rsidR="00F34E13">
        <w:t xml:space="preserve">, and </w:t>
      </w:r>
      <w:r w:rsidR="0028433C">
        <w:t xml:space="preserve">the term “compensation” has been replaced by </w:t>
      </w:r>
      <w:r w:rsidR="2E82E334" w:rsidRPr="46F3B442">
        <w:t>“offsetting”</w:t>
      </w:r>
      <w:r w:rsidR="002916C0">
        <w:t xml:space="preserve"> </w:t>
      </w:r>
      <w:r w:rsidR="00895739">
        <w:fldChar w:fldCharType="begin"/>
      </w:r>
      <w:r w:rsidR="00610DDE">
        <w:instrText xml:space="preserve"> ADDIN ZOTERO_ITEM CSL_CITATION {"citationID":"S49vIaCP","properties":{"formattedCitation":"(Bradford et al. 2017; Fisheries and Oceans Canada 2019)","plainCitation":"(Bradford et al. 2017; Fisheries and Oceans Canada 2019)","dontUpdate":true,"noteIndex":0},"citationItems":[{"id":1713,"uris":["http://zotero.org/users/6112721/items/SKRU7ISB"],"uri":["http://zotero.org/users/6112721/items/SKRU7ISB"],"itemData":{"id":1713,"type":"report","collection-title":"DFO Can. Sci. Advis. Sec. Res. Doc.","event-place":"Ottawa","language":"en","number":"2017/033","page":"vi + 26","publisher":"Fisheries and Oceans Canada","publisher-place":"Ottawa","source":"Zotero","title":"Monitoring fish habitat compensation in the Pacific region: lessons from the past 30 years","author":[{"family":"Bradford","given":"Michael J"},{"family":"Macdonald","given":"J Stevenson"},{"family":"Levings","given":"Colin D"}],"issued":{"date-parts":[["2017"]]}}},{"id":1774,"uris":["http://zotero.org/users/6112721/items/2RMWAQZW"],"uri":["http://zotero.org/users/6112721/items/2RMWAQZW"],"itemData":{"id":1774,"type":"report","event-place":"Ottawa","language":"en","page":"37","publisher-place":"Ottawa","source":"Zotero","title":"Fish and Fish Habitat Protection Policy Statement","author":[{"family":"Fisheries and Oceans Canada (DFO)","given":""}],"issued":{"date-parts":[["2019"]]}}}],"schema":"https://github.com/citation-style-language/schema/raw/master/csl-citation.json"} </w:instrText>
      </w:r>
      <w:r w:rsidR="00895739">
        <w:fldChar w:fldCharType="separate"/>
      </w:r>
      <w:r w:rsidR="00895739">
        <w:rPr>
          <w:noProof/>
        </w:rPr>
        <w:t>(Bradford et al. 2017; DFO 2019)</w:t>
      </w:r>
      <w:r w:rsidR="00895739">
        <w:fldChar w:fldCharType="end"/>
      </w:r>
      <w:r w:rsidR="00895739">
        <w:t xml:space="preserve">. </w:t>
      </w:r>
      <w:del w:id="156" w:author="Eric Balke" w:date="2022-01-12T16:46:00Z">
        <w:r w:rsidR="5A4F6BF6" w:rsidRPr="46F3B442" w:rsidDel="00F75759">
          <w:delText xml:space="preserve">In </w:delText>
        </w:r>
      </w:del>
      <w:ins w:id="157" w:author="Eric Balke" w:date="2022-01-12T16:46:00Z">
        <w:r w:rsidR="00F75759">
          <w:t>Within</w:t>
        </w:r>
        <w:r w:rsidR="00F75759" w:rsidRPr="46F3B442">
          <w:t xml:space="preserve"> </w:t>
        </w:r>
      </w:ins>
      <w:r w:rsidR="5A4F6BF6" w:rsidRPr="46F3B442">
        <w:t xml:space="preserve">this regulatory context over </w:t>
      </w:r>
      <w:r w:rsidR="78E8229F" w:rsidRPr="46F3B442">
        <w:t xml:space="preserve">100 </w:t>
      </w:r>
      <w:del w:id="158" w:author="Daniel Stewart" w:date="2022-01-25T13:51:00Z">
        <w:r w:rsidR="59C629AB" w:rsidRPr="46F3B442" w:rsidDel="002C04CE">
          <w:delText xml:space="preserve">compensatory </w:delText>
        </w:r>
      </w:del>
      <w:ins w:id="159" w:author="Daniel Stewart" w:date="2022-01-25T13:51:00Z">
        <w:r w:rsidR="002C04CE" w:rsidRPr="46F3B442">
          <w:t>compensat</w:t>
        </w:r>
        <w:r w:rsidR="002C04CE">
          <w:t>ion</w:t>
        </w:r>
        <w:r w:rsidR="002C04CE" w:rsidRPr="46F3B442">
          <w:t xml:space="preserve"> </w:t>
        </w:r>
      </w:ins>
      <w:r w:rsidR="59C629AB" w:rsidRPr="46F3B442">
        <w:t xml:space="preserve">or </w:t>
      </w:r>
      <w:r w:rsidR="092C6A0D" w:rsidRPr="46F3B442">
        <w:t xml:space="preserve">offset </w:t>
      </w:r>
      <w:r w:rsidR="02F13DC8" w:rsidRPr="46F3B442">
        <w:t xml:space="preserve">projects were completed </w:t>
      </w:r>
      <w:r w:rsidR="78E8229F" w:rsidRPr="46F3B442">
        <w:t xml:space="preserve">in the </w:t>
      </w:r>
      <w:r w:rsidR="0D7F4658" w:rsidRPr="46F3B442">
        <w:t>FRE</w:t>
      </w:r>
      <w:r w:rsidR="78E8229F" w:rsidRPr="46F3B442">
        <w:t xml:space="preserve"> from </w:t>
      </w:r>
      <w:r w:rsidR="72E7FCB2" w:rsidRPr="46F3B442">
        <w:t>the 19</w:t>
      </w:r>
      <w:r w:rsidR="2B74E522" w:rsidRPr="46F3B442">
        <w:t>8</w:t>
      </w:r>
      <w:r w:rsidR="72E7FCB2" w:rsidRPr="46F3B442">
        <w:t>0s</w:t>
      </w:r>
      <w:r w:rsidR="78E8229F" w:rsidRPr="46F3B442">
        <w:t xml:space="preserve"> to </w:t>
      </w:r>
      <w:del w:id="160" w:author="Eric Balke" w:date="2022-01-12T16:46:00Z">
        <w:r w:rsidR="78E8229F" w:rsidRPr="46F3B442" w:rsidDel="00F75759">
          <w:delText>prese</w:delText>
        </w:r>
      </w:del>
      <w:r w:rsidR="001832F6">
        <w:t>present</w:t>
      </w:r>
      <w:r w:rsidR="1571508C" w:rsidRPr="46F3B442">
        <w:t>, representing nearly all</w:t>
      </w:r>
      <w:r w:rsidR="7C046932" w:rsidRPr="46F3B442">
        <w:t xml:space="preserve"> attempts at </w:t>
      </w:r>
      <w:r w:rsidR="002916C0">
        <w:t xml:space="preserve">tidal </w:t>
      </w:r>
      <w:r w:rsidR="61C3D0D4" w:rsidRPr="46F3B442">
        <w:t>marsh habitat creation</w:t>
      </w:r>
      <w:r w:rsidR="7D5AE9F1" w:rsidRPr="46F3B442">
        <w:t xml:space="preserve"> in the region</w:t>
      </w:r>
      <w:r w:rsidR="61C3D0D4" w:rsidRPr="46F3B442">
        <w:t xml:space="preserve"> to date. </w:t>
      </w:r>
    </w:p>
    <w:p w14:paraId="2D584496" w14:textId="770F209B" w:rsidR="46F3B442" w:rsidRDefault="46F3B442" w:rsidP="00D95039"/>
    <w:p w14:paraId="74D14EF9" w14:textId="27B7FA10" w:rsidR="16810CA1" w:rsidRDefault="6C851917" w:rsidP="00D95039">
      <w:r w:rsidRPr="3A5D7FCA">
        <w:t xml:space="preserve">A </w:t>
      </w:r>
      <w:r w:rsidR="1A3E2F78" w:rsidRPr="3A5D7FCA">
        <w:t xml:space="preserve">small number of </w:t>
      </w:r>
      <w:r w:rsidR="6B6D2E49" w:rsidRPr="3A5D7FCA">
        <w:t xml:space="preserve">reports </w:t>
      </w:r>
      <w:r w:rsidR="1A3E2F78" w:rsidRPr="3A5D7FCA">
        <w:t xml:space="preserve">have </w:t>
      </w:r>
      <w:r w:rsidR="053D12FD" w:rsidRPr="3A5D7FCA">
        <w:t>document</w:t>
      </w:r>
      <w:r w:rsidR="7AE20F44" w:rsidRPr="3A5D7FCA">
        <w:t>ed</w:t>
      </w:r>
      <w:r w:rsidR="053D12FD" w:rsidRPr="3A5D7FCA">
        <w:t xml:space="preserve"> and</w:t>
      </w:r>
      <w:r w:rsidR="1A3E2F78" w:rsidRPr="3A5D7FCA">
        <w:t xml:space="preserve"> even evaluate</w:t>
      </w:r>
      <w:r w:rsidR="7F28101E" w:rsidRPr="3A5D7FCA">
        <w:t>d</w:t>
      </w:r>
      <w:r w:rsidR="1A3E2F78" w:rsidRPr="3A5D7FCA">
        <w:t xml:space="preserve"> </w:t>
      </w:r>
      <w:r w:rsidR="386B89D7" w:rsidRPr="3A5D7FCA">
        <w:t xml:space="preserve">the functioning of </w:t>
      </w:r>
      <w:r w:rsidR="1A3E2F78" w:rsidRPr="3A5D7FCA">
        <w:t>these</w:t>
      </w:r>
      <w:r w:rsidR="5305E3AD" w:rsidRPr="3A5D7FCA">
        <w:t xml:space="preserve"> </w:t>
      </w:r>
      <w:r w:rsidR="4358787E" w:rsidRPr="3A5D7FCA">
        <w:t xml:space="preserve">marsh creation </w:t>
      </w:r>
      <w:r w:rsidR="1A3E2F78" w:rsidRPr="3A5D7FCA">
        <w:t>projects</w:t>
      </w:r>
      <w:r w:rsidR="6009EE17" w:rsidRPr="3A5D7FCA">
        <w:t>, each suggesting that</w:t>
      </w:r>
      <w:r w:rsidR="2BE02F50" w:rsidRPr="3A5D7FCA">
        <w:t xml:space="preserve"> </w:t>
      </w:r>
      <w:r w:rsidR="6009EE17" w:rsidRPr="3A5D7FCA">
        <w:t xml:space="preserve">success </w:t>
      </w:r>
      <w:r w:rsidR="49FE456F" w:rsidRPr="3A5D7FCA">
        <w:t>was</w:t>
      </w:r>
      <w:r w:rsidR="6009EE17" w:rsidRPr="3A5D7FCA">
        <w:t xml:space="preserve"> not universal</w:t>
      </w:r>
      <w:r w:rsidR="46FF3EF4" w:rsidRPr="3A5D7FCA">
        <w:t>.</w:t>
      </w:r>
      <w:ins w:id="161" w:author="Daniel Stewart" w:date="2022-01-27T11:57:00Z">
        <w:r w:rsidR="00186EF4">
          <w:t xml:space="preserve"> </w:t>
        </w:r>
      </w:ins>
      <w:ins w:id="162" w:author="Daniel Stewart" w:date="2022-01-27T12:00:00Z">
        <w:r w:rsidR="00A22AD2">
          <w:t xml:space="preserve">In summer of 1992, </w:t>
        </w:r>
      </w:ins>
      <w:r w:rsidR="00186EF4">
        <w:fldChar w:fldCharType="begin"/>
      </w:r>
      <w:r w:rsidR="00782C24">
        <w:instrText xml:space="preserve"> ADDIN ZOTERO_ITEM CSL_CITATION {"citationID":"wyCGb13s","properties":{"formattedCitation":"(Kistritz et al. 1992)","plainCitation":"(Kistritz et al. 1992)","dontUpdate":true,"noteIndex":0},"citationItems":[{"id":1894,"uris":["http://zotero.org/users/6112721/items/5NPRKNAW"],"uri":["http://zotero.org/users/6112721/items/5NPRKNAW"],"itemData":{"id":1894,"type":"report","event-place":"New Westminster, B.C.","page":"1-177","publisher":"Fraser River Estuary Management Program","publisher-place":"New Westminster, B.C.","title":"Inspection of red-coded habitat: Fraser River Estuary summer of 1992","author":[{"family":"Kistritz","given":"R."},{"family":"Williams","given":"G."},{"family":"Scott","given":"J."}],"issued":{"date-parts":[["1992"]]}}}],"schema":"https://github.com/citation-style-language/schema/raw/master/csl-citation.json"} </w:instrText>
      </w:r>
      <w:r w:rsidR="00186EF4">
        <w:fldChar w:fldCharType="separate"/>
      </w:r>
      <w:del w:id="163" w:author="Daniel Stewart" w:date="2022-01-27T11:57:00Z">
        <w:r w:rsidR="00186EF4" w:rsidDel="00186EF4">
          <w:rPr>
            <w:noProof/>
          </w:rPr>
          <w:delText>(</w:delText>
        </w:r>
      </w:del>
      <w:r w:rsidR="00186EF4">
        <w:rPr>
          <w:noProof/>
        </w:rPr>
        <w:t xml:space="preserve">Kistritz et al. </w:t>
      </w:r>
      <w:ins w:id="164" w:author="Daniel Stewart" w:date="2022-01-27T11:57:00Z">
        <w:r w:rsidR="00186EF4">
          <w:rPr>
            <w:noProof/>
          </w:rPr>
          <w:t>(</w:t>
        </w:r>
      </w:ins>
      <w:r w:rsidR="00186EF4">
        <w:rPr>
          <w:noProof/>
        </w:rPr>
        <w:t>1992)</w:t>
      </w:r>
      <w:r w:rsidR="00186EF4">
        <w:fldChar w:fldCharType="end"/>
      </w:r>
      <w:ins w:id="165" w:author="Daniel Stewart" w:date="2022-01-27T11:57:00Z">
        <w:r w:rsidR="00A22AD2">
          <w:t xml:space="preserve"> noted that some habitat compensation sites were </w:t>
        </w:r>
      </w:ins>
      <w:ins w:id="166" w:author="Daniel Stewart" w:date="2022-01-27T11:59:00Z">
        <w:r w:rsidR="00A22AD2">
          <w:t xml:space="preserve">degraded by </w:t>
        </w:r>
      </w:ins>
      <w:ins w:id="167" w:author="Daniel Stewart" w:date="2022-01-27T11:57:00Z">
        <w:r w:rsidR="00A22AD2">
          <w:t>erosion and drift</w:t>
        </w:r>
      </w:ins>
      <w:ins w:id="168" w:author="Daniel Stewart" w:date="2022-01-27T11:58:00Z">
        <w:r w:rsidR="00A22AD2">
          <w:t>wood</w:t>
        </w:r>
      </w:ins>
      <w:ins w:id="169" w:author="Daniel Stewart" w:date="2022-01-27T11:59:00Z">
        <w:r w:rsidR="00A22AD2">
          <w:t xml:space="preserve"> accumulations</w:t>
        </w:r>
      </w:ins>
      <w:ins w:id="170" w:author="Daniel Stewart" w:date="2022-01-27T11:58:00Z">
        <w:r w:rsidR="00A22AD2">
          <w:t>, likely due to ineffective shear booms or erosion protection.</w:t>
        </w:r>
      </w:ins>
      <w:r w:rsidR="46FF3EF4" w:rsidRPr="3A5D7FCA">
        <w:t xml:space="preserve"> </w:t>
      </w:r>
      <w:r w:rsidR="2F385B83" w:rsidRPr="3A5D7FCA">
        <w:t xml:space="preserve">Based on </w:t>
      </w:r>
      <w:r w:rsidR="7226A012" w:rsidRPr="3A5D7FCA">
        <w:t xml:space="preserve">created project </w:t>
      </w:r>
      <w:r w:rsidR="2F385B83" w:rsidRPr="3A5D7FCA">
        <w:t>area</w:t>
      </w:r>
      <w:r w:rsidR="6389F761" w:rsidRPr="3A5D7FCA">
        <w:t>,</w:t>
      </w:r>
      <w:r w:rsidR="2F385B83" w:rsidRPr="3A5D7FCA">
        <w:t xml:space="preserve"> </w:t>
      </w:r>
      <w:r w:rsidR="00895739">
        <w:fldChar w:fldCharType="begin"/>
      </w:r>
      <w:r w:rsidR="00B1111F">
        <w:instrText xml:space="preserve"> ADDIN ZOTERO_ITEM CSL_CITATION {"citationID":"jALoJOf5","properties":{"formattedCitation":"(Kistritz 1995)","plainCitation":"(Kistritz 1995)","dontUpdate":true,"noteIndex":0},"citationItems":[{"id":1145,"uris":["http://zotero.org/users/6112721/items/HF5TGCW3"],"uri":["http://zotero.org/users/6112721/items/HF5TGCW3"],"itemData":{"id":1145,"type":"report","collection-title":"Fish. Aquat. Sci.","genre":"Can. Tech. Rept.","number":"2349","page":"1-113","title":"Habitat compensation, restoration and creation in the Fraser River Estuary: are we achieving a no-net-loss of fish habitat?","author":[{"family":"Kistritz","given":"R.U."}],"issued":{"date-parts":[["1995"]]}}}],"schema":"https://github.com/citation-style-language/schema/raw/master/csl-citation.json"} </w:instrText>
      </w:r>
      <w:r w:rsidR="00895739">
        <w:fldChar w:fldCharType="separate"/>
      </w:r>
      <w:r w:rsidR="00895739">
        <w:rPr>
          <w:noProof/>
        </w:rPr>
        <w:t>Kistritz (1995)</w:t>
      </w:r>
      <w:r w:rsidR="00895739">
        <w:fldChar w:fldCharType="end"/>
      </w:r>
      <w:r w:rsidR="2F385B83" w:rsidRPr="3A5D7FCA">
        <w:t xml:space="preserve"> </w:t>
      </w:r>
      <w:r w:rsidR="0B0DD3A7" w:rsidRPr="3A5D7FCA">
        <w:t>found</w:t>
      </w:r>
      <w:r w:rsidR="2F385B83" w:rsidRPr="3A5D7FCA">
        <w:t xml:space="preserve"> that a net gain of </w:t>
      </w:r>
      <w:r w:rsidR="31D8D9AE" w:rsidRPr="3A5D7FCA">
        <w:t xml:space="preserve">brackish </w:t>
      </w:r>
      <w:r w:rsidR="2F385B83" w:rsidRPr="3A5D7FCA">
        <w:t>marsh habitat occurred in the FRE</w:t>
      </w:r>
      <w:r w:rsidR="6FED6D18" w:rsidRPr="3A5D7FCA">
        <w:t xml:space="preserve"> </w:t>
      </w:r>
      <w:del w:id="171" w:author="Eric Balke" w:date="2022-01-12T16:50:00Z">
        <w:r w:rsidR="6FED6D18" w:rsidRPr="3A5D7FCA" w:rsidDel="00161C11">
          <w:delText xml:space="preserve">between </w:delText>
        </w:r>
      </w:del>
      <w:ins w:id="172" w:author="Eric Balke" w:date="2022-01-12T16:50:00Z">
        <w:r w:rsidR="00161C11">
          <w:t>from</w:t>
        </w:r>
        <w:r w:rsidR="00161C11" w:rsidRPr="3A5D7FCA">
          <w:t xml:space="preserve"> </w:t>
        </w:r>
      </w:ins>
      <w:r w:rsidR="6FED6D18" w:rsidRPr="3A5D7FCA">
        <w:t>1983</w:t>
      </w:r>
      <w:r w:rsidR="00393EDB">
        <w:t xml:space="preserve"> – </w:t>
      </w:r>
      <w:r w:rsidR="6FED6D18" w:rsidRPr="3A5D7FCA">
        <w:t>199</w:t>
      </w:r>
      <w:r w:rsidR="71199D25" w:rsidRPr="3A5D7FCA">
        <w:t>2</w:t>
      </w:r>
      <w:r w:rsidR="2F385B83" w:rsidRPr="3A5D7FCA">
        <w:t xml:space="preserve"> due to </w:t>
      </w:r>
      <w:r w:rsidR="63A76E51" w:rsidRPr="3A5D7FCA">
        <w:t>compensation</w:t>
      </w:r>
      <w:r w:rsidR="336D5587" w:rsidRPr="3A5D7FCA">
        <w:t xml:space="preserve"> activities</w:t>
      </w:r>
      <w:r w:rsidR="68FD1228" w:rsidRPr="3A5D7FCA">
        <w:t>;</w:t>
      </w:r>
      <w:r w:rsidR="3AC1D462" w:rsidRPr="3A5D7FCA">
        <w:t xml:space="preserve"> </w:t>
      </w:r>
      <w:r w:rsidR="214C1018" w:rsidRPr="3A5D7FCA">
        <w:t>however</w:t>
      </w:r>
      <w:r w:rsidR="110EB6CD" w:rsidRPr="3A5D7FCA">
        <w:t>,</w:t>
      </w:r>
      <w:r w:rsidR="214C1018" w:rsidRPr="3A5D7FCA">
        <w:t xml:space="preserve"> </w:t>
      </w:r>
      <w:r w:rsidR="0DDC3D07" w:rsidRPr="3A5D7FCA">
        <w:t>follow-up remediation was</w:t>
      </w:r>
      <w:r w:rsidR="0C9ABF1F" w:rsidRPr="3A5D7FCA">
        <w:t xml:space="preserve"> still</w:t>
      </w:r>
      <w:r w:rsidR="0DDC3D07" w:rsidRPr="3A5D7FCA">
        <w:t xml:space="preserve"> recommended at a number of </w:t>
      </w:r>
      <w:r w:rsidR="046CD35A" w:rsidRPr="3A5D7FCA">
        <w:t>failed sites</w:t>
      </w:r>
      <w:r w:rsidR="1D55487D" w:rsidRPr="3A5D7FCA">
        <w:t>.</w:t>
      </w:r>
      <w:r w:rsidR="0DDC3D07" w:rsidRPr="3A5D7FCA">
        <w:t xml:space="preserve"> </w:t>
      </w:r>
      <w:r w:rsidR="00895739">
        <w:fldChar w:fldCharType="begin"/>
      </w:r>
      <w:r w:rsidR="00B1111F">
        <w:instrText xml:space="preserve"> ADDIN ZOTERO_ITEM CSL_CITATION {"citationID":"dWjRHFTj","properties":{"formattedCitation":"(Levings &amp; Nishimura [ed.] 1996)","plainCitation":"(Levings &amp; Nishimura [ed.] 1996)","dontUpdate":true,"noteIndex":0},"citationItems":[{"id":1052,"uris":["http://zotero.org/users/6112721/items/3TW5DFJK"],"uri":["http://zotero.org/users/6112721/items/3TW5DFJK"],"itemData":{"id":1052,"type":"report","collection-title":"Fisheries and Aquatic Sciences","genre":"Canadian Technical Report","language":"en","number":"2126","page":"1-143","source":"Zotero","title":"Created and restored sedge marshes in the lower Fraser River and estuary: An evaluation of their functioning as fish habitat","author":[{"family":"Levings","given":"C. D."},{"family":"Nishimura [ed.]","given":"D. J. H."}],"issued":{"date-parts":[["1996"]]}}}],"schema":"https://github.com/citation-style-language/schema/raw/master/csl-citation.json"} </w:instrText>
      </w:r>
      <w:r w:rsidR="00895739">
        <w:fldChar w:fldCharType="separate"/>
      </w:r>
      <w:r w:rsidR="00895739">
        <w:rPr>
          <w:noProof/>
        </w:rPr>
        <w:t>Levings and Nishimura (1996)</w:t>
      </w:r>
      <w:r w:rsidR="00895739">
        <w:fldChar w:fldCharType="end"/>
      </w:r>
      <w:r w:rsidR="63655696" w:rsidRPr="3A5D7FCA">
        <w:t xml:space="preserve"> compared the functioning of transplanted, natural (reference) and disrupted (unvegetated) marshes in the </w:t>
      </w:r>
      <w:r w:rsidR="00664C7B" w:rsidRPr="3A5D7FCA">
        <w:t>FRE and</w:t>
      </w:r>
      <w:r w:rsidR="73819D18" w:rsidRPr="3A5D7FCA">
        <w:t xml:space="preserve"> found that </w:t>
      </w:r>
      <w:r w:rsidR="2D8AA018" w:rsidRPr="3A5D7FCA">
        <w:t xml:space="preserve">the average </w:t>
      </w:r>
      <w:r w:rsidR="73819D18" w:rsidRPr="3A5D7FCA">
        <w:t>pe</w:t>
      </w:r>
      <w:r w:rsidR="72AF23CD" w:rsidRPr="3A5D7FCA">
        <w:t>r</w:t>
      </w:r>
      <w:r w:rsidR="73819D18" w:rsidRPr="3A5D7FCA">
        <w:t>cent cover of Lyngbye’s sedge</w:t>
      </w:r>
      <w:r w:rsidR="32C18508" w:rsidRPr="3A5D7FCA">
        <w:t xml:space="preserve"> (</w:t>
      </w:r>
      <w:r w:rsidR="32C18508" w:rsidRPr="3A5D7FCA">
        <w:rPr>
          <w:i/>
          <w:iCs/>
        </w:rPr>
        <w:t>Carex lyngbyei</w:t>
      </w:r>
      <w:r w:rsidR="32C18508" w:rsidRPr="3A5D7FCA">
        <w:t>)</w:t>
      </w:r>
      <w:r w:rsidR="11334A7A" w:rsidRPr="3A5D7FCA">
        <w:t xml:space="preserve"> in </w:t>
      </w:r>
      <w:r w:rsidR="0485C120" w:rsidRPr="3A5D7FCA">
        <w:t>created</w:t>
      </w:r>
      <w:r w:rsidR="11334A7A" w:rsidRPr="3A5D7FCA">
        <w:t xml:space="preserve"> </w:t>
      </w:r>
      <w:r w:rsidR="0B1B4B01" w:rsidRPr="3A5D7FCA">
        <w:t xml:space="preserve">tidal marshes </w:t>
      </w:r>
      <w:r w:rsidR="11334A7A" w:rsidRPr="3A5D7FCA">
        <w:t>sites</w:t>
      </w:r>
      <w:r w:rsidR="73819D18" w:rsidRPr="3A5D7FCA">
        <w:t xml:space="preserve"> was </w:t>
      </w:r>
      <w:ins w:id="173" w:author="Eric Balke" w:date="2022-01-12T16:51:00Z">
        <w:r w:rsidR="00161C11">
          <w:t>less than</w:t>
        </w:r>
      </w:ins>
      <w:del w:id="174" w:author="Eric Balke" w:date="2022-01-12T16:51:00Z">
        <w:r w:rsidR="73819D18" w:rsidRPr="3A5D7FCA" w:rsidDel="00161C11">
          <w:delText>&lt;</w:delText>
        </w:r>
      </w:del>
      <w:r w:rsidR="73819D18" w:rsidRPr="3A5D7FCA">
        <w:t xml:space="preserve"> 50</w:t>
      </w:r>
      <w:r w:rsidR="361951DA" w:rsidRPr="3A5D7FCA">
        <w:t>% of that observed in reference sites</w:t>
      </w:r>
      <w:r w:rsidR="5B20BAB8" w:rsidRPr="3A5D7FCA">
        <w:t>,</w:t>
      </w:r>
      <w:r w:rsidR="2713B579" w:rsidRPr="3A5D7FCA">
        <w:t xml:space="preserve"> while transplanted sites had </w:t>
      </w:r>
      <w:r w:rsidR="46521AC1" w:rsidRPr="3A5D7FCA">
        <w:t xml:space="preserve">overall </w:t>
      </w:r>
      <w:r w:rsidR="37EEB70D" w:rsidRPr="3A5D7FCA">
        <w:t>higher</w:t>
      </w:r>
      <w:r w:rsidR="2713B579" w:rsidRPr="3A5D7FCA">
        <w:t xml:space="preserve"> rush (</w:t>
      </w:r>
      <w:r w:rsidR="2713B579" w:rsidRPr="3A5D7FCA">
        <w:rPr>
          <w:i/>
          <w:iCs/>
        </w:rPr>
        <w:t>Juncus</w:t>
      </w:r>
      <w:r w:rsidR="2713B579" w:rsidRPr="3A5D7FCA">
        <w:t xml:space="preserve"> s</w:t>
      </w:r>
      <w:r w:rsidR="784F159A" w:rsidRPr="3A5D7FCA">
        <w:t>p</w:t>
      </w:r>
      <w:r w:rsidR="2713B579" w:rsidRPr="3A5D7FCA">
        <w:t xml:space="preserve">p.) cover. </w:t>
      </w:r>
      <w:r w:rsidR="56D5A13C" w:rsidRPr="3A5D7FCA">
        <w:t>I</w:t>
      </w:r>
      <w:r w:rsidR="5B20BAB8" w:rsidRPr="3A5D7FCA">
        <w:t xml:space="preserve">nvertebrate </w:t>
      </w:r>
      <w:r w:rsidR="17CBD7FC" w:rsidRPr="3A5D7FCA">
        <w:t>abundance</w:t>
      </w:r>
      <w:r w:rsidR="5B20BAB8" w:rsidRPr="3A5D7FCA">
        <w:t xml:space="preserve"> was </w:t>
      </w:r>
      <w:ins w:id="175" w:author="Daniel Stewart" w:date="2022-01-27T12:01:00Z">
        <w:r w:rsidR="00A22AD2">
          <w:t xml:space="preserve">also compared and was </w:t>
        </w:r>
      </w:ins>
      <w:r w:rsidR="59E62DD8" w:rsidRPr="3A5D7FCA">
        <w:t xml:space="preserve">frequently </w:t>
      </w:r>
      <w:r w:rsidR="5B20BAB8" w:rsidRPr="3A5D7FCA">
        <w:t xml:space="preserve">higher in </w:t>
      </w:r>
      <w:r w:rsidR="0983E9F7" w:rsidRPr="3A5D7FCA">
        <w:t>created marshes</w:t>
      </w:r>
      <w:r w:rsidR="6313DA1E" w:rsidRPr="3A5D7FCA">
        <w:t xml:space="preserve"> than reference marshes</w:t>
      </w:r>
      <w:ins w:id="176" w:author="Daniel Stewart" w:date="2022-01-27T12:01:00Z">
        <w:r w:rsidR="00A22AD2">
          <w:t>.</w:t>
        </w:r>
      </w:ins>
      <w:del w:id="177" w:author="Daniel Stewart" w:date="2022-01-27T12:01:00Z">
        <w:r w:rsidR="0162FBA3" w:rsidRPr="3A5D7FCA" w:rsidDel="00A22AD2">
          <w:delText>, and a</w:delText>
        </w:r>
      </w:del>
      <w:ins w:id="178" w:author="Daniel Stewart" w:date="2022-01-27T12:02:00Z">
        <w:r w:rsidR="00A22AD2">
          <w:t xml:space="preserve"> A</w:t>
        </w:r>
      </w:ins>
      <w:r w:rsidR="0162FBA3" w:rsidRPr="3A5D7FCA">
        <w:t xml:space="preserve">lthough no differences were found in </w:t>
      </w:r>
      <w:del w:id="179" w:author="Eric Balke" w:date="2022-01-12T16:51:00Z">
        <w:r w:rsidR="0162FBA3" w:rsidRPr="3A5D7FCA" w:rsidDel="00161C11">
          <w:delText xml:space="preserve">chinook </w:delText>
        </w:r>
      </w:del>
      <w:ins w:id="180" w:author="Eric Balke" w:date="2022-01-12T16:51:00Z">
        <w:r w:rsidR="00161C11">
          <w:t>C</w:t>
        </w:r>
        <w:r w:rsidR="00161C11" w:rsidRPr="3A5D7FCA">
          <w:t xml:space="preserve">hinook </w:t>
        </w:r>
      </w:ins>
      <w:r w:rsidR="0162FBA3" w:rsidRPr="3A5D7FCA">
        <w:t xml:space="preserve">salmon </w:t>
      </w:r>
      <w:r w:rsidR="383DD8D6" w:rsidRPr="3A5D7FCA">
        <w:t>(</w:t>
      </w:r>
      <w:r w:rsidR="383DD8D6" w:rsidRPr="3A5D7FCA">
        <w:rPr>
          <w:i/>
          <w:iCs/>
        </w:rPr>
        <w:t>Oncorhynchus tschawytscha</w:t>
      </w:r>
      <w:r w:rsidR="383DD8D6" w:rsidRPr="3A5D7FCA">
        <w:t xml:space="preserve">) </w:t>
      </w:r>
      <w:r w:rsidR="0162FBA3" w:rsidRPr="3A5D7FCA">
        <w:t>and chum salmon</w:t>
      </w:r>
      <w:r w:rsidR="2AC0D3D7" w:rsidRPr="3A5D7FCA">
        <w:t xml:space="preserve"> (</w:t>
      </w:r>
      <w:r w:rsidR="2AC0D3D7" w:rsidRPr="3A5D7FCA">
        <w:rPr>
          <w:i/>
          <w:iCs/>
        </w:rPr>
        <w:t>O</w:t>
      </w:r>
      <w:r w:rsidR="4C64ED33" w:rsidRPr="3A5D7FCA">
        <w:rPr>
          <w:i/>
          <w:iCs/>
        </w:rPr>
        <w:t>.</w:t>
      </w:r>
      <w:r w:rsidR="2AC0D3D7" w:rsidRPr="3A5D7FCA">
        <w:rPr>
          <w:i/>
          <w:iCs/>
        </w:rPr>
        <w:t xml:space="preserve"> keta</w:t>
      </w:r>
      <w:r w:rsidR="2AC0D3D7" w:rsidRPr="3A5D7FCA">
        <w:t>)</w:t>
      </w:r>
      <w:r w:rsidR="0162FBA3" w:rsidRPr="3A5D7FCA">
        <w:t xml:space="preserve"> fry among sites, </w:t>
      </w:r>
      <w:r w:rsidR="08DDAAC6" w:rsidRPr="3A5D7FCA">
        <w:t>smolt catches were significantly different, with often higher catches at disrupted sites.</w:t>
      </w:r>
      <w:r w:rsidR="66D0D9F0" w:rsidRPr="3A5D7FCA">
        <w:t xml:space="preserve"> </w:t>
      </w:r>
      <w:r w:rsidR="02701C21" w:rsidRPr="3A5D7FCA">
        <w:t xml:space="preserve">Adams and Williams (2004) provided a more recent summary of these projects, </w:t>
      </w:r>
      <w:r w:rsidR="4A7B3E9A" w:rsidRPr="3A5D7FCA">
        <w:t>noting</w:t>
      </w:r>
      <w:r w:rsidR="5995FF2C" w:rsidRPr="3A5D7FCA">
        <w:t xml:space="preserve"> </w:t>
      </w:r>
      <w:r w:rsidR="02701C21" w:rsidRPr="3A5D7FCA">
        <w:t xml:space="preserve">that early marsh-creation </w:t>
      </w:r>
      <w:r w:rsidR="6E195951" w:rsidRPr="3A5D7FCA">
        <w:t xml:space="preserve">efforts </w:t>
      </w:r>
      <w:r w:rsidR="02701C21" w:rsidRPr="3A5D7FCA">
        <w:t>were more prone to failure</w:t>
      </w:r>
      <w:r w:rsidR="2A8F4CD0" w:rsidRPr="3A5D7FCA">
        <w:t>, likely</w:t>
      </w:r>
      <w:r w:rsidR="466B248E" w:rsidRPr="3A5D7FCA">
        <w:t xml:space="preserve"> due to</w:t>
      </w:r>
      <w:r w:rsidR="00CE38AE">
        <w:t xml:space="preserve"> inappropriate species selection</w:t>
      </w:r>
      <w:del w:id="181" w:author="Eric Balke" w:date="2022-01-12T16:54:00Z">
        <w:r w:rsidR="00CE38AE" w:rsidDel="00161C11">
          <w:delText>,</w:delText>
        </w:r>
      </w:del>
      <w:r w:rsidR="00CE38AE">
        <w:t xml:space="preserve"> and</w:t>
      </w:r>
      <w:r w:rsidR="466B248E" w:rsidRPr="3A5D7FCA">
        <w:t xml:space="preserve"> poor quality assurance during site preparation and planting</w:t>
      </w:r>
      <w:r w:rsidR="3EEBA524" w:rsidRPr="3A5D7FCA">
        <w:t>.</w:t>
      </w:r>
      <w:r w:rsidR="42B4A59A" w:rsidRPr="3A5D7FCA">
        <w:t xml:space="preserve"> </w:t>
      </w:r>
      <w:r w:rsidR="00895739">
        <w:fldChar w:fldCharType="begin"/>
      </w:r>
      <w:r w:rsidR="00D96D53">
        <w:instrText xml:space="preserve"> ADDIN ZOTERO_ITEM CSL_CITATION {"citationID":"rwNCLzGS","properties":{"formattedCitation":"(Lievesley et al. 2016)","plainCitation":"(Lievesley et al. 2016)","dontUpdate":true,"noteIndex":0},"citationItems":[{"id":430,"uris":["http://zotero.org/users/6112721/items/6X2F3V6N"],"uri":["http://zotero.org/users/6112721/items/6X2F3V6N"],"itemData":{"id":430,"type":"report","language":"en","page":"1-63","source":"Zotero","title":"Assessing habitat compensation and examining limitations to native plant establishment in the lower Fraser River Estuary","URL":"https://www.cmnbc.ca/wp-content/uploads/2018/11/Assessing-Habitat-Compensation_2016Appendix-I-IV.pdf","author":[{"family":"Lievesley","given":"Megan"},{"family":"Stewart","given":"Daniel"},{"family":"Knight","given":"Rob"},{"family":"Mason","given":"Brad"}],"issued":{"date-parts":[["2016"]]}}}],"schema":"https://github.com/citation-style-language/schema/raw/master/csl-citation.json"} </w:instrText>
      </w:r>
      <w:r w:rsidR="00895739">
        <w:fldChar w:fldCharType="separate"/>
      </w:r>
      <w:r w:rsidR="00895739">
        <w:rPr>
          <w:noProof/>
        </w:rPr>
        <w:t>Lievesley et al. (2016)</w:t>
      </w:r>
      <w:r w:rsidR="00895739">
        <w:fldChar w:fldCharType="end"/>
      </w:r>
      <w:r w:rsidR="385E9237" w:rsidRPr="3A5D7FCA">
        <w:t xml:space="preserve"> </w:t>
      </w:r>
      <w:del w:id="182" w:author="Eric Balke" w:date="2022-01-12T16:58:00Z">
        <w:r w:rsidR="3758D0C8" w:rsidRPr="3A5D7FCA" w:rsidDel="00161C11">
          <w:delText>attempted to evaluate</w:delText>
        </w:r>
      </w:del>
      <w:ins w:id="183" w:author="Eric Balke" w:date="2022-01-12T16:58:00Z">
        <w:r w:rsidR="00161C11">
          <w:t>evaluated</w:t>
        </w:r>
      </w:ins>
      <w:r w:rsidR="3758D0C8" w:rsidRPr="3A5D7FCA">
        <w:t xml:space="preserve"> </w:t>
      </w:r>
      <w:del w:id="184" w:author="Daniel Stewart" w:date="2022-01-27T12:02:00Z">
        <w:r w:rsidR="3758D0C8" w:rsidRPr="3A5D7FCA" w:rsidDel="00A22AD2">
          <w:delText>the success of a</w:delText>
        </w:r>
      </w:del>
      <w:ins w:id="185" w:author="Daniel Stewart" w:date="2022-01-27T12:02:00Z">
        <w:r w:rsidR="00A22AD2">
          <w:t>a</w:t>
        </w:r>
      </w:ins>
      <w:r w:rsidR="3758D0C8" w:rsidRPr="3A5D7FCA">
        <w:t xml:space="preserve"> subset of </w:t>
      </w:r>
      <w:ins w:id="186" w:author="Daniel Stewart" w:date="2022-01-27T12:02:00Z">
        <w:r w:rsidR="00A22AD2">
          <w:t>FRE</w:t>
        </w:r>
      </w:ins>
      <w:del w:id="187" w:author="Daniel Stewart" w:date="2022-01-27T12:02:00Z">
        <w:r w:rsidR="3758D0C8" w:rsidRPr="3A5D7FCA" w:rsidDel="00A85EB0">
          <w:delText>these</w:delText>
        </w:r>
      </w:del>
      <w:r w:rsidR="3758D0C8" w:rsidRPr="3A5D7FCA">
        <w:t xml:space="preserve"> projects</w:t>
      </w:r>
      <w:r w:rsidR="008A1E3A">
        <w:t xml:space="preserve"> based on </w:t>
      </w:r>
      <w:del w:id="188" w:author="Daniel Stewart" w:date="2022-01-27T12:03:00Z">
        <w:r w:rsidR="008A1E3A" w:rsidDel="00A85EB0">
          <w:delText xml:space="preserve">achieved </w:delText>
        </w:r>
      </w:del>
      <w:r w:rsidR="008A1E3A">
        <w:t>ve</w:t>
      </w:r>
      <w:r w:rsidR="0037208A">
        <w:t>getated area and native plant dominance</w:t>
      </w:r>
      <w:r w:rsidR="3758D0C8" w:rsidRPr="3A5D7FCA">
        <w:t>,</w:t>
      </w:r>
      <w:r w:rsidR="0037208A">
        <w:t xml:space="preserve"> though </w:t>
      </w:r>
      <w:ins w:id="189" w:author="Daniel Stewart" w:date="2022-01-27T12:04:00Z">
        <w:r w:rsidR="00A85EB0">
          <w:t xml:space="preserve">these </w:t>
        </w:r>
      </w:ins>
      <w:del w:id="190" w:author="Daniel Stewart" w:date="2022-01-27T12:04:00Z">
        <w:r w:rsidR="0037208A" w:rsidDel="00A85EB0">
          <w:delText>the</w:delText>
        </w:r>
      </w:del>
      <w:del w:id="191" w:author="Daniel Stewart" w:date="2022-01-27T12:03:00Z">
        <w:r w:rsidR="0037208A" w:rsidDel="00A85EB0">
          <w:delText>se</w:delText>
        </w:r>
      </w:del>
      <w:del w:id="192" w:author="Daniel Stewart" w:date="2022-01-27T12:04:00Z">
        <w:r w:rsidR="0037208A" w:rsidDel="00A85EB0">
          <w:delText xml:space="preserve"> </w:delText>
        </w:r>
      </w:del>
      <w:ins w:id="193" w:author="Daniel Stewart" w:date="2022-01-25T14:10:00Z">
        <w:r w:rsidR="000E1211">
          <w:t xml:space="preserve">were not </w:t>
        </w:r>
      </w:ins>
      <w:del w:id="194" w:author="Daniel Stewart" w:date="2022-01-25T14:10:00Z">
        <w:r w:rsidR="00262B74" w:rsidDel="000E1211">
          <w:delText>are</w:delText>
        </w:r>
        <w:r w:rsidR="0037208A" w:rsidDel="000E1211">
          <w:delText xml:space="preserve"> not necessarily </w:delText>
        </w:r>
      </w:del>
      <w:r w:rsidR="00686720">
        <w:t xml:space="preserve">the criteria by which these projects were </w:t>
      </w:r>
      <w:ins w:id="195" w:author="Daniel Stewart" w:date="2022-01-25T14:11:00Z">
        <w:r w:rsidR="000E1211">
          <w:t xml:space="preserve">assessed </w:t>
        </w:r>
      </w:ins>
      <w:del w:id="196" w:author="Daniel Stewart" w:date="2022-01-25T14:11:00Z">
        <w:r w:rsidR="00686720" w:rsidDel="000E1211">
          <w:delText xml:space="preserve">judged </w:delText>
        </w:r>
      </w:del>
      <w:r w:rsidR="00CE11A3">
        <w:t>by regulators</w:t>
      </w:r>
      <w:ins w:id="197" w:author="Eric Balke" w:date="2022-01-12T16:58:00Z">
        <w:del w:id="198" w:author="Daniel Stewart" w:date="2022-01-25T14:12:00Z">
          <w:r w:rsidR="00161C11" w:rsidDel="000E1211">
            <w:delText>;</w:delText>
          </w:r>
        </w:del>
      </w:ins>
      <w:ins w:id="199" w:author="Daniel Stewart" w:date="2022-01-25T14:12:00Z">
        <w:r w:rsidR="000E1211">
          <w:t>. T</w:t>
        </w:r>
      </w:ins>
      <w:ins w:id="200" w:author="Eric Balke" w:date="2022-01-12T16:58:00Z">
        <w:del w:id="201" w:author="Daniel Stewart" w:date="2022-01-25T14:12:00Z">
          <w:r w:rsidR="00161C11" w:rsidDel="000E1211">
            <w:delText xml:space="preserve"> t</w:delText>
          </w:r>
        </w:del>
      </w:ins>
      <w:del w:id="202" w:author="Eric Balke" w:date="2022-01-12T16:58:00Z">
        <w:r w:rsidR="00C32BA8" w:rsidDel="00161C11">
          <w:delText>. T</w:delText>
        </w:r>
      </w:del>
      <w:r w:rsidR="00C32BA8">
        <w:t>hey</w:t>
      </w:r>
      <w:r w:rsidR="3758D0C8" w:rsidRPr="3A5D7FCA">
        <w:t xml:space="preserve"> f</w:t>
      </w:r>
      <w:r w:rsidR="00C32BA8">
        <w:t>ound</w:t>
      </w:r>
      <w:r w:rsidR="3758D0C8" w:rsidRPr="3A5D7FCA">
        <w:t xml:space="preserve"> that</w:t>
      </w:r>
      <w:r w:rsidR="6399E85D" w:rsidRPr="3A5D7FCA">
        <w:t xml:space="preserve"> </w:t>
      </w:r>
      <w:r w:rsidR="01ADBB6B" w:rsidRPr="3A5D7FCA">
        <w:t>of</w:t>
      </w:r>
      <w:r w:rsidR="7F777C44" w:rsidRPr="3A5D7FCA">
        <w:t xml:space="preserve"> the 5</w:t>
      </w:r>
      <w:r w:rsidR="23B86DD8" w:rsidRPr="3A5D7FCA">
        <w:t>4</w:t>
      </w:r>
      <w:r w:rsidR="01ADBB6B" w:rsidRPr="3A5D7FCA">
        <w:t xml:space="preserve"> marshes visited in their study, </w:t>
      </w:r>
      <w:r w:rsidR="30C87259" w:rsidRPr="3A5D7FCA">
        <w:t>65</w:t>
      </w:r>
      <w:r w:rsidR="01ADBB6B" w:rsidRPr="3A5D7FCA">
        <w:t xml:space="preserve">% achieved their intended </w:t>
      </w:r>
      <w:r w:rsidR="79DA892C" w:rsidRPr="3A5D7FCA">
        <w:t xml:space="preserve">vegetated </w:t>
      </w:r>
      <w:r w:rsidR="2D53188E" w:rsidRPr="3A5D7FCA">
        <w:t>marsh area</w:t>
      </w:r>
      <w:r w:rsidR="01ADBB6B" w:rsidRPr="3A5D7FCA">
        <w:t xml:space="preserve">, </w:t>
      </w:r>
      <w:r w:rsidR="64D22217" w:rsidRPr="3A5D7FCA">
        <w:t>and 50</w:t>
      </w:r>
      <w:r w:rsidR="01ADBB6B" w:rsidRPr="3A5D7FCA">
        <w:t>% of sites possessed marsh vegetation comparable</w:t>
      </w:r>
      <w:r w:rsidR="27C9B752" w:rsidRPr="3A5D7FCA">
        <w:t xml:space="preserve"> in</w:t>
      </w:r>
      <w:r w:rsidR="01ADBB6B" w:rsidRPr="3A5D7FCA">
        <w:t xml:space="preserve"> native dominance to neighbouring reference s</w:t>
      </w:r>
      <w:r w:rsidR="15F8E26D" w:rsidRPr="3A5D7FCA">
        <w:t>ites</w:t>
      </w:r>
      <w:r w:rsidR="3C93B8D8" w:rsidRPr="3A5D7FCA">
        <w:t>.</w:t>
      </w:r>
    </w:p>
    <w:p w14:paraId="5082EFA8" w14:textId="5C2D59B2" w:rsidR="46F3B442" w:rsidRDefault="46F3B442" w:rsidP="00D95039"/>
    <w:p w14:paraId="201BDC6F" w14:textId="1EBCD8E2" w:rsidR="00070C94" w:rsidRDefault="1D5F28C3" w:rsidP="00D95039">
      <w:pPr>
        <w:rPr>
          <w:ins w:id="203" w:author="Daniel Stewart" w:date="2022-01-26T12:01:00Z"/>
        </w:rPr>
      </w:pPr>
      <w:r w:rsidRPr="3A5D7FCA">
        <w:t>Th</w:t>
      </w:r>
      <w:r w:rsidR="1D2FDB72" w:rsidRPr="3A5D7FCA">
        <w:t xml:space="preserve">ese reports described in detail the status </w:t>
      </w:r>
      <w:ins w:id="204" w:author="Daniel Stewart" w:date="2022-01-27T12:19:00Z">
        <w:r w:rsidR="00B5332F">
          <w:t>of</w:t>
        </w:r>
      </w:ins>
      <w:del w:id="205" w:author="Daniel Stewart" w:date="2022-01-27T12:18:00Z">
        <w:r w:rsidR="1D2FDB72" w:rsidRPr="3A5D7FCA" w:rsidDel="00B5332F">
          <w:delText>of many</w:delText>
        </w:r>
      </w:del>
      <w:r w:rsidR="1D2FDB72" w:rsidRPr="3A5D7FCA">
        <w:t xml:space="preserve"> created </w:t>
      </w:r>
      <w:ins w:id="206" w:author="Daniel Stewart" w:date="2022-01-27T12:19:00Z">
        <w:r w:rsidR="00B5332F">
          <w:t xml:space="preserve">tidal </w:t>
        </w:r>
      </w:ins>
      <w:r w:rsidR="1D2FDB72" w:rsidRPr="3A5D7FCA">
        <w:t xml:space="preserve">marshes, </w:t>
      </w:r>
      <w:r w:rsidR="7B7FD74B" w:rsidRPr="3A5D7FCA">
        <w:t xml:space="preserve">but </w:t>
      </w:r>
      <w:r w:rsidR="1D2FDB72" w:rsidRPr="3A5D7FCA">
        <w:t>t</w:t>
      </w:r>
      <w:r w:rsidR="7CB8AF42" w:rsidRPr="3A5D7FCA">
        <w:t xml:space="preserve">o </w:t>
      </w:r>
      <w:r w:rsidR="186BBE05" w:rsidRPr="3A5D7FCA">
        <w:t xml:space="preserve">our </w:t>
      </w:r>
      <w:r w:rsidR="360C5077" w:rsidRPr="3A5D7FCA">
        <w:t>knowledge</w:t>
      </w:r>
      <w:r w:rsidR="7CB8AF42" w:rsidRPr="3A5D7FCA">
        <w:t xml:space="preserve"> no research has</w:t>
      </w:r>
      <w:r w:rsidR="0D8E2315" w:rsidRPr="3A5D7FCA">
        <w:t xml:space="preserve"> attempted to </w:t>
      </w:r>
      <w:del w:id="207" w:author="Daniel Stewart" w:date="2022-01-27T12:19:00Z">
        <w:r w:rsidR="3AD4296D" w:rsidRPr="3A5D7FCA" w:rsidDel="00B5332F">
          <w:delText xml:space="preserve">formally </w:delText>
        </w:r>
      </w:del>
      <w:r w:rsidR="08973B25" w:rsidRPr="3A5D7FCA">
        <w:t>investigate</w:t>
      </w:r>
      <w:ins w:id="208" w:author="Daniel Stewart" w:date="2022-01-25T16:23:00Z">
        <w:r w:rsidR="00955294">
          <w:t xml:space="preserve"> the</w:t>
        </w:r>
      </w:ins>
      <w:del w:id="209" w:author="Daniel Stewart" w:date="2022-01-25T16:23:00Z">
        <w:r w:rsidR="7CB8AF42" w:rsidRPr="3A5D7FCA" w:rsidDel="00955294">
          <w:delText xml:space="preserve"> </w:delText>
        </w:r>
      </w:del>
      <w:del w:id="210" w:author="Daniel Stewart" w:date="2022-01-25T16:22:00Z">
        <w:r w:rsidR="7CB8AF42" w:rsidRPr="3A5D7FCA" w:rsidDel="00955294">
          <w:delText>the</w:delText>
        </w:r>
        <w:r w:rsidR="5165F66E" w:rsidRPr="3A5D7FCA" w:rsidDel="00955294">
          <w:delText xml:space="preserve"> </w:delText>
        </w:r>
      </w:del>
      <w:ins w:id="211" w:author="Daniel Stewart" w:date="2022-01-25T16:22:00Z">
        <w:r w:rsidR="00955294">
          <w:t xml:space="preserve"> </w:t>
        </w:r>
      </w:ins>
      <w:r w:rsidR="4EF4F5DC" w:rsidRPr="3A5D7FCA">
        <w:t xml:space="preserve">mechanisms behind </w:t>
      </w:r>
      <w:r w:rsidR="237159F0" w:rsidRPr="3A5D7FCA">
        <w:t>the</w:t>
      </w:r>
      <w:r w:rsidR="532150A7" w:rsidRPr="3A5D7FCA">
        <w:t>ir</w:t>
      </w:r>
      <w:r w:rsidR="41B1E3F9" w:rsidRPr="3A5D7FCA">
        <w:t xml:space="preserve"> </w:t>
      </w:r>
      <w:del w:id="212" w:author="Daniel Stewart" w:date="2022-01-26T11:53:00Z">
        <w:r w:rsidR="4EF4F5DC" w:rsidRPr="3A5D7FCA" w:rsidDel="006C03ED">
          <w:delText xml:space="preserve">success </w:delText>
        </w:r>
      </w:del>
      <w:ins w:id="213" w:author="Daniel Stewart" w:date="2022-01-26T11:54:00Z">
        <w:r w:rsidR="006C03ED">
          <w:t>success</w:t>
        </w:r>
      </w:ins>
      <w:ins w:id="214" w:author="Daniel Stewart" w:date="2022-01-26T12:08:00Z">
        <w:r w:rsidR="00257563">
          <w:t xml:space="preserve"> or failure</w:t>
        </w:r>
      </w:ins>
      <w:ins w:id="215" w:author="Daniel Stewart" w:date="2022-01-26T11:53:00Z">
        <w:r w:rsidR="006C03ED" w:rsidRPr="3A5D7FCA">
          <w:t xml:space="preserve"> </w:t>
        </w:r>
      </w:ins>
      <w:del w:id="216" w:author="Daniel Stewart" w:date="2022-01-26T11:52:00Z">
        <w:r w:rsidR="1133E348" w:rsidRPr="3A5D7FCA" w:rsidDel="006C03ED">
          <w:delText>or failure</w:delText>
        </w:r>
        <w:r w:rsidR="00061FD3" w:rsidDel="006C03ED">
          <w:delText xml:space="preserve"> </w:delText>
        </w:r>
      </w:del>
      <w:r w:rsidR="00061FD3">
        <w:t>in the FRE</w:t>
      </w:r>
      <w:r w:rsidR="608B9A6E" w:rsidRPr="3A5D7FCA">
        <w:t>.</w:t>
      </w:r>
      <w:r w:rsidR="3B56808D" w:rsidRPr="3A5D7FCA">
        <w:t xml:space="preserve"> One of the challenges to such an investigation is </w:t>
      </w:r>
      <w:r w:rsidR="3B56808D" w:rsidRPr="00161C11">
        <w:rPr>
          <w:rPrChange w:id="217" w:author="Eric Balke" w:date="2022-01-12T16:59:00Z">
            <w:rPr>
              <w:i/>
              <w:iCs/>
            </w:rPr>
          </w:rPrChange>
        </w:rPr>
        <w:t>defining</w:t>
      </w:r>
      <w:r w:rsidR="3B56808D" w:rsidRPr="00E14013">
        <w:rPr>
          <w:i/>
          <w:iCs/>
        </w:rPr>
        <w:t xml:space="preserve"> </w:t>
      </w:r>
      <w:r w:rsidR="3B56808D" w:rsidRPr="3A5D7FCA">
        <w:t>proj</w:t>
      </w:r>
      <w:r w:rsidR="35741C4B" w:rsidRPr="3A5D7FCA">
        <w:t>e</w:t>
      </w:r>
      <w:r w:rsidR="3B56808D" w:rsidRPr="3A5D7FCA">
        <w:t xml:space="preserve">ct </w:t>
      </w:r>
      <w:ins w:id="218" w:author="Daniel Stewart" w:date="2022-01-26T11:54:00Z">
        <w:r w:rsidR="006C03ED">
          <w:t>“</w:t>
        </w:r>
      </w:ins>
      <w:r w:rsidR="3B56808D" w:rsidRPr="3A5D7FCA">
        <w:t>success</w:t>
      </w:r>
      <w:ins w:id="219" w:author="Daniel Stewart" w:date="2022-01-26T11:54:00Z">
        <w:r w:rsidR="006C03ED">
          <w:t>”</w:t>
        </w:r>
      </w:ins>
      <w:r w:rsidR="3B56808D" w:rsidRPr="3A5D7FCA">
        <w:t>,</w:t>
      </w:r>
      <w:ins w:id="220" w:author="Daniel Stewart" w:date="2022-01-26T11:54:00Z">
        <w:r w:rsidR="006C03ED">
          <w:t xml:space="preserve"> </w:t>
        </w:r>
      </w:ins>
      <w:ins w:id="221" w:author="Daniel Stewart" w:date="2022-01-26T11:55:00Z">
        <w:r w:rsidR="006C03ED">
          <w:t>as this word is imprecise</w:t>
        </w:r>
      </w:ins>
      <w:ins w:id="222" w:author="Daniel Stewart" w:date="2022-01-26T11:56:00Z">
        <w:r w:rsidR="006C03ED">
          <w:t xml:space="preserve">, often controversial in ecology, and </w:t>
        </w:r>
      </w:ins>
      <w:ins w:id="223" w:author="Daniel Stewart" w:date="2022-01-26T11:59:00Z">
        <w:r w:rsidR="00070C94">
          <w:t>the</w:t>
        </w:r>
      </w:ins>
      <w:ins w:id="224" w:author="Daniel Stewart" w:date="2022-01-26T11:57:00Z">
        <w:r w:rsidR="006C03ED">
          <w:t xml:space="preserve"> definition</w:t>
        </w:r>
      </w:ins>
      <w:ins w:id="225" w:author="Daniel Stewart" w:date="2022-01-26T12:00:00Z">
        <w:r w:rsidR="00070C94">
          <w:t xml:space="preserve"> can vary</w:t>
        </w:r>
      </w:ins>
      <w:ins w:id="226" w:author="Daniel Stewart" w:date="2022-01-26T11:57:00Z">
        <w:r w:rsidR="006C03ED">
          <w:t xml:space="preserve"> </w:t>
        </w:r>
      </w:ins>
      <w:ins w:id="227" w:author="Daniel Stewart" w:date="2022-01-26T12:03:00Z">
        <w:r w:rsidR="00257563">
          <w:t xml:space="preserve">among organizations and individuals </w:t>
        </w:r>
      </w:ins>
      <w:r w:rsidR="006C03ED">
        <w:fldChar w:fldCharType="begin"/>
      </w:r>
      <w:r w:rsidR="00070C94">
        <w:instrText xml:space="preserve"> ADDIN ZOTERO_ITEM CSL_CITATION {"citationID":"MZHRSt6m","properties":{"formattedCitation":"(Kentula 2000; Zedler &amp; Callaway 2000)","plainCitation":"(Kentula 2000; Zedler &amp; Callaway 2000)","noteIndex":0},"citationItems":[{"id":1882,"uris":["http://zotero.org/users/6112721/items/7RGWW3U3"],"uri":["http://zotero.org/users/6112721/items/7RGWW3U3"],"itemData":{"id":1882,"type":"article-journal","abstract":"The task of determining the success of wetland restoration has long been challenging and sometimes contentious because success is an imprecise term that means different things in different situations and to different people. Compliance success is determined by evaluating compliance with the terms of an agreement, e.g. a contract or permit, whereas functional success is determined by evaluating whether the ecological functions of the system have been restored. Compliance and functional success have historically focused on the individual project (the site being restored); we are only beginning to consider another important factor, the success of restoration at the landscape scale. Landscape success is a measure of how restoration (or management, in general) has contributed to the ecological integrity of the region or landscape and to achievement of goals such as the maintenance of biodiversity. The utility of all deﬁnitions of success is ultimately constrained by the current status of the science of restoration ecology and by our ability to use that information to make sound management decisions and to establish measurable success criteria. Measurements of vegetation are most commonly used in evaluations of restoration projects, with less frequent analysis of soils, fauna, and hydrologic characteristics. Although particular characteristics of projects, such as vegetative cover and production, can resemble those in similar naturally occurring wetlands, overall functional equivalency has not been demonstrated. However, ongoing research is providing information on what can and cannot be accomplished, valuable insights on how to correct mistakes, and new approaches to deﬁning success. The challenge is how to recognize and deal with the uncertainty, given that projects are ecologically young and that our knowledge of the process of restoration is evolving. One way to deal with the uncertainty is to use scientiﬁc principles of hypothesis testing and model building in an adaptive management framework. In this way, options can be systematically evaluated and needs for corrective actions identiﬁed when a project is not progressing toward goals. By taking such an approach we can improve our ability to reliably restore wetlands while contributing to our understanding of the basic structure and function of ecosystems. Published by Elsevier Science B.V.","container-title":"Ecological Engineering","DOI":"10.1016/S0925-8574(00)00076-8","ISSN":"09258574","issue":"3-4","journalAbbreviation":"Ecological Engineering","language":"en","page":"199-209","source":"DOI.org (Crossref)","title":"Perspectives on setting success criteria for wetland restoration","volume":"15","author":[{"family":"Kentula","given":"Mary E"}],"issued":{"date-parts":[["2000",7]]}}},{"id":1880,"uris":["http://zotero.org/users/6112721/items/LHHYXYJM"],"uri":["http://zotero.org/users/6112721/items/LHHYXYJM"],"itemData":{"id":1880,"type":"article-journal","abstract":"New terminology is needed for the assessment of wetland restoration projects, focusing on progress towards ecological goals rather than the yes/no alternative of success versus failure. Mitigation projects should be evaluated based on ‘compliance’ of speciﬁc mitigation criteria. Peer-reviewed assessments of wetland restoration projects have focused on appropriate parameters (topographic, hydrologic, soil, vegetation, and animal components); however, for the most part, they have evaluated small, newly restored wetlands over the short-term with little repeated sampling. Future assessments should focus on understanding problems at a particular site by identifying cause – effect mechanisms. We review a case study from San Diego Bay where detailed assessments led to the identiﬁcation of problems and subsequent management alternatives. We also recommend the use of two novel approaches: experimentation and the evaluation of ecosystem resiliency to unplanned disturbances. These assessments will provide a better understanding of ecosystem functioning and enhance current comparisons of natural and restored systems. A stronger science base for wetland restoration and adaptive management do not guarantee that restoration targets will be reached; however, these approaches will identify the causes of problems and allow us to predict whether or not restoration targets can be reached in a timely manner. © 2000 Elsevier Science B.V. All rights reserved.","container-title":"Ecological Engineering","DOI":"10.1016/S0925-8574(00)00077-X","ISSN":"09258574","issue":"3-4","journalAbbreviation":"Ecological Engineering","language":"en","page":"211-225","source":"DOI.org (Crossref)","title":"Evaluating the progress of engineered tidal wetlands","volume":"15","author":[{"family":"Zedler","given":"Joy B"},{"family":"Callaway","given":"John C"}],"issued":{"date-parts":[["2000",7]]}}}],"schema":"https://github.com/citation-style-language/schema/raw/master/csl-citation.json"} </w:instrText>
      </w:r>
      <w:r w:rsidR="006C03ED">
        <w:fldChar w:fldCharType="separate"/>
      </w:r>
      <w:r w:rsidR="00070C94">
        <w:rPr>
          <w:noProof/>
        </w:rPr>
        <w:t>(Kentula 2000; Zedler &amp; Callaway 2000)</w:t>
      </w:r>
      <w:r w:rsidR="006C03ED">
        <w:fldChar w:fldCharType="end"/>
      </w:r>
      <w:ins w:id="228" w:author="Daniel Stewart" w:date="2022-01-26T11:57:00Z">
        <w:r w:rsidR="006C03ED">
          <w:t>.</w:t>
        </w:r>
      </w:ins>
      <w:ins w:id="229" w:author="Daniel Stewart" w:date="2022-01-26T12:03:00Z">
        <w:r w:rsidR="00257563">
          <w:t xml:space="preserve"> </w:t>
        </w:r>
      </w:ins>
      <w:ins w:id="230" w:author="Daniel Stewart" w:date="2022-01-27T12:27:00Z">
        <w:r w:rsidR="00FE1470">
          <w:t>T</w:t>
        </w:r>
      </w:ins>
      <w:ins w:id="231" w:author="Daniel Stewart" w:date="2022-01-27T12:26:00Z">
        <w:r w:rsidR="00FE1470">
          <w:t xml:space="preserve">his disunity </w:t>
        </w:r>
      </w:ins>
      <w:ins w:id="232" w:author="Daniel Stewart" w:date="2022-01-27T12:29:00Z">
        <w:r w:rsidR="00FE1470">
          <w:t xml:space="preserve">is further </w:t>
        </w:r>
      </w:ins>
      <w:ins w:id="233" w:author="Daniel Stewart" w:date="2022-01-27T12:26:00Z">
        <w:r w:rsidR="00FE1470">
          <w:t xml:space="preserve">compounded by a </w:t>
        </w:r>
      </w:ins>
      <w:r w:rsidR="00E37A0A">
        <w:t xml:space="preserve">lack of </w:t>
      </w:r>
      <w:del w:id="234" w:author="Daniel Stewart" w:date="2022-01-26T11:55:00Z">
        <w:r w:rsidR="6891F7FE" w:rsidRPr="3A5D7FCA" w:rsidDel="006C03ED">
          <w:delText xml:space="preserve"> </w:delText>
        </w:r>
      </w:del>
      <w:del w:id="235" w:author="Daniel Stewart" w:date="2022-01-26T12:00:00Z">
        <w:r w:rsidR="1F451E5B" w:rsidRPr="3A5D7FCA" w:rsidDel="00070C94">
          <w:delText>as</w:delText>
        </w:r>
      </w:del>
      <w:del w:id="236" w:author="Daniel Stewart" w:date="2022-01-26T12:04:00Z">
        <w:r w:rsidR="1F451E5B" w:rsidRPr="3A5D7FCA" w:rsidDel="00257563">
          <w:delText xml:space="preserve"> indicated by</w:delText>
        </w:r>
      </w:del>
      <w:del w:id="237" w:author="Daniel Stewart" w:date="2022-01-26T12:16:00Z">
        <w:r w:rsidR="1F451E5B" w:rsidRPr="3A5D7FCA" w:rsidDel="0086468D">
          <w:delText xml:space="preserve"> the</w:delText>
        </w:r>
        <w:r w:rsidR="645099F0" w:rsidRPr="3A5D7FCA" w:rsidDel="0086468D">
          <w:delText xml:space="preserve"> </w:delText>
        </w:r>
        <w:r w:rsidR="5DEA038C" w:rsidRPr="3A5D7FCA" w:rsidDel="0086468D">
          <w:delText xml:space="preserve">wide </w:delText>
        </w:r>
      </w:del>
      <w:del w:id="238" w:author="Daniel Stewart" w:date="2022-01-27T12:26:00Z">
        <w:r w:rsidR="5DEA038C" w:rsidRPr="3A5D7FCA" w:rsidDel="00FE1470">
          <w:delText xml:space="preserve">variety </w:delText>
        </w:r>
      </w:del>
      <w:ins w:id="239" w:author="Daniel Stewart" w:date="2022-01-26T15:33:00Z">
        <w:r w:rsidR="00CD7041">
          <w:t>standardized</w:t>
        </w:r>
      </w:ins>
      <w:del w:id="240" w:author="Daniel Stewart" w:date="2022-01-26T15:33:00Z">
        <w:r w:rsidR="5DEA038C" w:rsidRPr="3A5D7FCA" w:rsidDel="00CD7041">
          <w:delText>of</w:delText>
        </w:r>
        <w:r w:rsidR="2D4A4B16" w:rsidRPr="3A5D7FCA" w:rsidDel="00CD7041">
          <w:delText xml:space="preserve"> </w:delText>
        </w:r>
        <w:r w:rsidR="1F451E5B" w:rsidRPr="3A5D7FCA" w:rsidDel="00CD7041">
          <w:delText>me</w:delText>
        </w:r>
      </w:del>
      <w:del w:id="241" w:author="Daniel Stewart" w:date="2022-01-27T12:28:00Z">
        <w:r w:rsidR="1F451E5B" w:rsidRPr="3A5D7FCA" w:rsidDel="00FE1470">
          <w:delText>trics</w:delText>
        </w:r>
        <w:r w:rsidR="00230431" w:rsidRPr="3A5D7FCA" w:rsidDel="00FE1470">
          <w:delText xml:space="preserve"> </w:delText>
        </w:r>
        <w:r w:rsidR="13D53C38" w:rsidRPr="3A5D7FCA" w:rsidDel="00FE1470">
          <w:delText xml:space="preserve">employed in </w:delText>
        </w:r>
      </w:del>
      <w:ins w:id="242" w:author="Daniel Stewart" w:date="2022-01-26T12:08:00Z">
        <w:r w:rsidR="00D21089">
          <w:t xml:space="preserve"> </w:t>
        </w:r>
      </w:ins>
      <w:del w:id="243" w:author="Daniel Stewart" w:date="2022-01-26T12:08:00Z">
        <w:r w:rsidR="00230431" w:rsidRPr="3A5D7FCA" w:rsidDel="00D21089">
          <w:delText xml:space="preserve">wetland </w:delText>
        </w:r>
      </w:del>
      <w:r w:rsidR="00230431" w:rsidRPr="3A5D7FCA">
        <w:t>monitoring pr</w:t>
      </w:r>
      <w:ins w:id="244" w:author="Daniel Stewart" w:date="2022-01-27T12:28:00Z">
        <w:r w:rsidR="00FE1470">
          <w:t>otocols in the region, which several authors have</w:t>
        </w:r>
      </w:ins>
      <w:ins w:id="245" w:author="Daniel Stewart" w:date="2022-01-27T12:30:00Z">
        <w:r w:rsidR="00FE1470">
          <w:t xml:space="preserve"> </w:t>
        </w:r>
      </w:ins>
      <w:ins w:id="246" w:author="Daniel Stewart" w:date="2022-01-27T12:43:00Z">
        <w:r w:rsidR="000A2D8D">
          <w:t>already brought to light</w:t>
        </w:r>
      </w:ins>
      <w:del w:id="247" w:author="Daniel Stewart" w:date="2022-01-27T12:28:00Z">
        <w:r w:rsidR="00230431" w:rsidRPr="3A5D7FCA" w:rsidDel="00FE1470">
          <w:delText>ograms</w:delText>
        </w:r>
      </w:del>
      <w:ins w:id="248" w:author="Daniel Stewart" w:date="2022-01-27T12:25:00Z">
        <w:r w:rsidR="0075208F">
          <w:t xml:space="preserve"> </w:t>
        </w:r>
      </w:ins>
      <w:del w:id="249" w:author="Daniel Stewart" w:date="2022-01-27T12:25:00Z">
        <w:r w:rsidR="12E522A3" w:rsidRPr="3A5D7FCA" w:rsidDel="0075208F">
          <w:delText xml:space="preserve"> </w:delText>
        </w:r>
      </w:del>
      <w:del w:id="250" w:author="Daniel Stewart" w:date="2022-01-27T12:21:00Z">
        <w:r w:rsidR="12E522A3" w:rsidRPr="3A5D7FCA" w:rsidDel="0075208F">
          <w:delText>to date</w:delText>
        </w:r>
        <w:r w:rsidR="00895739" w:rsidDel="0075208F">
          <w:delText xml:space="preserve"> </w:delText>
        </w:r>
      </w:del>
      <w:r w:rsidR="00895739">
        <w:fldChar w:fldCharType="begin"/>
      </w:r>
      <w:r w:rsidR="00B1111F">
        <w:instrText xml:space="preserve"> ADDIN ZOTERO_ITEM CSL_CITATION {"citationID":"die4tlAR","properties":{"formattedCitation":"(Levings 2000; Adams &amp; Williams 2004; Bradford et al. 2017)","plainCitation":"(Levings 2000; Adams &amp; Williams 2004; Bradford et al. 2017)","noteIndex":0},"citationItems":[{"id":1890,"uris":["http://zotero.org/users/6112721/items/WGSUHUKQ"],"uri":["http://zotero.org/users/6112721/items/WGSUHUKQ"],"itemData":{"id":1890,"type":"chapter","abstract":"A comprehensive fisheries management strategy to ensure sustainability of salmon and steelhead needs to arrest and reverse the ongoing and piecemeal loss of estuarine fish habitat in the northeast Pacific. Prevention, mitigation, compensation, and restoration are techniques used by Canadian fisheries agencies when managing estuarine fish habitat for no net loss of productive capacity. In the context of the Department of Fisheries and Oceans habitat management policy, mitigation includes prevention, alternate siting, modification of proposals, ecological zoning, or other techniques used for avoiding site-specific damage. Mitigation by alternate siting and ecolog­ ical zoning has been used extensively in the Fraser River estuary, where a comprehensive, large scale database was developed to determine the fisheries values of specific sites. In the Fraser River estuary and other British Columbia estuaries there have been more than 100 situations where compensation has been applied in efforts to recover productive capacity due to losses. Vegetation transplanting, channelization, construction of intertidal islands, creation of artificial reefs, and lowering the elevation of terrestrial habitat were some of the techniques used. The success of the compensation projects has been mixed. Some major shortcomings are the lack of performance criteria and remedial action where projects have failed. Habitat restoration is also being used as a strategy to achieve net gain in productive capacity, but few projects have been adequately evaluated. Better design criteria, long-term monitoring and use of the basic principles of adaptive management are needed to improve the success rate of both compensation and restoration projects. It will be very difficult to achieve sustainability of estuarine habitats because of the lack of comprehensive followup studies to assess performance of the projects and the ongoing disruption of small habitat areas.","container-title":"Sustainable Fisheries Management","edition":"1st Edition","event-place":"Boca Raton","ISBN":"978-0-429-10441-1","language":"en","page":"341-347","publisher":"CRC Press","publisher-place":"Boca Raton","source":"Zotero","title":"An overview assessment of compensation and mitigation techniques used to assist fish habitat management in British Columbia estuaries","editor":[{"family":"Knudsen","given":"E.E."},{"family":"Steward","given":"C.R."},{"family":"MacDonald","given":"D.D."},{"family":"Williams","given":"J.E."},{"family":"Reiser","given":"D.W"}],"author":[{"family":"Levings","given":"C.D."}],"issued":{"date-parts":[["2000"]]}}},{"id":886,"uris":["http://zotero.org/users/6112721/items/KKDSKZWG"],"uri":["http://zotero.org/users/6112721/items/KKDSKZWG"],"itemData":{"id":886,"type":"chapter","abstract":"Tidal marshes support important habitat for the fish and wildlife of the Fraser River estuary.\nThe presence and distribution of plant species within these marshes are governed by salinity and tidal inundation.\nThese parameters are in turn related to the location ofthe salt wedge within the estuary. Distinct salt-,\nbrackish-, and fresh-marsh species assemblages occur throughout the estuary as a result of these influences.\nPast human activities have resulted in the net loss of tidal marsh, impacting the estuary's ability to\nsustain fish and wildlife.\nTidal-marsh creation is a technical tool to achieve environmentally sustainable development within the\nestuary. Early marsh-creation efforts achieved limited success. Deficiencies in project performance were\nprimarily a result of poor quality assurance and control during site preparation and planting. Recent efforts\nhave achieved excellent success in establishing tidal marshes through an intense focus on compliance with\nsound design criteria.","collection-title":"Geological Survey of Canada, Bulletin","container-title":"Fraser River Delta, British Columbia: Issues of an Urban Estuary","language":"en","note":"DOI: 10.4095/215772","page":"147-172","source":"DOI.org (Crossref)","title":"Tidal marshes of the Fraser River estuary: composition, structure, and a history of marsh creation efforts to 1997","title-short":"Fraser River Delta, British Columbia","volume":"567","author":[{"family":"Adams","given":"M A"},{"family":"Williams","given":"G L"}],"editor":[{"family":"Groulx","given":"D C"},{"family":"Luternauer","given":"J L"},{"family":"Bilderback","given":"D E"}],"accessed":{"date-parts":[["2021",9,7]]},"issued":{"date-parts":[["2004"]]}}},{"id":1713,"uris":["http://zotero.org/users/6112721/items/SKRU7ISB"],"uri":["http://zotero.org/users/6112721/items/SKRU7ISB"],"itemData":{"id":1713,"type":"report","collection-title":"DFO Can. Sci. Advis. Sec. Res. Doc.","event-place":"Ottawa","language":"en","number":"2017/033","page":"vi + 26","publisher":"Fisheries and Oceans Canada","publisher-place":"Ottawa","source":"Zotero","title":"Monitoring fish habitat compensation in the Pacific region: lessons from the past 30 years","author":[{"family":"Bradford","given":"Michael J"},{"family":"Macdonald","given":"J Stevenson"},{"family":"Levings","given":"Colin D"}],"issued":{"date-parts":[["2017"]]}}}],"schema":"https://github.com/citation-style-language/schema/raw/master/csl-citation.json"} </w:instrText>
      </w:r>
      <w:r w:rsidR="00895739">
        <w:fldChar w:fldCharType="separate"/>
      </w:r>
      <w:r w:rsidR="00C73DCE">
        <w:rPr>
          <w:noProof/>
        </w:rPr>
        <w:t>(Levings 2000; Adams &amp; Williams 2004; Bradford et al. 2017)</w:t>
      </w:r>
      <w:r w:rsidR="00895739">
        <w:fldChar w:fldCharType="end"/>
      </w:r>
      <w:r w:rsidR="00230431" w:rsidRPr="3A5D7FCA">
        <w:t>.</w:t>
      </w:r>
      <w:ins w:id="251" w:author="Daniel Stewart" w:date="2022-01-26T12:02:00Z">
        <w:r w:rsidR="00070C94">
          <w:t xml:space="preserve"> For the purposes of this report, we deviate from the yes/no terms of “success” or “failure”</w:t>
        </w:r>
      </w:ins>
      <w:ins w:id="252" w:author="Daniel Stewart" w:date="2022-01-27T12:31:00Z">
        <w:r w:rsidR="000764E4">
          <w:t xml:space="preserve">, acknowledging that even “failed” sites </w:t>
        </w:r>
      </w:ins>
      <w:ins w:id="253" w:author="Daniel Stewart" w:date="2022-01-27T12:45:00Z">
        <w:r w:rsidR="000A2D8D">
          <w:t>possess</w:t>
        </w:r>
      </w:ins>
      <w:ins w:id="254" w:author="Daniel Stewart" w:date="2022-01-27T12:31:00Z">
        <w:r w:rsidR="000764E4">
          <w:t xml:space="preserve"> ecological values,</w:t>
        </w:r>
      </w:ins>
      <w:ins w:id="255" w:author="Daniel Stewart" w:date="2022-01-26T12:02:00Z">
        <w:r w:rsidR="00070C94">
          <w:t xml:space="preserve"> and instead </w:t>
        </w:r>
      </w:ins>
      <w:ins w:id="256" w:author="Daniel Stewart" w:date="2022-01-26T15:58:00Z">
        <w:r w:rsidR="00E01B21">
          <w:t xml:space="preserve">focus on </w:t>
        </w:r>
      </w:ins>
      <w:ins w:id="257" w:author="Daniel Stewart" w:date="2022-01-26T12:05:00Z">
        <w:r w:rsidR="00257563">
          <w:t>“</w:t>
        </w:r>
      </w:ins>
      <w:r w:rsidR="00E37A0A">
        <w:t>persistence</w:t>
      </w:r>
      <w:ins w:id="258" w:author="Daniel Stewart" w:date="2022-01-26T12:05:00Z">
        <w:r w:rsidR="00257563">
          <w:t>”</w:t>
        </w:r>
      </w:ins>
      <w:ins w:id="259" w:author="Daniel Stewart" w:date="2022-01-26T12:09:00Z">
        <w:r w:rsidR="00D21089">
          <w:t xml:space="preserve">, which we define as the ability of </w:t>
        </w:r>
      </w:ins>
      <w:ins w:id="260" w:author="Daniel Stewart" w:date="2022-01-27T12:44:00Z">
        <w:r w:rsidR="000A2D8D">
          <w:t xml:space="preserve">these projects </w:t>
        </w:r>
      </w:ins>
      <w:ins w:id="261" w:author="Daniel Stewart" w:date="2022-01-26T12:09:00Z">
        <w:r w:rsidR="00D21089">
          <w:t xml:space="preserve">to </w:t>
        </w:r>
      </w:ins>
      <w:ins w:id="262" w:author="Daniel Stewart" w:date="2022-01-26T12:20:00Z">
        <w:r w:rsidR="00C96608">
          <w:t xml:space="preserve">function </w:t>
        </w:r>
      </w:ins>
      <w:ins w:id="263" w:author="Daniel Stewart" w:date="2022-01-27T12:44:00Z">
        <w:r w:rsidR="000A2D8D">
          <w:t xml:space="preserve">as </w:t>
        </w:r>
      </w:ins>
      <w:r w:rsidR="00E37A0A">
        <w:t xml:space="preserve">native tidal marshes </w:t>
      </w:r>
      <w:ins w:id="264" w:author="Daniel Stewart" w:date="2022-01-27T12:46:00Z">
        <w:r w:rsidR="000A2D8D">
          <w:t>with</w:t>
        </w:r>
      </w:ins>
      <w:ins w:id="265" w:author="Daniel Stewart" w:date="2022-01-26T12:10:00Z">
        <w:r w:rsidR="00D21089">
          <w:t>in the</w:t>
        </w:r>
      </w:ins>
      <w:ins w:id="266" w:author="Daniel Stewart" w:date="2022-01-26T15:58:00Z">
        <w:r w:rsidR="00E01B21">
          <w:t xml:space="preserve"> </w:t>
        </w:r>
      </w:ins>
      <w:r w:rsidR="00E37A0A">
        <w:t xml:space="preserve">greater </w:t>
      </w:r>
      <w:ins w:id="267" w:author="Daniel Stewart" w:date="2022-01-26T15:58:00Z">
        <w:r w:rsidR="00E01B21">
          <w:t>environmental</w:t>
        </w:r>
      </w:ins>
      <w:ins w:id="268" w:author="Daniel Stewart" w:date="2022-01-26T12:10:00Z">
        <w:r w:rsidR="00D21089">
          <w:t xml:space="preserve"> context of the FRE</w:t>
        </w:r>
      </w:ins>
      <w:r w:rsidR="00E01B21">
        <w:fldChar w:fldCharType="begin"/>
      </w:r>
      <w:r w:rsidR="008D0521">
        <w:instrText xml:space="preserve"> ADDIN ZOTERO_ITEM CSL_CITATION {"citationID":"34iO1ltU","properties":{"formattedCitation":"(Zedler &amp; Callaway 2000)","plainCitation":"(Zedler &amp; Callaway 2000)","noteIndex":0},"citationItems":[{"id":1880,"uris":["http://zotero.org/users/6112721/items/LHHYXYJM"],"uri":["http://zotero.org/users/6112721/items/LHHYXYJM"],"itemData":{"id":1880,"type":"article-journal","abstract":"New terminology is needed for the assessment of wetland restoration projects, focusing on progress towards ecological goals rather than the yes/no alternative of success versus failure. Mitigation projects should be evaluated based on ‘compliance’ of speciﬁc mitigation criteria. Peer-reviewed assessments of wetland restoration projects have focused on appropriate parameters (topographic, hydrologic, soil, vegetation, and animal components); however, for the most part, they have evaluated small, newly restored wetlands over the short-term with little repeated sampling. Future assessments should focus on understanding problems at a particular site by identifying cause – effect mechanisms. We review a case study from San Diego Bay where detailed assessments led to the identiﬁcation of problems and subsequent management alternatives. We also recommend the use of two novel approaches: experimentation and the evaluation of ecosystem resiliency to unplanned disturbances. These assessments will provide a better understanding of ecosystem functioning and enhance current comparisons of natural and restored systems. A stronger science base for wetland restoration and adaptive management do not guarantee that restoration targets will be reached; however, these approaches will identify the causes of problems and allow us to predict whether or not restoration targets can be reached in a timely manner. © 2000 Elsevier Science B.V. All rights reserved.","container-title":"Ecological Engineering","DOI":"10.1016/S0925-8574(00)00077-X","ISSN":"09258574","issue":"3-4","journalAbbreviation":"Ecological Engineering","language":"en","page":"211-225","source":"DOI.org (Crossref)","title":"Evaluating the progress of engineered tidal wetlands","volume":"15","author":[{"family":"Zedler","given":"Joy B"},{"family":"Callaway","given":"John C"}],"issued":{"date-parts":[["2000",7]]}}}],"schema":"https://github.com/citation-style-language/schema/raw/master/csl-citation.json"} </w:instrText>
      </w:r>
      <w:r w:rsidR="004F0ACE">
        <w:fldChar w:fldCharType="separate"/>
      </w:r>
      <w:r w:rsidR="00E01B21">
        <w:fldChar w:fldCharType="end"/>
      </w:r>
      <w:ins w:id="269" w:author="Daniel Stewart" w:date="2022-01-26T12:02:00Z">
        <w:r w:rsidR="00257563">
          <w:t xml:space="preserve">. </w:t>
        </w:r>
      </w:ins>
    </w:p>
    <w:p w14:paraId="6DEFBDCD" w14:textId="77777777" w:rsidR="00070C94" w:rsidRDefault="00070C94" w:rsidP="00D95039">
      <w:pPr>
        <w:rPr>
          <w:ins w:id="270" w:author="Daniel Stewart" w:date="2022-01-26T12:01:00Z"/>
        </w:rPr>
      </w:pPr>
    </w:p>
    <w:p w14:paraId="66AB6FEB" w14:textId="1F39C4F1" w:rsidR="42F6C84D" w:rsidRDefault="00230431" w:rsidP="00D95039">
      <w:del w:id="271" w:author="Daniel Stewart" w:date="2022-01-26T12:05:00Z">
        <w:r w:rsidRPr="3A5D7FCA" w:rsidDel="00257563">
          <w:delText xml:space="preserve"> </w:delText>
        </w:r>
      </w:del>
      <w:del w:id="272" w:author="Daniel Stewart" w:date="2022-01-26T12:39:00Z">
        <w:r w:rsidRPr="3A5D7FCA" w:rsidDel="000E3FA6">
          <w:delText>Coverage by tidal marsh</w:delText>
        </w:r>
      </w:del>
      <w:ins w:id="273" w:author="Daniel Stewart" w:date="2022-01-26T12:39:00Z">
        <w:r w:rsidR="000E3FA6">
          <w:t>Vegetative cover</w:t>
        </w:r>
      </w:ins>
      <w:del w:id="274" w:author="Daniel Stewart" w:date="2022-01-26T12:39:00Z">
        <w:r w:rsidRPr="3A5D7FCA" w:rsidDel="000E3FA6">
          <w:delText xml:space="preserve"> vegetation</w:delText>
        </w:r>
      </w:del>
      <w:r w:rsidRPr="3A5D7FCA">
        <w:t xml:space="preserve"> is </w:t>
      </w:r>
      <w:del w:id="275" w:author="Daniel Stewart" w:date="2022-01-26T12:21:00Z">
        <w:r w:rsidRPr="3A5D7FCA" w:rsidDel="00C96608">
          <w:delText xml:space="preserve">often </w:delText>
        </w:r>
      </w:del>
      <w:ins w:id="276" w:author="Daniel Stewart" w:date="2022-01-26T12:46:00Z">
        <w:r w:rsidR="001F688F">
          <w:t xml:space="preserve">commonly </w:t>
        </w:r>
      </w:ins>
      <w:ins w:id="277" w:author="Daniel Stewart" w:date="2022-01-26T12:44:00Z">
        <w:r w:rsidR="001F688F">
          <w:t>used to evaluate</w:t>
        </w:r>
      </w:ins>
      <w:ins w:id="278" w:author="Daniel Stewart" w:date="2022-01-26T12:45:00Z">
        <w:r w:rsidR="001F688F">
          <w:t xml:space="preserve"> created tidal marshes</w:t>
        </w:r>
      </w:ins>
      <w:ins w:id="279" w:author="Daniel Stewart" w:date="2022-01-26T15:34:00Z">
        <w:r w:rsidR="00CD7041">
          <w:t>,</w:t>
        </w:r>
      </w:ins>
      <w:del w:id="280" w:author="Daniel Stewart" w:date="2022-01-26T15:34:00Z">
        <w:r w:rsidR="001F688F" w:rsidDel="00CD7041">
          <w:fldChar w:fldCharType="begin"/>
        </w:r>
        <w:r w:rsidR="001F688F" w:rsidDel="00CD7041">
          <w:delInstrText xml:space="preserve"> ADDIN ZOTERO_ITEM CSL_CITATION {"citationID":"VwrO4bDZ","properties":{"formattedCitation":"(Kentula 2000; Zedler &amp; Callaway 2000; Broome et al. 2019)","plainCitation":"(Kentula 2000; Zedler &amp; Callaway 2000; Broome et al. 2019)","noteIndex":0},"citationItems":[{"id":1882,"uris":["http://zotero.org/users/6112721/items/7RGWW3U3"],"uri":["http://zotero.org/users/6112721/items/7RGWW3U3"],"itemData":{"id":1882,"type":"article-journal","abstract":"The task of determining the success of wetland restoration has long been challenging and sometimes contentious because success is an imprecise term that means different things in different situations and to different people. Compliance success is determined by evaluating compliance with the terms of an agreement, e.g. a contract or permit, whereas functional success is determined by evaluating whether the ecological functions of the system have been restored. Compliance and functional success have historically focused on the individual project (the site being restored); we are only beginning to consider another important factor, the success of restoration at the landscape scale. Landscape success is a measure of how restoration (or management, in general) has contributed to the ecological integrity of the region or landscape and to achievement of goals such as the maintenance of biodiversity. The utility of all deﬁnitions of success is ultimately constrained by the current status of the science of restoration ecology and by our ability to use that information to make sound management decisions and to establish measurable success criteria. Measurements of vegetation are most commonly used in evaluations of restoration projects, with less frequent analysis of soils, fauna, and hydrologic characteristics. Although particular characteristics of projects, such as vegetative cover and production, can resemble those in similar naturally occurring wetlands, overall functional equivalency has not been demonstrated. However, ongoing research is providing information on what can and cannot be accomplished, valuable insights on how to correct mistakes, and new approaches to deﬁning success. The challenge is how to recognize and deal with the uncertainty, given that projects are ecologically young and that our knowledge of the process of restoration is evolving. One way to deal with the uncertainty is to use scientiﬁc principles of hypothesis testing and model building in an adaptive management framework. In this way, options can be systematically evaluated and needs for corrective actions identiﬁed when a project is not progressing toward goals. By taking such an approach we can improve our ability to reliably restore wetlands while contributing to our understanding of the basic structure and function of ecosystems. Published by Elsevier Science B.V.","container-title":"Ecological Engineering","DOI":"10.1016/S0925-8574(00)00076-8","ISSN":"09258574","issue":"3-4","journalAbbreviation":"Ecological Engineering","language":"en","page":"199-209","source":"DOI.org (Crossref)","title":"Perspectives on setting success criteria for wetland restoration","volume":"15","author":[{"family":"Kentula","given":"Mary E"}],"issued":{"date-parts":[["2000",7]]}}},{"id":1880,"uris":["http://zotero.org/users/6112721/items/LHHYXYJM"],"uri":["http://zotero.org/users/6112721/items/LHHYXYJM"],"itemData":{"id":1880,"type":"article-journal","abstract":"New terminology is needed for the assessment of wetland restoration projects, focusing on progress towards ecological goals rather than the yes/no alternative of success versus failure. Mitigation projects should be evaluated based on ‘compliance’ of speciﬁc mitigation criteria. Peer-reviewed assessments of wetland restoration projects have focused on appropriate parameters (topographic, hydrologic, soil, vegetation, and animal components); however, for the most part, they have evaluated small, newly restored wetlands over the short-term with little repeated sampling. Future assessments should focus on understanding problems at a particular site by identifying cause – effect mechanisms. We review a case study from San Diego Bay where detailed assessments led to the identiﬁcation of problems and subsequent management alternatives. We also recommend the use of two novel approaches: experimentation and the evaluation of ecosystem resiliency to unplanned disturbances. These assessments will provide a better understanding of ecosystem functioning and enhance current comparisons of natural and restored systems. A stronger science base for wetland restoration and adaptive management do not guarantee that restoration targets will be reached; however, these approaches will identify the causes of problems and allow us to predict whether or not restoration targets can be reached in a timely manner. © 2000 Elsevier Science B.V. All rights reserved.","container-title":"Ecological Engineering","DOI":"10.1016/S0925-8574(00)00077-X","ISSN":"09258574","issue":"3-4","journalAbbreviation":"Ecological Engineering","language":"en","page":"211-225","source":"DOI.org (Crossref)","title":"Evaluating the progress of engineered tidal wetlands","volume":"15","author":[{"family":"Zedler","given":"Joy B"},{"family":"Callaway","given":"John C"}],"issued":{"date-parts":[["2000",7]]}}},{"id":1892,"uris":["http://zotero.org/users/6112721/items/XVPYLSQ5"],"uri":["http://zotero.org/users/6112721/items/XVPYLSQ5"],"itemData":{"id":1892,"type":"chapter","call-number":"577.69","container-title":"Coastal wetlands: an integrated ecosystem approach","edition":"2nd edition","event-place":"Amsterdam","ISBN":"978-0-444-63894-6","language":"eng","page":"789-816","publisher":"Elsevier","publisher-place":"Amsterdam","source":"BnF ISBN","title":"Tidal Marsh Creation","author":[{"family":"Broome","given":"S.W."},{"family":"Craft","given":"C.B."},{"family":"Burchell","given":"M.R."}],"editor":[{"family":"Perillo","given":"G.M.E."},{"family":"Wolanski","given":"E."},{"family":"Cahoon","given":"D.R."},{"family":"Hopkinson","given":"C.S."}],"issued":{"date-parts":[["2019"]]}}}],"schema":"https://github.com/citation-style-language/schema/raw/master/csl-citation.json"} </w:delInstrText>
        </w:r>
        <w:r w:rsidR="001F688F" w:rsidDel="00CD7041">
          <w:fldChar w:fldCharType="separate"/>
        </w:r>
        <w:r w:rsidR="001F688F" w:rsidDel="00CD7041">
          <w:rPr>
            <w:noProof/>
          </w:rPr>
          <w:delText>(Kentula 2000; Zedler &amp; Callaway 2000; Broome et al. 2019)</w:delText>
        </w:r>
        <w:r w:rsidR="001F688F" w:rsidDel="00CD7041">
          <w:fldChar w:fldCharType="end"/>
        </w:r>
      </w:del>
      <w:ins w:id="281" w:author="Daniel Stewart" w:date="2022-01-26T12:58:00Z">
        <w:r w:rsidR="00B73453">
          <w:t xml:space="preserve"> </w:t>
        </w:r>
      </w:ins>
      <w:del w:id="282" w:author="Daniel Stewart" w:date="2022-01-26T12:44:00Z">
        <w:r w:rsidRPr="3A5D7FCA" w:rsidDel="000E3FA6">
          <w:delText>evaluated as a surrogate for</w:delText>
        </w:r>
      </w:del>
      <w:del w:id="283" w:author="Daniel Stewart" w:date="2022-01-26T12:40:00Z">
        <w:r w:rsidRPr="3A5D7FCA" w:rsidDel="000E3FA6">
          <w:delText xml:space="preserve"> </w:delText>
        </w:r>
      </w:del>
      <w:del w:id="284" w:author="Daniel Stewart" w:date="2022-01-26T12:58:00Z">
        <w:r w:rsidRPr="3A5D7FCA" w:rsidDel="00B73453">
          <w:delText xml:space="preserve">fish habitat </w:delText>
        </w:r>
      </w:del>
      <w:del w:id="285" w:author="Daniel Stewart" w:date="2022-01-26T12:34:00Z">
        <w:r w:rsidRPr="3A5D7FCA" w:rsidDel="000048D9">
          <w:delText>quality</w:delText>
        </w:r>
      </w:del>
      <w:ins w:id="286" w:author="Daniel Stewart" w:date="2022-01-26T12:46:00Z">
        <w:r w:rsidR="001F688F">
          <w:t>and</w:t>
        </w:r>
      </w:ins>
      <w:ins w:id="287" w:author="Daniel Stewart" w:date="2022-01-26T12:34:00Z">
        <w:r w:rsidR="000048D9">
          <w:t xml:space="preserve"> </w:t>
        </w:r>
      </w:ins>
      <w:ins w:id="288" w:author="Daniel Stewart" w:date="2022-01-26T12:29:00Z">
        <w:r w:rsidR="00014E11">
          <w:t xml:space="preserve">is a </w:t>
        </w:r>
      </w:ins>
      <w:ins w:id="289" w:author="Daniel Stewart" w:date="2022-01-26T12:48:00Z">
        <w:r w:rsidR="001F688F">
          <w:t xml:space="preserve">success </w:t>
        </w:r>
      </w:ins>
      <w:ins w:id="290" w:author="Daniel Stewart" w:date="2022-01-26T12:29:00Z">
        <w:r w:rsidR="00014E11">
          <w:t xml:space="preserve">metric </w:t>
        </w:r>
      </w:ins>
      <w:ins w:id="291" w:author="Daniel Stewart" w:date="2022-01-26T13:12:00Z">
        <w:r w:rsidR="006F0481">
          <w:t xml:space="preserve">employed </w:t>
        </w:r>
      </w:ins>
      <w:ins w:id="292" w:author="Daniel Stewart" w:date="2022-01-26T12:48:00Z">
        <w:r w:rsidR="001F688F">
          <w:t xml:space="preserve">in </w:t>
        </w:r>
      </w:ins>
      <w:ins w:id="293" w:author="Daniel Stewart" w:date="2022-01-26T13:09:00Z">
        <w:r w:rsidR="00782963">
          <w:t>FRE</w:t>
        </w:r>
      </w:ins>
      <w:ins w:id="294" w:author="Daniel Stewart" w:date="2022-01-26T12:56:00Z">
        <w:r w:rsidR="00B73453">
          <w:t xml:space="preserve"> monitoring programs </w:t>
        </w:r>
      </w:ins>
      <w:r w:rsidR="001F688F">
        <w:fldChar w:fldCharType="begin"/>
      </w:r>
      <w:r w:rsidR="00782C24">
        <w:instrText xml:space="preserve"> ADDIN ZOTERO_ITEM CSL_CITATION {"citationID":"tp6hEg0V","properties":{"formattedCitation":"(Kentula 2000; Zedler &amp; Callaway 2000; Adams &amp; Williams 2004; Broome et al. 2019)","plainCitation":"(Kentula 2000; Zedler &amp; Callaway 2000; Adams &amp; Williams 2004; Broome et al. 2019)","noteIndex":0},"citationItems":[{"id":1882,"uris":["http://zotero.org/users/6112721/items/7RGWW3U3"],"uri":["http://zotero.org/users/6112721/items/7RGWW3U3"],"itemData":{"id":1882,"type":"article-journal","abstract":"The task of determining the success of wetland restoration has long been challenging and sometimes contentious because success is an imprecise term that means different things in different situations and to different people. Compliance success is determined by evaluating compliance with the terms of an agreement, e.g. a contract or permit, whereas functional success is determined by evaluating whether the ecological functions of the system have been restored. Compliance and functional success have historically focused on the individual project (the site being restored); we are only beginning to consider another important factor, the success of restoration at the landscape scale. Landscape success is a measure of how restoration (or management, in general) has contributed to the ecological integrity of the region or landscape and to achievement of goals such as the maintenance of biodiversity. The utility of all deﬁnitions of success is ultimately constrained by the current status of the science of restoration ecology and by our ability to use that information to make sound management decisions and to establish measurable success criteria. Measurements of vegetation are most commonly used in evaluations of restoration projects, with less frequent analysis of soils, fauna, and hydrologic characteristics. Although particular characteristics of projects, such as vegetative cover and production, can resemble those in similar naturally occurring wetlands, overall functional equivalency has not been demonstrated. However, ongoing research is providing information on what can and cannot be accomplished, valuable insights on how to correct mistakes, and new approaches to deﬁning success. The challenge is how to recognize and deal with the uncertainty, given that projects are ecologically young and that our knowledge of the process of restoration is evolving. One way to deal with the uncertainty is to use scientiﬁc principles of hypothesis testing and model building in an adaptive management framework. In this way, options can be systematically evaluated and needs for corrective actions identiﬁed when a project is not progressing toward goals. By taking such an approach we can improve our ability to reliably restore wetlands while contributing to our understanding of the basic structure and function of ecosystems. Published by Elsevier Science B.V.","container-title":"Ecological Engineering","DOI":"10.1016/S0925-8574(00)00076-8","ISSN":"09258574","issue":"3-4","journalAbbreviation":"Ecological Engineering","language":"en","page":"199-209","source":"DOI.org (Crossref)","title":"Perspectives on setting success criteria for wetland restoration","volume":"15","author":[{"family":"Kentula","given":"Mary E"}],"issued":{"date-parts":[["2000",7]]}}},{"id":1880,"uris":["http://zotero.org/users/6112721/items/LHHYXYJM"],"uri":["http://zotero.org/users/6112721/items/LHHYXYJM"],"itemData":{"id":1880,"type":"article-journal","abstract":"New terminology is needed for the assessment of wetland restoration projects, focusing on progress towards ecological goals rather than the yes/no alternative of success versus failure. Mitigation projects should be evaluated based on ‘compliance’ of speciﬁc mitigation criteria. Peer-reviewed assessments of wetland restoration projects have focused on appropriate parameters (topographic, hydrologic, soil, vegetation, and animal components); however, for the most part, they have evaluated small, newly restored wetlands over the short-term with little repeated sampling. Future assessments should focus on understanding problems at a particular site by identifying cause – effect mechanisms. We review a case study from San Diego Bay where detailed assessments led to the identiﬁcation of problems and subsequent management alternatives. We also recommend the use of two novel approaches: experimentation and the evaluation of ecosystem resiliency to unplanned disturbances. These assessments will provide a better understanding of ecosystem functioning and enhance current comparisons of natural and restored systems. A stronger science base for wetland restoration and adaptive management do not guarantee that restoration targets will be reached; however, these approaches will identify the causes of problems and allow us to predict whether or not restoration targets can be reached in a timely manner. © 2000 Elsevier Science B.V. All rights reserved.","container-title":"Ecological Engineering","DOI":"10.1016/S0925-8574(00)00077-X","ISSN":"09258574","issue":"3-4","journalAbbreviation":"Ecological Engineering","language":"en","page":"211-225","source":"DOI.org (Crossref)","title":"Evaluating the progress of engineered tidal wetlands","volume":"15","author":[{"family":"Zedler","given":"Joy B"},{"family":"Callaway","given":"John C"}],"issued":{"date-parts":[["2000",7]]}}},{"id":886,"uris":["http://zotero.org/users/6112721/items/KKDSKZWG"],"uri":["http://zotero.org/users/6112721/items/KKDSKZWG"],"itemData":{"id":886,"type":"chapter","abstract":"Tidal marshes support important habitat for the fish and wildlife of the Fraser River estuary.\nThe presence and distribution of plant species within these marshes are governed by salinity and tidal inundation.\nThese parameters are in turn related to the location ofthe salt wedge within the estuary. Distinct salt-,\nbrackish-, and fresh-marsh species assemblages occur throughout the estuary as a result of these influences.\nPast human activities have resulted in the net loss of tidal marsh, impacting the estuary's ability to\nsustain fish and wildlife.\nTidal-marsh creation is a technical tool to achieve environmentally sustainable development within the\nestuary. Early marsh-creation efforts achieved limited success. Deficiencies in project performance were\nprimarily a result of poor quality assurance and control during site preparation and planting. Recent efforts\nhave achieved excellent success in establishing tidal marshes through an intense focus on compliance with\nsound design criteria.","collection-title":"Geological Survey of Canada, Bulletin","container-title":"Fraser River Delta, British Columbia: Issues of an Urban Estuary","language":"en","note":"DOI: 10.4095/215772","page":"147-172","source":"DOI.org (Crossref)","title":"Tidal marshes of the Fraser River estuary: composition, structure, and a history of marsh creation efforts to 1997","title-short":"Fraser River Delta, British Columbia","volume":"567","author":[{"family":"Adams","given":"M A"},{"family":"Williams","given":"G L"}],"editor":[{"family":"Groulx","given":"D C"},{"family":"Luternauer","given":"J L"},{"family":"Bilderback","given":"D E"}],"accessed":{"date-parts":[["2021",9,7]]},"issued":{"date-parts":[["2004"]]}}},{"id":1892,"uris":["http://zotero.org/users/6112721/items/XVPYLSQ5"],"uri":["http://zotero.org/users/6112721/items/XVPYLSQ5"],"itemData":{"id":1892,"type":"chapter","call-number":"577.69","container-title":"Coastal wetlands: an integrated ecosystem approach","edition":"2nd edition","event-place":"Amsterdam","ISBN":"978-0-444-63894-6","language":"eng","page":"789-816","publisher":"Elsevier","publisher-place":"Amsterdam","source":"BnF ISBN","title":"Tidal marsh creation","author":[{"family":"Broome","given":"S.W."},{"family":"Craft","given":"C.B."},{"family":"Burchell","given":"M.R."}],"editor":[{"family":"Perillo","given":"G.M.E."},{"family":"Wolanski","given":"E."},{"family":"Cahoon","given":"D.R."},{"family":"Hopkinson","given":"C.S."}],"issued":{"date-parts":[["2019"]]}}}],"schema":"https://github.com/citation-style-language/schema/raw/master/csl-citation.json"} </w:instrText>
      </w:r>
      <w:r w:rsidR="001F688F">
        <w:fldChar w:fldCharType="separate"/>
      </w:r>
      <w:r w:rsidR="00CD7041">
        <w:rPr>
          <w:noProof/>
        </w:rPr>
        <w:t>(Kentula 2000; Zedler &amp; Callaway 2000; Adams &amp; Williams 2004; Broome et al. 2019)</w:t>
      </w:r>
      <w:r w:rsidR="001F688F">
        <w:fldChar w:fldCharType="end"/>
      </w:r>
      <w:ins w:id="295" w:author="Daniel Stewart" w:date="2022-01-26T12:49:00Z">
        <w:r w:rsidR="001F688F">
          <w:t>.</w:t>
        </w:r>
      </w:ins>
      <w:ins w:id="296" w:author="Daniel Stewart" w:date="2022-01-26T12:25:00Z">
        <w:r w:rsidR="007E23BC">
          <w:t xml:space="preserve"> </w:t>
        </w:r>
      </w:ins>
      <w:del w:id="297" w:author="Daniel Stewart" w:date="2022-01-26T12:21:00Z">
        <w:r w:rsidRPr="3A5D7FCA" w:rsidDel="00C96608">
          <w:delText xml:space="preserve"> in estuaries</w:delText>
        </w:r>
      </w:del>
      <w:del w:id="298" w:author="Daniel Stewart" w:date="2022-01-26T12:49:00Z">
        <w:r w:rsidRPr="3A5D7FCA" w:rsidDel="001F688F">
          <w:delText xml:space="preserve">, </w:delText>
        </w:r>
      </w:del>
      <w:ins w:id="299" w:author="Daniel Stewart" w:date="2022-01-26T12:23:00Z">
        <w:r w:rsidR="00C96608">
          <w:t>Functioning t</w:t>
        </w:r>
      </w:ins>
      <w:ins w:id="300" w:author="Daniel Stewart" w:date="2022-01-26T12:22:00Z">
        <w:r w:rsidR="00C96608">
          <w:t>idal marshes support high levels of net primary production (NPP)</w:t>
        </w:r>
      </w:ins>
      <w:ins w:id="301" w:author="Daniel Stewart" w:date="2022-01-26T12:34:00Z">
        <w:r w:rsidR="000048D9">
          <w:t xml:space="preserve">, </w:t>
        </w:r>
      </w:ins>
      <w:r w:rsidR="00BC268F">
        <w:t xml:space="preserve">biomass from which </w:t>
      </w:r>
      <w:ins w:id="302" w:author="Daniel Stewart" w:date="2022-01-26T13:15:00Z">
        <w:r w:rsidR="006F0481">
          <w:t>accumulates in the form of soil organic matter. This organic surface s</w:t>
        </w:r>
      </w:ins>
      <w:ins w:id="303" w:author="Daniel Stewart" w:date="2022-01-26T13:16:00Z">
        <w:r w:rsidR="006F0481">
          <w:t xml:space="preserve">oil horizon is an integral part of </w:t>
        </w:r>
        <w:r w:rsidR="00B50541">
          <w:t xml:space="preserve">the </w:t>
        </w:r>
        <w:r w:rsidR="006F0481">
          <w:t>detritus-based food web</w:t>
        </w:r>
      </w:ins>
      <w:ins w:id="304" w:author="Daniel Stewart" w:date="2022-01-26T13:17:00Z">
        <w:r w:rsidR="00B50541">
          <w:t xml:space="preserve"> of estuaries.</w:t>
        </w:r>
      </w:ins>
      <w:del w:id="305" w:author="Daniel Stewart" w:date="2022-01-26T12:19:00Z">
        <w:r w:rsidRPr="3A5D7FCA" w:rsidDel="00C96608">
          <w:delText>due to the role of w</w:delText>
        </w:r>
      </w:del>
      <w:del w:id="306" w:author="Daniel Stewart" w:date="2022-01-26T12:26:00Z">
        <w:r w:rsidRPr="3A5D7FCA" w:rsidDel="007E23BC">
          <w:delText>etland macrophytes</w:delText>
        </w:r>
      </w:del>
      <w:del w:id="307" w:author="Daniel Stewart" w:date="2022-01-26T12:27:00Z">
        <w:r w:rsidRPr="3A5D7FCA" w:rsidDel="007E23BC">
          <w:delText xml:space="preserve"> </w:delText>
        </w:r>
      </w:del>
      <w:ins w:id="308" w:author="Daniel Stewart" w:date="2022-01-26T13:18:00Z">
        <w:r w:rsidR="00B50541">
          <w:t xml:space="preserve"> </w:t>
        </w:r>
      </w:ins>
      <w:r w:rsidR="004014C8">
        <w:t>Due to this</w:t>
      </w:r>
      <w:ins w:id="309" w:author="Daniel Stewart" w:date="2022-01-26T13:07:00Z">
        <w:r w:rsidR="00782963">
          <w:t>, a</w:t>
        </w:r>
      </w:ins>
      <w:r w:rsidR="004014C8">
        <w:t xml:space="preserve">nd the refuge </w:t>
      </w:r>
      <w:ins w:id="310" w:author="Daniel Stewart" w:date="2022-01-26T13:07:00Z">
        <w:r w:rsidR="00782963">
          <w:t xml:space="preserve">offered by </w:t>
        </w:r>
      </w:ins>
      <w:r w:rsidR="004014C8">
        <w:t xml:space="preserve">standing </w:t>
      </w:r>
      <w:ins w:id="311" w:author="Daniel Stewart" w:date="2022-01-26T13:07:00Z">
        <w:r w:rsidR="00782963">
          <w:t>biomass, vegetati</w:t>
        </w:r>
      </w:ins>
      <w:ins w:id="312" w:author="Daniel Stewart" w:date="2022-01-26T13:18:00Z">
        <w:r w:rsidR="00B50541">
          <w:t xml:space="preserve">ve cover </w:t>
        </w:r>
      </w:ins>
      <w:ins w:id="313" w:author="Daniel Stewart" w:date="2022-01-26T13:07:00Z">
        <w:r w:rsidR="00782963">
          <w:t xml:space="preserve">has historically been used as a proxy for </w:t>
        </w:r>
      </w:ins>
      <w:ins w:id="314" w:author="Daniel Stewart" w:date="2022-01-26T13:10:00Z">
        <w:r w:rsidR="00782963">
          <w:t xml:space="preserve">high-quality </w:t>
        </w:r>
      </w:ins>
      <w:ins w:id="315" w:author="Daniel Stewart" w:date="2022-01-26T13:07:00Z">
        <w:r w:rsidR="00782963">
          <w:t>fish habitat</w:t>
        </w:r>
      </w:ins>
      <w:ins w:id="316" w:author="Daniel Stewart" w:date="2022-01-26T13:11:00Z">
        <w:r w:rsidR="006F0481">
          <w:t xml:space="preserve"> in the region</w:t>
        </w:r>
      </w:ins>
      <w:ins w:id="317" w:author="Daniel Stewart" w:date="2022-01-26T13:08:00Z">
        <w:r w:rsidR="00782963">
          <w:t xml:space="preserve"> </w:t>
        </w:r>
      </w:ins>
      <w:r w:rsidR="00782963">
        <w:fldChar w:fldCharType="begin"/>
      </w:r>
      <w:r w:rsidR="00B1111F">
        <w:instrText xml:space="preserve"> ADDIN ZOTERO_ITEM CSL_CITATION {"citationID":"zduymGj6","properties":{"formattedCitation":"(Levings 2004a; Bradford et al. 2017)","plainCitation":"(Levings 2004a; Bradford et al. 2017)","noteIndex":0},"citationItems":[{"id":1814,"uris":["http://zotero.org/users/6112721/items/DBSAZRPE"],"uri":["http://zotero.org/users/6112721/items/DBSAZRPE"],"itemData":{"id":1814,"type":"chapter","abstract":"Information on fish habitat in th-e lower Fraser River and estuary downstream from Agassiz is presented with emphasis on geophysical factors that may be affecting fish ecology. The application to fisheries management is considered. The lower Fraser River and estuary provides habitat to support over 50 species of fish. Brief synopses are given of the ecology of commercially and ecologically significant fish. Fish communities in Boundary Bay and on Roberts Bank tend to be dominated by species adapted to marine conditions. Some brackish-water species are found in the salt wedge and on Sturgeon Bank. Our knowledge of fish ecology in the lower Fraser River and estuary is based on a patchwork of studies. To enable good management of this world-class estuary into the twenty-first century, it is prudent for stakeholders to foster ongoing programs of integrated fisheries ecosystem research in this area.","collection-title":"Geological Survey of Canada, Bulletin","container-title":"Fraser River Delta, British Columbia: Issues of an Urban Estuary","language":"en","note":"DOI: 10.4095/215810","page":"213-236","source":"DOI.org (Crossref)","title":"Knowledge of fish ecology and its application to habitat management","volume":"567","author":[{"family":"Levings","given":"C.D."}],"editor":[{"family":"Groulx","given":"D.C."},{"family":"Luternauer","given":"J.L."},{"family":"Bilderback","given":"D.E."}],"accessed":{"date-parts":[["2021",11,24]]},"issued":{"date-parts":[["2004"]]}}},{"id":1713,"uris":["http://zotero.org/users/6112721/items/SKRU7ISB"],"uri":["http://zotero.org/users/6112721/items/SKRU7ISB"],"itemData":{"id":1713,"type":"report","collection-title":"DFO Can. Sci. Advis. Sec. Res. Doc.","event-place":"Ottawa","language":"en","number":"2017/033","page":"vi + 26","publisher":"Fisheries and Oceans Canada","publisher-place":"Ottawa","source":"Zotero","title":"Monitoring fish habitat compensation in the Pacific region: lessons from the past 30 years","author":[{"family":"Bradford","given":"Michael J"},{"family":"Macdonald","given":"J Stevenson"},{"family":"Levings","given":"Colin D"}],"issued":{"date-parts":[["2017"]]}}}],"schema":"https://github.com/citation-style-language/schema/raw/master/csl-citation.json"} </w:instrText>
      </w:r>
      <w:r w:rsidR="00782963">
        <w:fldChar w:fldCharType="separate"/>
      </w:r>
      <w:r w:rsidR="00C92A3F">
        <w:rPr>
          <w:noProof/>
        </w:rPr>
        <w:t>(Levings 2004a; Bradford et al. 2017)</w:t>
      </w:r>
      <w:r w:rsidR="00782963">
        <w:fldChar w:fldCharType="end"/>
      </w:r>
      <w:del w:id="318" w:author="Daniel Stewart" w:date="2022-01-26T13:08:00Z">
        <w:r w:rsidR="000048D9" w:rsidDel="00782963">
          <w:fldChar w:fldCharType="begin"/>
        </w:r>
        <w:r w:rsidR="000048D9" w:rsidDel="00782963">
          <w:delInstrText xml:space="preserve"> ADDIN ZOTERO_ITEM CSL_CITATION {"citationID":"Tht5png5","properties":{"formattedCitation":"(Broome et al. 2019)","plainCitation":"(Broome et al. 2019)","noteIndex":0},"citationItems":[{"id":1892,"uris":["http://zotero.org/users/6112721/items/XVPYLSQ5"],"uri":["http://zotero.org/users/6112721/items/XVPYLSQ5"],"itemData":{"id":1892,"type":"chapter","call-number":"577.69","container-title":"Coastal wetlands: an integrated ecosystem approach","edition":"2nd edition","event-place":"Amsterdam","ISBN":"978-0-444-63894-6","language":"eng","page":"789-816","publisher":"Elsevier","publisher-place":"Amsterdam","source":"BnF ISBN","title":"Tidal Marsh Creation","author":[{"family":"Broome","given":"S.W."},{"family":"Craft","given":"C.B."},{"family":"Burchell","given":"M.R."}],"editor":[{"family":"Perillo","given":"G.M.E."},{"family":"Wolanski","given":"E."},{"family":"Cahoon","given":"D.R."},{"family":"Hopkinson","given":"C.S."}],"issued":{"date-parts":[["2019"]]}}}],"schema":"https://github.com/citation-style-language/schema/raw/master/csl-citation.json"} </w:delInstrText>
        </w:r>
        <w:r w:rsidR="000048D9" w:rsidDel="00782963">
          <w:fldChar w:fldCharType="separate"/>
        </w:r>
        <w:r w:rsidR="000048D9" w:rsidDel="00782963">
          <w:rPr>
            <w:noProof/>
          </w:rPr>
          <w:delText>(Broome et al. 2019)</w:delText>
        </w:r>
        <w:r w:rsidR="000048D9" w:rsidDel="00782963">
          <w:fldChar w:fldCharType="end"/>
        </w:r>
      </w:del>
      <w:ins w:id="319" w:author="Daniel Stewart" w:date="2022-01-26T12:25:00Z">
        <w:r w:rsidR="007E23BC">
          <w:t>.</w:t>
        </w:r>
      </w:ins>
      <w:del w:id="320" w:author="Daniel Stewart" w:date="2022-01-26T12:24:00Z">
        <w:r w:rsidRPr="3A5D7FCA" w:rsidDel="007E23BC">
          <w:delText>i</w:delText>
        </w:r>
      </w:del>
      <w:del w:id="321" w:author="Daniel Stewart" w:date="2022-01-26T12:25:00Z">
        <w:r w:rsidRPr="3A5D7FCA" w:rsidDel="007E23BC">
          <w:delText xml:space="preserve">n </w:delText>
        </w:r>
      </w:del>
      <w:del w:id="322" w:author="Daniel Stewart" w:date="2022-01-26T12:28:00Z">
        <w:r w:rsidRPr="3A5D7FCA" w:rsidDel="007E23BC">
          <w:delText xml:space="preserve">the detrital food web, and </w:delText>
        </w:r>
        <w:r w:rsidR="520B2555" w:rsidRPr="3A5D7FCA" w:rsidDel="007E23BC">
          <w:delText xml:space="preserve">in providing </w:delText>
        </w:r>
        <w:r w:rsidRPr="3A5D7FCA" w:rsidDel="007E23BC">
          <w:delText>refugia for fish</w:delText>
        </w:r>
        <w:r w:rsidR="00895739" w:rsidDel="007E23BC">
          <w:delText xml:space="preserve"> </w:delText>
        </w:r>
        <w:r w:rsidR="00895739" w:rsidDel="007E23BC">
          <w:fldChar w:fldCharType="begin"/>
        </w:r>
        <w:r w:rsidR="000F1124" w:rsidDel="007E23BC">
          <w:delInstrText xml:space="preserve"> ADDIN ZOTERO_ITEM CSL_CITATION {"citationID":"Vbe2KGEF","properties":{"formattedCitation":"(Levings 2004)","plainCitation":"(Levings 2004)","noteIndex":0},"citationItems":[{"id":1814,"uris":["http://zotero.org/users/6112721/items/DBSAZRPE"],"uri":["http://zotero.org/users/6112721/items/DBSAZRPE"],"itemData":{"id":1814,"type":"chapter","abstract":"Information on fish habitat in th-e lower Fraser River and estuary downstream from Agassiz is presented with emphasis on geophysical factors that may be affecting fish ecology. The application to fisheries management is considered. The lower Fraser River and estuary provides habitat to support over 50 species of fish. Brief synopses are given of the ecology of commercially and ecologically significant fish. Fish communities in Boundary Bay and on Roberts Bank tend to be dominated by species adapted to marine conditions. Some brackish-water species are found in the salt wedge and on Sturgeon Bank. Our knowledge of fish ecology in the lower Fraser River and estuary is based on a patchwork of studies. To enable good management of this world-class estuary into the twenty-first century, it is prudent for stakeholders to foster ongoing programs of integrated fisheries ecosystem research in this area.","collection-title":"Geological Survey of Canada, Bulletin","container-title":"Fraser River Delta, British Columbia: Issues of an Urban Estuary","language":"en","note":"DOI: 10.4095/215810","page":"213-236","source":"DOI.org (Crossref)","title":"Knowledge of fish ecology and its application to habitat management","URL":"https://geoscan.nrcan.gc.ca/starweb/geoscan/servlet.starweb?path=geoscan/fulle.web&amp;search1=R=215810","volume":"567","author":[{"family":"Levings","given":"C.D."}],"editor":[{"family":"Groulx","given":"D.C."},{"family":"Luternauer","given":"J.L."},{"family":"Bilderback","given":"D.E."}],"accessed":{"date-parts":[["2021",11,24]]},"issued":{"date-parts":[["2004"]]}}}],"schema":"https://github.com/citation-style-language/schema/raw/master/csl-citation.json"} </w:delInstrText>
        </w:r>
        <w:r w:rsidR="00895739" w:rsidDel="007E23BC">
          <w:fldChar w:fldCharType="separate"/>
        </w:r>
        <w:r w:rsidR="00895739" w:rsidDel="007E23BC">
          <w:rPr>
            <w:noProof/>
          </w:rPr>
          <w:delText>(Levings 2004)</w:delText>
        </w:r>
        <w:r w:rsidR="00895739" w:rsidDel="007E23BC">
          <w:fldChar w:fldCharType="end"/>
        </w:r>
      </w:del>
      <w:r w:rsidR="00922B06">
        <w:fldChar w:fldCharType="begin"/>
      </w:r>
      <w:r w:rsidR="00922B06">
        <w:instrText xml:space="preserve"> PRINTDATE  \* MERGEFORMAT </w:instrText>
      </w:r>
      <w:r w:rsidR="00922B06">
        <w:fldChar w:fldCharType="end"/>
      </w:r>
      <w:del w:id="323" w:author="Daniel Stewart" w:date="2022-01-26T12:28:00Z">
        <w:r w:rsidR="00895739" w:rsidDel="007E23BC">
          <w:delText>.</w:delText>
        </w:r>
      </w:del>
      <w:r w:rsidR="00895739">
        <w:t xml:space="preserve"> </w:t>
      </w:r>
      <w:ins w:id="324" w:author="Daniel Stewart" w:date="2022-01-26T13:19:00Z">
        <w:r w:rsidR="00B50541">
          <w:t>In addition to</w:t>
        </w:r>
      </w:ins>
      <w:ins w:id="325" w:author="Daniel Stewart" w:date="2022-01-26T15:35:00Z">
        <w:r w:rsidR="00CD7041">
          <w:t xml:space="preserve"> </w:t>
        </w:r>
      </w:ins>
      <w:ins w:id="326" w:author="Daniel Stewart" w:date="2022-01-26T15:36:00Z">
        <w:r w:rsidR="00CD7041">
          <w:t xml:space="preserve">providing food and </w:t>
        </w:r>
      </w:ins>
      <w:ins w:id="327" w:author="Daniel Stewart" w:date="2022-01-26T15:37:00Z">
        <w:r w:rsidR="00CD7041">
          <w:t xml:space="preserve">refuge for numerous other </w:t>
        </w:r>
      </w:ins>
      <w:ins w:id="328" w:author="Daniel Stewart" w:date="2022-01-26T15:35:00Z">
        <w:r w:rsidR="00CD7041">
          <w:t>species</w:t>
        </w:r>
      </w:ins>
      <w:ins w:id="329" w:author="Daniel Stewart" w:date="2022-01-26T13:20:00Z">
        <w:r w:rsidR="00B50541">
          <w:t xml:space="preserve">, </w:t>
        </w:r>
      </w:ins>
      <w:ins w:id="330" w:author="Daniel Stewart" w:date="2022-01-26T15:36:00Z">
        <w:r w:rsidR="00CD7041">
          <w:t xml:space="preserve">tidal </w:t>
        </w:r>
      </w:ins>
      <w:ins w:id="331" w:author="Daniel Stewart" w:date="2022-01-26T13:20:00Z">
        <w:r w:rsidR="00B50541">
          <w:t xml:space="preserve">marshes provide </w:t>
        </w:r>
      </w:ins>
      <w:del w:id="332" w:author="Daniel Stewart" w:date="2022-01-26T13:19:00Z">
        <w:r w:rsidR="7C0E6D9E" w:rsidRPr="3A5D7FCA" w:rsidDel="00B50541">
          <w:delText>M</w:delText>
        </w:r>
        <w:r w:rsidRPr="3A5D7FCA" w:rsidDel="00B50541">
          <w:delText>arsh vegetation</w:delText>
        </w:r>
      </w:del>
      <w:del w:id="333" w:author="Daniel Stewart" w:date="2022-01-26T12:36:00Z">
        <w:r w:rsidR="597A4C11" w:rsidRPr="3A5D7FCA" w:rsidDel="000048D9">
          <w:delText xml:space="preserve"> also </w:delText>
        </w:r>
      </w:del>
      <w:del w:id="334" w:author="Daniel Stewart" w:date="2022-01-26T13:19:00Z">
        <w:r w:rsidR="597A4C11" w:rsidRPr="3A5D7FCA" w:rsidDel="00B50541">
          <w:delText>provides</w:delText>
        </w:r>
      </w:del>
      <w:ins w:id="335" w:author="Daniel Stewart" w:date="2022-01-26T15:35:00Z">
        <w:r w:rsidR="00CD7041">
          <w:t>a multit</w:t>
        </w:r>
      </w:ins>
      <w:ins w:id="336" w:author="Daniel Stewart" w:date="2022-01-26T15:36:00Z">
        <w:r w:rsidR="00CD7041">
          <w:t>ude of ecological</w:t>
        </w:r>
      </w:ins>
      <w:del w:id="337" w:author="Daniel Stewart" w:date="2022-01-26T15:35:00Z">
        <w:r w:rsidR="597A4C11" w:rsidRPr="3A5D7FCA" w:rsidDel="00CD7041">
          <w:delText xml:space="preserve"> other critical ecological</w:delText>
        </w:r>
      </w:del>
      <w:r w:rsidR="597A4C11" w:rsidRPr="3A5D7FCA">
        <w:t xml:space="preserve"> services</w:t>
      </w:r>
      <w:ins w:id="338" w:author="Daniel Stewart" w:date="2022-01-26T15:36:00Z">
        <w:r w:rsidR="00CD7041">
          <w:t xml:space="preserve">, </w:t>
        </w:r>
      </w:ins>
      <w:del w:id="339" w:author="Daniel Stewart" w:date="2022-01-26T15:36:00Z">
        <w:r w:rsidRPr="3A5D7FCA" w:rsidDel="00CD7041">
          <w:delText xml:space="preserve">, </w:delText>
        </w:r>
      </w:del>
      <w:r w:rsidRPr="3A5D7FCA">
        <w:t>including soil stabilisation</w:t>
      </w:r>
      <w:r w:rsidR="50C40DB3" w:rsidRPr="3A5D7FCA">
        <w:t xml:space="preserve">, </w:t>
      </w:r>
      <w:r w:rsidR="5B54FEE7" w:rsidRPr="3A5D7FCA">
        <w:t>water quality maintenance,</w:t>
      </w:r>
      <w:r w:rsidRPr="3A5D7FCA">
        <w:t xml:space="preserve"> wave attenuation, carbon sequestration</w:t>
      </w:r>
      <w:r w:rsidR="1FF97E12" w:rsidRPr="3A5D7FCA">
        <w:t xml:space="preserve">, </w:t>
      </w:r>
      <w:ins w:id="340" w:author="Daniel Stewart" w:date="2022-01-27T13:05:00Z">
        <w:r w:rsidR="000661F2">
          <w:t xml:space="preserve">and </w:t>
        </w:r>
      </w:ins>
      <w:r w:rsidR="1FF97E12" w:rsidRPr="3A5D7FCA">
        <w:t>nutrient cycling</w:t>
      </w:r>
      <w:del w:id="341" w:author="Daniel Stewart" w:date="2022-01-27T13:05:00Z">
        <w:r w:rsidR="1FF97E12" w:rsidRPr="3A5D7FCA" w:rsidDel="000661F2">
          <w:delText>and sequestration</w:delText>
        </w:r>
      </w:del>
      <w:del w:id="342" w:author="Daniel Stewart" w:date="2022-01-26T15:37:00Z">
        <w:r w:rsidR="1FF97E12" w:rsidRPr="3A5D7FCA" w:rsidDel="00CD7041">
          <w:delText>,</w:delText>
        </w:r>
        <w:r w:rsidR="6BFA095D" w:rsidRPr="3A5D7FCA" w:rsidDel="00CD7041">
          <w:delText xml:space="preserve"> and</w:delText>
        </w:r>
        <w:r w:rsidRPr="3A5D7FCA" w:rsidDel="00CD7041">
          <w:delText xml:space="preserve"> </w:delText>
        </w:r>
      </w:del>
      <w:ins w:id="343" w:author="Eric Balke" w:date="2022-01-12T17:00:00Z">
        <w:del w:id="344" w:author="Daniel Stewart" w:date="2022-01-26T15:37:00Z">
          <w:r w:rsidR="004C3AF3" w:rsidDel="00CD7041">
            <w:delText xml:space="preserve">food and </w:delText>
          </w:r>
        </w:del>
      </w:ins>
      <w:del w:id="345" w:author="Daniel Stewart" w:date="2022-01-26T12:50:00Z">
        <w:r w:rsidRPr="3A5D7FCA" w:rsidDel="00133CA7">
          <w:delText xml:space="preserve">habitat </w:delText>
        </w:r>
      </w:del>
      <w:del w:id="346" w:author="Daniel Stewart" w:date="2022-01-26T15:37:00Z">
        <w:r w:rsidRPr="3A5D7FCA" w:rsidDel="00CD7041">
          <w:delText xml:space="preserve">for numerous </w:delText>
        </w:r>
      </w:del>
      <w:del w:id="347" w:author="Daniel Stewart" w:date="2022-01-26T12:28:00Z">
        <w:r w:rsidRPr="3A5D7FCA" w:rsidDel="007E23BC">
          <w:delText xml:space="preserve">non-fish </w:delText>
        </w:r>
      </w:del>
      <w:del w:id="348" w:author="Daniel Stewart" w:date="2022-01-26T15:37:00Z">
        <w:r w:rsidRPr="3A5D7FCA" w:rsidDel="00CD7041">
          <w:delText>species</w:delText>
        </w:r>
      </w:del>
      <w:r w:rsidR="55279389" w:rsidRPr="3A5D7FCA">
        <w:t xml:space="preserve"> </w:t>
      </w:r>
      <w:r w:rsidR="00895739">
        <w:fldChar w:fldCharType="begin"/>
      </w:r>
      <w:r w:rsidR="00782C24">
        <w:instrText xml:space="preserve"> ADDIN ZOTERO_ITEM CSL_CITATION {"citationID":"oqIXDTmD","properties":{"formattedCitation":"(Peterson et al. 2008; Broome et al. 2019; Forysinski 2019; Arias-Ortiz et al. 2021; Correa et al. 2021)","plainCitation":"(Peterson et al. 2008; Broome et al. 2019; Forysinski 2019; Arias-Ortiz et al. 2021; Correa et al. 2021)","dontUpdate":true,"noteIndex":0},"citationItems":[{"id":1778,"uris":["http://zotero.org/users/6112721/items/XXSIFZGF"],"uri":["http://zotero.org/users/6112721/items/XXSIFZGF"],"itemData":{"id":1778,"type":"chapter","container-title":"Advances in Marine Biology","ISBN":"978-0-12-374351-0","language":"en","note":"DOI: 10.1016/S0065-2881(08)00004-7","page":"221-266","publisher":"Elsevier","source":"DOI.org (Crossref)","title":"Practical proxies for tidal marsh ecosystem services","URL":"https://linkinghub.elsevier.com/retrieve/pii/S0065288108000047","volume":"54","author":[{"family":"Peterson","given":"Charles H."},{"family":"Able","given":"Kenneth W."},{"family":"DeJong","given":"Christin Frieswyk"},{"family":"Piehler","given":"Michael F."},{"family":"Simenstad","given":"Charles A."},{"family":"Zedler","given":"Joy B."}],"issued":{"date-parts":[["2008"]]}}},{"id":1892,"uris":["http://zotero.org/users/6112721/items/XVPYLSQ5"],"uri":["http://zotero.org/users/6112721/items/XVPYLSQ5"],"itemData":{"id":1892,"type":"chapter","call-number":"577.69","container-title":"Coastal wetlands: an integrated ecosystem approach","edition":"2nd edition","event-place":"Amsterdam","ISBN":"978-0-444-63894-6","language":"eng","page":"789-816","publisher":"Elsevier","publisher-place":"Amsterdam","source":"BnF ISBN","title":"Tidal marsh creation","author":[{"family":"Broome","given":"S.W."},{"family":"Craft","given":"C.B."},{"family":"Burchell","given":"M.R."}],"editor":[{"family":"Perillo","given":"G.M.E."},{"family":"Wolanski","given":"E."},{"family":"Cahoon","given":"D.R."},{"family":"Hopkinson","given":"C.S."}],"issued":{"date-parts":[["2019"]]}}},{"id":535,"uris":["http://zotero.org/users/6112721/items/4TEKXABL"],"uri":["http://zotero.org/users/6112721/items/4TEKXABL"],"itemData":{"id":535,"type":"thesis","event-place":"Vancouver, B.C.","genre":"Master's Thesis","language":"en","number-of-pages":"137","publisher":"University of British Columbia","publisher-place":"Vancouver, B.C.","source":"Zotero","title":"Nature-based flood protection: the contribution of tidal marsh vegetation to wave attenuation at Sturgeon Bank","author":[{"family":"Forysinski","given":"Krista"}],"issued":{"date-parts":[["2019"]]}}},{"id":1829,"uris":["http://zotero.org/users/6112721/items/7WREMGG3"],"uri":["http://zotero.org/users/6112721/items/7WREMGG3"],"itemData":{"id":1829,"type":"article-journal","abstract":"Support for coastal wetland restoration projects that consider carbon (C) storage as a climate mitigation benefit is growing as coastal wetlands are sites of substantial C sequestration. However, the climate footprint of wetland restoration remains controversial as wetlands can also be large sources of methane (CH4). We quantify the vertical fluxes of C in restored fresh and oligohaline nontidal wetlands with managed hydrology and a tidal euhaline marsh in California's San Francisco Bay-Delta. We combine the use of eddy covariance atmospheric flux measurements with 210Pb-derived soil C accumulation rates to quantify the C sequestration efficiency of restored wetlands and their associated climate mitigation service. Nontidal managed wetlands were the most efficient in burying C on-site, with soil C accumulation rates as high as their net atmospheric C uptake (−280 ± 90 and −350 ± 150 g C m−2 yr−1). In contrast, the restored tidal wetland exhibited lower C burial rates over decadal timescales (70 ± 19 g C m−2 yr−1) that accounted for </w:instrText>
      </w:r>
      <w:r w:rsidR="00782C24">
        <w:rPr>
          <w:rFonts w:ascii="Cambria Math" w:hAnsi="Cambria Math" w:cs="Cambria Math"/>
        </w:rPr>
        <w:instrText>∼</w:instrText>
      </w:r>
      <w:r w:rsidR="00782C24">
        <w:instrText xml:space="preserve">13%–23% of its annual C uptake, suggesting that the remaining fraction is exported via lateral hydrologic flux. From an ecosystem radiative balance perspective, the restored tidal wetland showed a &gt; 10 times higher CO2-sequestration to CH4-emission ratio than the nontidal managed wetlands. Thus overall, tidal wetland restoration resulted in a negative radiative forcing (cooling) through increased soil C accumulation, while nontidal wetland restoration led to an early positive forcing (warming) through increased CH4 emissions potentially lasting between 2.1 ± 2.0 to 8 ± 4 decades.","container-title":"Journal of Geophysical Research: Biogeosciences","DOI":"10.1029/2021JG006573","ISSN":"2169-8961","issue":"12","language":"en","note":"_eprint: https://onlinelibrary.wiley.com/doi/pdf/10.1029/2021JG006573","page":"e2021JG006573","source":"Wiley Online Library","title":"Tidal and Nontidal Marsh Restoration: A Trade-Off Between Carbon Sequestration, Methane Emissions, and Soil Accretion","title-short":"Tidal and Nontidal Marsh Restoration","volume":"126","author":[{"family":"Arias-Ortiz","given":"Ariane"},{"family":"Oikawa","given":"Patricia Y."},{"family":"Carlin","given":"Joseph"},{"family":"Masqué","given":"Pere"},{"family":"Shahan","given":"Julie"},{"family":"Kanneg","given":"Sadie"},{"family":"Paytan","given":"Adina"},{"family":"Baldocchi","given":"Dennis D."}],"issued":{"date-parts":[["2021"]]}}},{"id":1833,"uris":["http://zotero.org/users/6112721/items/A2AL8U64"],"uri":["http://zotero.org/users/6112721/items/A2AL8U64"],"itemData":{"id":1833,"type":"article-journal","abstract":"Salt marshes can sequester large amounts of carbon in sediments, but the relation between carbon storage and exportation remains poorly understood. Groundwater exchange can flush sediment carbon to surface waters and potentially reduce storage. In this study, we estimated groundwater fluxes and associated carbon fluxes using a radon (222Rn) mass balance and sediment carbon burial rates using lead (210Pb) in a pristine salt marsh (North Inlet, SC, USA). We used δ13C to trace carbon origins. We found that groundwater releases large amounts of carbon to the open ocean. These groundwater fluxes have the potential to export 7.2 ± 5.5 g ­m−2 of dissolved inorganic carbon (DIC), 0.2 ± 0.2 g ­m−2 of dissolved organic carbon (DOC) and 0.7 ± 0.5 g ­m−2 of carbon dioxide (­CO2) per day. The fluxes exceed the average surface water C­ O2 emissions (0.6 ± 0.2 g m­ −2 ­day−1) and the average sediment carbon burial rates (0.17 ± 0.09 g ­m−2 ­day−1). The δ13C results suggest that groundwater carbon originated from salt marsh soils, while the sediment carbon source is derived from salt marsh vegetation. We propose that the impact of salt marshes in carbon cycling depends not only on their capacity to bury carbon in sediments, but also on their high potential to export carbon to the ocean via groundwater pathways.","container-title":"Estuaries and Coasts","DOI":"10.1007/s12237-021-01021-1","ISSN":"1559-2723, 1559-2731","journalAbbreviation":"Estuaries and Coasts","language":"en","source":"DOI.org (Crossref)","title":"Groundwater Carbon Exports Exceed Sediment Carbon Burial in a Salt Marsh","URL":"https://link.springer.com/10.1007/s12237-021-01021-1","author":[{"family":"Correa","given":"Rogger E."},{"family":"Xiao","given":"Kai"},{"family":"Conrad","given":"Stephen R."},{"family":"Wadnerkar","given":"Praktan D."},{"family":"Wilson","given":"Alicia M."},{"family":"Sanders","given":"Christian J."},{"family":"Santos","given":"Isaac R."}],"issued":{"date-parts":[["2021",12,2]]}}}],"schema":"https://github.com/citation-style-language/schema/raw/master/csl-citation.json"} </w:instrText>
      </w:r>
      <w:r w:rsidR="00895739">
        <w:fldChar w:fldCharType="separate"/>
      </w:r>
      <w:r w:rsidR="00CD7041">
        <w:rPr>
          <w:noProof/>
        </w:rPr>
        <w:t>(</w:t>
      </w:r>
      <w:ins w:id="349" w:author="Daniel Stewart" w:date="2022-01-26T15:44:00Z">
        <w:r w:rsidR="00007063">
          <w:rPr>
            <w:noProof/>
          </w:rPr>
          <w:t>e</w:t>
        </w:r>
      </w:ins>
      <w:ins w:id="350" w:author="Daniel Stewart" w:date="2022-01-26T15:46:00Z">
        <w:r w:rsidR="00007063">
          <w:rPr>
            <w:noProof/>
          </w:rPr>
          <w:t>.g</w:t>
        </w:r>
      </w:ins>
      <w:ins w:id="351" w:author="Daniel Stewart" w:date="2022-01-26T15:44:00Z">
        <w:r w:rsidR="00007063">
          <w:rPr>
            <w:noProof/>
          </w:rPr>
          <w:t>.</w:t>
        </w:r>
      </w:ins>
      <w:ins w:id="352" w:author="Daniel Stewart" w:date="2022-01-26T15:46:00Z">
        <w:r w:rsidR="00E01B21">
          <w:rPr>
            <w:noProof/>
          </w:rPr>
          <w:t>,</w:t>
        </w:r>
      </w:ins>
      <w:ins w:id="353" w:author="Daniel Stewart" w:date="2022-01-26T15:44:00Z">
        <w:r w:rsidR="00007063">
          <w:rPr>
            <w:noProof/>
          </w:rPr>
          <w:t xml:space="preserve"> </w:t>
        </w:r>
      </w:ins>
      <w:r w:rsidR="00CD7041">
        <w:rPr>
          <w:noProof/>
        </w:rPr>
        <w:t>Peterson et al. 2008; Broome et al. 2019; Forysinski 2019; Arias-Ortiz et al. 2021; Correa et al. 2021)</w:t>
      </w:r>
      <w:r w:rsidR="00895739">
        <w:fldChar w:fldCharType="end"/>
      </w:r>
      <w:r w:rsidR="00895739">
        <w:t>.</w:t>
      </w:r>
      <w:ins w:id="354" w:author="Daniel Stewart" w:date="2022-01-25T14:28:00Z">
        <w:r w:rsidR="000E4922">
          <w:t xml:space="preserve"> </w:t>
        </w:r>
      </w:ins>
    </w:p>
    <w:p w14:paraId="3BEE8854" w14:textId="3D9EB03B" w:rsidR="42F6C84D" w:rsidRDefault="42F6C84D" w:rsidP="00D95039"/>
    <w:p w14:paraId="2F73406F" w14:textId="1D699D7D" w:rsidR="00E01B21" w:rsidRDefault="005A6FFD" w:rsidP="00D95039">
      <w:pPr>
        <w:rPr>
          <w:ins w:id="355" w:author="Daniel Stewart" w:date="2022-01-27T13:17:00Z"/>
        </w:rPr>
      </w:pPr>
      <w:ins w:id="356" w:author="Daniel Stewart" w:date="2022-01-27T13:26:00Z">
        <w:r>
          <w:t>S</w:t>
        </w:r>
      </w:ins>
      <w:ins w:id="357" w:author="Daniel Stewart" w:date="2022-01-27T13:15:00Z">
        <w:r w:rsidR="00694C33">
          <w:t xml:space="preserve">pecies </w:t>
        </w:r>
      </w:ins>
      <w:ins w:id="358" w:author="Daniel Stewart" w:date="2022-01-27T13:12:00Z">
        <w:r w:rsidR="00694C33">
          <w:t xml:space="preserve">composition </w:t>
        </w:r>
      </w:ins>
      <w:ins w:id="359" w:author="Daniel Stewart" w:date="2022-01-27T13:26:00Z">
        <w:r>
          <w:t>c</w:t>
        </w:r>
      </w:ins>
      <w:ins w:id="360" w:author="Daniel Stewart" w:date="2022-01-27T13:13:00Z">
        <w:r w:rsidR="00694C33">
          <w:t xml:space="preserve">an </w:t>
        </w:r>
      </w:ins>
      <w:ins w:id="361" w:author="Daniel Stewart" w:date="2022-01-27T13:20:00Z">
        <w:r w:rsidR="00D47219">
          <w:t xml:space="preserve">greatly </w:t>
        </w:r>
      </w:ins>
      <w:ins w:id="362" w:author="Daniel Stewart" w:date="2022-01-27T15:18:00Z">
        <w:r w:rsidR="00A86C70">
          <w:t>influence</w:t>
        </w:r>
      </w:ins>
      <w:ins w:id="363" w:author="Daniel Stewart" w:date="2022-01-27T13:20:00Z">
        <w:r w:rsidR="00D47219">
          <w:t xml:space="preserve"> th</w:t>
        </w:r>
      </w:ins>
      <w:ins w:id="364" w:author="Daniel Stewart" w:date="2022-01-27T13:17:00Z">
        <w:r w:rsidR="00D47219">
          <w:t xml:space="preserve">e </w:t>
        </w:r>
      </w:ins>
      <w:ins w:id="365" w:author="Daniel Stewart" w:date="2022-01-27T13:27:00Z">
        <w:r>
          <w:t xml:space="preserve">ecological </w:t>
        </w:r>
      </w:ins>
      <w:ins w:id="366" w:author="Daniel Stewart" w:date="2022-01-27T13:13:00Z">
        <w:r w:rsidR="00694C33">
          <w:t>function</w:t>
        </w:r>
      </w:ins>
      <w:ins w:id="367" w:author="Daniel Stewart" w:date="2022-01-27T13:27:00Z">
        <w:r>
          <w:t>s</w:t>
        </w:r>
      </w:ins>
      <w:ins w:id="368" w:author="Daniel Stewart" w:date="2022-01-27T13:13:00Z">
        <w:r w:rsidR="00694C33">
          <w:t xml:space="preserve"> and</w:t>
        </w:r>
      </w:ins>
      <w:ins w:id="369" w:author="Daniel Stewart" w:date="2022-01-27T13:27:00Z">
        <w:r>
          <w:t xml:space="preserve"> services </w:t>
        </w:r>
      </w:ins>
      <w:ins w:id="370" w:author="Daniel Stewart" w:date="2022-01-27T14:14:00Z">
        <w:r w:rsidR="0080668B">
          <w:t xml:space="preserve">of </w:t>
        </w:r>
      </w:ins>
      <w:ins w:id="371" w:author="Daniel Stewart" w:date="2022-01-27T13:26:00Z">
        <w:r>
          <w:t>a plant community</w:t>
        </w:r>
      </w:ins>
      <w:ins w:id="372" w:author="Daniel Stewart" w:date="2022-01-27T15:13:00Z">
        <w:r w:rsidR="001B272C">
          <w:t xml:space="preserve"> </w:t>
        </w:r>
      </w:ins>
      <w:del w:id="373" w:author="Daniel Stewart" w:date="2022-01-27T14:14:00Z">
        <w:r w:rsidDel="0080668B">
          <w:delText xml:space="preserve"> </w:delText>
        </w:r>
      </w:del>
      <w:r>
        <w:t>(e.g.</w:t>
      </w:r>
      <w:ins w:id="374" w:author="Daniel Stewart" w:date="2022-01-27T15:49:00Z">
        <w:r w:rsidR="00155EDC">
          <w:t>,</w:t>
        </w:r>
      </w:ins>
      <w:ins w:id="375" w:author="Daniel Stewart" w:date="2022-01-27T13:30:00Z">
        <w:r w:rsidR="00F35CFF">
          <w:t xml:space="preserve"> </w:t>
        </w:r>
      </w:ins>
      <w:del w:id="376" w:author="Daniel Stewart" w:date="2022-01-27T13:30:00Z">
        <w:r w:rsidDel="00F35CFF">
          <w:delText xml:space="preserve"> </w:delText>
        </w:r>
      </w:del>
      <w:r w:rsidR="00F35CFF">
        <w:fldChar w:fldCharType="begin"/>
      </w:r>
      <w:r w:rsidR="008725B4">
        <w:instrText xml:space="preserve"> ADDIN ZOTERO_ITEM CSL_CITATION {"citationID":"wObYb1Lf","properties":{"formattedCitation":"(Haines &amp; Hanson 1979; Jessop et al. 2015; Alldred &amp; Baines 2016; Forysinski 2019)","plainCitation":"(Haines &amp; Hanson 1979; Jessop et al. 2015; Alldred &amp; Baines 2016; Forysinski 2019)","dontUpdate":true,"noteIndex":0},"citationItems":[{"id":1782,"uris":["http://zotero.org/users/6112721/items/JF5P9NMI"],"uri":["http://zotero.org/users/6112721/items/JF5P9NMI"],"itemData":{"id":1782,"type":"article-journal","abstract":"The pattern of decomposition and potential food value of detritus derived from the C, photosynthetic pathway plant Spartina altern(flora Loisel. and the C3 pathway plants Salicornia virginica L.and Juncus roemeriunus Scheele were compared. Detrital particles &lt; I25 pm in size made from standing dead plant material were incubated aerobically and anaerobically in phosphate-enriched estuarine water\nwith and without added ammonium chloride. The most rapid decreases in ash-free dry weight (AFDW) and increases in microbial biomass (estimated by increases in ATP and in particulate nitrogen as y,, of AFDW) were under aerobic conditions with added nitrogen. Material in the aerobic treatment without added nitrogen degraded only slightly faster than in the anaerobic treatments. The dissolved organic\ncarbon (DOC) in the cultures was &lt; 5% of the total detrital carbon; the DOC content decreased during the first week, most rapidly in the aerobic cultures, and then began to increase slowly. Rates of nitrogen fixation in the cultures were low, and were depressed by the presence of O2 and NH:, and by a higher\nnitrogen content of the detritus. Sulicorniu detritus initially degraded the fastest but showed the lowest conversion efficiency of plant material to microbial biomass (19.4%). Spar/ins detritus had the highest conversion efficiency (64.37;). while Juncus. which decomposed most slowly, had a conversion efficiency of 55.6”!,. From 87 to 100% of the increase in nitrogen content of the plant detritus is ascribed to proteinnitrogen. Our results suggest that I) optimum in situ sites for rapid \ndegradation of plant detritus inestuaries are the sediment-air and sediment-water interfaces; and 2) detritus made from the C4 plant Spartinu yields a richer food source for estuarine consumers than detritus made from the C, plantsSalicornia and Juncus.","container-title":"Journal of Experimental Marine Biology and Ecology","page":"27-40","title":"Experimental degradation of detritus made from the salt marsh plants&lt;i&gt; Spartina alterniflora &lt;i&gt;Loisel., &lt;/i&gt;Salicornia virginica &lt;/i&gt;L., and &lt;i&gt;Juncus roemerianus &lt;/i&gt;Scheele","volume":"40","author":[{"family":"Haines","given":"Evelyn B."},{"family":"Hanson","given":"Roger B."}],"issued":{"date-parts":[["1979"]]}}},{"id":1900,"uris":["http://zotero.org/users/6112721/items/ELF7QGIZ"],"uri":["http://zotero.org/users/6112721/items/ELF7QGIZ"],"itemData":{"id":1900,"type":"article-journal","abstract":"Land management decisions frequently involve choices that reﬂect tradeoffs among ecosystem services. These tradeoffs are not always apparent, and land managers unknowingly may make decisions that diminish the value of some services while enhancing the value of others. Offset policies, such as wetland mitigation in the United States, rely on the assumption that ecosystems can be restored to provide a full suite of services. Wetlands provide many ecosystem services such as water quality maintenance, carbon storage, ﬂood abatement, and biodiversity support. Our objectives were to describe tradeoffs among ecosystem services in mitigation wetlands and identify abiotic and biotic drivers underlying these tradeoffs. We measured denitriﬁcation potential, organic matter decomposition, herbaceous biomass, and soil organic content as indicators of nutrient storage and removal services in 30 mitigation wetlands in Illinois, USA. Additionally, we estimated surface-water storage potential, and, since wetlands provide valuable biodiversity support, we determined the species composition of plant, anuran, and avian communities. We found a positive relationship among biodiversity indicators for different taxa. Denitriﬁcation potential and surface-water storage potential were positively correlated. However, there was a tradeoff between biodiversity support and nutrient cycling processes; soil organic matter, biomass, decomposition rates, and potential denitriﬁcation were greater at less biodiverse sites. Our ﬁndings indicate that optimizing restored wetlands for nutrient storage and removal may come at the expense of biodiversity. It is unrealistic to expect all services to be maximized at a restoration site. Therefore, restoration practitioners should prioritize services based on needs and opportunities given local and watershed contexts.","container-title":"Biological Conservation","DOI":"10.1016/j.biocon.2015.07.006","ISSN":"00063207","journalAbbreviation":"Biological Conservation","language":"en","page":"341-348","source":"DOI.org (Crossref)","title":"Tradeoffs among ecosystem services in restored wetlands","volume":"191","author":[{"family":"Jessop","given":"Jordan"},{"family":"Spyreas","given":"Greg"},{"family":"Pociask","given":"Geoffrey E."},{"family":"Benson","given":"Thomas J."},{"family":"Ward","given":"Michael P."},{"family":"Kent","given":"Angela D."},{"family":"Matthews","given":"Jeffrey W."}],"issued":{"date-parts":[["2015",11]]}}},{"id":1901,"uris":["http://zotero.org/users/6112721/items/FS27FGMS"],"uri":["http://zotero.org/users/6112721/items/FS27FGMS"],"itemData":{"id":1901,"type":"article-journal","abstract":"Human activity is accelerating changes in biotic communities worldwide. Predicting impacts of these changes on ecosystem services such as denitrification, a process that mitigates the consequences of nitrogen pollution, remains one of the most important challenges facing ecologists. Wetlands especially are valued as important sites of denitrification, and wetland plants are expected to have differing effects on denitrification. We present the results of a meta-analysis, conducted on 419 published estimates of denitrification in wetlands dominated by different plant species. Plants increased denitrification rates by 55% on average. This effect varied significantly among communities as defined by the dominant plant species, but surprisingly did not differ substantially among methods for measuring denitrification or among types of wetlands. We conclude that mechanistically linking functional plant traits to denitrification will be key to predicting the role of wetlands in nitrogen mitigation in a changing world.","container-title":"Ecological Applications","DOI":"10.1890/14-1525","ISSN":"1939-5582","issue":"3","language":"en","note":"_eprint: https://onlinelibrary.wiley.com/doi/pdf/10.1890/14-1525","page":"676-685","source":"Wiley Online Library","title":"Effects of wetland plants on denitrification rates: a meta-analysis","title-short":"Effects of wetland plants on denitrification rates","volume":"26","author":[{"family":"Alldred","given":"Mary"},{"family":"Baines","given":"Stephen B."}],"issued":{"date-parts":[["2016"]]}}},{"id":535,"uris":["http://zotero.org/users/6112721/items/4TEKXABL"],"uri":["http://zotero.org/users/6112721/items/4TEKXABL"],"itemData":{"id":535,"type":"thesis","event-place":"Vancouver, B.C.","genre":"Master's Thesis","language":"en","number-of-pages":"137","publisher":"University of British Columbia","publisher-place":"Vancouver, B.C.","source":"Zotero","title":"Nature-based flood protection: the contribution of tidal marsh vegetation to wave attenuation at Sturgeon Bank","author":[{"family":"Forysinski","given":"Krista"}],"issued":{"date-parts":[["2019"]]}}}],"schema":"https://github.com/citation-style-language/schema/raw/master/csl-citation.json"} </w:instrText>
      </w:r>
      <w:r w:rsidR="00F35CFF">
        <w:fldChar w:fldCharType="separate"/>
      </w:r>
      <w:del w:id="377" w:author="Daniel Stewart" w:date="2022-01-27T15:43:00Z">
        <w:r w:rsidR="00B5031C" w:rsidDel="00B5031C">
          <w:rPr>
            <w:noProof/>
          </w:rPr>
          <w:delText>(</w:delText>
        </w:r>
      </w:del>
      <w:r w:rsidR="00B5031C">
        <w:rPr>
          <w:noProof/>
        </w:rPr>
        <w:t>Haines &amp; Hanson 1979; Jessop et al. 2015; Alldred &amp; Baines 2016; Forysinski 2019)</w:t>
      </w:r>
      <w:r w:rsidR="00F35CFF">
        <w:fldChar w:fldCharType="end"/>
      </w:r>
      <w:ins w:id="378" w:author="Daniel Stewart" w:date="2022-01-27T13:21:00Z">
        <w:r w:rsidR="00D47219">
          <w:t>.</w:t>
        </w:r>
      </w:ins>
      <w:ins w:id="379" w:author="Daniel Stewart" w:date="2022-01-27T15:50:00Z">
        <w:r w:rsidR="00155EDC">
          <w:t xml:space="preserve"> The abundance of invasive species is </w:t>
        </w:r>
      </w:ins>
      <w:ins w:id="380" w:author="Daniel Stewart" w:date="2022-01-27T15:51:00Z">
        <w:r w:rsidR="00155EDC">
          <w:t>regularly used to monitor site function</w:t>
        </w:r>
      </w:ins>
      <w:del w:id="381" w:author="Daniel Stewart" w:date="2022-01-27T13:17:00Z">
        <w:r w:rsidR="1A84FF19" w:rsidRPr="3A5D7FCA" w:rsidDel="00D47219">
          <w:delText xml:space="preserve">Metrics </w:delText>
        </w:r>
        <w:r w:rsidR="5CF0FF94" w:rsidRPr="3A5D7FCA" w:rsidDel="00D47219">
          <w:delText xml:space="preserve">that </w:delText>
        </w:r>
        <w:r w:rsidR="1A84FF19" w:rsidRPr="3A5D7FCA" w:rsidDel="00D47219">
          <w:delText>evaluat</w:delText>
        </w:r>
        <w:r w:rsidR="58FFBDD0" w:rsidRPr="3A5D7FCA" w:rsidDel="00D47219">
          <w:delText>e</w:delText>
        </w:r>
        <w:r w:rsidR="1A84FF19" w:rsidRPr="3A5D7FCA" w:rsidDel="00D47219">
          <w:delText xml:space="preserve"> </w:delText>
        </w:r>
        <w:r w:rsidR="1A84FF19" w:rsidRPr="00DF37F5" w:rsidDel="00D47219">
          <w:delText>the</w:delText>
        </w:r>
        <w:r w:rsidR="71A57010" w:rsidRPr="00DF37F5" w:rsidDel="00D47219">
          <w:delText xml:space="preserve"> </w:delText>
        </w:r>
        <w:r w:rsidR="4AA0856D" w:rsidRPr="00DF37F5" w:rsidDel="00D47219">
          <w:delText>composition of a plant community</w:delText>
        </w:r>
      </w:del>
      <w:ins w:id="382" w:author="Eric Balke" w:date="2022-01-12T17:01:00Z">
        <w:del w:id="383" w:author="Daniel Stewart" w:date="2022-01-27T13:12:00Z">
          <w:r w:rsidR="004C3AF3" w:rsidDel="00694C33">
            <w:delText xml:space="preserve"> (e.g.,</w:delText>
          </w:r>
        </w:del>
      </w:ins>
      <w:del w:id="384" w:author="Daniel Stewart" w:date="2022-01-27T13:17:00Z">
        <w:r w:rsidR="4AA0856D" w:rsidRPr="00DF37F5" w:rsidDel="00D47219">
          <w:delText xml:space="preserve">, for example </w:delText>
        </w:r>
        <w:r w:rsidR="532E731C" w:rsidRPr="00DF37F5" w:rsidDel="00D47219">
          <w:delText xml:space="preserve">dominance of </w:delText>
        </w:r>
        <w:r w:rsidR="690DD63F" w:rsidRPr="00DF37F5" w:rsidDel="00D47219">
          <w:delText xml:space="preserve">native versus </w:delText>
        </w:r>
        <w:r w:rsidR="532E731C" w:rsidRPr="00DF37F5" w:rsidDel="00D47219">
          <w:delText>i</w:delText>
        </w:r>
      </w:del>
      <w:del w:id="385" w:author="Daniel Stewart" w:date="2022-01-26T15:48:00Z">
        <w:r w:rsidR="532E731C" w:rsidRPr="00DF37F5" w:rsidDel="00E01B21">
          <w:delText>nvasive</w:delText>
        </w:r>
      </w:del>
      <w:del w:id="386" w:author="Daniel Stewart" w:date="2022-01-27T13:17:00Z">
        <w:r w:rsidR="532E731C" w:rsidRPr="00DF37F5" w:rsidDel="00D47219">
          <w:delText xml:space="preserve"> species</w:delText>
        </w:r>
      </w:del>
      <w:ins w:id="387" w:author="Eric Balke" w:date="2022-01-12T17:01:00Z">
        <w:del w:id="388" w:author="Daniel Stewart" w:date="2022-01-27T13:12:00Z">
          <w:r w:rsidR="004C3AF3" w:rsidDel="00694C33">
            <w:delText>)</w:delText>
          </w:r>
        </w:del>
      </w:ins>
      <w:del w:id="389" w:author="Daniel Stewart" w:date="2022-01-27T13:12:00Z">
        <w:r w:rsidR="133FC7F4" w:rsidRPr="00DF37F5" w:rsidDel="00694C33">
          <w:delText>,</w:delText>
        </w:r>
      </w:del>
      <w:del w:id="390" w:author="Daniel Stewart" w:date="2022-01-27T13:17:00Z">
        <w:r w:rsidR="00230431" w:rsidRPr="00DF37F5" w:rsidDel="00D47219">
          <w:delText xml:space="preserve"> </w:delText>
        </w:r>
        <w:r w:rsidR="0AEDCA66" w:rsidRPr="00DF37F5" w:rsidDel="00D47219">
          <w:delText xml:space="preserve">may </w:delText>
        </w:r>
        <w:r w:rsidR="1C83D0AD" w:rsidRPr="00DF37F5" w:rsidDel="00D47219">
          <w:delText xml:space="preserve">also </w:delText>
        </w:r>
        <w:r w:rsidR="6AD11110" w:rsidRPr="00DF37F5" w:rsidDel="00D47219">
          <w:delText>be useful in evaluating the</w:delText>
        </w:r>
        <w:r w:rsidR="0AEDCA66" w:rsidRPr="00DF37F5" w:rsidDel="00D47219">
          <w:delText xml:space="preserve"> function and</w:delText>
        </w:r>
        <w:r w:rsidR="0AEDCA66" w:rsidRPr="3A5D7FCA" w:rsidDel="00D47219">
          <w:delText xml:space="preserve"> </w:delText>
        </w:r>
      </w:del>
      <w:del w:id="391" w:author="Daniel Stewart" w:date="2022-01-26T16:10:00Z">
        <w:r w:rsidR="0AEDCA66" w:rsidRPr="3A5D7FCA" w:rsidDel="00B21ED9">
          <w:delText xml:space="preserve">provisional </w:delText>
        </w:r>
      </w:del>
      <w:del w:id="392" w:author="Daniel Stewart" w:date="2022-01-27T13:17:00Z">
        <w:r w:rsidR="0AEDCA66" w:rsidRPr="3A5D7FCA" w:rsidDel="00D47219">
          <w:delText>services</w:delText>
        </w:r>
        <w:r w:rsidR="1AAE2A9A" w:rsidRPr="3A5D7FCA" w:rsidDel="00D47219">
          <w:delText xml:space="preserve"> of tidal wetlands</w:delText>
        </w:r>
        <w:r w:rsidR="00895739" w:rsidDel="00D47219">
          <w:delText xml:space="preserve"> </w:delText>
        </w:r>
        <w:r w:rsidR="00895739" w:rsidDel="00D47219">
          <w:fldChar w:fldCharType="begin"/>
        </w:r>
        <w:r w:rsidR="000F1124" w:rsidDel="00D47219">
          <w:delInstrText xml:space="preserve"> ADDIN ZOTERO_ITEM CSL_CITATION {"citationID":"Hziotlob","properties":{"formattedCitation":"(Haines &amp; Hanson 1979; Zedler &amp; Kercher 2005)","plainCitation":"(Haines &amp; Hanson 1979; Zedler &amp; Kercher 2005)","dontUpdate":true,"noteIndex":0},"citationItems":[{"id":1782,"uris":["http://zotero.org/users/6112721/items/JF5P9NMI"],"uri":["http://zotero.org/users/6112721/items/JF5P9NMI"],"itemData":{"id":1782,"type":"article-journal","abstract":"The pattern of decomposition and potential food value of detritus derived from the C, photosynthetic pathway plant Spartina altern(flora Loisel. and the C3 pathway plants Salicornia virginica L.and Juncus roemeriunus Scheele were compared. Detrital particles &lt; I25 pm in size made from standing dead plant material were incubated aerobically and anaerobically in phosphate-enriched estuarine water\nwith and without added ammonium chloride. The most rapid decreases in ash-free dry weight (AFDW) and increases in microbial biomass (estimated by increases in ATP and in particulate nitrogen as y,, of AFDW) were under aerobic conditions with added nitrogen. Material in the aerobic treatment without added nitrogen degraded only slightly faster than in the anaerobic treatments. The dissolved organic\ncarbon (DOC) in the cultures was &lt; 5% of the total detrital carbon; the DOC content decreased during the first week, most rapidly in the aerobic cultures, and then began to increase slowly. Rates of nitrogen fixation in the cultures were low, and were depressed by the presence of O2 and NH:, and by a higher\nnitrogen content of the detritus. Sulicorniu detritus initially degraded the fastest but showed the lowest conversion efficiency of plant material to microbial biomass (19.4%). Spar/ins detritus had the highest conversion efficiency (64.37;). while Juncus. which decomposed most slowly, had a conversion efficiency of 55.6”!,. From 87 to 100% of the increase in nitrogen content of the plant detritus is ascribed to proteinnitrogen. Our results suggest that I) optimum in situ sites for rapid \ndegradation of plant detritus inestuaries are the sediment-air and sediment-water interfaces; and 2) detritus made from the C4 plant Spartinu yields a richer food source for estuarine consumers than detritus made from the C, plantsSalicornia and Juncus.","container-title":"Journal of Experimental Marine Biology and Ecology","page":"27-40","title":"Experimental degradation of detritus made from the salt marsh plants &lt;i&gt; Spartina alterniflora &lt;i&gt; Loisel., &lt;/i&gt; Salicornia virginica &lt;/i&gt; L., and &lt;i&gt; Juncus roemerianus &lt;/i&gt; Scheele","volume":"40","author":[{"family":"Haines","given":"Evelyn B."},{"family":"Hanson","given":"Roger B."}],"issued":{"date-parts":[["1979"]]}}},{"id":1786,"uris":["http://zotero.org/users/6112721/items/H3YM8FPV"],"uri":["http://zotero.org/users/6112721/items/H3YM8FPV"],"itemData":{"id":1786,"type":"article-journal","abstract":"▪ Abstract  Estimates of global wetland area range from 5.3 to 12.8 million km\n              2\n              . About half the global wetland area has been lost, but an international treaty (the 1971 Ramsar Convention) has helped 144 nations protect the most significant remaining wetlands. Because most nations lack wetland inventories, changes in the quantity and quality of the world's wetlands cannot be tracked adequately. Despite the likelihood that remaining wetlands occupy less than 9% of the earth's land area, they contribute more to annually renewable ecosystem services than their small area implies. Biodiversity support, water quality improvement, flood abatement, and carbon sequestration are key functions that are impaired when wetlands are lost or degraded. Restoration techniques are improving, although the recovery of lost biodiversity is challenged by invasive species, which thrive under disturbance and displace natives. Not all damages to wetlands are reversible, but it is not always clear how much can be retained through restoration. Hence, we recommend adaptive approaches in which alternative techniques are tested at large scales in actual restoration sites.","container-title":"Annual Review of Environment and Resources","DOI":"10.1146/annurev.energy.30.050504.144248","ISSN":"1543-5938, 1545-2050","issue":"1","journalAbbreviation":"Annu. Rev. Environ. Resour.","language":"en","page":"39-74","source":"DOI.org (Crossref)","title":"Wetland Resources: Status, Trends, Ecosystem Services, and Restorability","title-short":"WETLAND RESOURCES","volume":"30","author":[{"family":"Zedler","given":"Joy B."},{"family":"Kercher","given":"Suzanne"}],"issued":{"date-parts":[["2005",11,21]]}}}],"schema":"https://github.com/citation-style-language/schema/raw/master/csl-citation.json"} </w:delInstrText>
        </w:r>
        <w:r w:rsidR="00895739" w:rsidDel="00D47219">
          <w:fldChar w:fldCharType="separate"/>
        </w:r>
        <w:r w:rsidR="00895739" w:rsidDel="00D47219">
          <w:rPr>
            <w:noProof/>
          </w:rPr>
          <w:delText>(</w:delText>
        </w:r>
        <w:r w:rsidR="00664C7B" w:rsidDel="00D47219">
          <w:rPr>
            <w:noProof/>
          </w:rPr>
          <w:delText>e</w:delText>
        </w:r>
      </w:del>
      <w:ins w:id="393" w:author="Eric Balke" w:date="2022-01-12T17:01:00Z">
        <w:del w:id="394" w:author="Daniel Stewart" w:date="2022-01-27T13:17:00Z">
          <w:r w:rsidR="004C3AF3" w:rsidDel="00D47219">
            <w:rPr>
              <w:noProof/>
            </w:rPr>
            <w:delText xml:space="preserve">.g., </w:delText>
          </w:r>
        </w:del>
      </w:ins>
      <w:del w:id="395" w:author="Daniel Stewart" w:date="2022-01-27T13:17:00Z">
        <w:r w:rsidR="00664C7B" w:rsidDel="00D47219">
          <w:rPr>
            <w:noProof/>
          </w:rPr>
          <w:delText xml:space="preserve">x. </w:delText>
        </w:r>
        <w:r w:rsidR="00895739" w:rsidDel="00D47219">
          <w:rPr>
            <w:noProof/>
          </w:rPr>
          <w:delText>Haines &amp; Hanson 1979; Zedler &amp; Kercher 2005)</w:delText>
        </w:r>
        <w:r w:rsidR="00895739" w:rsidDel="00D47219">
          <w:fldChar w:fldCharType="end"/>
        </w:r>
        <w:r w:rsidR="00895739" w:rsidDel="00D47219">
          <w:delText xml:space="preserve">. </w:delText>
        </w:r>
      </w:del>
      <w:ins w:id="396" w:author="Daniel Stewart" w:date="2022-01-27T15:51:00Z">
        <w:r w:rsidR="00155EDC">
          <w:t>,</w:t>
        </w:r>
      </w:ins>
      <w:ins w:id="397" w:author="Daniel Stewart" w:date="2022-01-27T15:13:00Z">
        <w:r w:rsidR="001B272C">
          <w:t xml:space="preserve"> as</w:t>
        </w:r>
      </w:ins>
      <w:ins w:id="398" w:author="Daniel Stewart" w:date="2022-01-26T16:09:00Z">
        <w:r w:rsidR="00B21ED9">
          <w:t xml:space="preserve"> they </w:t>
        </w:r>
      </w:ins>
      <w:ins w:id="399" w:author="Daniel Stewart" w:date="2022-01-26T16:11:00Z">
        <w:r w:rsidR="00B21ED9">
          <w:t>can</w:t>
        </w:r>
      </w:ins>
      <w:ins w:id="400" w:author="Daniel Stewart" w:date="2022-01-26T16:09:00Z">
        <w:r w:rsidR="00B21ED9">
          <w:t xml:space="preserve"> </w:t>
        </w:r>
      </w:ins>
      <w:ins w:id="401" w:author="Daniel Stewart" w:date="2022-01-26T16:10:00Z">
        <w:r w:rsidR="00B21ED9">
          <w:t xml:space="preserve">displace native </w:t>
        </w:r>
      </w:ins>
      <w:ins w:id="402" w:author="Daniel Stewart" w:date="2022-01-26T16:12:00Z">
        <w:r w:rsidR="00B21ED9">
          <w:t xml:space="preserve">flora </w:t>
        </w:r>
        <w:r w:rsidR="00580482">
          <w:t>over large</w:t>
        </w:r>
      </w:ins>
      <w:ins w:id="403" w:author="Daniel Stewart" w:date="2022-01-27T15:18:00Z">
        <w:r w:rsidR="00A86C70">
          <w:t xml:space="preserve"> areas</w:t>
        </w:r>
      </w:ins>
      <w:ins w:id="404" w:author="Daniel Stewart" w:date="2022-01-26T16:14:00Z">
        <w:r w:rsidR="00580482">
          <w:t>,</w:t>
        </w:r>
      </w:ins>
      <w:ins w:id="405" w:author="Daniel Stewart" w:date="2022-01-26T16:12:00Z">
        <w:r w:rsidR="00580482">
          <w:t xml:space="preserve"> and</w:t>
        </w:r>
      </w:ins>
      <w:ins w:id="406" w:author="Daniel Stewart" w:date="2022-01-27T13:47:00Z">
        <w:r w:rsidR="002A3458">
          <w:t xml:space="preserve"> may </w:t>
        </w:r>
      </w:ins>
      <w:ins w:id="407" w:author="Daniel Stewart" w:date="2022-01-27T15:14:00Z">
        <w:r w:rsidR="001B272C">
          <w:t xml:space="preserve">subsequently </w:t>
        </w:r>
      </w:ins>
      <w:ins w:id="408" w:author="Daniel Stewart" w:date="2022-01-27T13:45:00Z">
        <w:r w:rsidR="000D6E34">
          <w:t xml:space="preserve">alter the structure, biodiversity, </w:t>
        </w:r>
      </w:ins>
      <w:ins w:id="409" w:author="Daniel Stewart" w:date="2022-01-27T13:46:00Z">
        <w:r w:rsidR="000D6E34">
          <w:t xml:space="preserve">productivity, and food webs of wetlands </w:t>
        </w:r>
      </w:ins>
      <w:r w:rsidR="000D6E34">
        <w:fldChar w:fldCharType="begin"/>
      </w:r>
      <w:r w:rsidR="00D96D53">
        <w:instrText xml:space="preserve"> ADDIN ZOTERO_ITEM CSL_CITATION {"citationID":"SwfFIGEN","properties":{"formattedCitation":"(Zedler &amp; Kercher 2004)","plainCitation":"(Zedler &amp; Kercher 2004)","noteIndex":0},"citationItems":[{"id":1896,"uris":["http://zotero.org/users/6112721/items/AWY6TXAG"],"uri":["http://zotero.org/users/6112721/items/AWY6TXAG"],"itemData":{"id":1896,"type":"article-journal","abstract":"Wetlands seem to be especially vulnerable to invasions. Even though ≤6% of the earth’s land mass is wetland, 24% (8 of 33) of the world’s most invasive plants are wetland species. Furthermore, many wetland invaders form monotypes, which alter habitat structure, lower biodiversity (both number and “quality” of species), change nutrient cycling and productivity (often increasing it), and modify food webs. Wetlands are landscape sinks, which accumulate debris, sediments, water, and nutrients, all of which facilitate invasions by creating canopy gaps or accelerating the growth of opportunistic plant species. These and other disturbances to wetlands, such as propagule inﬂux, salt inﬂux, and hydroperiod alteration, create opportunities that are well matched by wetland opportunists. No single hypothesis or plant attribute explains all wetland invasions, but the propensity for wetlands to become dominated by invasive monotypes is arguably an effect of the cumulative impacts associated with landscape sinks, including import of hydrophytes that exhibit efﬁcient growth (high plant volume per unit biomass).","container-title":"Critical Reviews in Plant Sciences","DOI":"10.1080/07352680490514673","ISSN":"0735-2689, 1549-7836","issue":"5","journalAbbreviation":"Critical Reviews in Plant Sciences","language":"en","page":"431-452","source":"DOI.org (Crossref)","title":"Causes and consequences of invasive plants in wetlands: opportunities, opportunists, and outcomes","title-short":"Causes and Consequences of Invasive Plants in Wetlands","volume":"23","author":[{"family":"Zedler","given":"Joy B."},{"family":"Kercher","given":"Suzanne"}],"issued":{"date-parts":[["2004",9]]}}}],"schema":"https://github.com/citation-style-language/schema/raw/master/csl-citation.json"} </w:instrText>
      </w:r>
      <w:r w:rsidR="000D6E34">
        <w:fldChar w:fldCharType="separate"/>
      </w:r>
      <w:r w:rsidR="000D6E34">
        <w:rPr>
          <w:noProof/>
        </w:rPr>
        <w:t>(Zedler &amp; Kercher 2004)</w:t>
      </w:r>
      <w:r w:rsidR="000D6E34">
        <w:fldChar w:fldCharType="end"/>
      </w:r>
      <w:ins w:id="410" w:author="Daniel Stewart" w:date="2022-01-27T15:14:00Z">
        <w:r w:rsidR="001B272C">
          <w:t xml:space="preserve">. </w:t>
        </w:r>
      </w:ins>
      <w:ins w:id="411" w:author="Daniel Stewart" w:date="2022-01-27T15:19:00Z">
        <w:r w:rsidR="00A86C70">
          <w:t>Though few in number, s</w:t>
        </w:r>
      </w:ins>
      <w:ins w:id="412" w:author="Daniel Stewart" w:date="2022-01-27T15:17:00Z">
        <w:r w:rsidR="00A86C70">
          <w:t xml:space="preserve">tudies </w:t>
        </w:r>
      </w:ins>
      <w:ins w:id="413" w:author="Daniel Stewart" w:date="2022-01-27T15:20:00Z">
        <w:r w:rsidR="00A86C70">
          <w:t xml:space="preserve">that have investigated </w:t>
        </w:r>
      </w:ins>
      <w:ins w:id="414" w:author="Daniel Stewart" w:date="2022-01-27T15:17:00Z">
        <w:r w:rsidR="00A86C70">
          <w:t xml:space="preserve">the </w:t>
        </w:r>
      </w:ins>
      <w:ins w:id="415" w:author="Daniel Stewart" w:date="2022-01-27T15:19:00Z">
        <w:r w:rsidR="00A86C70">
          <w:t>effects</w:t>
        </w:r>
      </w:ins>
      <w:ins w:id="416" w:author="Daniel Stewart" w:date="2022-01-27T15:17:00Z">
        <w:r w:rsidR="00A86C70">
          <w:t xml:space="preserve"> of invasive species</w:t>
        </w:r>
      </w:ins>
      <w:ins w:id="417" w:author="Daniel Stewart" w:date="2022-01-27T15:19:00Z">
        <w:r w:rsidR="00A86C70">
          <w:t xml:space="preserve"> in the FRE </w:t>
        </w:r>
      </w:ins>
      <w:ins w:id="418" w:author="Daniel Stewart" w:date="2022-01-27T15:17:00Z">
        <w:r w:rsidR="00A86C70">
          <w:t>support this</w:t>
        </w:r>
      </w:ins>
      <w:ins w:id="419" w:author="Daniel Stewart" w:date="2022-01-27T15:15:00Z">
        <w:r w:rsidR="001B272C">
          <w:t xml:space="preserve">. </w:t>
        </w:r>
      </w:ins>
      <w:del w:id="420" w:author="Daniel Stewart" w:date="2022-01-27T14:05:00Z">
        <w:r w:rsidR="00AB2F4A" w:rsidDel="00AB2F4A">
          <w:fldChar w:fldCharType="begin"/>
        </w:r>
        <w:r w:rsidR="00AB2F4A" w:rsidDel="00AB2F4A">
          <w:delInstrText xml:space="preserve"> ADDIN ZOTERO_ITEM CSL_CITATION {"citationID":"DAjqKmjC","properties":{"formattedCitation":"(Stewart 2021)","plainCitation":"(Stewart 2021)","noteIndex":0},"citationItems":[{"id":1048,"uris":["http://zotero.org/users/6112721/items/92A4QX9B"],"uri":["http://zotero.org/users/6112721/items/92A4QX9B"],"itemData":{"id":1048,"type":"thesis","abstract":"Invasive species represent a significant and growing threat to biodiversity in ecosystems around the world. Research that can address key knowledge gaps is invaluable, particularly as managers grapple with diminishing time, resources, and data to deal with species invasions. Non-native narrow-leaved cattail (Typha angustifolia) is a wetland invader that has been detected in western Canada’s Fraser River Estuary (FRE) in recent decades, but questions around their degree of establishment, impact, manageability, and the potential emergence of invasive hybrid cattail (Typha x glauca), remain unanswered. This research aimed to address these knowledge gaps, investigating the threat potential of these taxa. Using a spectral analysis of aerial imagery, I found that invasive cattails are widespread, currently occupying approximately 4% of FRE marshes. Though never formally recorded in the FRE, T. x glauca is more abundant than T. angustifolia, and likely went undetected due to its cryptic nature. A species distribution model for invasive cattail predicted that 28% and 21% of the FRE has suitability (establishment and persistence) and susceptibility (risk of colonization when suitable) probabilities of &gt; 50% respectively, indicating this invasion is likely to continue. Restoration projects were invasion hotspots, with proportionally more cattail, susceptible habitat, and suitable habitat than the overall estuary. Vegetation sampling demonstrated that cattail-invaded marshes contained lower richness and diversity than uninvaded habitats. Cattail leaf litter had a significant negative effect on richness and diversity, while ramet density and foliar cover did not, suggesting litter may be an important dominance mechanism behind this invasion. Results from a two-year management experiment suggest these impacts may be counteracted, but not without expending considerable resources. Belowground energy reserves declined in response to cutting, however cattail ramets remained unchanged or increased in abundance. Native plant communities have yet to respond significantly to cutting and litter removal, suggesting that more time may be required for their recovery. I conclude that the extent of this invasion, likelihood of further invasion, and management challenges presented by invasive cattail require a strategic shift towards preventative management approaches, such as surveillance and early eradication in uninvaded high-value habitats, along with restoration designs that inhibit litter accumulation.","event-place":"Vancouver","genre":"Masters Thesis","language":"en","number-of-pages":"131","publisher":"University of British Columbia","publisher-place":"Vancouver","source":"Zotero","title":"Undetected but widespread: the cryptic invasion of non-native cattail (Typha) in the Fraser River Estuary","author":[{"family":"Stewart","given":"Daniel"}],"issued":{"date-parts":[["2021"]]}}}],"schema":"https://github.com/citation-style-language/schema/raw/master/csl-citation.json"} </w:delInstrText>
        </w:r>
        <w:r w:rsidR="00AB2F4A" w:rsidDel="00AB2F4A">
          <w:fldChar w:fldCharType="separate"/>
        </w:r>
        <w:r w:rsidR="00AB2F4A" w:rsidDel="00AB2F4A">
          <w:rPr>
            <w:noProof/>
          </w:rPr>
          <w:delText>(Stewart 2021)</w:delText>
        </w:r>
        <w:r w:rsidR="00AB2F4A" w:rsidDel="00AB2F4A">
          <w:fldChar w:fldCharType="end"/>
        </w:r>
      </w:del>
      <w:del w:id="421" w:author="Daniel Stewart" w:date="2022-01-27T13:32:00Z">
        <w:r w:rsidDel="00F35CFF">
          <w:fldChar w:fldCharType="begin"/>
        </w:r>
        <w:r w:rsidDel="00F35CFF">
          <w:delInstrText xml:space="preserve"> ADDIN ZOTERO_ITEM CSL_CITATION {"citationID":"DuL7Ejhv","properties":{"formattedCitation":"(Haines &amp; Hanson 1979)","plainCitation":"(Haines &amp; Hanson 1979)","noteIndex":0},"citationItems":[{"id":1782,"uris":["http://zotero.org/users/6112721/items/JF5P9NMI"],"uri":["http://zotero.org/users/6112721/items/JF5P9NMI"],"itemData":{"id":1782,"type":"article-journal","abstract":"The pattern of decomposition and potential food value of detritus derived from the C, photosynthetic pathway plant Spartina altern(flora Loisel. and the C3 pathway plants Salicornia virginica L.and Juncus roemeriunus Scheele were compared. Detrital particles &lt; I25 pm in size made from standing dead plant material were incubated aerobically and anaerobically in phosphate-enriched estuarine water\nwith and without added ammonium chloride. The most rapid decreases in ash-free dry weight (AFDW) and increases in microbial biomass (estimated by increases in ATP and in particulate nitrogen as y,, of AFDW) were under aerobic conditions with added nitrogen. Material in the aerobic treatment without added nitrogen degraded only slightly faster than in the anaerobic treatments. The dissolved organic\ncarbon (DOC) in the cultures was &lt; 5% of the total detrital carbon; the DOC content decreased during the first week, most rapidly in the aerobic cultures, and then began to increase slowly. Rates of nitrogen fixation in the cultures were low, and were depressed by the presence of O2 and NH:, and by a higher\nnitrogen content of the detritus. Sulicorniu detritus initially degraded the fastest but showed the lowest conversion efficiency of plant material to microbial biomass (19.4%). Spar/ins detritus had the highest conversion efficiency (64.37;). while Juncus. which decomposed most slowly, had a conversion efficiency of 55.6”!,. From 87 to 100% of the increase in nitrogen content of the plant detritus is ascribed to proteinnitrogen. Our results suggest that I) optimum in situ sites for rapid \ndegradation of plant detritus inestuaries are the sediment-air and sediment-water interfaces; and 2) detritus made from the C4 plant Spartinu yields a richer food source for estuarine consumers than detritus made from the C, plantsSalicornia and Juncus.","container-title":"Journal of Experimental Marine Biology and Ecology","page":"27-40","title":"Experimental degradation of detritus made from the salt marsh plants &lt;i&gt; Spartina alterniflora &lt;i&gt; Loisel., &lt;/i&gt; Salicornia virginica &lt;/i&gt; L., and &lt;i&gt; Juncus roemerianus &lt;/i&gt; Scheele","volume":"40","author":[{"family":"Haines","given":"Evelyn B."},{"family":"Hanson","given":"Roger B."}],"issued":{"date-parts":[["1979"]]}}}],"schema":"https://github.com/citation-style-language/schema/raw/master/csl-citation.json"} </w:delInstrText>
        </w:r>
        <w:r w:rsidDel="00F35CFF">
          <w:fldChar w:fldCharType="separate"/>
        </w:r>
        <w:r w:rsidDel="00F35CFF">
          <w:rPr>
            <w:noProof/>
          </w:rPr>
          <w:delText>(Haines &amp; Hanson 1979)</w:delText>
        </w:r>
        <w:r w:rsidDel="00F35CFF">
          <w:fldChar w:fldCharType="end"/>
        </w:r>
      </w:del>
      <w:ins w:id="422" w:author="Daniel Stewart" w:date="2022-01-27T14:05:00Z">
        <w:r w:rsidR="00AB2F4A">
          <w:t>D</w:t>
        </w:r>
      </w:ins>
      <w:moveToRangeStart w:id="423" w:author="Daniel Stewart" w:date="2022-01-26T16:09:00Z" w:name="move94105764"/>
      <w:moveTo w:id="424" w:author="Daniel Stewart" w:date="2022-01-26T16:09:00Z">
        <w:del w:id="425" w:author="Daniel Stewart" w:date="2022-01-26T16:09:00Z">
          <w:r w:rsidR="00B21ED9" w:rsidRPr="3A5D7FCA" w:rsidDel="00B21ED9">
            <w:delText>d</w:delText>
          </w:r>
        </w:del>
        <w:r w:rsidR="00B21ED9" w:rsidRPr="3A5D7FCA">
          <w:t xml:space="preserve">ecomposition rates of </w:t>
        </w:r>
      </w:moveTo>
      <w:r w:rsidR="006C5982">
        <w:t xml:space="preserve">invasive </w:t>
      </w:r>
      <w:moveTo w:id="426" w:author="Daniel Stewart" w:date="2022-01-26T16:09:00Z">
        <w:del w:id="427" w:author="Daniel Stewart" w:date="2022-01-27T15:21:00Z">
          <w:r w:rsidR="00B21ED9" w:rsidRPr="3A5D7FCA" w:rsidDel="00A86C70">
            <w:delText xml:space="preserve">invasive </w:delText>
          </w:r>
        </w:del>
        <w:r w:rsidR="00B21ED9" w:rsidRPr="3A5D7FCA">
          <w:t xml:space="preserve">purple loosestrife </w:t>
        </w:r>
        <w:r w:rsidR="00B21ED9" w:rsidRPr="3A5D7FCA">
          <w:rPr>
            <w:i/>
            <w:iCs/>
          </w:rPr>
          <w:t>(Lythrum salicaria</w:t>
        </w:r>
        <w:r w:rsidR="00B21ED9" w:rsidRPr="3A5D7FCA">
          <w:t>)</w:t>
        </w:r>
      </w:moveTo>
      <w:ins w:id="428" w:author="Daniel Stewart" w:date="2022-01-26T16:35:00Z">
        <w:r w:rsidR="00C42E13">
          <w:t xml:space="preserve"> are </w:t>
        </w:r>
      </w:ins>
      <w:moveTo w:id="429" w:author="Daniel Stewart" w:date="2022-01-26T16:09:00Z">
        <w:del w:id="430" w:author="Daniel Stewart" w:date="2022-01-26T16:35:00Z">
          <w:r w:rsidR="00B21ED9" w:rsidRPr="3A5D7FCA" w:rsidDel="00C42E13">
            <w:delText xml:space="preserve"> were</w:delText>
          </w:r>
        </w:del>
        <w:r w:rsidR="00B21ED9" w:rsidRPr="3A5D7FCA">
          <w:t xml:space="preserve">significantly faster than native </w:t>
        </w:r>
      </w:moveTo>
      <w:ins w:id="431" w:author="Daniel Stewart" w:date="2022-01-26T16:23:00Z">
        <w:r w:rsidR="00D55B8B">
          <w:t>Lyngbye’s sedge</w:t>
        </w:r>
      </w:ins>
      <w:ins w:id="432" w:author="Daniel Stewart" w:date="2022-01-27T14:20:00Z">
        <w:r w:rsidR="002F4884">
          <w:t xml:space="preserve">, </w:t>
        </w:r>
      </w:ins>
      <w:moveTo w:id="433" w:author="Daniel Stewart" w:date="2022-01-26T16:09:00Z">
        <w:del w:id="434" w:author="Daniel Stewart" w:date="2022-01-27T14:19:00Z">
          <w:r w:rsidR="00B21ED9" w:rsidRPr="3A5D7FCA" w:rsidDel="002F4884">
            <w:rPr>
              <w:i/>
              <w:iCs/>
            </w:rPr>
            <w:delText xml:space="preserve">, </w:delText>
          </w:r>
        </w:del>
        <w:r w:rsidR="00B21ED9" w:rsidRPr="3A5D7FCA">
          <w:t>with potential implications on the timing of detritus supply and food availability</w:t>
        </w:r>
      </w:moveTo>
      <w:ins w:id="435" w:author="Daniel Stewart" w:date="2022-01-26T16:14:00Z">
        <w:r w:rsidR="00580482">
          <w:t xml:space="preserve"> </w:t>
        </w:r>
      </w:ins>
      <w:r w:rsidR="00580482">
        <w:fldChar w:fldCharType="begin"/>
      </w:r>
      <w:r w:rsidR="00D96D53">
        <w:instrText xml:space="preserve"> ADDIN ZOTERO_ITEM CSL_CITATION {"citationID":"kLUh18sG","properties":{"formattedCitation":"(Grout et al. 1997)","plainCitation":"(Grout et al. 1997)","noteIndex":0},"citationItems":[{"id":1153,"uris":["http://zotero.org/users/6112721/items/FCU3CCIL"],"uri":["http://zotero.org/users/6112721/items/FCU3CCIL"],"itemData":{"id":1153,"type":"article-journal","abstract":"Using litter bag experiments in the Fraser River estuary in British Columbia, we tested for differences in the relative decomposition rates between leaves of purple loosestrife (Lythrum salicaria), an introduced exotic and a native sedge (Carex lyngbyei). The difference in the mean decay rate coefficient for the two species was significantly different (p &lt; 0.01) and the coefficient for purple loosestrife (0.0110 d-1) was nearly four times higher than for Lyngbyei's sedge (0.0028 d-l1). This is the first estimate of the decay rate coefficient for purple loosestrife from an estuary. The rapid decay rate of loosestrife leaves suggests that they supply detritus to the ecosystem in autumn whereas the much slower decay rate of sedge implies that it supplies detritus throughout the winter and early spring. Consumer organisms important in juvenile salmon food webs appear to be adapted to take advantage of the detritus provided in these seasons. The findings have implications for habitat management because purple loosestrife has recently invaded estuaries of the northeast Pacific and may be outcompeting native sedges important in detrital-based food webs.","container-title":"Estuaries","issue":"1","language":"en","page":"96-102","source":"Zotero","title":"Decomposition Rates of Purple Loosestrife (&lt;i&gt;Lythrum salicaria&lt;/i&gt;) and Lyngbyei's Sedge (&lt;i&gt;Carex lyngbyei&lt;/i&gt;) in the Fraser River Estuary","volume":"20","author":[{"family":"Grout","given":"Jeff A."},{"family":"Levings","given":"Colin D."},{"family":"Richardson","given":"John S."}],"issued":{"date-parts":[["1997"]]}}}],"schema":"https://github.com/citation-style-language/schema/raw/master/csl-citation.json"} </w:instrText>
      </w:r>
      <w:r w:rsidR="00580482">
        <w:fldChar w:fldCharType="separate"/>
      </w:r>
      <w:r w:rsidR="00580482">
        <w:rPr>
          <w:noProof/>
        </w:rPr>
        <w:t>(Grout et al. 1997)</w:t>
      </w:r>
      <w:r w:rsidR="00580482">
        <w:fldChar w:fldCharType="end"/>
      </w:r>
      <w:moveTo w:id="436" w:author="Daniel Stewart" w:date="2022-01-26T16:09:00Z">
        <w:r w:rsidR="00B21ED9" w:rsidRPr="3A5D7FCA">
          <w:t>.</w:t>
        </w:r>
      </w:moveTo>
      <w:moveToRangeEnd w:id="423"/>
      <w:ins w:id="437" w:author="Daniel Stewart" w:date="2022-01-26T16:19:00Z">
        <w:r w:rsidR="00580482">
          <w:t xml:space="preserve"> </w:t>
        </w:r>
        <w:r w:rsidR="00D55B8B">
          <w:t xml:space="preserve">Non-native </w:t>
        </w:r>
      </w:ins>
      <w:ins w:id="438" w:author="Daniel Stewart" w:date="2022-01-26T16:33:00Z">
        <w:r w:rsidR="00C42E13">
          <w:t xml:space="preserve">cattail, </w:t>
        </w:r>
      </w:ins>
      <w:ins w:id="439" w:author="Daniel Stewart" w:date="2022-01-26T16:19:00Z">
        <w:r w:rsidR="00D55B8B">
          <w:t xml:space="preserve">especially </w:t>
        </w:r>
      </w:ins>
      <w:ins w:id="440" w:author="Daniel Stewart" w:date="2022-01-26T16:23:00Z">
        <w:r w:rsidR="00D55B8B">
          <w:t xml:space="preserve">hybrid </w:t>
        </w:r>
      </w:ins>
      <w:ins w:id="441" w:author="Daniel Stewart" w:date="2022-01-26T16:19:00Z">
        <w:r w:rsidR="00D55B8B">
          <w:rPr>
            <w:i/>
            <w:iCs/>
          </w:rPr>
          <w:t>Typh</w:t>
        </w:r>
      </w:ins>
      <w:ins w:id="442" w:author="Daniel Stewart" w:date="2022-01-26T16:20:00Z">
        <w:r w:rsidR="00D55B8B">
          <w:rPr>
            <w:i/>
            <w:iCs/>
          </w:rPr>
          <w:t>a</w:t>
        </w:r>
      </w:ins>
      <w:ins w:id="443" w:author="Daniel Stewart" w:date="2022-01-27T14:13:00Z">
        <w:r w:rsidR="0080668B">
          <w:rPr>
            <w:i/>
            <w:iCs/>
          </w:rPr>
          <w:t xml:space="preserve"> </w:t>
        </w:r>
        <w:r w:rsidR="0080668B" w:rsidRPr="00572CC4">
          <w:t>×</w:t>
        </w:r>
      </w:ins>
      <w:ins w:id="444" w:author="Daniel Stewart" w:date="2022-01-26T16:20:00Z">
        <w:r w:rsidR="00D55B8B">
          <w:t xml:space="preserve"> </w:t>
        </w:r>
        <w:r w:rsidR="00D55B8B">
          <w:rPr>
            <w:i/>
            <w:iCs/>
          </w:rPr>
          <w:t>glauca</w:t>
        </w:r>
      </w:ins>
      <w:ins w:id="445" w:author="Daniel Stewart" w:date="2022-01-26T16:33:00Z">
        <w:r w:rsidR="00C42E13">
          <w:t xml:space="preserve"> </w:t>
        </w:r>
      </w:ins>
      <w:ins w:id="446" w:author="Daniel Stewart" w:date="2022-01-27T14:16:00Z">
        <w:r w:rsidR="002F4884">
          <w:t xml:space="preserve">currently </w:t>
        </w:r>
      </w:ins>
      <w:ins w:id="447" w:author="Daniel Stewart" w:date="2022-01-26T16:20:00Z">
        <w:r w:rsidR="00D55B8B">
          <w:t>occup</w:t>
        </w:r>
      </w:ins>
      <w:ins w:id="448" w:author="Daniel Stewart" w:date="2022-01-27T14:16:00Z">
        <w:r w:rsidR="002F4884">
          <w:t>ies</w:t>
        </w:r>
      </w:ins>
      <w:ins w:id="449" w:author="Daniel Stewart" w:date="2022-01-26T16:20:00Z">
        <w:r w:rsidR="00D55B8B">
          <w:t xml:space="preserve"> an estimated </w:t>
        </w:r>
      </w:ins>
      <w:ins w:id="450" w:author="Daniel Stewart" w:date="2022-01-27T15:59:00Z">
        <w:r w:rsidR="004478F5">
          <w:t>4</w:t>
        </w:r>
      </w:ins>
      <w:ins w:id="451" w:author="Daniel Stewart" w:date="2022-01-26T16:20:00Z">
        <w:r w:rsidR="00D55B8B">
          <w:t xml:space="preserve">% or </w:t>
        </w:r>
      </w:ins>
      <w:ins w:id="452" w:author="Daniel Stewart" w:date="2022-01-27T16:02:00Z">
        <w:r w:rsidR="004478F5">
          <w:t>50</w:t>
        </w:r>
      </w:ins>
      <w:ins w:id="453" w:author="Daniel Stewart" w:date="2022-01-26T16:20:00Z">
        <w:r w:rsidR="00D55B8B">
          <w:t>0,000 m</w:t>
        </w:r>
        <w:r w:rsidR="00D55B8B" w:rsidRPr="00D55B8B">
          <w:rPr>
            <w:vertAlign w:val="superscript"/>
            <w:rPrChange w:id="454" w:author="Daniel Stewart" w:date="2022-01-26T16:21:00Z">
              <w:rPr/>
            </w:rPrChange>
          </w:rPr>
          <w:t>2</w:t>
        </w:r>
      </w:ins>
      <w:ins w:id="455" w:author="Daniel Stewart" w:date="2022-01-26T16:21:00Z">
        <w:r w:rsidR="00D55B8B">
          <w:rPr>
            <w:vertAlign w:val="superscript"/>
          </w:rPr>
          <w:t xml:space="preserve"> </w:t>
        </w:r>
      </w:ins>
      <w:ins w:id="456" w:author="Daniel Stewart" w:date="2022-01-26T16:20:00Z">
        <w:r w:rsidR="00D55B8B">
          <w:t>of tidal marsh habitats in the</w:t>
        </w:r>
      </w:ins>
      <w:ins w:id="457" w:author="Daniel Stewart" w:date="2022-01-26T16:34:00Z">
        <w:r w:rsidR="00C42E13">
          <w:t xml:space="preserve"> </w:t>
        </w:r>
      </w:ins>
      <w:ins w:id="458" w:author="Daniel Stewart" w:date="2022-01-27T14:17:00Z">
        <w:r w:rsidR="002F4884">
          <w:t>FRE</w:t>
        </w:r>
      </w:ins>
      <w:ins w:id="459" w:author="Daniel Stewart" w:date="2022-01-26T16:21:00Z">
        <w:r w:rsidR="00D55B8B">
          <w:t>, forming near monocultures</w:t>
        </w:r>
      </w:ins>
      <w:ins w:id="460" w:author="Daniel Stewart" w:date="2022-01-27T14:17:00Z">
        <w:r w:rsidR="002F4884">
          <w:t xml:space="preserve"> where established</w:t>
        </w:r>
      </w:ins>
      <w:r w:rsidR="009E4EC2">
        <w:t xml:space="preserve"> </w:t>
      </w:r>
      <w:r w:rsidR="009E4EC2">
        <w:fldChar w:fldCharType="begin"/>
      </w:r>
      <w:r w:rsidR="009E4EC2">
        <w:instrText xml:space="preserve"> ADDIN ZOTERO_ITEM CSL_CITATION {"citationID":"uKp4K1xq","properties":{"formattedCitation":"(Stewart 2021 p. 202)","plainCitation":"(Stewart 2021 p. 202)","noteIndex":0},"citationItems":[{"id":1048,"uris":["http://zotero.org/users/6112721/items/92A4QX9B"],"uri":["http://zotero.org/users/6112721/items/92A4QX9B"],"itemData":{"id":1048,"type":"thesis","abstract":"Invasive species represent a significant and growing threat to biodiversity in ecosystems around the world. Research that can address key knowledge gaps is invaluable, particularly as managers grapple with diminishing time, resources, and data to deal with species invasions. Non-native narrow-leaved cattail (Typha angustifolia) is a wetland invader that has been detected in western Canada’s Fraser River Estuary (FRE) in recent decades, but questions around their degree of establishment, impact, manageability, and the potential emergence of invasive hybrid cattail (Typha x glauca), remain unanswered. This research aimed to address these knowledge gaps, investigating the threat potential of these taxa. Using a spectral analysis of aerial imagery, I found that invasive cattails are widespread, currently occupying approximately 4% of FRE marshes. Though never formally recorded in the FRE, T. x glauca is more abundant than T. angustifolia, and likely went undetected due to its cryptic nature. A species distribution model for invasive cattail predicted that 28% and 21% of the FRE has suitability (establishment and persistence) and susceptibility (risk of colonization when suitable) probabilities of &gt; 50% respectively, indicating this invasion is likely to continue. Restoration projects were invasion hotspots, with proportionally more cattail, susceptible habitat, and suitable habitat than the overall estuary. Vegetation sampling demonstrated that cattail-invaded marshes contained lower richness and diversity than uninvaded habitats. Cattail leaf litter had a significant negative effect on richness and diversity, while ramet density and foliar cover did not, suggesting litter may be an important dominance mechanism behind this invasion. Results from a two-year management experiment suggest these impacts may be counteracted, but not without expending considerable resources. Belowground energy reserves declined in response to cutting, however cattail ramets remained unchanged or increased in abundance. Native plant communities have yet to respond significantly to cutting and litter removal, suggesting that more time may be required for their recovery. I conclude that the extent of this invasion, likelihood of further invasion, and management challenges presented by invasive cattail require a strategic shift towards preventative management approaches, such as surveillance and early eradication in uninvaded high-value habitats, along with restoration designs that inhibit litter accumulation.","event-place":"Vancouver","genre":"Master's Thesis","language":"en","number-of-pages":"1-131","publisher":"University of British Columbia","publisher-place":"Vancouver","source":"Zotero","title":"Undetected but widespread: the cryptic invasion of non-native cattail (&lt;i&gt;Typha&lt;/i&gt;) in the Fraser River Estuary","URL":"https://open.library.ubc.ca/soa/cIRcle/collections/ubctheses/24/items/1.0397016","author":[{"family":"Stewart","given":"Daniel"}],"issued":{"date-parts":[["2021"]]}},"locator":"202"}],"schema":"https://github.com/citation-style-language/schema/raw/master/csl-citation.json"} </w:instrText>
      </w:r>
      <w:r w:rsidR="009E4EC2">
        <w:fldChar w:fldCharType="separate"/>
      </w:r>
      <w:r w:rsidR="009E4EC2">
        <w:rPr>
          <w:noProof/>
        </w:rPr>
        <w:t>(Stewart 2021)</w:t>
      </w:r>
      <w:r w:rsidR="009E4EC2">
        <w:fldChar w:fldCharType="end"/>
      </w:r>
      <w:ins w:id="461" w:author="Daniel Stewart" w:date="2022-01-27T14:17:00Z">
        <w:r w:rsidR="002F4884">
          <w:t>. Th</w:t>
        </w:r>
      </w:ins>
      <w:ins w:id="462" w:author="Daniel Stewart" w:date="2022-01-27T15:23:00Z">
        <w:r w:rsidR="007526A0">
          <w:t>is ongoing</w:t>
        </w:r>
      </w:ins>
      <w:ins w:id="463" w:author="Daniel Stewart" w:date="2022-01-27T14:17:00Z">
        <w:r w:rsidR="002F4884">
          <w:t xml:space="preserve"> </w:t>
        </w:r>
      </w:ins>
      <w:ins w:id="464" w:author="Daniel Stewart" w:date="2022-01-27T15:21:00Z">
        <w:r w:rsidR="007526A0">
          <w:t xml:space="preserve">cattail </w:t>
        </w:r>
      </w:ins>
      <w:ins w:id="465" w:author="Daniel Stewart" w:date="2022-01-27T15:23:00Z">
        <w:r w:rsidR="007526A0">
          <w:t xml:space="preserve">invasion </w:t>
        </w:r>
      </w:ins>
      <w:ins w:id="466" w:author="Daniel Stewart" w:date="2022-01-27T15:21:00Z">
        <w:r w:rsidR="007526A0">
          <w:t xml:space="preserve">may represent a major </w:t>
        </w:r>
      </w:ins>
      <w:ins w:id="467" w:author="Daniel Stewart" w:date="2022-01-27T15:26:00Z">
        <w:r w:rsidR="007526A0">
          <w:t>disruption</w:t>
        </w:r>
      </w:ins>
      <w:ins w:id="468" w:author="Daniel Stewart" w:date="2022-01-27T15:21:00Z">
        <w:r w:rsidR="007526A0">
          <w:t xml:space="preserve"> to biodiversity and food web interactions</w:t>
        </w:r>
      </w:ins>
      <w:ins w:id="469" w:author="Daniel Stewart" w:date="2022-01-27T15:22:00Z">
        <w:r w:rsidR="007526A0">
          <w:t xml:space="preserve"> in the FRE</w:t>
        </w:r>
      </w:ins>
      <w:ins w:id="470" w:author="Daniel Stewart" w:date="2022-01-27T15:21:00Z">
        <w:r w:rsidR="007526A0">
          <w:t xml:space="preserve">, as </w:t>
        </w:r>
      </w:ins>
      <w:ins w:id="471" w:author="Daniel Stewart" w:date="2022-01-27T15:26:00Z">
        <w:r w:rsidR="003F11E6">
          <w:t>monocultures are significan</w:t>
        </w:r>
      </w:ins>
      <w:ins w:id="472" w:author="Daniel Stewart" w:date="2022-01-27T15:27:00Z">
        <w:r w:rsidR="003F11E6">
          <w:t>tly less floristically diverse</w:t>
        </w:r>
      </w:ins>
      <w:ins w:id="473" w:author="Daniel Stewart" w:date="2022-01-27T14:18:00Z">
        <w:r w:rsidR="002F4884">
          <w:t xml:space="preserve">, and </w:t>
        </w:r>
      </w:ins>
      <w:ins w:id="474" w:author="Daniel Stewart" w:date="2022-01-27T15:27:00Z">
        <w:r w:rsidR="003F11E6">
          <w:t xml:space="preserve">contain </w:t>
        </w:r>
      </w:ins>
      <w:ins w:id="475" w:author="Daniel Stewart" w:date="2022-01-27T16:02:00Z">
        <w:r w:rsidR="004478F5">
          <w:t xml:space="preserve">fewer </w:t>
        </w:r>
      </w:ins>
      <w:del w:id="476" w:author="Daniel Stewart" w:date="2022-01-27T14:18:00Z">
        <w:r w:rsidR="00580482" w:rsidDel="002F4884">
          <w:fldChar w:fldCharType="begin"/>
        </w:r>
        <w:r w:rsidR="00580482" w:rsidDel="002F4884">
          <w:delInstrText xml:space="preserve"> ADDIN ZOTERO_ITEM CSL_CITATION {"citationID":"ORIbcKyG","properties":{"formattedCitation":"(Stewart 2021)","plainCitation":"(Stewart 2021)","noteIndex":0},"citationItems":[{"id":1048,"uris":["http://zotero.org/users/6112721/items/92A4QX9B"],"uri":["http://zotero.org/users/6112721/items/92A4QX9B"],"itemData":{"id":1048,"type":"thesis","abstract":"Invasive species represent a significant and growing threat to biodiversity in ecosystems around the world. Research that can address key knowledge gaps is invaluable, particularly as managers grapple with diminishing time, resources, and data to deal with species invasions. Non-native narrow-leaved cattail (Typha angustifolia) is a wetland invader that has been detected in western Canada’s Fraser River Estuary (FRE) in recent decades, but questions around their degree of establishment, impact, manageability, and the potential emergence of invasive hybrid cattail (Typha x glauca), remain unanswered. This research aimed to address these knowledge gaps, investigating the threat potential of these taxa. Using a spectral analysis of aerial imagery, I found that invasive cattails are widespread, currently occupying approximately 4% of FRE marshes. Though never formally recorded in the FRE, T. x glauca is more abundant than T. angustifolia, and likely went undetected due to its cryptic nature. A species distribution model for invasive cattail predicted that 28% and 21% of the FRE has suitability (establishment and persistence) and susceptibility (risk of colonization when suitable) probabilities of &gt; 50% respectively, indicating this invasion is likely to continue. Restoration projects were invasion hotspots, with proportionally more cattail, susceptible habitat, and suitable habitat than the overall estuary. Vegetation sampling demonstrated that cattail-invaded marshes contained lower richness and diversity than uninvaded habitats. Cattail leaf litter had a significant negative effect on richness and diversity, while ramet density and foliar cover did not, suggesting litter may be an important dominance mechanism behind this invasion. Results from a two-year management experiment suggest these impacts may be counteracted, but not without expending considerable resources. Belowground energy reserves declined in response to cutting, however cattail ramets remained unchanged or increased in abundance. Native plant communities have yet to respond significantly to cutting and litter removal, suggesting that more time may be required for their recovery. I conclude that the extent of this invasion, likelihood of further invasion, and management challenges presented by invasive cattail require a strategic shift towards preventative management approaches, such as surveillance and early eradication in uninvaded high-value habitats, along with restoration designs that inhibit litter accumulation.","event-place":"Vancouver","genre":"Masters Thesis","language":"en","number-of-pages":"131","publisher":"University of British Columbia","publisher-place":"Vancouver","source":"Zotero","title":"Undetected but widespread: the cryptic invasion of non-native cattail (Typha) in the Fraser River Estuary","author":[{"family":"Stewart","given":"Daniel"}],"issued":{"date-parts":[["2021"]]}}}],"schema":"https://github.com/citation-style-language/schema/raw/master/csl-citation.json"} </w:delInstrText>
        </w:r>
        <w:r w:rsidR="00580482" w:rsidDel="002F4884">
          <w:fldChar w:fldCharType="separate"/>
        </w:r>
        <w:r w:rsidR="00580482" w:rsidDel="002F4884">
          <w:rPr>
            <w:noProof/>
          </w:rPr>
          <w:delText>(Stewart 2021)</w:delText>
        </w:r>
        <w:r w:rsidR="00580482" w:rsidDel="002F4884">
          <w:fldChar w:fldCharType="end"/>
        </w:r>
      </w:del>
      <w:ins w:id="477" w:author="Daniel Stewart" w:date="2022-01-26T16:32:00Z">
        <w:r w:rsidR="00C42E13">
          <w:t>chironomid</w:t>
        </w:r>
      </w:ins>
      <w:ins w:id="478" w:author="Daniel Stewart" w:date="2022-01-27T16:02:00Z">
        <w:r w:rsidR="004478F5">
          <w:t>s</w:t>
        </w:r>
      </w:ins>
      <w:ins w:id="479" w:author="Daniel Stewart" w:date="2022-01-26T16:32:00Z">
        <w:r w:rsidR="00C42E13">
          <w:t xml:space="preserve"> and </w:t>
        </w:r>
      </w:ins>
      <w:ins w:id="480" w:author="Daniel Stewart" w:date="2022-01-26T16:31:00Z">
        <w:r w:rsidR="00C42E13">
          <w:t xml:space="preserve">overall </w:t>
        </w:r>
      </w:ins>
      <w:ins w:id="481" w:author="Daniel Stewart" w:date="2022-01-26T16:28:00Z">
        <w:r w:rsidR="00ED7A5C">
          <w:t>benthic invertebrate</w:t>
        </w:r>
      </w:ins>
      <w:ins w:id="482" w:author="Daniel Stewart" w:date="2022-01-27T16:02:00Z">
        <w:r w:rsidR="004478F5">
          <w:t>s</w:t>
        </w:r>
      </w:ins>
      <w:ins w:id="483" w:author="Daniel Stewart" w:date="2022-01-26T16:29:00Z">
        <w:r w:rsidR="00ED7A5C">
          <w:t xml:space="preserve"> than nearby sedge meadows </w:t>
        </w:r>
      </w:ins>
      <w:r w:rsidR="00ED7A5C">
        <w:fldChar w:fldCharType="begin"/>
      </w:r>
      <w:r w:rsidR="00782C24">
        <w:instrText xml:space="preserve"> ADDIN ZOTERO_ITEM CSL_CITATION {"citationID":"DEobIvck","properties":{"formattedCitation":"(Lee 2021; Stewart 2021)","plainCitation":"(Lee 2021; Stewart 2021)","noteIndex":0},"citationItems":[{"id":1726,"uris":["http://zotero.org/users/6112721/items/TSQUBQFC"],"uri":["http://zotero.org/users/6112721/items/TSQUBQFC"],"itemData":{"id":1726,"type":"report","abstract":"In recent decades, the exotic cattail Typha angustifolia and its hybrid Typha x glauca have invaded the Fraser River estuary. The impacts from this invasion on benthic macroinvertebrate communities, however, are yet to be studied. Macroinvertebrates play important roles in food chains, trophic dynamics, and nutrient cycling and are potentially at risk from this invasion. In this study, I compared the benthic invertebrate communities between exotic cattail stands and native vegetation stands at 25 paired sites. Sediment cores were analyzed for invertebrate abundance, biomass, and Shannon Wiener diversity index, and it was found that biomass and abundance were lower in exotic cattail when compared to native vegetation, however, there was no difference in diversity. Given the proximity to side channels, tidal inundation time would be a logical explanation for the differences in the benthic communities; however, it was not found to be a significant predictor. Given the invasive nature of exotic cattail and the correlations that were found, cattail should be removed in restoration projects where possible.","event-place":"Burnaby","genre":"Master's Project","page":"1-33","publisher":"Simon Fraser University &amp; British Columbia Institute of Technology","publisher-place":"Burnaby","title":"The impacts of exotic &lt;i&gt;Typha&lt;/i&gt; on benthic invertebrate communities in the South Arm of the Fraser River Estuary","author":[{"family":"Lee","given":"Jan Jakob"}],"issued":{"date-parts":[["2021"]]}}},{"id":1048,"uris":["http://zotero.org/users/6112721/items/92A4QX9B"],"uri":["http://zotero.org/users/6112721/items/92A4QX9B"],"itemData":{"id":1048,"type":"thesis","abstract":"Invasive species represent a significant and growing threat to biodiversity in ecosystems around the world. Research that can address key knowledge gaps is invaluable, particularly as managers grapple with diminishing time, resources, and data to deal with species invasions. Non-native narrow-leaved cattail (Typha angustifolia) is a wetland invader that has been detected in western Canada’s Fraser River Estuary (FRE) in recent decades, but questions around their degree of establishment, impact, manageability, and the potential emergence of invasive hybrid cattail (Typha x glauca), remain unanswered. This research aimed to address these knowledge gaps, investigating the threat potential of these taxa. Using a spectral analysis of aerial imagery, I found that invasive cattails are widespread, currently occupying approximately 4% of FRE marshes. Though never formally recorded in the FRE, T. x glauca is more abundant than T. angustifolia, and likely went undetected due to its cryptic nature. A species distribution model for invasive cattail predicted that 28% and 21% of the FRE has suitability (establishment and persistence) and susceptibility (risk of colonization when suitable) probabilities of &gt; 50% respectively, indicating this invasion is likely to continue. Restoration projects were invasion hotspots, with proportionally more cattail, susceptible habitat, and suitable habitat than the overall estuary. Vegetation sampling demonstrated that cattail-invaded marshes contained lower richness and diversity than uninvaded habitats. Cattail leaf litter had a significant negative effect on richness and diversity, while ramet density and foliar cover did not, suggesting litter may be an important dominance mechanism behind this invasion. Results from a two-year management experiment suggest these impacts may be counteracted, but not without expending considerable resources. Belowground energy reserves declined in response to cutting, however cattail ramets remained unchanged or increased in abundance. Native plant communities have yet to respond significantly to cutting and litter removal, suggesting that more time may be required for their recovery. I conclude that the extent of this invasion, likelihood of further invasion, and management challenges presented by invasive cattail require a strategic shift towards preventative management approaches, such as surveillance and early eradication in uninvaded high-value habitats, along with restoration designs that inhibit litter accumulation.","event-place":"Vancouver","genre":"Master's Thesis","language":"en","number-of-pages":"1-131","publisher":"University of British Columbia","publisher-place":"Vancouver","source":"Zotero","title":"Undetected but widespread: the cryptic invasion of non-native cattail (&lt;i&gt;Typha&lt;/i&gt;) in the Fraser River Estuary","URL":"https://open.library.ubc.ca/soa/cIRcle/collections/ubctheses/24/items/1.0397016","author":[{"family":"Stewart","given":"Daniel"}],"issued":{"date-parts":[["2021"]]}}}],"schema":"https://github.com/citation-style-language/schema/raw/master/csl-citation.json"} </w:instrText>
      </w:r>
      <w:r w:rsidR="00ED7A5C">
        <w:fldChar w:fldCharType="separate"/>
      </w:r>
      <w:r w:rsidR="007526A0">
        <w:rPr>
          <w:noProof/>
        </w:rPr>
        <w:t>(Lee 2021; Stewart 2021)</w:t>
      </w:r>
      <w:r w:rsidR="00ED7A5C">
        <w:fldChar w:fldCharType="end"/>
      </w:r>
      <w:ins w:id="484" w:author="Daniel Stewart" w:date="2022-01-26T16:29:00Z">
        <w:r w:rsidR="00ED7A5C">
          <w:t>.</w:t>
        </w:r>
      </w:ins>
    </w:p>
    <w:p w14:paraId="564C8B0C" w14:textId="74873873" w:rsidR="42F6C84D" w:rsidDel="00AB2F4A" w:rsidRDefault="74CEFB4F" w:rsidP="009F3333">
      <w:pPr>
        <w:rPr>
          <w:del w:id="485" w:author="Daniel Stewart" w:date="2022-01-26T16:34:00Z"/>
        </w:rPr>
      </w:pPr>
      <w:del w:id="486" w:author="Daniel Stewart" w:date="2022-01-26T16:34:00Z">
        <w:r w:rsidRPr="3A5D7FCA" w:rsidDel="00C42E13">
          <w:delText>L</w:delText>
        </w:r>
        <w:r w:rsidR="2C5896E2" w:rsidRPr="3A5D7FCA" w:rsidDel="00C42E13">
          <w:delText xml:space="preserve">ocal studies support this, such as </w:delText>
        </w:r>
        <w:r w:rsidR="00664C7B" w:rsidDel="00C42E13">
          <w:fldChar w:fldCharType="begin"/>
        </w:r>
        <w:r w:rsidR="000F1124" w:rsidDel="00C42E13">
          <w:delInstrText xml:space="preserve"> ADDIN ZOTERO_ITEM CSL_CITATION {"citationID":"lisEnRZc","properties":{"formattedCitation":"(Grout et al. 1997)","plainCitation":"(Grout et al. 1997)","dontUpdate":true,"noteIndex":0},"citationItems":[{"id":1153,"uris":["http://zotero.org/users/6112721/items/FCU3CCIL"],"uri":["http://zotero.org/users/6112721/items/FCU3CCIL"],"itemData":{"id":1153,"type":"article-journal","abstract":"Using litter bag experiments in the Fraser River estuary in British Columbia, we tested for differences in the relative decomposition rates between leaves of purple loosestrife (Lythrum salicaria), an introduced exotic and a native sedge (Carex lyngbyei). The difference in the mean decay rate coefficient for the two species was significantly different (p &lt; 0.01) and the coefficient for purple loosestrife (0.0110 d-1) was nearly four times higher than for Lyngbyei's sedge (0.0028 d-l1). This is the first estimate of the decay rate coefficient for purple loosestrife from an estuary. The rapid decay rate of loosestrife leaves suggests that they supply detritus to the ecosystem in autumn whereas the much slower decay rate of sedge implies that it supplies detritus throughout the winter and early spring. Consumer organisms important in juvenile salmon food webs appear to be adapted to take advantage of the detritus provided in these seasons. The findings have implications for habitat management because purple loosestrife has recently invaded estuaries of the northeast Pacific and may be outcompeting native sedges important in detrital-based food webs.","container-title":"Estuaries","issue":"1","language":"en","page":"96-102","source":"Zotero","title":"Decomposition Rates of Purple Loosestrife (Lythrum salicaria) and Lyngbyei's Sedge (Carex lyngbyei) in the Fraser River Estuary","volume":"20","author":[{"family":"Grout","given":"Jeff A."},{"family":"Levings","given":"Colin D."},{"family":"Richardson","given":"John S."}],"issued":{"date-parts":[["1997"]]}}}],"schema":"https://github.com/citation-style-language/schema/raw/master/csl-citation.json"} </w:delInstrText>
        </w:r>
        <w:r w:rsidR="00664C7B" w:rsidDel="00C42E13">
          <w:fldChar w:fldCharType="separate"/>
        </w:r>
        <w:r w:rsidR="00664C7B" w:rsidDel="00C42E13">
          <w:rPr>
            <w:noProof/>
          </w:rPr>
          <w:delText>Grout et al. (1997</w:delText>
        </w:r>
        <w:r w:rsidR="00664C7B" w:rsidDel="00C42E13">
          <w:fldChar w:fldCharType="end"/>
        </w:r>
        <w:r w:rsidR="00664C7B" w:rsidDel="00C42E13">
          <w:delText xml:space="preserve">) </w:delText>
        </w:r>
        <w:r w:rsidR="071CF7FC" w:rsidRPr="3A5D7FCA" w:rsidDel="00C42E13">
          <w:delText xml:space="preserve">who </w:delText>
        </w:r>
        <w:r w:rsidR="2F988015" w:rsidRPr="3A5D7FCA" w:rsidDel="00C42E13">
          <w:delText xml:space="preserve">found </w:delText>
        </w:r>
        <w:r w:rsidR="7AFD80F5" w:rsidRPr="3A5D7FCA" w:rsidDel="00C42E13">
          <w:delText xml:space="preserve">that </w:delText>
        </w:r>
      </w:del>
      <w:moveFromRangeStart w:id="487" w:author="Daniel Stewart" w:date="2022-01-26T16:09:00Z" w:name="move94105764"/>
      <w:moveFrom w:id="488" w:author="Daniel Stewart" w:date="2022-01-26T16:09:00Z">
        <w:del w:id="489" w:author="Daniel Stewart" w:date="2022-01-26T16:34:00Z">
          <w:r w:rsidR="7AFD80F5" w:rsidRPr="3A5D7FCA" w:rsidDel="00C42E13">
            <w:delText xml:space="preserve">decomposition rates of invasive purple loosestrife </w:delText>
          </w:r>
          <w:r w:rsidR="7AFD80F5" w:rsidRPr="3A5D7FCA" w:rsidDel="00C42E13">
            <w:rPr>
              <w:i/>
              <w:iCs/>
            </w:rPr>
            <w:delText>(Lythrum salicaria</w:delText>
          </w:r>
          <w:r w:rsidR="7AFD80F5" w:rsidRPr="3A5D7FCA" w:rsidDel="00C42E13">
            <w:delText>)</w:delText>
          </w:r>
          <w:r w:rsidR="1BF6E735" w:rsidRPr="3A5D7FCA" w:rsidDel="00C42E13">
            <w:delText xml:space="preserve"> </w:delText>
          </w:r>
          <w:r w:rsidR="1B66A2DB" w:rsidRPr="3A5D7FCA" w:rsidDel="00C42E13">
            <w:delText>were</w:delText>
          </w:r>
          <w:r w:rsidR="7AFD80F5" w:rsidRPr="3A5D7FCA" w:rsidDel="00C42E13">
            <w:delText xml:space="preserve"> significantly </w:delText>
          </w:r>
          <w:r w:rsidR="24FBFD27" w:rsidRPr="3A5D7FCA" w:rsidDel="00C42E13">
            <w:delText>faster</w:delText>
          </w:r>
          <w:r w:rsidR="7AFD80F5" w:rsidRPr="3A5D7FCA" w:rsidDel="00C42E13">
            <w:delText xml:space="preserve"> than </w:delText>
          </w:r>
          <w:r w:rsidR="367FAEFA" w:rsidRPr="3A5D7FCA" w:rsidDel="00C42E13">
            <w:delText xml:space="preserve">native </w:delText>
          </w:r>
          <w:r w:rsidR="7AFD80F5" w:rsidRPr="3A5D7FCA" w:rsidDel="00C42E13">
            <w:rPr>
              <w:i/>
              <w:iCs/>
            </w:rPr>
            <w:delText>C</w:delText>
          </w:r>
          <w:r w:rsidR="4899A65D" w:rsidRPr="3A5D7FCA" w:rsidDel="00C42E13">
            <w:rPr>
              <w:i/>
              <w:iCs/>
            </w:rPr>
            <w:delText>.</w:delText>
          </w:r>
          <w:r w:rsidR="388688F8" w:rsidRPr="3A5D7FCA" w:rsidDel="00C42E13">
            <w:rPr>
              <w:i/>
              <w:iCs/>
            </w:rPr>
            <w:delText xml:space="preserve"> </w:delText>
          </w:r>
          <w:r w:rsidR="7AFD80F5" w:rsidRPr="3A5D7FCA" w:rsidDel="00C42E13">
            <w:rPr>
              <w:i/>
              <w:iCs/>
            </w:rPr>
            <w:delText>lyngbyei</w:delText>
          </w:r>
          <w:r w:rsidR="76355749" w:rsidRPr="3A5D7FCA" w:rsidDel="00C42E13">
            <w:rPr>
              <w:i/>
              <w:iCs/>
            </w:rPr>
            <w:delText xml:space="preserve">, </w:delText>
          </w:r>
          <w:r w:rsidR="3FD0CEC5" w:rsidRPr="3A5D7FCA" w:rsidDel="00C42E13">
            <w:delText xml:space="preserve">with potential implications on </w:delText>
          </w:r>
          <w:r w:rsidR="6A1830DE" w:rsidRPr="3A5D7FCA" w:rsidDel="00C42E13">
            <w:delText>the timing of</w:delText>
          </w:r>
          <w:r w:rsidR="3FD0CEC5" w:rsidRPr="3A5D7FCA" w:rsidDel="00C42E13">
            <w:delText xml:space="preserve"> detritus supply</w:delText>
          </w:r>
          <w:r w:rsidR="174E126F" w:rsidRPr="3A5D7FCA" w:rsidDel="00C42E13">
            <w:delText xml:space="preserve"> and food availability</w:delText>
          </w:r>
          <w:r w:rsidR="416F151D" w:rsidRPr="3A5D7FCA" w:rsidDel="00C42E13">
            <w:delText xml:space="preserve">. </w:delText>
          </w:r>
        </w:del>
      </w:moveFrom>
      <w:moveFromRangeEnd w:id="487"/>
      <w:del w:id="490" w:author="Daniel Stewart" w:date="2022-01-26T16:34:00Z">
        <w:r w:rsidR="00664C7B" w:rsidDel="00C42E13">
          <w:fldChar w:fldCharType="begin"/>
        </w:r>
        <w:r w:rsidR="000F1124" w:rsidDel="00C42E13">
          <w:delInstrText xml:space="preserve"> ADDIN ZOTERO_ITEM CSL_CITATION {"citationID":"DBF5F8yS","properties":{"formattedCitation":"(Lee 2021)","plainCitation":"(Lee 2021)","dontUpdate":true,"noteIndex":0},"citationItems":[{"id":1726,"uris":["http://zotero.org/users/6112721/items/TSQUBQFC"],"uri":["http://zotero.org/users/6112721/items/TSQUBQFC"],"itemData":{"id":1726,"type":"report","abstract":"In recent decades, the exotic cattail Typha angustifolia and its hybrid Typha x glauca have invaded the Fraser River estuary. The impacts from this invasion on benthic macroinvertebrate communities, however, are yet to be studied. Macroinvertebrates play important roles in food chains, trophic dynamics, and nutrient cycling and are potentially at risk from this invasion. In this study, I compared the benthic invertebrate communities between exotic cattail stands and native vegetation stands at 25 paired sites. Sediment cores were analyzed for invertebrate abundance, biomass, and Shannon Wiener diversity index, and it was found that biomass and abundance were lower in exotic cattail when compared to native vegetation, however, there was no difference in diversity. Given the proximity to side channels, tidal inundation time would be a logical explanation for the differences in the benthic communities; however, it was not found to be a significant predictor. Given the invasive nature of exotic cattail and the correlations that were found, cattail should be removed in restoration projects where possible.","event-place":"Burnaby","genre":"Masters Project","page":"41","publisher":"Simon Fraser University &amp; British Columbia Institute of Technology","publisher-place":"Burnaby","title":"The impacts of exotic Typha on benthic invertebrate communities in the South Arm of the Fraser River Estuary","author":[{"family":"Lee","given":"Jan Jakob"}],"issued":{"date-parts":[["2021"]]}}}],"schema":"https://github.com/citation-style-language/schema/raw/master/csl-citation.json"} </w:delInstrText>
        </w:r>
        <w:r w:rsidR="00664C7B" w:rsidDel="00C42E13">
          <w:fldChar w:fldCharType="separate"/>
        </w:r>
        <w:r w:rsidR="00664C7B" w:rsidDel="00C42E13">
          <w:rPr>
            <w:noProof/>
          </w:rPr>
          <w:delText>Lee (2021)</w:delText>
        </w:r>
        <w:r w:rsidR="00664C7B" w:rsidDel="00C42E13">
          <w:fldChar w:fldCharType="end"/>
        </w:r>
        <w:r w:rsidR="1B5E280E" w:rsidRPr="3A5D7FCA" w:rsidDel="00C42E13">
          <w:delText xml:space="preserve"> and </w:delText>
        </w:r>
        <w:r w:rsidR="00664C7B" w:rsidDel="00C42E13">
          <w:fldChar w:fldCharType="begin"/>
        </w:r>
        <w:r w:rsidR="00FD77B9" w:rsidDel="00C42E13">
          <w:delInstrText xml:space="preserve"> ADDIN ZOTERO_ITEM CSL_CITATION {"citationID":"dCY5H2N3","properties":{"formattedCitation":"(Stewart 2021)","plainCitation":"(Stewart 2021)","dontUpdate":true,"noteIndex":0},"citationItems":[{"id":1048,"uris":["http://zotero.org/users/6112721/items/92A4QX9B"],"uri":["http://zotero.org/users/6112721/items/92A4QX9B"],"itemData":{"id":1048,"type":"thesis","abstract":"Invasive species represent a significant and growing threat to biodiversity in ecosystems around the world. Research that can address key knowledge gaps is invaluable, particularly as managers grapple with diminishing time, resources, and data to deal with species invasions. Non-native narrow-leaved cattail (Typha angustifolia) is a wetland invader that has been detected in western Canada’s Fraser River Estuary (FRE) in recent decades, but questions around their degree of establishment, impact, manageability, and the potential emergence of invasive hybrid cattail (Typha x glauca), remain unanswered. This research aimed to address these knowledge gaps, investigating the threat potential of these taxa. Using a spectral analysis of aerial imagery, I found that invasive cattails are widespread, currently occupying approximately 4% of FRE marshes. Though never formally recorded in the FRE, T. x glauca is more abundant than T. angustifolia, and likely went undetected due to its cryptic nature. A species distribution model for invasive cattail predicted that 28% and 21% of the FRE has suitability (establishment and persistence) and susceptibility (risk of colonization when suitable) probabilities of &gt; 50% respectively, indicating this invasion is likely to continue. Restoration projects were invasion hotspots, with proportionally more cattail, susceptible habitat, and suitable habitat than the overall estuary. Vegetation sampling demonstrated that cattail-invaded marshes contained lower richness and diversity than uninvaded habitats. Cattail leaf litter had a significant negative effect on richness and diversity, while ramet density and foliar cover did not, suggesting litter may be an important dominance mechanism behind this invasion. Results from a two-year management experiment suggest these impacts may be counteracted, but not without expending considerable resources. Belowground energy reserves declined in response to cutting, however cattail ramets remained unchanged or increased in abundance. Native plant communities have yet to respond significantly to cutting and litter removal, suggesting that more time may be required for their recovery. I conclude that the extent of this invasion, likelihood of further invasion, and management challenges presented by invasive cattail require a strategic shift towards preventative management approaches, such as surveillance and early eradication in uninvaded high-value habitats, along with restoration designs that inhibit litter accumulation.","event-place":"Vancouver","genre":"Masters Thesis","language":"en","number-of-pages":"131","publisher":"University of British Columbia","publisher-place":"Vancouver","source":"Zotero","title":"Undetected but widespread: the cryptic invasion of non-native cattail (Typha) in the Fraser River Estuary","author":[{"family":"Stewart","given":"Daniel"}],"issued":{"date-parts":[["2021"]]}}}],"schema":"https://github.com/citation-style-language/schema/raw/master/csl-citation.json"} </w:delInstrText>
        </w:r>
        <w:r w:rsidR="00664C7B" w:rsidDel="00C42E13">
          <w:fldChar w:fldCharType="separate"/>
        </w:r>
        <w:r w:rsidR="00664C7B" w:rsidDel="00C42E13">
          <w:rPr>
            <w:noProof/>
          </w:rPr>
          <w:delText>Stewart (2021)</w:delText>
        </w:r>
        <w:r w:rsidR="00664C7B" w:rsidDel="00C42E13">
          <w:fldChar w:fldCharType="end"/>
        </w:r>
        <w:r w:rsidR="1B5E280E" w:rsidRPr="3A5D7FCA" w:rsidDel="00C42E13">
          <w:delText xml:space="preserve"> </w:delText>
        </w:r>
        <w:r w:rsidR="00664C7B" w:rsidDel="00C42E13">
          <w:delText>f</w:delText>
        </w:r>
        <w:r w:rsidR="416F151D" w:rsidRPr="3A5D7FCA" w:rsidDel="00C42E13">
          <w:delText xml:space="preserve">ound that chironomid abundance </w:delText>
        </w:r>
        <w:r w:rsidR="6AD251A8" w:rsidRPr="3A5D7FCA" w:rsidDel="00C42E13">
          <w:delText>an</w:delText>
        </w:r>
        <w:r w:rsidR="5BCDDC0B" w:rsidRPr="3A5D7FCA" w:rsidDel="00C42E13">
          <w:delText>d</w:delText>
        </w:r>
        <w:r w:rsidR="6AD251A8" w:rsidRPr="3A5D7FCA" w:rsidDel="00C42E13">
          <w:delText xml:space="preserve"> native plant diversity </w:delText>
        </w:r>
        <w:r w:rsidR="416F151D" w:rsidRPr="3A5D7FCA" w:rsidDel="00C42E13">
          <w:delText xml:space="preserve">was significantly lower in marshes invaded by </w:delText>
        </w:r>
        <w:r w:rsidR="3EF40CFA" w:rsidRPr="3A5D7FCA" w:rsidDel="00C42E13">
          <w:delText>non-native cattail (</w:delText>
        </w:r>
        <w:r w:rsidR="3EF40CFA" w:rsidRPr="3A5D7FCA" w:rsidDel="00C42E13">
          <w:rPr>
            <w:i/>
            <w:iCs/>
          </w:rPr>
          <w:delText xml:space="preserve">Typha angustifolia, T. </w:delText>
        </w:r>
        <w:r w:rsidR="517E43F5" w:rsidRPr="3A5D7FCA" w:rsidDel="00C42E13">
          <w:rPr>
            <w:i/>
            <w:iCs/>
          </w:rPr>
          <w:delText>X</w:delText>
        </w:r>
        <w:r w:rsidR="3EF40CFA" w:rsidRPr="3A5D7FCA" w:rsidDel="00C42E13">
          <w:rPr>
            <w:i/>
            <w:iCs/>
          </w:rPr>
          <w:delText xml:space="preserve"> glauca) </w:delText>
        </w:r>
        <w:r w:rsidR="3EF40CFA" w:rsidRPr="3A5D7FCA" w:rsidDel="00C42E13">
          <w:delText xml:space="preserve">than neighbouring </w:delText>
        </w:r>
        <w:r w:rsidR="3EF40CFA" w:rsidRPr="3A5D7FCA" w:rsidDel="00C42E13">
          <w:rPr>
            <w:i/>
            <w:iCs/>
          </w:rPr>
          <w:delText>C</w:delText>
        </w:r>
        <w:r w:rsidR="262AA933" w:rsidRPr="3A5D7FCA" w:rsidDel="00C42E13">
          <w:rPr>
            <w:i/>
            <w:iCs/>
          </w:rPr>
          <w:delText>.</w:delText>
        </w:r>
        <w:r w:rsidR="3EF40CFA" w:rsidRPr="3A5D7FCA" w:rsidDel="00C42E13">
          <w:rPr>
            <w:i/>
            <w:iCs/>
          </w:rPr>
          <w:delText xml:space="preserve"> lyngbyei </w:delText>
        </w:r>
        <w:r w:rsidR="3EF40CFA" w:rsidRPr="3A5D7FCA" w:rsidDel="00C42E13">
          <w:delText>marshes</w:delText>
        </w:r>
        <w:r w:rsidR="0668C1C4" w:rsidRPr="3A5D7FCA" w:rsidDel="00C42E13">
          <w:delText xml:space="preserve">, suggesting that </w:delText>
        </w:r>
        <w:r w:rsidR="0668C1C4" w:rsidRPr="3A5D7FCA" w:rsidDel="00C42E13">
          <w:rPr>
            <w:i/>
            <w:iCs/>
          </w:rPr>
          <w:delText>Typha</w:delText>
        </w:r>
        <w:r w:rsidR="0668C1C4" w:rsidRPr="3A5D7FCA" w:rsidDel="00C42E13">
          <w:delText xml:space="preserve"> invasions may represent a major disruption to food web </w:delText>
        </w:r>
        <w:r w:rsidR="552DB85D" w:rsidRPr="3A5D7FCA" w:rsidDel="00C42E13">
          <w:delText>interactions</w:delText>
        </w:r>
        <w:r w:rsidR="7FA31656" w:rsidRPr="3A5D7FCA" w:rsidDel="00C42E13">
          <w:delText xml:space="preserve"> </w:delText>
        </w:r>
        <w:r w:rsidR="0668C1C4" w:rsidRPr="3A5D7FCA" w:rsidDel="00C42E13">
          <w:delText>and biodiversity</w:delText>
        </w:r>
        <w:r w:rsidR="00393EDB" w:rsidDel="00C42E13">
          <w:delText xml:space="preserve"> in the estuary</w:delText>
        </w:r>
        <w:r w:rsidR="0668C1C4" w:rsidRPr="3A5D7FCA" w:rsidDel="00C42E13">
          <w:delText xml:space="preserve">. </w:delText>
        </w:r>
      </w:del>
    </w:p>
    <w:p w14:paraId="4C525342" w14:textId="7D65612D" w:rsidR="559EFC6C" w:rsidRDefault="559EFC6C" w:rsidP="00D95039"/>
    <w:p w14:paraId="0D5BE04D" w14:textId="62753EF0" w:rsidR="006114FF" w:rsidRDefault="77E71623" w:rsidP="00D95039">
      <w:del w:id="491" w:author="Daniel Stewart" w:date="2022-01-27T16:14:00Z">
        <w:r w:rsidRPr="00DF37F5" w:rsidDel="00C93053">
          <w:delText>Species</w:delText>
        </w:r>
      </w:del>
      <w:ins w:id="492" w:author="Daniel Stewart" w:date="2022-01-27T16:14:00Z">
        <w:r w:rsidR="00C93053">
          <w:t>Diversity</w:t>
        </w:r>
      </w:ins>
      <w:del w:id="493" w:author="Daniel Stewart" w:date="2022-01-27T16:14:00Z">
        <w:r w:rsidRPr="00DF37F5" w:rsidDel="00C93053">
          <w:delText xml:space="preserve"> </w:delText>
        </w:r>
      </w:del>
      <w:ins w:id="494" w:author="Daniel Stewart" w:date="2022-01-27T16:14:00Z">
        <w:r w:rsidR="00C93053">
          <w:t xml:space="preserve"> </w:t>
        </w:r>
      </w:ins>
      <w:del w:id="495" w:author="Daniel Stewart" w:date="2022-01-27T16:14:00Z">
        <w:r w:rsidRPr="00DF37F5" w:rsidDel="00C93053">
          <w:delText xml:space="preserve">diversity </w:delText>
        </w:r>
      </w:del>
      <w:ins w:id="496" w:author="Daniel Stewart" w:date="2022-01-27T16:10:00Z">
        <w:r w:rsidR="00C93053">
          <w:t xml:space="preserve">is </w:t>
        </w:r>
      </w:ins>
      <w:ins w:id="497" w:author="Daniel Stewart" w:date="2022-01-27T16:12:00Z">
        <w:r w:rsidR="00C93053">
          <w:t>another metric of</w:t>
        </w:r>
      </w:ins>
      <w:ins w:id="498" w:author="Daniel Stewart" w:date="2022-01-27T16:13:00Z">
        <w:r w:rsidR="00C93053">
          <w:t xml:space="preserve"> composition that may offer insights into the resilience and functioning of a tidal marsh</w:t>
        </w:r>
      </w:ins>
      <w:ins w:id="499" w:author="Daniel Stewart" w:date="2022-01-28T13:32:00Z">
        <w:r w:rsidR="00FD6C1F">
          <w:t xml:space="preserve"> </w:t>
        </w:r>
      </w:ins>
      <w:r w:rsidR="00FD6C1F">
        <w:fldChar w:fldCharType="begin"/>
      </w:r>
      <w:r w:rsidR="00C92A3F">
        <w:instrText xml:space="preserve"> ADDIN ZOTERO_ITEM CSL_CITATION {"citationID":"Ib1TlDIa","properties":{"formattedCitation":"(Levings 2004b)","plainCitation":"(Levings 2004b)","noteIndex":0},"citationItems":[{"id":884,"uris":["http://zotero.org/users/6112721/items/NRLBMLGK"],"uri":["http://zotero.org/users/6112721/items/NRLBMLGK"],"itemData":{"id":884,"type":"paper-conference","container-title":"Oceans '04 MTS/IEEE Techno-Ocean '04 (IEEE Cat. No.04CH37600)","DOI":"10.1109/OCEANS.2004.1402912","event":"Oceans '04 MTS/IEEE Techno-Ocean '04 (IEEE Cat. No.04CH37600)","event-place":"Kobe, Japan","ISBN":"978-0-7803-8669-3","language":"en","page":"164-168","publisher":"IEEE","publisher-place":"Kobe, Japan","source":"DOI.org (Crossref)","title":"Two decades of fish habitat restoration and bioengineering on the Fraser River Estuary, British Columbia, Canada","URL":"http://ieeexplore.ieee.org/document/1402912/","volume":"1","author":[{"family":"Levings","given":"C.D."}],"accessed":{"date-parts":[["2021",9,7]]},"issued":{"date-parts":[["2004"]]}}}],"schema":"https://github.com/citation-style-language/schema/raw/master/csl-citation.json"} </w:instrText>
      </w:r>
      <w:r w:rsidR="00FD6C1F">
        <w:fldChar w:fldCharType="separate"/>
      </w:r>
      <w:r w:rsidR="00C92A3F">
        <w:rPr>
          <w:noProof/>
        </w:rPr>
        <w:t>(Levings 2004b)</w:t>
      </w:r>
      <w:r w:rsidR="00FD6C1F">
        <w:fldChar w:fldCharType="end"/>
      </w:r>
      <w:ins w:id="500" w:author="Daniel Stewart" w:date="2022-01-27T16:13:00Z">
        <w:r w:rsidR="00C93053">
          <w:t xml:space="preserve">. </w:t>
        </w:r>
      </w:ins>
      <w:ins w:id="501" w:author="Daniel Stewart" w:date="2022-01-27T16:14:00Z">
        <w:r w:rsidR="00C93053">
          <w:t xml:space="preserve">Diverse </w:t>
        </w:r>
      </w:ins>
      <w:ins w:id="502" w:author="Daniel Stewart" w:date="2022-01-28T09:01:00Z">
        <w:r w:rsidR="002E43B9">
          <w:t xml:space="preserve">plant </w:t>
        </w:r>
      </w:ins>
      <w:ins w:id="503" w:author="Daniel Stewart" w:date="2022-01-27T16:14:00Z">
        <w:r w:rsidR="00C93053">
          <w:t xml:space="preserve">communities </w:t>
        </w:r>
      </w:ins>
      <w:ins w:id="504" w:author="Daniel Stewart" w:date="2022-01-27T16:15:00Z">
        <w:r w:rsidR="00A40339">
          <w:t xml:space="preserve">have been shown to </w:t>
        </w:r>
      </w:ins>
      <w:ins w:id="505" w:author="Daniel Stewart" w:date="2022-01-27T16:16:00Z">
        <w:r w:rsidR="00A40339">
          <w:t xml:space="preserve">be more </w:t>
        </w:r>
      </w:ins>
      <w:ins w:id="506" w:author="Daniel Stewart" w:date="2022-01-27T16:15:00Z">
        <w:r w:rsidR="00A40339">
          <w:t>temporally stable</w:t>
        </w:r>
      </w:ins>
      <w:ins w:id="507" w:author="Daniel Stewart" w:date="2022-01-28T09:08:00Z">
        <w:r w:rsidR="006114FF">
          <w:t xml:space="preserve">, </w:t>
        </w:r>
      </w:ins>
      <w:ins w:id="508" w:author="Daniel Stewart" w:date="2022-01-28T09:13:00Z">
        <w:r w:rsidR="00E4753F">
          <w:t xml:space="preserve">higher functioning, </w:t>
        </w:r>
      </w:ins>
      <w:ins w:id="509" w:author="Daniel Stewart" w:date="2022-01-28T09:09:00Z">
        <w:r w:rsidR="006114FF">
          <w:t xml:space="preserve">and potentially more resilient to environmental change than less diverse ones </w:t>
        </w:r>
      </w:ins>
      <w:r w:rsidR="006114FF">
        <w:fldChar w:fldCharType="begin"/>
      </w:r>
      <w:r w:rsidR="00B1111F">
        <w:instrText xml:space="preserve"> ADDIN ZOTERO_ITEM CSL_CITATION {"citationID":"pGOBpr0y","properties":{"formattedCitation":"(Tilman 1997; Naeem 1998; Allan et al. 2011)","plainCitation":"(Tilman 1997; Naeem 1998; Allan et al. 2011)","noteIndex":0},"citationItems":[{"id":1915,"uris":["http://zotero.org/users/6112721/items/W7CKQLYH"],"uri":["http://zotero.org/users/6112721/items/W7CKQLYH"],"itemData":{"id":1915,"type":"article-journal","abstract":"Plant species composition, species abundances, and species richness were strongly recruitment limited in a 4-yr experiment in which seeds of up to 54 species were added to patches of native grassland. Four ﬁeld seasons after a one-time addition of seed, many added species were still present and reproducing, with plots seeded at the highest rate having species richness that was 83% greater and total plant cover that was 31% greater than controls. Total plant community cover increased signiﬁcantly with the number of species added as seed, but total cover of pre-existing species was independent of the number of species added as seed, suggesting that the new species mainly ﬁlled previously ‘‘empty’’ sites.\n\nThe proportion of added species that became established was negatively correlated with\ninitial species richness of plots, suggesting that species-rich sites were more resistant to\ninvasion. Plot invasibility also depended on the abundances and species richness of plant\nfunctional groups in the plots, but was independent of seed size and of total plant cover.\nThe major functional groups of plants differed in their abilities to invade as seed, with\nperennial grasses being the poorest invaders and herbaceous legumes being the best. Thus,\nlocal biotic interactions and recruitment dynamics jointly determined diversity, species\ncomposition, and species abundances in these native grassland communities. This supports\na metapopulation-like perspective over a purely interspecific-interaction perspective or a\npurely regional perspective, suggesting that recruitment limitation may be more important,\neven on a local scale, than often recognized.","container-title":"Ecology","issue":"1","language":"en","page":"81-92","source":"Zotero","title":"Community invasibility, recruitment, limitation, and grassland biodiversity","volume":"78","author":[{"family":"Tilman","given":"David"}],"issued":{"date-parts":[["1997"]]}}},{"id":1913,"uris":["http://zotero.org/users/6112721/items/UK7IXRIB"],"uri":["http://zotero.org/users/6112721/items/UK7IXRIB"],"itemData":{"id":1913,"type":"article-journal","abstract":"The concept of species redundancy in ecosystem processes is troublesome because it appears to contradict the traditional emphasis in ecology on species singularity. When species richness is high, however, ecosystem processes seem clearly insensitive to considerable variation in biodiversity. Some elementary principles from reliability engineering, where engineered redundancy is a valued part of systems design, suggest that we should rethink our stance on species redundancy. For example, a central tenet of reliability engineering is that reliability always increases as redundant components are added to a system, a principle that directly supports redundant species as guarantors of reliable ecosystem functioning. I argue that we should embrace species redundancy and perceive redundancy as a critical feature of ecosystems which must be preserved if ecosystems are to function reliably and provide us with goods and services. My argument is derived from basic principles of reliability engineering which demonstrate that the probability of reliable system performance is closely tied to the level of engineered redundancy in its design. Empirical demonstrations of the value of species redundancy in ecosystem reliability would provide new insights into the ecology of communities and the value of species conservation.","container-title":"Conservation Biology","issue":"1","language":"en","page":"39-45","source":"Zotero","title":"Species redundancy and ecosystem reliability","volume":"12","author":[{"family":"Naeem","given":"Shahid"}],"issued":{"date-parts":[["1998"]]}}},{"id":1909,"uris":["http://zotero.org/users/6112721/items/GEDQRLWK"],"uri":["http://zotero.org/users/6112721/items/GEDQRLWK"],"itemData":{"id":1909,"type":"article-journal","container-title":"Proceedings of the National Academy of Sciences","DOI":"10.1073/pnas.1104015108","ISSN":"0027-8424, 1091-6490","issue":"41","journalAbbreviation":"Proceedings of the National Academy of Sciences","language":"en","page":"17034-17039","source":"DOI.org (Crossref)","title":"More diverse plant communities have higher functioning over time due to turnover in complementary dominant species","volume":"108","author":[{"family":"Allan","given":"E."},{"family":"Weisser","given":"W."},{"family":"Weigelt","given":"A."},{"family":"Roscher","given":"C."},{"family":"Fischer","given":"M."},{"family":"Hillebrand","given":"H."}],"issued":{"date-parts":[["2011",10,11]]}}}],"schema":"https://github.com/citation-style-language/schema/raw/master/csl-citation.json"} </w:instrText>
      </w:r>
      <w:r w:rsidR="006114FF">
        <w:fldChar w:fldCharType="separate"/>
      </w:r>
      <w:r w:rsidR="006114FF">
        <w:rPr>
          <w:noProof/>
        </w:rPr>
        <w:t>(Tilman 1997; Naeem 1998; Allan et al. 2011)</w:t>
      </w:r>
      <w:r w:rsidR="006114FF">
        <w:fldChar w:fldCharType="end"/>
      </w:r>
      <w:ins w:id="510" w:author="Daniel Stewart" w:date="2022-01-28T09:31:00Z">
        <w:r w:rsidR="006D4115">
          <w:t xml:space="preserve">, but </w:t>
        </w:r>
      </w:ins>
      <w:r w:rsidR="009E4EC2">
        <w:t>do not always lead to increases in</w:t>
      </w:r>
      <w:ins w:id="511" w:author="Daniel Stewart" w:date="2022-01-28T09:31:00Z">
        <w:r w:rsidR="006D4115">
          <w:t xml:space="preserve"> services</w:t>
        </w:r>
      </w:ins>
      <w:ins w:id="512" w:author="Daniel Stewart" w:date="2022-01-28T09:32:00Z">
        <w:r w:rsidR="006D4115">
          <w:t xml:space="preserve"> </w:t>
        </w:r>
      </w:ins>
      <w:r w:rsidR="006D4115">
        <w:fldChar w:fldCharType="begin"/>
      </w:r>
      <w:r w:rsidR="006D4115">
        <w:instrText xml:space="preserve"> ADDIN ZOTERO_ITEM CSL_CITATION {"citationID":"XtTnq9Iz","properties":{"formattedCitation":"(Jessop et al. 2015)","plainCitation":"(Jessop et al. 2015)","noteIndex":0},"citationItems":[{"id":1900,"uris":["http://zotero.org/users/6112721/items/ELF7QGIZ"],"uri":["http://zotero.org/users/6112721/items/ELF7QGIZ"],"itemData":{"id":1900,"type":"article-journal","abstract":"Land management decisions frequently involve choices that reﬂect tradeoffs among ecosystem services. These tradeoffs are not always apparent, and land managers unknowingly may make decisions that diminish the value of some services while enhancing the value of others. Offset policies, such as wetland mitigation in the United States, rely on the assumption that ecosystems can be restored to provide a full suite of services. Wetlands provide many ecosystem services such as water quality maintenance, carbon storage, ﬂood abatement, and biodiversity support. Our objectives were to describe tradeoffs among ecosystem services in mitigation wetlands and identify abiotic and biotic drivers underlying these tradeoffs. We measured denitriﬁcation potential, organic matter decomposition, herbaceous biomass, and soil organic content as indicators of nutrient storage and removal services in 30 mitigation wetlands in Illinois, USA. Additionally, we estimated surface-water storage potential, and, since wetlands provide valuable biodiversity support, we determined the species composition of plant, anuran, and avian communities. We found a positive relationship among biodiversity indicators for different taxa. Denitriﬁcation potential and surface-water storage potential were positively correlated. However, there was a tradeoff between biodiversity support and nutrient cycling processes; soil organic matter, biomass, decomposition rates, and potential denitriﬁcation were greater at less biodiverse sites. Our ﬁndings indicate that optimizing restored wetlands for nutrient storage and removal may come at the expense of biodiversity. It is unrealistic to expect all services to be maximized at a restoration site. Therefore, restoration practitioners should prioritize services based on needs and opportunities given local and watershed contexts.","container-title":"Biological Conservation","DOI":"10.1016/j.biocon.2015.07.006","ISSN":"00063207","journalAbbreviation":"Biological Conservation","language":"en","page":"341-348","source":"DOI.org (Crossref)","title":"Tradeoffs among ecosystem services in restored wetlands","volume":"191","author":[{"family":"Jessop","given":"Jordan"},{"family":"Spyreas","given":"Greg"},{"family":"Pociask","given":"Geoffrey E."},{"family":"Benson","given":"Thomas J."},{"family":"Ward","given":"Michael P."},{"family":"Kent","given":"Angela D."},{"family":"Matthews","given":"Jeffrey W."}],"issued":{"date-parts":[["2015",11]]}}}],"schema":"https://github.com/citation-style-language/schema/raw/master/csl-citation.json"} </w:instrText>
      </w:r>
      <w:r w:rsidR="006D4115">
        <w:fldChar w:fldCharType="separate"/>
      </w:r>
      <w:r w:rsidR="006D4115">
        <w:rPr>
          <w:noProof/>
        </w:rPr>
        <w:t>(Jessop et al. 2015)</w:t>
      </w:r>
      <w:r w:rsidR="006D4115">
        <w:fldChar w:fldCharType="end"/>
      </w:r>
      <w:del w:id="513" w:author="Daniel Stewart" w:date="2022-01-28T09:32:00Z">
        <w:r w:rsidR="006D4115" w:rsidDel="006D4115">
          <w:delText>j</w:delText>
        </w:r>
      </w:del>
      <w:ins w:id="514" w:author="Daniel Stewart" w:date="2022-01-28T09:31:00Z">
        <w:r w:rsidR="006D4115">
          <w:t xml:space="preserve">. </w:t>
        </w:r>
      </w:ins>
      <w:moveToRangeStart w:id="515" w:author="Daniel Stewart" w:date="2022-01-28T09:12:00Z" w:name="move94253565"/>
      <w:moveTo w:id="516" w:author="Daniel Stewart" w:date="2022-01-28T09:12:00Z">
        <w:r w:rsidR="00E4753F" w:rsidRPr="3A5D7FCA">
          <w:t>Native species richness supports community-level stability in at least three ways: (1) variable response to environmental fluctuation among species, (2) variable timing of response and resilience to disturbance events among species, and (3) reduced strength of inter-specific competition</w:t>
        </w:r>
        <w:r w:rsidR="00E4753F">
          <w:t xml:space="preserve"> </w:t>
        </w:r>
        <w:r w:rsidR="00E4753F">
          <w:fldChar w:fldCharType="begin"/>
        </w:r>
        <w:r w:rsidR="00E4753F">
          <w:instrText xml:space="preserve"> ADDIN ZOTERO_ITEM CSL_CITATION {"citationID":"12jjBMhC","properties":{"formattedCitation":"(Loreau &amp; de Mazancourt 2013)","plainCitation":"(Loreau &amp; de Mazancourt 2013)","noteIndex":0},"citationItems":[{"id":1823,"uris":["http://zotero.org/users/6112721/items/3LMEJS3U"],"uri":["http://zotero.org/users/6112721/items/3LMEJS3U"],"itemData":{"id":1823,"type":"article-journal","abstract":"There is mounting evidence that biodiversity increases the stability of ecosystem processes in changing environments, but the mechanisms that underlie this effect are still controversial and poorly understood. Here, we extend mechanistic theory of ecosystem stability in competitive communities to clarify the mechanisms underlying diversity–stability relationships. We ﬁrst explain why, contrary to a widely held belief, interspeciﬁc competition should generally play a destabilising role. We then explore the stabilising effect of differences in species’ intrinsic rates of natural increase and provide a synthesis of various potentially stabilising mechanisms. Three main mechanisms are likely to operate in the stabilising effects of biodiversity on ecosystem properties: (1) asynchrony of species’ intrinsic responses to environmental ﬂuctuations, (2) differences in the speed at which species respond to perturbations, (3) reduction in the strength of competition. The ﬁrst two mechanisms involve temporal complementarity between species, while the third results from functional complementarity. Additional potential mechanisms include selection effects, behavioural changes resulting from species interactions and mechanisms arising from trophic or non-trophic interactions and spatial heterogeneity. We conclude that mechanistic trait-based approaches are key to predicting the effects of diversity on ecosystem stability and to bringing the old diversity–stability debate to a ﬁnal resolution.","container-title":"Ecology Letters","DOI":"10.1111/ele.12073","ISSN":"1461023X","journalAbbreviation":"Ecol Lett","language":"en","page":"106-115","source":"DOI.org (Crossref)","title":"Biodiversity and ecosystem stability: a synthesis of underlying mechanisms","title-short":"Biodiversity and ecosystem stability","volume":"16","author":[{"family":"Loreau","given":"Michel"},{"family":"Mazancourt","given":"Claire","non-dropping-particle":"de"}],"editor":[{"family":"Duffy","given":"Emmett"}],"issued":{"date-parts":[["2013",5]]}}}],"schema":"https://github.com/citation-style-language/schema/raw/master/csl-citation.json"} </w:instrText>
        </w:r>
        <w:r w:rsidR="00E4753F">
          <w:fldChar w:fldCharType="separate"/>
        </w:r>
        <w:r w:rsidR="00E4753F">
          <w:rPr>
            <w:noProof/>
          </w:rPr>
          <w:t>(Loreau &amp; de Mazancourt 2013)</w:t>
        </w:r>
        <w:r w:rsidR="00E4753F">
          <w:fldChar w:fldCharType="end"/>
        </w:r>
        <w:r w:rsidR="00E4753F">
          <w:t>.</w:t>
        </w:r>
      </w:moveTo>
      <w:moveToRangeEnd w:id="515"/>
      <w:ins w:id="517" w:author="Daniel Stewart" w:date="2022-01-28T09:13:00Z">
        <w:r w:rsidR="00E4753F">
          <w:t xml:space="preserve"> </w:t>
        </w:r>
      </w:ins>
    </w:p>
    <w:p w14:paraId="46FC69AF" w14:textId="77777777" w:rsidR="00444A71" w:rsidRDefault="00444A71" w:rsidP="00D95039">
      <w:pPr>
        <w:rPr>
          <w:ins w:id="518" w:author="Daniel Stewart" w:date="2022-01-28T09:07:00Z"/>
        </w:rPr>
      </w:pPr>
    </w:p>
    <w:p w14:paraId="489B6F0A" w14:textId="1E1E48BF" w:rsidR="00152B2D" w:rsidDel="000E3FA6" w:rsidRDefault="00A40339" w:rsidP="009F3333">
      <w:pPr>
        <w:rPr>
          <w:del w:id="519" w:author="Daniel Stewart" w:date="2022-01-26T12:39:00Z"/>
        </w:rPr>
      </w:pPr>
      <w:del w:id="520" w:author="Daniel Stewart" w:date="2022-01-28T09:16:00Z">
        <w:r w:rsidDel="00E4753F">
          <w:fldChar w:fldCharType="begin"/>
        </w:r>
        <w:r w:rsidDel="00E4753F">
          <w:delInstrText xml:space="preserve"> ADDIN ZOTERO_ITEM CSL_CITATION {"citationID":"jCAAe0Bs","properties":{"formattedCitation":"(Allan et al. 2011)","plainCitation":"(Allan et al. 2011)","noteIndex":0},"citationItems":[{"id":1909,"uris":["http://zotero.org/users/6112721/items/GEDQRLWK"],"uri":["http://zotero.org/users/6112721/items/GEDQRLWK"],"itemData":{"id":1909,"type":"article-journal","container-title":"Proceedings of the National Academy of Sciences","DOI":"10.1073/pnas.1104015108","ISSN":"0027-8424, 1091-6490","issue":"41","journalAbbreviation":"Proceedings of the National Academy of Sciences","language":"en","page":"17034-17039","source":"DOI.org (Crossref)","title":"More diverse plant communities have higher functioning over time due to turnover in complementary dominant species","volume":"108","author":[{"family":"Allan","given":"E."},{"family":"Weisser","given":"W."},{"family":"Weigelt","given":"A."},{"family":"Roscher","given":"C."},{"family":"Fischer","given":"M."},{"family":"Hillebrand","given":"H."}],"issued":{"date-parts":[["2011",10,11]]}}}],"schema":"https://github.com/citation-style-language/schema/raw/master/csl-citation.json"} </w:delInstrText>
        </w:r>
        <w:r w:rsidDel="00E4753F">
          <w:fldChar w:fldCharType="separate"/>
        </w:r>
        <w:r w:rsidDel="00E4753F">
          <w:rPr>
            <w:noProof/>
          </w:rPr>
          <w:delText>(Allan et al. 2011)</w:delText>
        </w:r>
        <w:r w:rsidDel="00E4753F">
          <w:fldChar w:fldCharType="end"/>
        </w:r>
        <w:r w:rsidR="00A22942" w:rsidDel="00E4753F">
          <w:fldChar w:fldCharType="begin"/>
        </w:r>
        <w:r w:rsidR="006114FF" w:rsidDel="00E4753F">
          <w:delInstrText xml:space="preserve"> ADDIN ZOTERO_ITEM CSL_CITATION {"citationID":"OyQOkEEf","properties":{"formattedCitation":"(Tilman 1997; Naeem 1998)","plainCitation":"(Tilman 1997; Naeem 1998)","noteIndex":0},"citationItems":[{"id":1915,"uris":["http://zotero.org/users/6112721/items/W7CKQLYH"],"uri":["http://zotero.org/users/6112721/items/W7CKQLYH"],"itemData":{"id":1915,"type":"article-journal","abstract":"Plant species composition, species abundances, and species richness were strongly recruitment limited in a 4-yr experiment in which seeds of up to 54 species were added to patches of native grassland. Four ﬁeld seasons after a one-time addition of seed, many added species were still present and reproducing, with plots seeded at the highest rate having species richness that was 83% greater and total plant cover that was 31% greater than controls. Total plant community cover increased signiﬁcantly with the number of species added as seed, but total cover of pre-existing species was independent of the number of species added as seed, suggesting that the new species mainly ﬁlled previously ‘‘empty’’ sites.\n\nThe proportion of added species that became established was negatively correlated with\ninitial species richness of plots, suggesting that species-rich sites were more resistant to\ninvasion. Plot invasibility also depended on the abundances and species richness of plant\nfunctional groups in the plots, but was independent of seed size and of total plant cover.\nThe major functional groups of plants differed in their abilities to invade as seed, with\nperennial grasses being the poorest invaders and herbaceous legumes being the best. Thus,\nlocal biotic interactions and recruitment dynamics jointly determined diversity, species\ncomposition, and species abundances in these native grassland communities. This supports\na metapopulation-like perspective over a purely interspecific-interaction perspective or a\npurely regional perspective, suggesting that recruitment limitation may be more important,\neven on a local scale, than often recognized.","container-title":"Ecology","issue":"1","language":"en","page":"81-92","source":"Zotero","title":"Community invasibility, recruitment, limitation, and grassland biodiversity","volume":"78","author":[{"family":"Tilman","given":"David"}],"issued":{"date-parts":[["1997"]]}}},{"id":1913,"uris":["http://zotero.org/users/6112721/items/UK7IXRIB"],"uri":["http://zotero.org/users/6112721/items/UK7IXRIB"],"itemData":{"id":1913,"type":"article-journal","abstract":"The concept of species redundancy in ecosystem processes is troublesome because it appears to contradict the traditional emphasis in ecology on species singularity. When species richness is high, however, ecosystem processes seem clearly insensitive to considerable variation in biodiversity. Some elementary principles from reliability engineering, where engineered redundancy is a valued part of systems design, suggest that we should rethink our stance on species redundancy. For example, a central tenet of reliability engineering is that reliability always increases as redundant components are added to a system, a principle that directly supports redundant species as guarantors of reliable ecosystem functioning. I argue that we should embrace species redundancy and perceive redundancy as a critical feature of ecosystems which must be preserved if ecosystems are to function reliably and provide us with goods and services. My argument is derived from basic principles of reliability engineering which demonstrate that the probability of reliable system performance is closely tied to the level of engineered redundancy in its design. Empirical demonstrations of the value of species redundancy in ecosystem reliability would provide new insights into the ecology of communities and the value of species conservation.","container-title":"Conservation Biology","issue":"1","language":"en","page":"7","source":"Zotero","title":"Species Redundancy and Ecosystem Reliability","volume":"12","author":[{"family":"Naeem","given":"Shahid"}],"issued":{"date-parts":[["1998"]]}}}],"schema":"https://github.com/citation-style-language/schema/raw/master/csl-citation.json"} </w:delInstrText>
        </w:r>
        <w:r w:rsidR="00A22942" w:rsidDel="00E4753F">
          <w:fldChar w:fldCharType="separate"/>
        </w:r>
        <w:r w:rsidR="00A22942" w:rsidDel="00E4753F">
          <w:rPr>
            <w:noProof/>
          </w:rPr>
          <w:delText>(Tilman 1997; Naeem 1998)</w:delText>
        </w:r>
        <w:r w:rsidR="00A22942" w:rsidDel="00E4753F">
          <w:fldChar w:fldCharType="end"/>
        </w:r>
      </w:del>
      <w:del w:id="521" w:author="Daniel Stewart" w:date="2022-01-27T16:10:00Z">
        <w:r w:rsidR="77E71623" w:rsidRPr="00DF37F5" w:rsidDel="00C93053">
          <w:delText>is</w:delText>
        </w:r>
        <w:r w:rsidR="77E71623" w:rsidRPr="3A5D7FCA" w:rsidDel="00C93053">
          <w:delText xml:space="preserve"> a</w:delText>
        </w:r>
      </w:del>
      <w:del w:id="522" w:author="Daniel Stewart" w:date="2022-01-27T16:06:00Z">
        <w:r w:rsidR="77E71623" w:rsidRPr="3A5D7FCA" w:rsidDel="005A7852">
          <w:delText>nother</w:delText>
        </w:r>
      </w:del>
      <w:del w:id="523" w:author="Daniel Stewart" w:date="2022-01-27T16:10:00Z">
        <w:r w:rsidR="77E71623" w:rsidRPr="3A5D7FCA" w:rsidDel="00C93053">
          <w:delText xml:space="preserve"> plant community </w:delText>
        </w:r>
        <w:r w:rsidR="6A57E270" w:rsidRPr="3A5D7FCA" w:rsidDel="00C93053">
          <w:delText>metric</w:delText>
        </w:r>
        <w:r w:rsidR="77E71623" w:rsidRPr="3A5D7FCA" w:rsidDel="00C93053">
          <w:delText xml:space="preserve"> used to assess ecosystem </w:delText>
        </w:r>
      </w:del>
      <w:del w:id="524" w:author="Daniel Stewart" w:date="2022-01-27T16:09:00Z">
        <w:r w:rsidR="77E71623" w:rsidRPr="3A5D7FCA" w:rsidDel="005A7852">
          <w:delText>health</w:delText>
        </w:r>
        <w:r w:rsidR="2809CCD6" w:rsidRPr="3A5D7FCA" w:rsidDel="005A7852">
          <w:delText xml:space="preserve"> and </w:delText>
        </w:r>
        <w:commentRangeStart w:id="525"/>
        <w:commentRangeStart w:id="526"/>
        <w:commentRangeStart w:id="527"/>
        <w:r w:rsidR="2809CCD6" w:rsidRPr="3A5D7FCA" w:rsidDel="005A7852">
          <w:delText>resilience</w:delText>
        </w:r>
        <w:commentRangeEnd w:id="525"/>
        <w:r w:rsidR="008B4BC2" w:rsidDel="005A7852">
          <w:rPr>
            <w:rStyle w:val="CommentReference"/>
          </w:rPr>
          <w:commentReference w:id="525"/>
        </w:r>
        <w:commentRangeEnd w:id="526"/>
        <w:r w:rsidR="00061FD3" w:rsidDel="005A7852">
          <w:rPr>
            <w:rStyle w:val="CommentReference"/>
          </w:rPr>
          <w:commentReference w:id="526"/>
        </w:r>
        <w:commentRangeEnd w:id="527"/>
        <w:r w:rsidR="005F6945" w:rsidDel="005A7852">
          <w:rPr>
            <w:rStyle w:val="CommentReference"/>
          </w:rPr>
          <w:commentReference w:id="527"/>
        </w:r>
      </w:del>
      <w:del w:id="528" w:author="Daniel Stewart" w:date="2022-01-27T16:17:00Z">
        <w:r w:rsidR="005A7852" w:rsidDel="00A40339">
          <w:fldChar w:fldCharType="begin"/>
        </w:r>
        <w:r w:rsidR="005A7852" w:rsidDel="00A40339">
          <w:delInstrText xml:space="preserve"> PRINTDATE  \* MERGEFORMAT </w:delInstrText>
        </w:r>
        <w:r w:rsidR="005A7852" w:rsidDel="00A40339">
          <w:fldChar w:fldCharType="separate"/>
        </w:r>
        <w:r w:rsidR="005A7852" w:rsidDel="00A40339">
          <w:rPr>
            <w:noProof/>
          </w:rPr>
          <w:delText>(Allan et al. 2011)</w:delText>
        </w:r>
        <w:r w:rsidR="005A7852" w:rsidDel="00A40339">
          <w:fldChar w:fldCharType="end"/>
        </w:r>
        <w:r w:rsidR="77E71623" w:rsidRPr="3A5D7FCA" w:rsidDel="00A40339">
          <w:delText xml:space="preserve">. </w:delText>
        </w:r>
        <w:r w:rsidR="26F9B856" w:rsidRPr="3A5D7FCA" w:rsidDel="00A40339">
          <w:delText>The role</w:delText>
        </w:r>
        <w:r w:rsidR="2C120C98" w:rsidRPr="3A5D7FCA" w:rsidDel="00A40339">
          <w:delText xml:space="preserve"> of</w:delText>
        </w:r>
        <w:r w:rsidR="26F9B856" w:rsidRPr="3A5D7FCA" w:rsidDel="00A40339">
          <w:delText xml:space="preserve"> biodiversity in ecosystem stability has been subject </w:delText>
        </w:r>
        <w:r w:rsidR="2FD2960E" w:rsidRPr="3A5D7FCA" w:rsidDel="00A40339">
          <w:delText>to</w:delText>
        </w:r>
        <w:r w:rsidR="26F9B856" w:rsidRPr="3A5D7FCA" w:rsidDel="00A40339">
          <w:delText xml:space="preserve"> debate </w:delText>
        </w:r>
      </w:del>
      <w:del w:id="529" w:author="Daniel Stewart" w:date="2022-01-27T16:31:00Z">
        <w:r w:rsidR="00664C7B" w:rsidDel="00A22942">
          <w:fldChar w:fldCharType="begin"/>
        </w:r>
        <w:r w:rsidR="00664C7B" w:rsidDel="00A22942">
          <w:delInstrText xml:space="preserve"> ADDIN ZOTERO_ITEM CSL_CITATION {"citationID":"ixcWiPNs","properties":{"formattedCitation":"(Schwartz et al. 2000)","plainCitation":"(Schwartz et al. 2000)","noteIndex":0},"citationItems":[{"id":1816,"uris":["http://zotero.org/users/6112721/items/UGUFIEGF"],"uri":["http://zotero.org/users/6112721/items/UGUFIEGF"],"itemData":{"id":1816,"type":"article-journal","container-title":"Oecologia","DOI":"10.1007/s004420050035","ISSN":"0029-8549, 1432-1939","issue":"3","journalAbbreviation":"Oecologia","language":"en","page":"297-305","source":"DOI.org (Crossref)","title":"Linking biodiversity to ecosystem function: implications for conservation ecology","title-short":"Linking biodiversity to ecosystem function","volume":"122","author":[{"family":"Schwartz","given":"M. W."},{"family":"Brigham","given":"C. A."},{"family":"Hoeksema","given":"J. D."},{"family":"Lyons","given":"K. G."},{"family":"Mills","given":"M. H."},{"family":"Mantgem","given":"P.J.","non-dropping-particle":"van"}],"issued":{"date-parts":[["2000",2,23]]}}}],"schema":"https://github.com/citation-style-language/schema/raw/master/csl-citation.json"} </w:delInstrText>
        </w:r>
        <w:r w:rsidR="00664C7B" w:rsidDel="00A22942">
          <w:fldChar w:fldCharType="separate"/>
        </w:r>
        <w:r w:rsidR="00664C7B" w:rsidDel="00A22942">
          <w:rPr>
            <w:noProof/>
          </w:rPr>
          <w:delText>(Schwartz et al. 2000)</w:delText>
        </w:r>
        <w:r w:rsidR="00664C7B" w:rsidDel="00A22942">
          <w:fldChar w:fldCharType="end"/>
        </w:r>
      </w:del>
      <w:del w:id="530" w:author="Daniel Stewart" w:date="2022-01-27T16:18:00Z">
        <w:r w:rsidR="26F9B856" w:rsidRPr="3A5D7FCA" w:rsidDel="00A40339">
          <w:delText xml:space="preserve">, but </w:delText>
        </w:r>
        <w:r w:rsidR="096B6A0C" w:rsidRPr="3A5D7FCA" w:rsidDel="00A40339">
          <w:delText xml:space="preserve"> r</w:delText>
        </w:r>
      </w:del>
      <w:del w:id="531" w:author="Daniel Stewart" w:date="2022-01-27T16:34:00Z">
        <w:r w:rsidR="096B6A0C" w:rsidRPr="3A5D7FCA" w:rsidDel="002C63DF">
          <w:delText xml:space="preserve">ecent work has </w:delText>
        </w:r>
        <w:r w:rsidR="19F1872E" w:rsidRPr="3A5D7FCA" w:rsidDel="002C63DF">
          <w:delText>demonstrated</w:delText>
        </w:r>
        <w:r w:rsidR="096B6A0C" w:rsidRPr="3A5D7FCA" w:rsidDel="002C63DF">
          <w:delText xml:space="preserve"> a stabilizing effect of native </w:delText>
        </w:r>
        <w:r w:rsidR="7161EE6C" w:rsidRPr="3A5D7FCA" w:rsidDel="002C63DF">
          <w:delText xml:space="preserve">species </w:delText>
        </w:r>
        <w:r w:rsidR="096B6A0C" w:rsidRPr="3A5D7FCA" w:rsidDel="002C63DF">
          <w:delText>ric</w:delText>
        </w:r>
        <w:r w:rsidR="40C87E32" w:rsidRPr="3A5D7FCA" w:rsidDel="002C63DF">
          <w:delText>hness on communit</w:delText>
        </w:r>
        <w:r w:rsidR="0532F0BD" w:rsidRPr="3A5D7FCA" w:rsidDel="002C63DF">
          <w:delText>y properties like total above-ground biomass</w:delText>
        </w:r>
        <w:r w:rsidR="37ED3142" w:rsidRPr="3A5D7FCA" w:rsidDel="002C63DF">
          <w:delText xml:space="preserve"> and net-primary production</w:delText>
        </w:r>
        <w:r w:rsidR="0532F0BD" w:rsidRPr="3A5D7FCA" w:rsidDel="002C63DF">
          <w:delText xml:space="preserve"> in plant communities</w:delText>
        </w:r>
        <w:r w:rsidR="40C87E32" w:rsidRPr="3A5D7FCA" w:rsidDel="002C63DF">
          <w:delText>,</w:delText>
        </w:r>
        <w:r w:rsidR="78A2BF4C" w:rsidRPr="3A5D7FCA" w:rsidDel="002C63DF">
          <w:delText xml:space="preserve"> though there was no </w:delText>
        </w:r>
        <w:commentRangeStart w:id="532"/>
        <w:r w:rsidR="78A2BF4C" w:rsidRPr="3A5D7FCA" w:rsidDel="002C63DF">
          <w:delText xml:space="preserve">stabilizing effect on any </w:delText>
        </w:r>
        <w:r w:rsidR="40C87E32" w:rsidRPr="3A5D7FCA" w:rsidDel="002C63DF">
          <w:delText xml:space="preserve">individual species </w:delText>
        </w:r>
        <w:commentRangeEnd w:id="532"/>
        <w:r w:rsidR="00E413B5" w:rsidDel="002C63DF">
          <w:rPr>
            <w:rStyle w:val="CommentReference"/>
          </w:rPr>
          <w:commentReference w:id="532"/>
        </w:r>
        <w:r w:rsidR="00664C7B" w:rsidDel="002C63DF">
          <w:fldChar w:fldCharType="begin"/>
        </w:r>
        <w:r w:rsidR="00664C7B" w:rsidDel="002C63DF">
          <w:delInstrText xml:space="preserve"> ADDIN ZOTERO_ITEM CSL_CITATION {"citationID":"vPRwxYaY","properties":{"formattedCitation":"(Tilman 1996; Tilman et al. 2006; Hector et al. 2010)","plainCitation":"(Tilman 1996; Tilman et al. 2006; Hector et al. 2010)","noteIndex":0},"citationItems":[{"id":1817,"uris":["http://zotero.org/users/6112721/items/JKAP5SKR"],"uri":["http://zotero.org/users/6112721/items/JKAP5SKR"],"itemData":{"id":1817,"type":"article-journal","container-title":"Ecology","page":"350-363","title":"Biodiversity: Population vs ecosystem stability","volume":"77","author":[{"family":"Tilman","given":"D."}],"issued":{"date-parts":[["1996"]]}}},{"id":1819,"uris":["http://zotero.org/users/6112721/items/T6JRFHWF"],"uri":["http://zotero.org/users/6112721/items/T6JRFHWF"],"itemData":{"id":1819,"type":"article-journal","container-title":"Nature","DOI":"10.1038/nature04742","ISSN":"0028-0836, 1476-4687","issue":"7093","journalAbbreviation":"Nature","language":"en","page":"629-632","source":"DOI.org (Crossref)","title":"Biodiversity and ecosystem stability in a decade-long grassland experiment","volume":"441","author":[{"family":"Tilman","given":"David"},{"family":"Reich","given":"Peter B."},{"family":"Knops","given":"Johannes M. H."}],"issued":{"date-parts":[["2006",6]]}}},{"id":1821,"uris":["http://zotero.org/users/6112721/items/32WRSIAP"],"uri":["http://zotero.org/users/6112721/items/32WRSIAP"],"itemData":{"id":1821,"type":"article-journal","abstract":"Insurance effects of biodiversity can stabilize the functioning of multispecies ecosystems against environmental variability when differential species’ responses lead to asynchronous population dynamics. When responses are not perfectly positively correlated, declines in some populations are compensated by increases in others, smoothing variability in ecosystem productivity. This variance reduction effect of biodiversity is analogous to the riskspreading beneﬁts of diverse investment portfolios in ﬁnancial markets.","container-title":"Ecology","DOI":"10.1890/09-1162.1","ISSN":"0012-9658","issue":"8","journalAbbreviation":"Ecology","language":"en","page":"2213-2220","source":"DOI.org (Crossref)","title":"General stabilizing effects of plant diversity on grassland productivity through population asynchrony and overyielding","volume":"91","author":[{"family":"Hector","given":"A."},{"family":"Hautier","given":"Y."},{"family":"Saner","given":"P."},{"family":"Wacker","given":"L."},{"family":"Bagchi","given":"R."},{"family":"Joshi","given":"J."},{"family":"Scherer-Lorenzen","given":"M."},{"family":"Spehn","given":"E. M."},{"family":"Bazeley-White","given":"E."},{"family":"Weilenmann","given":"M."},{"family":"Caldeira","given":"M. C."},{"family":"Dimitrakopoulos","given":"P. G."},{"family":"Finn","given":"J. A."},{"family":"Huss-Danell","given":"K."},{"family":"Jumpponen","given":"A."},{"family":"Mulder","given":"C. P. H."},{"family":"Palmborg","given":"C."},{"family":"Pereira","given":"J. S."},{"family":"Siamantziouras","given":"A. S. D."},{"family":"Terry","given":"A. C."},{"family":"Troumbis","given":"A. Y."},{"family":"Schmid","given":"B."},{"family":"Loreau","given":"M."}],"issued":{"date-parts":[["2010",8]]}}}],"schema":"https://github.com/citation-style-language/schema/raw/master/csl-citation.json"} </w:delInstrText>
        </w:r>
        <w:r w:rsidR="00664C7B" w:rsidDel="002C63DF">
          <w:fldChar w:fldCharType="separate"/>
        </w:r>
        <w:r w:rsidR="00664C7B" w:rsidDel="002C63DF">
          <w:rPr>
            <w:noProof/>
          </w:rPr>
          <w:delText>(Tilman 1996; Tilman et al. 2006; Hector et al. 2010)</w:delText>
        </w:r>
        <w:r w:rsidR="00664C7B" w:rsidDel="002C63DF">
          <w:fldChar w:fldCharType="end"/>
        </w:r>
        <w:r w:rsidR="40C87E32" w:rsidRPr="3A5D7FCA" w:rsidDel="002C63DF">
          <w:delText xml:space="preserve">. </w:delText>
        </w:r>
      </w:del>
      <w:moveFromRangeStart w:id="533" w:author="Daniel Stewart" w:date="2022-01-28T09:12:00Z" w:name="move94253565"/>
      <w:moveFrom w:id="534" w:author="Daniel Stewart" w:date="2022-01-28T09:12:00Z">
        <w:del w:id="535" w:author="Daniel Stewart" w:date="2022-01-28T09:16:00Z">
          <w:r w:rsidR="6458EEF7" w:rsidRPr="3A5D7FCA" w:rsidDel="00E4753F">
            <w:delText>Native s</w:delText>
          </w:r>
          <w:r w:rsidR="22CEDBC5" w:rsidRPr="3A5D7FCA" w:rsidDel="00E4753F">
            <w:delText xml:space="preserve">pecies </w:delText>
          </w:r>
          <w:r w:rsidR="26052222" w:rsidRPr="3A5D7FCA" w:rsidDel="00E4753F">
            <w:delText>richness</w:delText>
          </w:r>
          <w:r w:rsidR="10DC6570" w:rsidRPr="3A5D7FCA" w:rsidDel="00E4753F">
            <w:delText xml:space="preserve"> support</w:delText>
          </w:r>
          <w:r w:rsidR="289176F1" w:rsidRPr="3A5D7FCA" w:rsidDel="00E4753F">
            <w:delText>s</w:delText>
          </w:r>
          <w:r w:rsidR="10DC6570" w:rsidRPr="3A5D7FCA" w:rsidDel="00E4753F">
            <w:delText xml:space="preserve"> </w:delText>
          </w:r>
          <w:r w:rsidR="10D3DE7F" w:rsidRPr="3A5D7FCA" w:rsidDel="00E4753F">
            <w:delText>community-level</w:delText>
          </w:r>
          <w:r w:rsidR="10DC6570" w:rsidRPr="3A5D7FCA" w:rsidDel="00E4753F">
            <w:delText xml:space="preserve"> stability in at least three </w:delText>
          </w:r>
          <w:r w:rsidR="00664C7B" w:rsidRPr="3A5D7FCA" w:rsidDel="00E4753F">
            <w:delText>ways</w:delText>
          </w:r>
          <w:r w:rsidR="10DC6570" w:rsidRPr="3A5D7FCA" w:rsidDel="00E4753F">
            <w:delText xml:space="preserve">: (1) </w:delText>
          </w:r>
          <w:r w:rsidR="3AD2C96F" w:rsidRPr="3A5D7FCA" w:rsidDel="00E4753F">
            <w:delText>v</w:delText>
          </w:r>
          <w:r w:rsidR="10DC6570" w:rsidRPr="3A5D7FCA" w:rsidDel="00E4753F">
            <w:delText>ariable response to environmental fluctuation among species</w:delText>
          </w:r>
          <w:r w:rsidR="1A381B9B" w:rsidRPr="3A5D7FCA" w:rsidDel="00E4753F">
            <w:delText xml:space="preserve">, (2) variable timing of response and resilience to disturbance </w:delText>
          </w:r>
          <w:r w:rsidR="451098CD" w:rsidRPr="3A5D7FCA" w:rsidDel="00E4753F">
            <w:delText xml:space="preserve">events </w:delText>
          </w:r>
          <w:r w:rsidR="1A381B9B" w:rsidRPr="3A5D7FCA" w:rsidDel="00E4753F">
            <w:delText>among species, and (</w:delText>
          </w:r>
          <w:r w:rsidR="610682E2" w:rsidRPr="3A5D7FCA" w:rsidDel="00E4753F">
            <w:delText>3</w:delText>
          </w:r>
          <w:r w:rsidR="1A381B9B" w:rsidRPr="3A5D7FCA" w:rsidDel="00E4753F">
            <w:delText xml:space="preserve">) </w:delText>
          </w:r>
          <w:r w:rsidR="58F7CA47" w:rsidRPr="3A5D7FCA" w:rsidDel="00E4753F">
            <w:delText xml:space="preserve">reduced </w:delText>
          </w:r>
          <w:r w:rsidR="7DE3EA47" w:rsidRPr="3A5D7FCA" w:rsidDel="00E4753F">
            <w:delText xml:space="preserve">strength of </w:delText>
          </w:r>
          <w:r w:rsidR="020B5618" w:rsidRPr="3A5D7FCA" w:rsidDel="00E4753F">
            <w:delText>inter-specific</w:delText>
          </w:r>
          <w:r w:rsidR="2DB40677" w:rsidRPr="3A5D7FCA" w:rsidDel="00E4753F">
            <w:delText xml:space="preserve"> </w:delText>
          </w:r>
          <w:r w:rsidR="58F7CA47" w:rsidRPr="3A5D7FCA" w:rsidDel="00E4753F">
            <w:delText>competition</w:delText>
          </w:r>
          <w:r w:rsidR="00664C7B" w:rsidDel="00E4753F">
            <w:delText xml:space="preserve"> </w:delText>
          </w:r>
          <w:r w:rsidR="00664C7B" w:rsidDel="00E4753F">
            <w:fldChar w:fldCharType="begin"/>
          </w:r>
          <w:r w:rsidR="00664C7B" w:rsidDel="00E4753F">
            <w:delInstrText xml:space="preserve"> ADDIN ZOTERO_ITEM CSL_CITATION {"citationID":"12jjBMhC","properties":{"formattedCitation":"(Loreau &amp; de Mazancourt 2013)","plainCitation":"(Loreau &amp; de Mazancourt 2013)","noteIndex":0},"citationItems":[{"id":1823,"uris":["http://zotero.org/users/6112721/items/3LMEJS3U"],"uri":["http://zotero.org/users/6112721/items/3LMEJS3U"],"itemData":{"id":1823,"type":"article-journal","abstract":"There is mounting evidence that biodiversity increases the stability of ecosystem processes in changing environments, but the mechanisms that underlie this effect are still controversial and poorly understood. Here, we extend mechanistic theory of ecosystem stability in competitive communities to clarify the mechanisms underlying diversity–stability relationships. We ﬁrst explain why, contrary to a widely held belief, interspeciﬁc competition should generally play a destabilising role. We then explore the stabilising effect of differences in species’ intrinsic rates of natural increase and provide a synthesis of various potentially stabilising mechanisms. Three main mechanisms are likely to operate in the stabilising effects of biodiversity on ecosystem properties: (1) asynchrony of species’ intrinsic responses to environmental ﬂuctuations, (2) differences in the speed at which species respond to perturbations, (3) reduction in the strength of competition. The ﬁrst two mechanisms involve temporal complementarity between species, while the third results from functional complementarity. Additional potential mechanisms include selection effects, behavioural changes resulting from species interactions and mechanisms arising from trophic or non-trophic interactions and spatial heterogeneity. We conclude that mechanistic trait-based approaches are key to predicting the effects of diversity on ecosystem stability and to bringing the old diversity–stability debate to a ﬁnal resolution.","container-title":"Ecology Letters","DOI":"10.1111/ele.12073","ISSN":"1461023X","journalAbbreviation":"Ecol Lett","language":"en","page":"106-115","source":"DOI.org (Crossref)","title":"Biodiversity and ecosystem stability: a synthesis of underlying mechanisms","title-short":"Biodiversity and ecosystem stability","volume":"16","author":[{"family":"Loreau","given":"Michel"},{"family":"Mazancourt","given":"Claire","non-dropping-particle":"de"}],"editor":[{"family":"Duffy","given":"Emmett"}],"issued":{"date-parts":[["2013",5]]}}}],"schema":"https://github.com/citation-style-language/schema/raw/master/csl-citation.json"} </w:delInstrText>
          </w:r>
          <w:r w:rsidR="00664C7B" w:rsidDel="00E4753F">
            <w:fldChar w:fldCharType="separate"/>
          </w:r>
          <w:r w:rsidR="00664C7B" w:rsidDel="00E4753F">
            <w:rPr>
              <w:noProof/>
            </w:rPr>
            <w:delText>(Loreau &amp; de Mazancourt 2013)</w:delText>
          </w:r>
          <w:r w:rsidR="00664C7B" w:rsidDel="00E4753F">
            <w:fldChar w:fldCharType="end"/>
          </w:r>
          <w:r w:rsidR="00664C7B" w:rsidDel="00E4753F">
            <w:delText xml:space="preserve">. </w:delText>
          </w:r>
        </w:del>
      </w:moveFrom>
      <w:moveFromRangeEnd w:id="533"/>
      <w:del w:id="536" w:author="Daniel Stewart" w:date="2022-01-28T09:16:00Z">
        <w:r w:rsidR="426D67FB" w:rsidRPr="3A5D7FCA" w:rsidDel="00E4753F">
          <w:delText>In a highly dynamic system like the</w:delText>
        </w:r>
        <w:r w:rsidR="00393EDB" w:rsidDel="00E4753F">
          <w:delText xml:space="preserve"> FRE</w:delText>
        </w:r>
        <w:r w:rsidR="538551A4" w:rsidRPr="3A5D7FCA" w:rsidDel="00E4753F">
          <w:delText>,</w:delText>
        </w:r>
        <w:r w:rsidR="426D67FB" w:rsidRPr="3A5D7FCA" w:rsidDel="00E4753F">
          <w:delText xml:space="preserve"> it is likely that all three of the</w:delText>
        </w:r>
        <w:r w:rsidR="3DF28F50" w:rsidRPr="3A5D7FCA" w:rsidDel="00E4753F">
          <w:delText>se</w:delText>
        </w:r>
        <w:r w:rsidR="426D67FB" w:rsidRPr="3A5D7FCA" w:rsidDel="00E4753F">
          <w:delText xml:space="preserve"> mechanisms will be c</w:delText>
        </w:r>
        <w:r w:rsidR="19AB758F" w:rsidRPr="3A5D7FCA" w:rsidDel="00E4753F">
          <w:delText>ritical to the long-term resilience of created marsh communities.</w:delText>
        </w:r>
      </w:del>
    </w:p>
    <w:p w14:paraId="137AB60A" w14:textId="4315F136" w:rsidR="00EE508D" w:rsidRDefault="683AE3B8" w:rsidP="00D95039">
      <w:pPr>
        <w:rPr>
          <w:ins w:id="537" w:author="Daniel Stewart" w:date="2022-01-28T12:58:00Z"/>
        </w:rPr>
      </w:pPr>
      <w:r w:rsidRPr="43C0CAC4">
        <w:t xml:space="preserve">A second obstacle to investigating the mechanisms behind the </w:t>
      </w:r>
      <w:ins w:id="538" w:author="Daniel Stewart" w:date="2022-01-28T09:51:00Z">
        <w:r w:rsidR="00C227C9">
          <w:t xml:space="preserve">resilience of </w:t>
        </w:r>
      </w:ins>
      <w:del w:id="539" w:author="Daniel Stewart" w:date="2022-01-28T09:51:00Z">
        <w:r w:rsidRPr="43C0CAC4" w:rsidDel="00C227C9">
          <w:delText xml:space="preserve">success or failure of </w:delText>
        </w:r>
      </w:del>
      <w:r w:rsidRPr="43C0CAC4">
        <w:t xml:space="preserve">these projects </w:t>
      </w:r>
      <w:r w:rsidR="53743BF5" w:rsidRPr="43C0CAC4">
        <w:t xml:space="preserve">is </w:t>
      </w:r>
      <w:r w:rsidR="64809E8E" w:rsidRPr="43C0CAC4">
        <w:t xml:space="preserve">the </w:t>
      </w:r>
      <w:del w:id="540" w:author="Daniel Stewart" w:date="2022-01-28T12:24:00Z">
        <w:r w:rsidR="3F13962C" w:rsidRPr="43C0CAC4" w:rsidDel="00695DAB">
          <w:delText xml:space="preserve">multivariate </w:delText>
        </w:r>
      </w:del>
      <w:r w:rsidR="3F13962C" w:rsidRPr="43C0CAC4">
        <w:t xml:space="preserve">complexity of </w:t>
      </w:r>
      <w:r w:rsidR="53743BF5" w:rsidRPr="43C0CAC4">
        <w:t>such an analysis</w:t>
      </w:r>
      <w:r w:rsidR="39F55F4E" w:rsidRPr="43C0CAC4">
        <w:t xml:space="preserve">, which requires consideration of </w:t>
      </w:r>
      <w:r w:rsidR="18C652D9" w:rsidRPr="43C0CAC4">
        <w:t xml:space="preserve">the </w:t>
      </w:r>
      <w:r w:rsidR="091C8F8B" w:rsidRPr="43C0CAC4">
        <w:t>design</w:t>
      </w:r>
      <w:r w:rsidR="00444A71">
        <w:t>,</w:t>
      </w:r>
      <w:r w:rsidR="004014C8">
        <w:t xml:space="preserve"> and</w:t>
      </w:r>
      <w:r w:rsidR="39F55F4E" w:rsidRPr="43C0CAC4">
        <w:t xml:space="preserve"> </w:t>
      </w:r>
      <w:r w:rsidR="00F01DEE">
        <w:t xml:space="preserve">environmental </w:t>
      </w:r>
      <w:r w:rsidR="004014C8">
        <w:t>and</w:t>
      </w:r>
      <w:r w:rsidR="00D072A0">
        <w:t xml:space="preserve"> </w:t>
      </w:r>
      <w:r w:rsidR="007F7387">
        <w:lastRenderedPageBreak/>
        <w:t>regulatory</w:t>
      </w:r>
      <w:ins w:id="541" w:author="Daniel Stewart" w:date="2022-01-28T09:58:00Z">
        <w:r w:rsidR="00EE3CD3">
          <w:t xml:space="preserve"> </w:t>
        </w:r>
      </w:ins>
      <w:r w:rsidR="004014C8">
        <w:t>context</w:t>
      </w:r>
      <w:ins w:id="542" w:author="Daniel Stewart" w:date="2022-01-28T09:58:00Z">
        <w:r w:rsidR="00EE3CD3">
          <w:t xml:space="preserve"> </w:t>
        </w:r>
      </w:ins>
      <w:del w:id="543" w:author="Daniel Stewart" w:date="2022-01-28T09:58:00Z">
        <w:r w:rsidR="007F7387" w:rsidDel="00EE3CD3">
          <w:delText xml:space="preserve"> environment </w:delText>
        </w:r>
      </w:del>
      <w:r w:rsidR="39F55F4E" w:rsidRPr="43C0CAC4">
        <w:t xml:space="preserve">of a given </w:t>
      </w:r>
      <w:r w:rsidR="2DAD5F76" w:rsidRPr="43C0CAC4">
        <w:t>project</w:t>
      </w:r>
      <w:r w:rsidR="53743BF5" w:rsidRPr="43C0CAC4">
        <w:t>.</w:t>
      </w:r>
      <w:r w:rsidR="53AC0383" w:rsidRPr="43C0CAC4">
        <w:t xml:space="preserve"> Project</w:t>
      </w:r>
      <w:r w:rsidR="7739CDBD" w:rsidRPr="43C0CAC4">
        <w:t xml:space="preserve"> designs vary</w:t>
      </w:r>
      <w:r w:rsidR="1B3720DC" w:rsidRPr="43C0CAC4">
        <w:t xml:space="preserve"> </w:t>
      </w:r>
      <w:r w:rsidR="5EF2257C" w:rsidRPr="43C0CAC4">
        <w:t xml:space="preserve">considerably </w:t>
      </w:r>
      <w:r w:rsidR="1B3720DC" w:rsidRPr="43C0CAC4">
        <w:t>in the FRE</w:t>
      </w:r>
      <w:r w:rsidR="7739CDBD" w:rsidRPr="43C0CAC4">
        <w:t xml:space="preserve"> from elevated marsh benches</w:t>
      </w:r>
      <w:r w:rsidR="1C27D090" w:rsidRPr="43C0CAC4">
        <w:t>, to dike breaches,</w:t>
      </w:r>
      <w:r w:rsidR="7739CDBD" w:rsidRPr="43C0CAC4">
        <w:t xml:space="preserve"> to</w:t>
      </w:r>
      <w:del w:id="544" w:author="Daniel Stewart" w:date="2022-01-28T09:48:00Z">
        <w:r w:rsidR="7739CDBD" w:rsidRPr="43C0CAC4" w:rsidDel="00C227C9">
          <w:delText xml:space="preserve"> </w:delText>
        </w:r>
      </w:del>
      <w:ins w:id="545" w:author="Daniel Stewart" w:date="2022-01-28T09:48:00Z">
        <w:r w:rsidR="00C227C9">
          <w:t xml:space="preserve"> embayments</w:t>
        </w:r>
      </w:ins>
      <w:del w:id="546" w:author="Daniel Stewart" w:date="2022-01-28T09:48:00Z">
        <w:r w:rsidR="7739CDBD" w:rsidRPr="43C0CAC4" w:rsidDel="00C227C9">
          <w:delText>excavated inland basins</w:delText>
        </w:r>
      </w:del>
      <w:r w:rsidR="7739CDBD" w:rsidRPr="43C0CAC4">
        <w:t xml:space="preserve">, </w:t>
      </w:r>
      <w:r w:rsidR="31EE8A1A" w:rsidRPr="43C0CAC4">
        <w:t xml:space="preserve">each </w:t>
      </w:r>
      <w:ins w:id="547" w:author="Eric Balke" w:date="2022-01-12T17:19:00Z">
        <w:del w:id="548" w:author="Daniel Stewart" w:date="2022-01-28T09:49:00Z">
          <w:r w:rsidR="005F6945" w:rsidDel="00C227C9">
            <w:delText xml:space="preserve">of which </w:delText>
          </w:r>
        </w:del>
        <w:r w:rsidR="005F6945">
          <w:t>differ</w:t>
        </w:r>
      </w:ins>
      <w:ins w:id="549" w:author="Daniel Stewart" w:date="2022-01-28T09:49:00Z">
        <w:r w:rsidR="00C227C9">
          <w:t>ing</w:t>
        </w:r>
      </w:ins>
      <w:ins w:id="550" w:author="Eric Balke" w:date="2022-01-12T17:19:00Z">
        <w:del w:id="551" w:author="Daniel Stewart" w:date="2022-01-28T09:49:00Z">
          <w:r w:rsidR="005F6945" w:rsidDel="00C227C9">
            <w:delText>s</w:delText>
          </w:r>
        </w:del>
      </w:ins>
      <w:del w:id="552" w:author="Eric Balke" w:date="2022-01-12T17:19:00Z">
        <w:r w:rsidR="7739CDBD" w:rsidRPr="43C0CAC4" w:rsidDel="005F6945">
          <w:delText>differing</w:delText>
        </w:r>
      </w:del>
      <w:r w:rsidR="7739CDBD" w:rsidRPr="43C0CAC4">
        <w:t xml:space="preserve"> in size, shape, elevation, age</w:t>
      </w:r>
      <w:del w:id="553" w:author="Daniel Stewart" w:date="2022-01-28T09:59:00Z">
        <w:r w:rsidR="7739CDBD" w:rsidRPr="43C0CAC4" w:rsidDel="007B4F45">
          <w:delText xml:space="preserve">, </w:delText>
        </w:r>
      </w:del>
      <w:ins w:id="554" w:author="Daniel Stewart" w:date="2022-01-28T09:57:00Z">
        <w:r w:rsidR="00EE3CD3">
          <w:t xml:space="preserve">, </w:t>
        </w:r>
      </w:ins>
      <w:ins w:id="555" w:author="Daniel Stewart" w:date="2022-01-28T09:59:00Z">
        <w:r w:rsidR="007B4F45">
          <w:t xml:space="preserve">planting prescription, </w:t>
        </w:r>
      </w:ins>
      <w:r w:rsidR="7739CDBD" w:rsidRPr="43C0CAC4">
        <w:t xml:space="preserve">and </w:t>
      </w:r>
      <w:r w:rsidR="2DC40D09" w:rsidRPr="43C0CAC4">
        <w:t xml:space="preserve">degree of </w:t>
      </w:r>
      <w:r w:rsidR="7739CDBD" w:rsidRPr="43C0CAC4">
        <w:t>protection</w:t>
      </w:r>
      <w:r w:rsidR="02DA638D" w:rsidRPr="43C0CAC4">
        <w:t xml:space="preserve"> from debris and erosion</w:t>
      </w:r>
      <w:r w:rsidR="7739CDBD" w:rsidRPr="43C0CAC4">
        <w:t xml:space="preserve">. </w:t>
      </w:r>
      <w:ins w:id="556" w:author="Daniel Stewart" w:date="2022-01-28T12:49:00Z">
        <w:r w:rsidR="007704CF">
          <w:t>Each site also occurs in a unique environmental context,</w:t>
        </w:r>
      </w:ins>
      <w:del w:id="557" w:author="Daniel Stewart" w:date="2022-01-28T12:49:00Z">
        <w:r w:rsidR="24057137" w:rsidRPr="43C0CAC4" w:rsidDel="007704CF">
          <w:delText>T</w:delText>
        </w:r>
        <w:r w:rsidR="00B4FF6B" w:rsidRPr="43C0CAC4" w:rsidDel="007704CF">
          <w:delText xml:space="preserve">he </w:delText>
        </w:r>
        <w:r w:rsidR="6701D6F7" w:rsidRPr="43C0CAC4" w:rsidDel="007704CF">
          <w:delText>environmental context</w:delText>
        </w:r>
        <w:r w:rsidR="3BC658E6" w:rsidRPr="43C0CAC4" w:rsidDel="007704CF">
          <w:delText xml:space="preserve"> of each site</w:delText>
        </w:r>
        <w:r w:rsidR="02797936" w:rsidRPr="43C0CAC4" w:rsidDel="007704CF">
          <w:delText xml:space="preserve"> </w:delText>
        </w:r>
      </w:del>
      <w:del w:id="558" w:author="Daniel Stewart" w:date="2022-01-28T12:25:00Z">
        <w:r w:rsidR="02797936" w:rsidRPr="43C0CAC4" w:rsidDel="00695DAB">
          <w:delText xml:space="preserve">is </w:delText>
        </w:r>
      </w:del>
      <w:del w:id="559" w:author="Daniel Stewart" w:date="2022-01-28T10:05:00Z">
        <w:r w:rsidR="004F024D" w:rsidDel="006118B4">
          <w:delText>different</w:delText>
        </w:r>
      </w:del>
      <w:del w:id="560" w:author="Daniel Stewart" w:date="2022-01-28T12:49:00Z">
        <w:r w:rsidR="22196CDB" w:rsidRPr="43C0CAC4" w:rsidDel="007704CF">
          <w:delText xml:space="preserve">, </w:delText>
        </w:r>
        <w:r w:rsidR="50767787" w:rsidRPr="43C0CAC4" w:rsidDel="007704CF">
          <w:delText xml:space="preserve">each </w:delText>
        </w:r>
      </w:del>
      <w:ins w:id="561" w:author="Daniel Stewart" w:date="2022-01-28T12:49:00Z">
        <w:r w:rsidR="007704CF">
          <w:t xml:space="preserve"> </w:t>
        </w:r>
      </w:ins>
      <w:r w:rsidR="50767787" w:rsidRPr="43C0CAC4">
        <w:t xml:space="preserve">being </w:t>
      </w:r>
      <w:r w:rsidR="452B8835" w:rsidRPr="43C0CAC4">
        <w:t>influenced</w:t>
      </w:r>
      <w:r w:rsidR="50767787" w:rsidRPr="43C0CAC4">
        <w:t xml:space="preserve"> by a</w:t>
      </w:r>
      <w:r w:rsidR="22196CDB" w:rsidRPr="43C0CAC4">
        <w:t xml:space="preserve"> </w:t>
      </w:r>
      <w:del w:id="562" w:author="Daniel Stewart" w:date="2022-01-28T12:49:00Z">
        <w:r w:rsidR="22196CDB" w:rsidRPr="43C0CAC4" w:rsidDel="007704CF">
          <w:delText xml:space="preserve">unique </w:delText>
        </w:r>
      </w:del>
      <w:r w:rsidR="22196CDB" w:rsidRPr="43C0CAC4">
        <w:t>combination of abiotic (e.g., saltwater influence, tidal influence</w:t>
      </w:r>
      <w:r w:rsidR="28113D48" w:rsidRPr="43C0CAC4">
        <w:t xml:space="preserve">, </w:t>
      </w:r>
      <w:ins w:id="563" w:author="Daniel Stewart" w:date="2022-01-28T12:25:00Z">
        <w:r w:rsidR="00695DAB">
          <w:t>debris accumulation</w:t>
        </w:r>
      </w:ins>
      <w:del w:id="564" w:author="Daniel Stewart" w:date="2022-01-28T12:26:00Z">
        <w:r w:rsidR="28113D48" w:rsidRPr="43C0CAC4" w:rsidDel="00695DAB">
          <w:delText>erosion</w:delText>
        </w:r>
      </w:del>
      <w:r w:rsidR="22196CDB" w:rsidRPr="43C0CAC4">
        <w:t>) and biotic</w:t>
      </w:r>
      <w:r w:rsidR="2CD339AE" w:rsidRPr="43C0CAC4">
        <w:t xml:space="preserve"> factors</w:t>
      </w:r>
      <w:r w:rsidR="22196CDB" w:rsidRPr="43C0CAC4">
        <w:t xml:space="preserve"> (e.g., herbivory, invasive species</w:t>
      </w:r>
      <w:r w:rsidR="78303054" w:rsidRPr="43C0CAC4">
        <w:t xml:space="preserve">), that </w:t>
      </w:r>
      <w:ins w:id="565" w:author="Daniel Stewart" w:date="2022-01-28T12:57:00Z">
        <w:r w:rsidR="00EE508D">
          <w:t xml:space="preserve">vary based on location in the estuary, and </w:t>
        </w:r>
      </w:ins>
      <w:r w:rsidR="00444A71">
        <w:t>design</w:t>
      </w:r>
      <w:del w:id="566" w:author="Daniel Stewart" w:date="2022-01-28T12:57:00Z">
        <w:r w:rsidR="78303054" w:rsidRPr="43C0CAC4" w:rsidDel="00EE508D">
          <w:delText>vary based</w:delText>
        </w:r>
        <w:r w:rsidR="22196CDB" w:rsidRPr="43C0CAC4" w:rsidDel="00EE508D">
          <w:delText xml:space="preserve"> on</w:delText>
        </w:r>
      </w:del>
      <w:ins w:id="567" w:author="Daniel Stewart" w:date="2022-01-28T12:56:00Z">
        <w:r w:rsidR="00EE508D">
          <w:t>.</w:t>
        </w:r>
        <w:r w:rsidR="00EE508D" w:rsidRPr="00EE508D">
          <w:t xml:space="preserve"> </w:t>
        </w:r>
        <w:r w:rsidR="00EE508D">
          <w:t xml:space="preserve">The </w:t>
        </w:r>
      </w:ins>
      <w:ins w:id="568" w:author="Daniel Stewart" w:date="2022-01-28T12:57:00Z">
        <w:r w:rsidR="00EE508D">
          <w:t>regulatory</w:t>
        </w:r>
      </w:ins>
      <w:ins w:id="569" w:author="Daniel Stewart" w:date="2022-01-28T12:56:00Z">
        <w:r w:rsidR="00EE508D">
          <w:t xml:space="preserve"> environment of each project is also </w:t>
        </w:r>
      </w:ins>
      <w:r w:rsidR="00444A71">
        <w:t>unique and</w:t>
      </w:r>
      <w:ins w:id="570" w:author="Daniel Stewart" w:date="2022-01-28T12:56:00Z">
        <w:r w:rsidR="00EE508D">
          <w:t xml:space="preserve"> </w:t>
        </w:r>
      </w:ins>
      <w:ins w:id="571" w:author="Daniel Stewart" w:date="2022-01-28T12:58:00Z">
        <w:r w:rsidR="00EE508D">
          <w:t>based on measure</w:t>
        </w:r>
      </w:ins>
      <w:ins w:id="572" w:author="Daniel Stewart" w:date="2022-01-28T13:09:00Z">
        <w:r w:rsidR="00674F4B">
          <w:t xml:space="preserve">s </w:t>
        </w:r>
      </w:ins>
      <w:ins w:id="573" w:author="Daniel Stewart" w:date="2022-01-28T13:10:00Z">
        <w:r w:rsidR="00674F4B">
          <w:t>committed</w:t>
        </w:r>
      </w:ins>
      <w:ins w:id="574" w:author="Daniel Stewart" w:date="2022-01-28T13:09:00Z">
        <w:r w:rsidR="00674F4B">
          <w:t xml:space="preserve"> to by </w:t>
        </w:r>
      </w:ins>
      <w:ins w:id="575" w:author="Daniel Stewart" w:date="2022-01-28T13:10:00Z">
        <w:r w:rsidR="00674F4B">
          <w:t>proponents</w:t>
        </w:r>
      </w:ins>
      <w:ins w:id="576" w:author="Daniel Stewart" w:date="2022-01-28T13:09:00Z">
        <w:r w:rsidR="00674F4B">
          <w:t xml:space="preserve"> </w:t>
        </w:r>
      </w:ins>
      <w:ins w:id="577" w:author="Daniel Stewart" w:date="2022-01-28T12:58:00Z">
        <w:r w:rsidR="00EE508D">
          <w:t xml:space="preserve">in </w:t>
        </w:r>
      </w:ins>
      <w:ins w:id="578" w:author="Daniel Stewart" w:date="2022-01-28T13:12:00Z">
        <w:r w:rsidR="00674F4B">
          <w:t xml:space="preserve">their </w:t>
        </w:r>
      </w:ins>
      <w:ins w:id="579" w:author="Daniel Stewart" w:date="2022-01-28T13:13:00Z">
        <w:r w:rsidR="00674F4B">
          <w:t xml:space="preserve">respective </w:t>
        </w:r>
      </w:ins>
      <w:ins w:id="580" w:author="Daniel Stewart" w:date="2022-01-28T12:58:00Z">
        <w:r w:rsidR="00EE508D" w:rsidRPr="00EE508D">
          <w:rPr>
            <w:i/>
            <w:iCs/>
            <w:rPrChange w:id="581" w:author="Daniel Stewart" w:date="2022-01-28T13:01:00Z">
              <w:rPr/>
            </w:rPrChange>
          </w:rPr>
          <w:t>Fisheries Act</w:t>
        </w:r>
        <w:r w:rsidR="00EE508D">
          <w:t xml:space="preserve"> Authorization applications</w:t>
        </w:r>
      </w:ins>
      <w:r w:rsidR="00444A71">
        <w:t>, which u</w:t>
      </w:r>
      <w:r w:rsidR="002318C8">
        <w:t xml:space="preserve">pon acceptance from </w:t>
      </w:r>
      <w:ins w:id="582" w:author="Daniel Stewart" w:date="2022-01-28T12:59:00Z">
        <w:r w:rsidR="00EE508D">
          <w:t>Fisheries and Oceans Canada (DFO)</w:t>
        </w:r>
      </w:ins>
      <w:r w:rsidR="002318C8">
        <w:t>, were monitored and approved after a</w:t>
      </w:r>
      <w:ins w:id="583" w:author="Daniel Stewart" w:date="2022-01-28T12:59:00Z">
        <w:r w:rsidR="00EE508D">
          <w:t xml:space="preserve"> determined monitoring period.</w:t>
        </w:r>
      </w:ins>
      <w:ins w:id="584" w:author="Daniel Stewart" w:date="2022-01-28T13:10:00Z">
        <w:r w:rsidR="00674F4B">
          <w:t xml:space="preserve"> </w:t>
        </w:r>
      </w:ins>
      <w:del w:id="585" w:author="Daniel Stewart" w:date="2022-01-28T13:03:00Z">
        <w:r w:rsidR="00EE508D" w:rsidDel="00C6148D">
          <w:fldChar w:fldCharType="begin"/>
        </w:r>
        <w:r w:rsidR="00EE508D" w:rsidDel="00C6148D">
          <w:delInstrText xml:space="preserve"> ADDIN ZOTERO_ITEM CSL_CITATION {"citationID":"vDBM6lhy","properties":{"formattedCitation":"(Adams &amp; Williams 2004)","plainCitation":"(Adams &amp; Williams 2004)","noteIndex":0},"citationItems":[{"id":886,"uris":["http://zotero.org/users/6112721/items/KKDSKZWG"],"uri":["http://zotero.org/users/6112721/items/KKDSKZWG"],"itemData":{"id":886,"type":"chapter","abstract":"Tidal marshes support important habitat for the fish and wildlife of the Fraser River estuary.\nThe presence and distribution of plant species within these marshes are governed by salinity and tidal inundation.\nThese parameters are in turn related to the location ofthe salt wedge within the estuary. Distinct salt-,\nbrackish-, and fresh-marsh species assemblages occur throughout the estuary as a result of these influences.\nPast human activities have resulted in the net loss of tidal marsh, impacting the estuary's ability to\nsustain fish and wildlife.\nTidal-marsh creation is a technical tool to achieve environmentally sustainable development within the\nestuary. Early marsh-creation efforts achieved limited success. Deficiencies in project performance were\nprimarily a result of poor quality assurance and control during site preparation and planting. Recent efforts\nhave achieved excellent success in establishing tidal marshes through an intense focus on compliance with\nsound design criteria.","collection-title":"Geological Survey of Canada, Bulletin","container-title":"Fraser River Delta, British Columbia: Issues of an Urban Estuary","language":"en","note":"DOI: 10.4095/215772","page":"147-172","source":"DOI.org (Crossref)","title":"Tidal marshes of the Fraser River estuary: composition, structure, and a history of marsh creation efforts to 1997","title-short":"Fraser River Delta, British Columbia","URL":"https://geoscan.nrcan.gc.ca/starweb/geoscan/servlet.starweb?path=geoscan/fulle.web&amp;search1=R=215772","volume":"567","author":[{"family":"Adams","given":"M A"},{"family":"Williams","given":"G L"}],"editor":[{"family":"Groulx","given":"D C"},{"family":"Luternauer","given":"J L"},{"family":"Bilderback","given":"D E"}],"accessed":{"date-parts":[["2021",9,7]]},"issued":{"date-parts":[["2004"]]}}}],"schema":"https://github.com/citation-style-language/schema/raw/master/csl-citation.json"} </w:delInstrText>
        </w:r>
        <w:r w:rsidR="00EE508D" w:rsidDel="00C6148D">
          <w:fldChar w:fldCharType="separate"/>
        </w:r>
        <w:r w:rsidR="00EE508D" w:rsidDel="00C6148D">
          <w:rPr>
            <w:noProof/>
          </w:rPr>
          <w:delText>(Adams &amp; Williams 2004)</w:delText>
        </w:r>
        <w:r w:rsidR="00EE508D" w:rsidDel="00C6148D">
          <w:fldChar w:fldCharType="end"/>
        </w:r>
      </w:del>
    </w:p>
    <w:p w14:paraId="1989D7F2" w14:textId="138BCC19" w:rsidR="42F6C84D" w:rsidRPr="0091676C" w:rsidDel="00EE508D" w:rsidRDefault="22196CDB" w:rsidP="009F3333">
      <w:pPr>
        <w:rPr>
          <w:del w:id="586" w:author="Daniel Stewart" w:date="2022-01-28T13:00:00Z"/>
        </w:rPr>
      </w:pPr>
      <w:del w:id="587" w:author="Daniel Stewart" w:date="2022-01-28T12:59:00Z">
        <w:r w:rsidRPr="43C0CAC4" w:rsidDel="00EE508D">
          <w:delText xml:space="preserve"> </w:delText>
        </w:r>
      </w:del>
      <w:del w:id="588" w:author="Daniel Stewart" w:date="2022-01-28T13:00:00Z">
        <w:r w:rsidRPr="43C0CAC4" w:rsidDel="00EE508D">
          <w:delText>location in the</w:delText>
        </w:r>
      </w:del>
      <w:del w:id="589" w:author="Daniel Stewart" w:date="2022-01-28T12:50:00Z">
        <w:r w:rsidRPr="43C0CAC4" w:rsidDel="007704CF">
          <w:delText xml:space="preserve"> </w:delText>
        </w:r>
        <w:commentRangeStart w:id="590"/>
        <w:r w:rsidRPr="43C0CAC4" w:rsidDel="007704CF">
          <w:delText>FRE</w:delText>
        </w:r>
        <w:commentRangeEnd w:id="590"/>
        <w:r w:rsidR="00217937" w:rsidDel="007704CF">
          <w:rPr>
            <w:rStyle w:val="CommentReference"/>
          </w:rPr>
          <w:commentReference w:id="590"/>
        </w:r>
      </w:del>
      <w:del w:id="591" w:author="Daniel Stewart" w:date="2022-01-28T13:00:00Z">
        <w:r w:rsidRPr="43C0CAC4" w:rsidDel="00EE508D">
          <w:delText>.</w:delText>
        </w:r>
        <w:r w:rsidR="00006D78" w:rsidDel="00EE508D">
          <w:delText xml:space="preserve"> </w:delText>
        </w:r>
      </w:del>
    </w:p>
    <w:p w14:paraId="4DAB4D30" w14:textId="77777777" w:rsidR="00393EDB" w:rsidRDefault="00393EDB" w:rsidP="00D95039"/>
    <w:p w14:paraId="5290CFFF" w14:textId="5E76B4EE" w:rsidR="1058571F" w:rsidRDefault="1058571F" w:rsidP="00D95039">
      <w:r w:rsidRPr="43C0CAC4">
        <w:t>The objective of this study was to advance our understanding of marsh habitat creation and management in the FRE by learning from</w:t>
      </w:r>
      <w:r w:rsidR="105B33C2" w:rsidRPr="43C0CAC4">
        <w:t xml:space="preserve"> the successes and failures of</w:t>
      </w:r>
      <w:r w:rsidRPr="43C0CAC4">
        <w:t xml:space="preserve"> over 40 years of projects. </w:t>
      </w:r>
      <w:ins w:id="592" w:author="Daniel Stewart" w:date="2022-01-28T10:06:00Z">
        <w:r w:rsidR="006118B4">
          <w:t xml:space="preserve">This is motivated by a </w:t>
        </w:r>
      </w:ins>
      <w:ins w:id="593" w:author="Daniel Stewart" w:date="2022-01-28T10:07:00Z">
        <w:r w:rsidR="006118B4">
          <w:t xml:space="preserve">recent </w:t>
        </w:r>
      </w:ins>
      <w:ins w:id="594" w:author="Daniel Stewart" w:date="2022-01-28T10:06:00Z">
        <w:r w:rsidR="006118B4">
          <w:t>surge of inter</w:t>
        </w:r>
      </w:ins>
      <w:ins w:id="595" w:author="Daniel Stewart" w:date="2022-01-28T10:07:00Z">
        <w:r w:rsidR="006118B4">
          <w:t xml:space="preserve">est among stakeholders in the estuary to build new </w:t>
        </w:r>
      </w:ins>
      <w:ins w:id="596" w:author="Daniel Stewart" w:date="2022-01-28T10:10:00Z">
        <w:r w:rsidR="006118B4">
          <w:t>habitats and</w:t>
        </w:r>
      </w:ins>
      <w:ins w:id="597" w:author="Daniel Stewart" w:date="2022-01-28T10:07:00Z">
        <w:r w:rsidR="006118B4">
          <w:t xml:space="preserve"> enhance</w:t>
        </w:r>
      </w:ins>
      <w:ins w:id="598" w:author="Daniel Stewart" w:date="2022-01-28T10:08:00Z">
        <w:r w:rsidR="006118B4">
          <w:t xml:space="preserve"> </w:t>
        </w:r>
      </w:ins>
      <w:ins w:id="599" w:author="Daniel Stewart" w:date="2022-01-28T13:36:00Z">
        <w:r w:rsidR="00C92A3F">
          <w:t xml:space="preserve">past </w:t>
        </w:r>
      </w:ins>
      <w:ins w:id="600" w:author="Daniel Stewart" w:date="2022-01-28T10:07:00Z">
        <w:r w:rsidR="006118B4">
          <w:t xml:space="preserve">projects. </w:t>
        </w:r>
      </w:ins>
      <w:ins w:id="601" w:author="Daniel Stewart" w:date="2022-01-28T10:08:00Z">
        <w:r w:rsidR="006118B4">
          <w:t>Examples of such initiatives include</w:t>
        </w:r>
      </w:ins>
      <w:ins w:id="602" w:author="Daniel Stewart" w:date="2022-01-28T10:10:00Z">
        <w:r w:rsidR="00C947B9">
          <w:t xml:space="preserve"> an upcoming</w:t>
        </w:r>
      </w:ins>
      <w:ins w:id="603" w:author="Daniel Stewart" w:date="2022-01-28T10:08:00Z">
        <w:r w:rsidR="006118B4">
          <w:t xml:space="preserve"> </w:t>
        </w:r>
      </w:ins>
      <w:ins w:id="604" w:author="Daniel Stewart" w:date="2022-01-28T10:09:00Z">
        <w:r w:rsidR="006118B4">
          <w:t xml:space="preserve">large-scale </w:t>
        </w:r>
      </w:ins>
      <w:ins w:id="605" w:author="Daniel Stewart" w:date="2022-01-28T10:10:00Z">
        <w:r w:rsidR="006118B4">
          <w:t xml:space="preserve">dike breach </w:t>
        </w:r>
      </w:ins>
      <w:ins w:id="606" w:author="Daniel Stewart" w:date="2022-01-28T10:08:00Z">
        <w:r w:rsidR="006118B4">
          <w:t>in the Alaksen Wildlife Area</w:t>
        </w:r>
      </w:ins>
      <w:ins w:id="607" w:author="Daniel Stewart" w:date="2022-01-28T10:09:00Z">
        <w:r w:rsidR="006118B4">
          <w:t xml:space="preserve"> </w:t>
        </w:r>
      </w:ins>
      <w:ins w:id="608" w:author="Daniel Stewart" w:date="2022-01-28T10:13:00Z">
        <w:r w:rsidR="00C947B9">
          <w:t>(</w:t>
        </w:r>
      </w:ins>
      <w:r w:rsidR="002318C8">
        <w:t>DUC</w:t>
      </w:r>
      <w:ins w:id="609" w:author="Daniel Stewart" w:date="2022-01-28T10:13:00Z">
        <w:r w:rsidR="00C947B9">
          <w:t>)</w:t>
        </w:r>
      </w:ins>
      <w:ins w:id="610" w:author="Daniel Stewart" w:date="2022-01-28T10:08:00Z">
        <w:r w:rsidR="006118B4">
          <w:t>,</w:t>
        </w:r>
      </w:ins>
      <w:ins w:id="611" w:author="Daniel Stewart" w:date="2022-01-28T10:12:00Z">
        <w:r w:rsidR="00C947B9">
          <w:t xml:space="preserve"> tidal marsh creation </w:t>
        </w:r>
      </w:ins>
      <w:ins w:id="612" w:author="Daniel Stewart" w:date="2022-01-28T10:15:00Z">
        <w:r w:rsidR="00560231">
          <w:t xml:space="preserve">with the upcoming </w:t>
        </w:r>
      </w:ins>
      <w:ins w:id="613" w:author="Daniel Stewart" w:date="2022-01-28T10:12:00Z">
        <w:r w:rsidR="00C947B9">
          <w:t>Iona</w:t>
        </w:r>
      </w:ins>
      <w:r w:rsidR="00D072A0">
        <w:t xml:space="preserve"> Island</w:t>
      </w:r>
      <w:ins w:id="614" w:author="Daniel Stewart" w:date="2022-01-28T10:12:00Z">
        <w:r w:rsidR="00C947B9">
          <w:t xml:space="preserve"> Wastewater Treatment Plant </w:t>
        </w:r>
      </w:ins>
      <w:ins w:id="615" w:author="Daniel Stewart" w:date="2022-01-28T13:36:00Z">
        <w:r w:rsidR="00C92A3F">
          <w:t>u</w:t>
        </w:r>
      </w:ins>
      <w:ins w:id="616" w:author="Daniel Stewart" w:date="2022-01-28T10:12:00Z">
        <w:r w:rsidR="00C947B9">
          <w:t>pgrades (</w:t>
        </w:r>
      </w:ins>
      <w:r w:rsidR="00D072A0">
        <w:t>MVRD)</w:t>
      </w:r>
      <w:ins w:id="617" w:author="Daniel Stewart" w:date="2022-01-28T10:13:00Z">
        <w:r w:rsidR="00C947B9">
          <w:t xml:space="preserve"> and priori</w:t>
        </w:r>
      </w:ins>
      <w:ins w:id="618" w:author="Daniel Stewart" w:date="2022-01-28T10:14:00Z">
        <w:r w:rsidR="00C947B9">
          <w:t xml:space="preserve">tisation planning for </w:t>
        </w:r>
      </w:ins>
      <w:ins w:id="619" w:author="Daniel Stewart" w:date="2022-01-28T13:37:00Z">
        <w:r w:rsidR="00C92A3F">
          <w:t>the enhancement of past</w:t>
        </w:r>
      </w:ins>
      <w:ins w:id="620" w:author="Daniel Stewart" w:date="2022-01-28T10:14:00Z">
        <w:r w:rsidR="00C947B9">
          <w:t xml:space="preserve"> projects (</w:t>
        </w:r>
      </w:ins>
      <w:r w:rsidR="002318C8">
        <w:t>DFO, DUC</w:t>
      </w:r>
      <w:ins w:id="621" w:author="Daniel Stewart" w:date="2022-01-28T10:14:00Z">
        <w:r w:rsidR="00C947B9">
          <w:t>).</w:t>
        </w:r>
      </w:ins>
      <w:ins w:id="622" w:author="Daniel Stewart" w:date="2022-01-28T10:16:00Z">
        <w:r w:rsidR="00560231">
          <w:t xml:space="preserve"> </w:t>
        </w:r>
      </w:ins>
      <w:r w:rsidRPr="43C0CAC4">
        <w:t xml:space="preserve">To achieve this, we used a combination of field sampling, </w:t>
      </w:r>
      <w:r w:rsidR="002318C8">
        <w:t>spatial analysis,</w:t>
      </w:r>
      <w:r w:rsidRPr="43C0CAC4">
        <w:t xml:space="preserve"> and </w:t>
      </w:r>
      <w:r w:rsidR="002318C8">
        <w:t xml:space="preserve">modelling </w:t>
      </w:r>
      <w:r w:rsidRPr="43C0CAC4">
        <w:t xml:space="preserve">to investigate key factors that contribute to the </w:t>
      </w:r>
      <w:r w:rsidR="00393EDB">
        <w:t>outcome</w:t>
      </w:r>
      <w:r w:rsidRPr="43C0CAC4">
        <w:t xml:space="preserve"> of projects. Specifically, we asked:</w:t>
      </w:r>
    </w:p>
    <w:p w14:paraId="00740666" w14:textId="6813E174" w:rsidR="43C0CAC4" w:rsidRPr="005B1331" w:rsidRDefault="43C0CAC4" w:rsidP="00D95039"/>
    <w:p w14:paraId="1D967A13" w14:textId="401CCB44" w:rsidR="1058571F" w:rsidRPr="00704BAF" w:rsidRDefault="1058571F" w:rsidP="00D95039">
      <w:pPr>
        <w:pStyle w:val="ListParagraph"/>
        <w:numPr>
          <w:ilvl w:val="0"/>
          <w:numId w:val="46"/>
        </w:numPr>
        <w:rPr>
          <w:rFonts w:eastAsiaTheme="minorEastAsia"/>
        </w:rPr>
      </w:pPr>
      <w:r w:rsidRPr="005B1331">
        <w:t>Wh</w:t>
      </w:r>
      <w:r w:rsidR="00AE3622">
        <w:t>ich</w:t>
      </w:r>
      <w:r w:rsidRPr="005B1331">
        <w:t xml:space="preserve"> factors are associated with marsh recession in </w:t>
      </w:r>
      <w:r w:rsidR="00393EDB">
        <w:t>created</w:t>
      </w:r>
      <w:r w:rsidRPr="005B1331">
        <w:t xml:space="preserve"> tidal marshes? </w:t>
      </w:r>
    </w:p>
    <w:p w14:paraId="32BCCD35" w14:textId="442FEBD9" w:rsidR="1058571F" w:rsidRPr="00704BAF" w:rsidRDefault="1058571F" w:rsidP="00D95039">
      <w:pPr>
        <w:pStyle w:val="ListParagraph"/>
        <w:numPr>
          <w:ilvl w:val="0"/>
          <w:numId w:val="46"/>
        </w:numPr>
        <w:rPr>
          <w:rFonts w:eastAsiaTheme="minorEastAsia"/>
        </w:rPr>
      </w:pPr>
      <w:r w:rsidRPr="005B1331">
        <w:t>W</w:t>
      </w:r>
      <w:r w:rsidR="00AE3622">
        <w:t>hich</w:t>
      </w:r>
      <w:r w:rsidRPr="005B1331">
        <w:t xml:space="preserve"> factors </w:t>
      </w:r>
      <w:r w:rsidR="00AE3622">
        <w:t xml:space="preserve">influence </w:t>
      </w:r>
      <w:r w:rsidRPr="005B1331">
        <w:t xml:space="preserve">the dominance of native species in </w:t>
      </w:r>
      <w:r w:rsidR="00393EDB">
        <w:t xml:space="preserve">created </w:t>
      </w:r>
      <w:r w:rsidRPr="005B1331">
        <w:t>marsh</w:t>
      </w:r>
      <w:r w:rsidR="00AE3622">
        <w:t>es</w:t>
      </w:r>
      <w:r w:rsidRPr="005B1331">
        <w:t xml:space="preserve">? </w:t>
      </w:r>
    </w:p>
    <w:p w14:paraId="7DF1365D" w14:textId="6B2D31E5" w:rsidR="1058571F" w:rsidRPr="005F4F92" w:rsidRDefault="1058571F" w:rsidP="00D95039">
      <w:pPr>
        <w:pStyle w:val="ListParagraph"/>
        <w:numPr>
          <w:ilvl w:val="0"/>
          <w:numId w:val="46"/>
        </w:numPr>
        <w:rPr>
          <w:ins w:id="623" w:author="Daniel Stewart" w:date="2022-02-10T13:53:00Z"/>
          <w:rFonts w:eastAsiaTheme="minorEastAsia"/>
          <w:rPrChange w:id="624" w:author="Daniel Stewart" w:date="2022-02-10T13:53:00Z">
            <w:rPr>
              <w:ins w:id="625" w:author="Daniel Stewart" w:date="2022-02-10T13:53:00Z"/>
            </w:rPr>
          </w:rPrChange>
        </w:rPr>
      </w:pPr>
      <w:r w:rsidRPr="005B1331">
        <w:t>W</w:t>
      </w:r>
      <w:r w:rsidR="00AE3622">
        <w:t>hich</w:t>
      </w:r>
      <w:r w:rsidRPr="005B1331">
        <w:t xml:space="preserve"> factors </w:t>
      </w:r>
      <w:r w:rsidR="00AE3622">
        <w:t>influence</w:t>
      </w:r>
      <w:r w:rsidRPr="005B1331">
        <w:t xml:space="preserve"> plant community diversity in </w:t>
      </w:r>
      <w:r w:rsidR="00393EDB">
        <w:t xml:space="preserve">created </w:t>
      </w:r>
      <w:r w:rsidRPr="005B1331">
        <w:t>and natural tidal marshes?</w:t>
      </w:r>
    </w:p>
    <w:p w14:paraId="76458F34" w14:textId="77777777" w:rsidR="002C63DF" w:rsidRPr="00C947B9" w:rsidDel="00C947B9" w:rsidRDefault="002C63DF">
      <w:pPr>
        <w:pStyle w:val="Heading1"/>
        <w:keepNext w:val="0"/>
        <w:keepLines w:val="0"/>
        <w:widowControl w:val="0"/>
        <w:ind w:left="431" w:hanging="431"/>
        <w:rPr>
          <w:del w:id="626" w:author="Daniel Stewart" w:date="2022-01-28T10:15:00Z"/>
          <w:rFonts w:eastAsiaTheme="minorEastAsia"/>
        </w:rPr>
        <w:pPrChange w:id="627" w:author="Daniel Stewart" w:date="2022-02-10T13:53:00Z">
          <w:pPr>
            <w:pStyle w:val="Heading1"/>
          </w:pPr>
        </w:pPrChange>
      </w:pPr>
      <w:bookmarkStart w:id="628" w:name="_Toc96084855"/>
      <w:bookmarkStart w:id="629" w:name="_Toc96085067"/>
      <w:bookmarkStart w:id="630" w:name="_Toc96085158"/>
      <w:bookmarkStart w:id="631" w:name="_Toc96085900"/>
      <w:bookmarkStart w:id="632" w:name="_Toc96085962"/>
      <w:bookmarkStart w:id="633" w:name="_Toc96086079"/>
      <w:bookmarkStart w:id="634" w:name="_Toc96086488"/>
      <w:bookmarkStart w:id="635" w:name="_Toc96086844"/>
      <w:bookmarkStart w:id="636" w:name="_Toc96086967"/>
      <w:bookmarkStart w:id="637" w:name="_Toc96087013"/>
      <w:bookmarkStart w:id="638" w:name="_Toc96087058"/>
      <w:bookmarkStart w:id="639" w:name="_Toc96087113"/>
      <w:bookmarkStart w:id="640" w:name="_Toc96087193"/>
      <w:bookmarkStart w:id="641" w:name="_Toc96087239"/>
      <w:bookmarkStart w:id="642" w:name="_Toc96087288"/>
      <w:bookmarkStart w:id="643" w:name="_Toc96087404"/>
      <w:bookmarkStart w:id="644" w:name="_Toc96087467"/>
      <w:bookmarkStart w:id="645" w:name="_Toc96087581"/>
      <w:bookmarkStart w:id="646" w:name="_Toc96089239"/>
      <w:bookmarkStart w:id="647" w:name="_Toc96089367"/>
      <w:bookmarkStart w:id="648" w:name="_Toc96089519"/>
      <w:bookmarkStart w:id="649" w:name="_Toc96089658"/>
      <w:bookmarkStart w:id="650" w:name="_Toc96089715"/>
      <w:bookmarkStart w:id="651" w:name="_Toc96089779"/>
      <w:bookmarkStart w:id="652" w:name="_Toc96089914"/>
      <w:bookmarkStart w:id="653" w:name="_Toc96089971"/>
      <w:bookmarkStart w:id="654" w:name="_Toc96090068"/>
      <w:bookmarkStart w:id="655" w:name="_Toc96090695"/>
      <w:bookmarkStart w:id="656" w:name="_Toc96512251"/>
      <w:bookmarkStart w:id="657" w:name="_Toc96512357"/>
      <w:bookmarkStart w:id="658" w:name="_Toc96540163"/>
      <w:bookmarkStart w:id="659" w:name="_Toc96540294"/>
      <w:bookmarkStart w:id="660" w:name="_Toc96540343"/>
      <w:bookmarkStart w:id="661" w:name="_Toc97625630"/>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p>
    <w:p w14:paraId="55909272" w14:textId="73B74942" w:rsidR="34CEFA72" w:rsidRPr="00E24608" w:rsidRDefault="72B63CEC">
      <w:pPr>
        <w:pStyle w:val="Heading1"/>
        <w:keepNext w:val="0"/>
        <w:keepLines w:val="0"/>
        <w:widowControl w:val="0"/>
        <w:ind w:left="431" w:hanging="431"/>
        <w:pPrChange w:id="662" w:author="Daniel Stewart" w:date="2022-02-10T13:53:00Z">
          <w:pPr>
            <w:pStyle w:val="Heading1"/>
          </w:pPr>
        </w:pPrChange>
      </w:pPr>
      <w:bookmarkStart w:id="663" w:name="_Toc97625631"/>
      <w:r w:rsidRPr="00E24608">
        <w:t>Methods</w:t>
      </w:r>
      <w:bookmarkEnd w:id="663"/>
    </w:p>
    <w:p w14:paraId="797114F8" w14:textId="3EC0CAEC" w:rsidR="5F51BD98" w:rsidRPr="004C769A" w:rsidRDefault="1F916F6C">
      <w:pPr>
        <w:pStyle w:val="Heading2"/>
        <w:keepNext w:val="0"/>
        <w:keepLines w:val="0"/>
        <w:widowControl w:val="0"/>
        <w:pPrChange w:id="664" w:author="Daniel Stewart" w:date="2022-02-10T13:53:00Z">
          <w:pPr>
            <w:pStyle w:val="Heading2"/>
          </w:pPr>
        </w:pPrChange>
      </w:pPr>
      <w:bookmarkStart w:id="665" w:name="_Toc97625632"/>
      <w:r w:rsidRPr="004C769A">
        <w:t>Field Sampling</w:t>
      </w:r>
      <w:bookmarkEnd w:id="665"/>
      <w:r w:rsidR="7D97C5DD" w:rsidRPr="004C769A">
        <w:t xml:space="preserve"> </w:t>
      </w:r>
    </w:p>
    <w:p w14:paraId="4DDDAB21" w14:textId="118A6334" w:rsidR="7D8B3343" w:rsidRDefault="7ADD73C8" w:rsidP="000C1EDD">
      <w:pPr>
        <w:keepNext/>
        <w:widowControl w:val="0"/>
      </w:pPr>
      <w:r w:rsidRPr="43C0CAC4">
        <w:t>T</w:t>
      </w:r>
      <w:r w:rsidR="6E7A245C" w:rsidRPr="00E14013">
        <w:t xml:space="preserve">his </w:t>
      </w:r>
      <w:r w:rsidR="00393EDB">
        <w:t xml:space="preserve">study </w:t>
      </w:r>
      <w:ins w:id="666" w:author="Daniel Stewart" w:date="2022-01-28T13:40:00Z">
        <w:r w:rsidR="00E43387">
          <w:t xml:space="preserve">includes </w:t>
        </w:r>
      </w:ins>
      <w:ins w:id="667" w:author="Daniel Stewart" w:date="2022-01-28T13:50:00Z">
        <w:r w:rsidR="00AA0C27">
          <w:t xml:space="preserve">data from </w:t>
        </w:r>
      </w:ins>
      <w:del w:id="668" w:author="Daniel Stewart" w:date="2022-01-28T13:39:00Z">
        <w:r w:rsidR="6E7A245C" w:rsidRPr="00915CFF" w:rsidDel="00E43387">
          <w:delText xml:space="preserve">assessed </w:delText>
        </w:r>
      </w:del>
      <w:r w:rsidR="3B180358" w:rsidRPr="0011244C">
        <w:t>7</w:t>
      </w:r>
      <w:ins w:id="669" w:author="Daniel Stewart" w:date="2022-02-04T16:10:00Z">
        <w:r w:rsidR="001121BD">
          <w:t>8</w:t>
        </w:r>
      </w:ins>
      <w:del w:id="670" w:author="Daniel Stewart" w:date="2022-02-04T16:10:00Z">
        <w:r w:rsidR="3B180358" w:rsidRPr="0011244C" w:rsidDel="001121BD">
          <w:delText>9</w:delText>
        </w:r>
      </w:del>
      <w:r w:rsidR="6E7A245C" w:rsidRPr="0011244C">
        <w:t xml:space="preserve"> marsh c</w:t>
      </w:r>
      <w:r w:rsidR="73A0AF16" w:rsidRPr="0011244C">
        <w:t>reation</w:t>
      </w:r>
      <w:r w:rsidR="00664C7B" w:rsidRPr="0011244C">
        <w:t xml:space="preserve"> </w:t>
      </w:r>
      <w:r w:rsidR="6E7A245C" w:rsidRPr="0011244C">
        <w:t>projects</w:t>
      </w:r>
      <w:r w:rsidR="00DA31CA">
        <w:t xml:space="preserve"> constructed between 1982 – 2015,</w:t>
      </w:r>
      <w:r w:rsidR="6E7A245C" w:rsidRPr="0011244C">
        <w:t xml:space="preserve"> </w:t>
      </w:r>
      <w:del w:id="671" w:author="Daniel Stewart" w:date="2022-01-28T13:41:00Z">
        <w:r w:rsidR="00B76DB0" w:rsidRPr="00915CFF" w:rsidDel="00E43387">
          <w:delText>comprising</w:delText>
        </w:r>
        <w:r w:rsidR="00B76DB0" w:rsidDel="00E43387">
          <w:delText xml:space="preserve"> </w:delText>
        </w:r>
        <w:r w:rsidR="00003EAE" w:rsidDel="00E43387">
          <w:delText>231</w:delText>
        </w:r>
        <w:r w:rsidR="009A211C" w:rsidDel="00E43387">
          <w:delText>,092 m</w:delText>
        </w:r>
        <w:r w:rsidR="009A211C" w:rsidRPr="29944DBE" w:rsidDel="00E43387">
          <w:rPr>
            <w:vertAlign w:val="superscript"/>
          </w:rPr>
          <w:delText>2</w:delText>
        </w:r>
        <w:r w:rsidR="009A211C" w:rsidDel="00E43387">
          <w:delText xml:space="preserve">, </w:delText>
        </w:r>
      </w:del>
      <w:r w:rsidR="6E7A245C" w:rsidRPr="00003545">
        <w:t>and 1</w:t>
      </w:r>
      <w:r w:rsidR="0071679A">
        <w:t>6</w:t>
      </w:r>
      <w:del w:id="672" w:author="Daniel Stewart" w:date="2022-01-28T13:41:00Z">
        <w:r w:rsidR="6E7A245C" w:rsidRPr="00003545" w:rsidDel="00E43387">
          <w:delText xml:space="preserve"> natural</w:delText>
        </w:r>
      </w:del>
      <w:r w:rsidR="6E7A245C" w:rsidRPr="00003545">
        <w:t xml:space="preserve"> reference marshes </w:t>
      </w:r>
      <w:ins w:id="673" w:author="Daniel Stewart" w:date="2022-01-28T13:50:00Z">
        <w:r w:rsidR="00AA0C27">
          <w:t xml:space="preserve">located </w:t>
        </w:r>
      </w:ins>
      <w:r w:rsidR="55008814" w:rsidRPr="00003545">
        <w:t>in the</w:t>
      </w:r>
      <w:r w:rsidR="00AE3622">
        <w:t xml:space="preserve"> FRE</w:t>
      </w:r>
      <w:r w:rsidR="55008814" w:rsidRPr="00003545">
        <w:t xml:space="preserve">, </w:t>
      </w:r>
      <w:ins w:id="674" w:author="Daniel Stewart" w:date="2022-01-28T13:50:00Z">
        <w:r w:rsidR="00AA0C27">
          <w:t xml:space="preserve">southwest </w:t>
        </w:r>
      </w:ins>
      <w:r w:rsidR="55008814" w:rsidRPr="00003545">
        <w:t>British Columbia</w:t>
      </w:r>
      <w:r w:rsidR="00393EDB" w:rsidRPr="00003545">
        <w:t xml:space="preserve"> (Fig. 1)</w:t>
      </w:r>
      <w:r w:rsidR="6E7A245C" w:rsidRPr="00003545">
        <w:t xml:space="preserve">. </w:t>
      </w:r>
      <w:ins w:id="675" w:author="Daniel Stewart" w:date="2022-01-28T13:40:00Z">
        <w:r w:rsidR="00E43387">
          <w:t xml:space="preserve">Among these are </w:t>
        </w:r>
      </w:ins>
      <w:del w:id="676" w:author="Daniel Stewart" w:date="2022-01-28T13:40:00Z">
        <w:r w:rsidR="6E7A245C" w:rsidRPr="00003545" w:rsidDel="00E43387">
          <w:delText xml:space="preserve">This dataset includes </w:delText>
        </w:r>
      </w:del>
      <w:r w:rsidR="6E7A245C" w:rsidRPr="00003545">
        <w:t>5</w:t>
      </w:r>
      <w:r w:rsidR="5056B92E" w:rsidRPr="00003545">
        <w:t>1</w:t>
      </w:r>
      <w:r w:rsidR="6E7A245C" w:rsidRPr="00003545">
        <w:t xml:space="preserve"> </w:t>
      </w:r>
      <w:del w:id="677" w:author="Daniel Stewart" w:date="2022-01-28T13:40:00Z">
        <w:r w:rsidR="70192449" w:rsidRPr="00003545" w:rsidDel="00E43387">
          <w:delText>tidal m</w:delText>
        </w:r>
        <w:r w:rsidR="21F29E65" w:rsidRPr="00003545" w:rsidDel="00E43387">
          <w:delText>a</w:delText>
        </w:r>
        <w:r w:rsidR="70192449" w:rsidRPr="00003545" w:rsidDel="00E43387">
          <w:delText>rsh creation</w:delText>
        </w:r>
        <w:r w:rsidR="6E7A245C" w:rsidRPr="00003545" w:rsidDel="00E43387">
          <w:delText xml:space="preserve"> </w:delText>
        </w:r>
      </w:del>
      <w:r w:rsidR="6E7A245C" w:rsidRPr="00003545">
        <w:t xml:space="preserve">projects and 7 reference sites surveyed </w:t>
      </w:r>
      <w:del w:id="678" w:author="Daniel Stewart" w:date="2022-01-28T13:40:00Z">
        <w:r w:rsidR="6E7A245C" w:rsidRPr="00003545" w:rsidDel="00E43387">
          <w:delText>by Lievesley et al. (2016)</w:delText>
        </w:r>
        <w:r w:rsidR="42E80095" w:rsidRPr="00003545" w:rsidDel="00E43387">
          <w:delText xml:space="preserve"> </w:delText>
        </w:r>
      </w:del>
      <w:r w:rsidR="42E80095" w:rsidRPr="00003545">
        <w:t>in 2015</w:t>
      </w:r>
      <w:ins w:id="679" w:author="Daniel Stewart" w:date="2022-01-28T13:40:00Z">
        <w:r w:rsidR="00E43387">
          <w:t xml:space="preserve"> by Lievesley et al. (2016)</w:t>
        </w:r>
      </w:ins>
      <w:r w:rsidR="6E7A245C" w:rsidRPr="00003545">
        <w:t xml:space="preserve">, whose </w:t>
      </w:r>
      <w:ins w:id="680" w:author="Daniel Stewart" w:date="2022-01-28T13:51:00Z">
        <w:r w:rsidR="00AA0C27">
          <w:t>data</w:t>
        </w:r>
      </w:ins>
      <w:del w:id="681" w:author="Daniel Stewart" w:date="2022-01-28T13:51:00Z">
        <w:r w:rsidR="6E7A245C" w:rsidRPr="00003545" w:rsidDel="00AA0C27">
          <w:delText>work</w:delText>
        </w:r>
      </w:del>
      <w:r w:rsidR="6E7A245C" w:rsidRPr="00003545">
        <w:t xml:space="preserve"> we </w:t>
      </w:r>
      <w:ins w:id="682" w:author="Daniel Stewart" w:date="2022-01-28T13:51:00Z">
        <w:r w:rsidR="00AA0C27">
          <w:t xml:space="preserve">include and </w:t>
        </w:r>
      </w:ins>
      <w:r w:rsidR="6E7A245C" w:rsidRPr="00003545">
        <w:t xml:space="preserve">build upon with </w:t>
      </w:r>
      <w:r w:rsidR="1E2964F8" w:rsidRPr="00003545">
        <w:t xml:space="preserve">an additional </w:t>
      </w:r>
      <w:r w:rsidR="4BE59CDC" w:rsidRPr="00003545">
        <w:t>2</w:t>
      </w:r>
      <w:ins w:id="683" w:author="Daniel Stewart" w:date="2022-02-04T16:10:00Z">
        <w:r w:rsidR="001121BD">
          <w:t>7</w:t>
        </w:r>
      </w:ins>
      <w:del w:id="684" w:author="Daniel Stewart" w:date="2022-02-04T16:10:00Z">
        <w:r w:rsidR="5093A5A4" w:rsidRPr="00003545" w:rsidDel="001121BD">
          <w:delText>8</w:delText>
        </w:r>
      </w:del>
      <w:r w:rsidR="6E7A245C" w:rsidRPr="00003545">
        <w:t xml:space="preserve"> </w:t>
      </w:r>
      <w:del w:id="685" w:author="Daniel Stewart" w:date="2022-01-28T13:43:00Z">
        <w:r w:rsidR="49D63E80" w:rsidRPr="00003545" w:rsidDel="00BD2DF1">
          <w:delText>created marsh</w:delText>
        </w:r>
        <w:r w:rsidR="00664C7B" w:rsidRPr="00003545" w:rsidDel="00BD2DF1">
          <w:delText xml:space="preserve"> </w:delText>
        </w:r>
        <w:r w:rsidR="6E7A245C" w:rsidRPr="00003545" w:rsidDel="00BD2DF1">
          <w:delText>sites</w:delText>
        </w:r>
      </w:del>
      <w:ins w:id="686" w:author="Daniel Stewart" w:date="2022-01-28T13:43:00Z">
        <w:r w:rsidR="00BD2DF1">
          <w:t>projects</w:t>
        </w:r>
      </w:ins>
      <w:r w:rsidR="6E7A245C" w:rsidRPr="00003545">
        <w:t xml:space="preserve"> and </w:t>
      </w:r>
      <w:r w:rsidR="0071679A">
        <w:t>9</w:t>
      </w:r>
      <w:r w:rsidR="6E7A245C" w:rsidRPr="00003545">
        <w:t xml:space="preserve"> reference sites surveyed</w:t>
      </w:r>
      <w:r w:rsidR="000C1EDD">
        <w:t xml:space="preserve"> between June – August 2021</w:t>
      </w:r>
      <w:ins w:id="687" w:author="Daniel Stewart" w:date="2022-01-28T13:41:00Z">
        <w:r w:rsidR="00E43387">
          <w:t xml:space="preserve">. </w:t>
        </w:r>
      </w:ins>
      <w:ins w:id="688" w:author="Daniel Stewart" w:date="2022-01-28T14:07:00Z">
        <w:r w:rsidR="00C54801">
          <w:t>Wetland r</w:t>
        </w:r>
      </w:ins>
      <w:ins w:id="689" w:author="Daniel Stewart" w:date="2022-01-28T13:52:00Z">
        <w:r w:rsidR="00AA0C27">
          <w:t xml:space="preserve">eference sites may vary </w:t>
        </w:r>
      </w:ins>
      <w:r w:rsidR="00AE3622">
        <w:t xml:space="preserve">in </w:t>
      </w:r>
      <w:ins w:id="690" w:author="Daniel Stewart" w:date="2022-01-28T14:12:00Z">
        <w:r w:rsidR="00141B43">
          <w:t xml:space="preserve">selection criteria </w:t>
        </w:r>
      </w:ins>
      <w:ins w:id="691" w:author="Daniel Stewart" w:date="2022-01-28T13:52:00Z">
        <w:r w:rsidR="00AA0C27">
          <w:t xml:space="preserve">depending on </w:t>
        </w:r>
      </w:ins>
      <w:ins w:id="692" w:author="Daniel Stewart" w:date="2022-01-28T13:54:00Z">
        <w:r w:rsidR="00AA0C27">
          <w:t xml:space="preserve">study </w:t>
        </w:r>
      </w:ins>
      <w:ins w:id="693" w:author="Daniel Stewart" w:date="2022-01-28T13:52:00Z">
        <w:r w:rsidR="00AA0C27">
          <w:t>objectives</w:t>
        </w:r>
      </w:ins>
      <w:ins w:id="694" w:author="Daniel Stewart" w:date="2022-01-28T13:54:00Z">
        <w:r w:rsidR="00AA0C27">
          <w:t xml:space="preserve"> </w:t>
        </w:r>
      </w:ins>
      <w:r w:rsidR="002F4ABB">
        <w:fldChar w:fldCharType="begin"/>
      </w:r>
      <w:r w:rsidR="002F4ABB">
        <w:instrText xml:space="preserve"> ADDIN ZOTERO_ITEM CSL_CITATION {"citationID":"Xw8V10JG","properties":{"formattedCitation":"(Kentula 2000)","plainCitation":"(Kentula 2000)","noteIndex":0},"citationItems":[{"id":1882,"uris":["http://zotero.org/users/6112721/items/7RGWW3U3"],"uri":["http://zotero.org/users/6112721/items/7RGWW3U3"],"itemData":{"id":1882,"type":"article-journal","abstract":"The task of determining the success of wetland restoration has long been challenging and sometimes contentious because success is an imprecise term that means different things in different situations and to different people. Compliance success is determined by evaluating compliance with the terms of an agreement, e.g. a contract or permit, whereas functional success is determined by evaluating whether the ecological functions of the system have been restored. Compliance and functional success have historically focused on the individual project (the site being restored); we are only beginning to consider another important factor, the success of restoration at the landscape scale. Landscape success is a measure of how restoration (or management, in general) has contributed to the ecological integrity of the region or landscape and to achievement of goals such as the maintenance of biodiversity. The utility of all deﬁnitions of success is ultimately constrained by the current status of the science of restoration ecology and by our ability to use that information to make sound management decisions and to establish measurable success criteria. Measurements of vegetation are most commonly used in evaluations of restoration projects, with less frequent analysis of soils, fauna, and hydrologic characteristics. Although particular characteristics of projects, such as vegetative cover and production, can resemble those in similar naturally occurring wetlands, overall functional equivalency has not been demonstrated. However, ongoing research is providing information on what can and cannot be accomplished, valuable insights on how to correct mistakes, and new approaches to deﬁning success. The challenge is how to recognize and deal with the uncertainty, given that projects are ecologically young and that our knowledge of the process of restoration is evolving. One way to deal with the uncertainty is to use scientiﬁc principles of hypothesis testing and model building in an adaptive management framework. In this way, options can be systematically evaluated and needs for corrective actions identiﬁed when a project is not progressing toward goals. By taking such an approach we can improve our ability to reliably restore wetlands while contributing to our understanding of the basic structure and function of ecosystems. Published by Elsevier Science B.V.","container-title":"Ecological Engineering","DOI":"10.1016/S0925-8574(00)00076-8","ISSN":"09258574","issue":"3-4","journalAbbreviation":"Ecological Engineering","language":"en","page":"199-209","source":"DOI.org (Crossref)","title":"Perspectives on setting success criteria for wetland restoration","volume":"15","author":[{"family":"Kentula","given":"Mary E"}],"issued":{"date-parts":[["2000",7]]}}}],"schema":"https://github.com/citation-style-language/schema/raw/master/csl-citation.json"} </w:instrText>
      </w:r>
      <w:r w:rsidR="002F4ABB">
        <w:fldChar w:fldCharType="separate"/>
      </w:r>
      <w:r w:rsidR="002F4ABB">
        <w:rPr>
          <w:noProof/>
        </w:rPr>
        <w:t>(Kentula 2000)</w:t>
      </w:r>
      <w:r w:rsidR="002F4ABB">
        <w:fldChar w:fldCharType="end"/>
      </w:r>
      <w:ins w:id="695" w:author="Daniel Stewart" w:date="2022-01-28T13:52:00Z">
        <w:r w:rsidR="00AA0C27">
          <w:t xml:space="preserve">, </w:t>
        </w:r>
      </w:ins>
      <w:ins w:id="696" w:author="Daniel Stewart" w:date="2022-01-28T13:54:00Z">
        <w:r w:rsidR="00AA0C27">
          <w:t>and</w:t>
        </w:r>
      </w:ins>
      <w:ins w:id="697" w:author="Daniel Stewart" w:date="2022-01-28T13:41:00Z">
        <w:r w:rsidR="00E43387">
          <w:t xml:space="preserve"> </w:t>
        </w:r>
      </w:ins>
      <w:ins w:id="698" w:author="Daniel Stewart" w:date="2022-01-28T14:07:00Z">
        <w:r w:rsidR="00C54801">
          <w:t xml:space="preserve">for </w:t>
        </w:r>
      </w:ins>
      <w:ins w:id="699" w:author="Daniel Stewart" w:date="2022-01-28T13:41:00Z">
        <w:r w:rsidR="00E43387">
          <w:t>t</w:t>
        </w:r>
      </w:ins>
      <w:ins w:id="700" w:author="Daniel Stewart" w:date="2022-01-28T13:42:00Z">
        <w:r w:rsidR="00E43387">
          <w:t>he purposes of this report</w:t>
        </w:r>
      </w:ins>
      <w:ins w:id="701" w:author="Daniel Stewart" w:date="2022-01-28T13:52:00Z">
        <w:r w:rsidR="00AA0C27">
          <w:t xml:space="preserve"> we define</w:t>
        </w:r>
      </w:ins>
      <w:ins w:id="702" w:author="Daniel Stewart" w:date="2022-01-28T13:42:00Z">
        <w:r w:rsidR="00E43387">
          <w:t xml:space="preserve"> reference sites </w:t>
        </w:r>
      </w:ins>
      <w:ins w:id="703" w:author="Daniel Stewart" w:date="2022-01-28T13:44:00Z">
        <w:r w:rsidR="00BD2DF1">
          <w:t xml:space="preserve">as tidal marshes that </w:t>
        </w:r>
      </w:ins>
      <w:ins w:id="704" w:author="Daniel Stewart" w:date="2022-01-28T14:07:00Z">
        <w:r w:rsidR="00C54801">
          <w:t xml:space="preserve">to our knowledge </w:t>
        </w:r>
      </w:ins>
      <w:ins w:id="705" w:author="Daniel Stewart" w:date="2022-01-28T13:44:00Z">
        <w:r w:rsidR="00BD2DF1">
          <w:t xml:space="preserve">were not </w:t>
        </w:r>
      </w:ins>
      <w:ins w:id="706" w:author="Daniel Stewart" w:date="2022-01-28T14:08:00Z">
        <w:r w:rsidR="00C54801">
          <w:t>significantly disrupted</w:t>
        </w:r>
      </w:ins>
      <w:ins w:id="707" w:author="Daniel Stewart" w:date="2022-01-28T13:44:00Z">
        <w:r w:rsidR="00BD2DF1">
          <w:t xml:space="preserve"> </w:t>
        </w:r>
      </w:ins>
      <w:ins w:id="708" w:author="Daniel Stewart" w:date="2022-01-28T13:45:00Z">
        <w:r w:rsidR="00BD2DF1">
          <w:t>by human activity</w:t>
        </w:r>
        <w:r w:rsidR="00BD2DF1">
          <w:rPr>
            <w:lang w:val="en-US"/>
          </w:rPr>
          <w:t xml:space="preserve"> </w:t>
        </w:r>
      </w:ins>
      <w:ins w:id="709" w:author="Daniel Stewart" w:date="2022-01-28T13:53:00Z">
        <w:r w:rsidR="00AA0C27">
          <w:rPr>
            <w:lang w:val="en-US"/>
          </w:rPr>
          <w:t>in recent decades</w:t>
        </w:r>
      </w:ins>
      <w:ins w:id="710" w:author="Daniel Stewart" w:date="2022-01-28T14:08:00Z">
        <w:r w:rsidR="00C54801">
          <w:rPr>
            <w:lang w:val="en-US"/>
          </w:rPr>
          <w:t xml:space="preserve">, and </w:t>
        </w:r>
      </w:ins>
      <w:ins w:id="711" w:author="Daniel Stewart" w:date="2022-01-28T14:09:00Z">
        <w:r w:rsidR="00C54801">
          <w:rPr>
            <w:lang w:val="en-US"/>
          </w:rPr>
          <w:t xml:space="preserve">were </w:t>
        </w:r>
      </w:ins>
      <w:ins w:id="712" w:author="Daniel Stewart" w:date="2022-01-28T14:08:00Z">
        <w:r w:rsidR="00C54801">
          <w:rPr>
            <w:lang w:val="en-US"/>
          </w:rPr>
          <w:t xml:space="preserve">not </w:t>
        </w:r>
        <w:r w:rsidR="00C54801">
          <w:t xml:space="preserve">constructed </w:t>
        </w:r>
      </w:ins>
      <w:ins w:id="713" w:author="Daniel Stewart" w:date="2022-01-28T13:45:00Z">
        <w:r w:rsidR="00BD2DF1">
          <w:rPr>
            <w:lang w:val="en-US"/>
          </w:rPr>
          <w:t>(</w:t>
        </w:r>
      </w:ins>
      <w:del w:id="714" w:author="Daniel Stewart" w:date="2022-01-28T13:44:00Z">
        <w:r w:rsidR="00A200F2" w:rsidDel="00BD2DF1">
          <w:delText xml:space="preserve"> </w:delText>
        </w:r>
      </w:del>
      <w:del w:id="715" w:author="Daniel Stewart" w:date="2022-01-28T13:45:00Z">
        <w:r w:rsidR="00A200F2" w:rsidDel="00BD2DF1">
          <w:delText>(</w:delText>
        </w:r>
      </w:del>
      <w:r w:rsidR="00A200F2">
        <w:t>see Appendix A for reference site details)</w:t>
      </w:r>
      <w:r w:rsidR="12340B9D" w:rsidRPr="00003545">
        <w:t xml:space="preserve">. Many of the </w:t>
      </w:r>
      <w:r w:rsidR="745FD529" w:rsidRPr="00003545">
        <w:t xml:space="preserve">marsh </w:t>
      </w:r>
      <w:r w:rsidR="12340B9D" w:rsidRPr="00003545">
        <w:t xml:space="preserve">sampling methods presented here were adapted from </w:t>
      </w:r>
      <w:r w:rsidR="00246FAF">
        <w:rPr>
          <w:noProof/>
          <w:lang w:val="en-US"/>
        </w:rPr>
        <w:lastRenderedPageBreak/>
        <mc:AlternateContent>
          <mc:Choice Requires="wps">
            <w:drawing>
              <wp:anchor distT="0" distB="0" distL="114300" distR="114300" simplePos="0" relativeHeight="251658241" behindDoc="0" locked="0" layoutInCell="1" allowOverlap="1" wp14:anchorId="645CCAB6" wp14:editId="6EF9444F">
                <wp:simplePos x="0" y="0"/>
                <wp:positionH relativeFrom="margin">
                  <wp:posOffset>26670</wp:posOffset>
                </wp:positionH>
                <wp:positionV relativeFrom="paragraph">
                  <wp:posOffset>4404653</wp:posOffset>
                </wp:positionV>
                <wp:extent cx="5687695" cy="391795"/>
                <wp:effectExtent l="0" t="0" r="1905" b="1905"/>
                <wp:wrapTopAndBottom/>
                <wp:docPr id="2" name="Text Box 2"/>
                <wp:cNvGraphicFramePr/>
                <a:graphic xmlns:a="http://schemas.openxmlformats.org/drawingml/2006/main">
                  <a:graphicData uri="http://schemas.microsoft.com/office/word/2010/wordprocessingShape">
                    <wps:wsp>
                      <wps:cNvSpPr txBox="1"/>
                      <wps:spPr>
                        <a:xfrm>
                          <a:off x="0" y="0"/>
                          <a:ext cx="5687695" cy="391795"/>
                        </a:xfrm>
                        <a:prstGeom prst="rect">
                          <a:avLst/>
                        </a:prstGeom>
                        <a:solidFill>
                          <a:prstClr val="white"/>
                        </a:solidFill>
                        <a:ln>
                          <a:noFill/>
                        </a:ln>
                      </wps:spPr>
                      <wps:txbx>
                        <w:txbxContent>
                          <w:p w14:paraId="46C50607" w14:textId="31C778A8" w:rsidR="008D47CF" w:rsidRPr="00D06AD2" w:rsidRDefault="008D47CF" w:rsidP="009F3333">
                            <w:pPr>
                              <w:pStyle w:val="Caption"/>
                              <w:rPr>
                                <w:noProof/>
                                <w:sz w:val="22"/>
                                <w:szCs w:val="22"/>
                              </w:rPr>
                            </w:pPr>
                            <w:bookmarkStart w:id="716" w:name="_Toc96540396"/>
                            <w:r>
                              <w:t xml:space="preserve">Figure </w:t>
                            </w:r>
                            <w:r>
                              <w:fldChar w:fldCharType="begin"/>
                            </w:r>
                            <w:r>
                              <w:instrText>SEQ Figure \* ARABIC</w:instrText>
                            </w:r>
                            <w:r>
                              <w:fldChar w:fldCharType="separate"/>
                            </w:r>
                            <w:r w:rsidR="008306E7">
                              <w:rPr>
                                <w:noProof/>
                              </w:rPr>
                              <w:t>1</w:t>
                            </w:r>
                            <w:r>
                              <w:fldChar w:fldCharType="end"/>
                            </w:r>
                            <w:r>
                              <w:t xml:space="preserve">. </w:t>
                            </w:r>
                            <w:r w:rsidRPr="00C56180">
                              <w:t xml:space="preserve">Map of assessed </w:t>
                            </w:r>
                            <w:ins w:id="717" w:author="Daniel Stewart" w:date="2022-02-09T12:48:00Z">
                              <w:r w:rsidR="001A0C3D">
                                <w:t>tidal marsh creation projects</w:t>
                              </w:r>
                            </w:ins>
                            <w:del w:id="718" w:author="Daniel Stewart" w:date="2022-02-09T12:48:00Z">
                              <w:r w:rsidRPr="00C56180" w:rsidDel="001A0C3D">
                                <w:delText>marsh habitat compensation</w:delText>
                              </w:r>
                            </w:del>
                            <w:ins w:id="719" w:author="Daniel Stewart" w:date="2022-02-09T12:48:00Z">
                              <w:r w:rsidR="001A0C3D">
                                <w:t xml:space="preserve"> </w:t>
                              </w:r>
                            </w:ins>
                            <w:del w:id="720" w:author="Daniel Stewart" w:date="2022-02-09T12:48:00Z">
                              <w:r w:rsidRPr="00C56180" w:rsidDel="001A0C3D">
                                <w:delText xml:space="preserve"> projects </w:delText>
                              </w:r>
                            </w:del>
                            <w:r w:rsidRPr="00C56180">
                              <w:t xml:space="preserve">and reference marshes in the Fraser River Estuary (2021: </w:t>
                            </w:r>
                            <w:r w:rsidRPr="00393EDB">
                              <w:rPr>
                                <w:i/>
                                <w:iCs/>
                              </w:rPr>
                              <w:t>n</w:t>
                            </w:r>
                            <w:r w:rsidRPr="00C56180">
                              <w:t xml:space="preserve"> = 3</w:t>
                            </w:r>
                            <w:ins w:id="721" w:author="Daniel Stewart" w:date="2022-02-04T16:11:00Z">
                              <w:r w:rsidR="001121BD">
                                <w:t>6</w:t>
                              </w:r>
                            </w:ins>
                            <w:del w:id="722" w:author="Daniel Stewart" w:date="2022-02-01T15:17:00Z">
                              <w:r w:rsidRPr="00C56180" w:rsidDel="00F34CD9">
                                <w:delText>8</w:delText>
                              </w:r>
                            </w:del>
                            <w:r w:rsidRPr="00C56180">
                              <w:t xml:space="preserve">; 2015: </w:t>
                            </w:r>
                            <w:r w:rsidRPr="00393EDB">
                              <w:rPr>
                                <w:i/>
                                <w:iCs/>
                              </w:rPr>
                              <w:t>n</w:t>
                            </w:r>
                            <w:r w:rsidRPr="00C56180">
                              <w:t xml:space="preserve"> = 58; </w:t>
                            </w:r>
                            <w:r>
                              <w:t>t</w:t>
                            </w:r>
                            <w:r w:rsidRPr="00C56180">
                              <w:t xml:space="preserve">otal </w:t>
                            </w:r>
                            <w:r w:rsidRPr="00393EDB">
                              <w:rPr>
                                <w:i/>
                                <w:iCs/>
                              </w:rPr>
                              <w:t>n</w:t>
                            </w:r>
                            <w:r w:rsidRPr="00C56180">
                              <w:t xml:space="preserve"> = 96).</w:t>
                            </w:r>
                            <w:bookmarkEnd w:id="716"/>
                            <w:r w:rsidRPr="00C56180">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45CCAB6" id="_x0000_t202" coordsize="21600,21600" o:spt="202" path="m,l,21600r21600,l21600,xe">
                <v:stroke joinstyle="miter"/>
                <v:path gradientshapeok="t" o:connecttype="rect"/>
              </v:shapetype>
              <v:shape id="Text Box 2" o:spid="_x0000_s1026" type="#_x0000_t202" style="position:absolute;left:0;text-align:left;margin-left:2.1pt;margin-top:346.8pt;width:447.85pt;height:30.85pt;z-index:25165824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" stroked="f">
                <v:textbox inset="0,0,0,0">
                  <w:txbxContent>
                    <w:p w14:paraId="46C50607" w14:textId="31C778A8" w:rsidR="008D47CF" w:rsidRPr="00D06AD2" w:rsidRDefault="008D47CF" w:rsidP="009F3333">
                      <w:pPr>
                        <w:pStyle w:val="Caption"/>
                        <w:rPr>
                          <w:noProof/>
                          <w:sz w:val="22"/>
                          <w:szCs w:val="22"/>
                        </w:rPr>
                      </w:pPr>
                      <w:bookmarkStart w:id="723" w:name="_Toc96540396"/>
                      <w:r>
                        <w:t xml:space="preserve">Figure </w:t>
                      </w:r>
                      <w:r>
                        <w:fldChar w:fldCharType="begin"/>
                      </w:r>
                      <w:r>
                        <w:instrText>SEQ Figure \* ARABIC</w:instrText>
                      </w:r>
                      <w:r>
                        <w:fldChar w:fldCharType="separate"/>
                      </w:r>
                      <w:r w:rsidR="008306E7">
                        <w:rPr>
                          <w:noProof/>
                        </w:rPr>
                        <w:t>1</w:t>
                      </w:r>
                      <w:r>
                        <w:fldChar w:fldCharType="end"/>
                      </w:r>
                      <w:r>
                        <w:t xml:space="preserve">. </w:t>
                      </w:r>
                      <w:r w:rsidRPr="00C56180">
                        <w:t xml:space="preserve">Map of assessed </w:t>
                      </w:r>
                      <w:ins w:id="724" w:author="Daniel Stewart" w:date="2022-02-09T12:48:00Z">
                        <w:r w:rsidR="001A0C3D">
                          <w:t>tidal marsh creation projects</w:t>
                        </w:r>
                      </w:ins>
                      <w:del w:id="725" w:author="Daniel Stewart" w:date="2022-02-09T12:48:00Z">
                        <w:r w:rsidRPr="00C56180" w:rsidDel="001A0C3D">
                          <w:delText>marsh habitat compensation</w:delText>
                        </w:r>
                      </w:del>
                      <w:ins w:id="726" w:author="Daniel Stewart" w:date="2022-02-09T12:48:00Z">
                        <w:r w:rsidR="001A0C3D">
                          <w:t xml:space="preserve"> </w:t>
                        </w:r>
                      </w:ins>
                      <w:del w:id="727" w:author="Daniel Stewart" w:date="2022-02-09T12:48:00Z">
                        <w:r w:rsidRPr="00C56180" w:rsidDel="001A0C3D">
                          <w:delText xml:space="preserve"> projects </w:delText>
                        </w:r>
                      </w:del>
                      <w:r w:rsidRPr="00C56180">
                        <w:t xml:space="preserve">and reference marshes in the Fraser River Estuary (2021: </w:t>
                      </w:r>
                      <w:r w:rsidRPr="00393EDB">
                        <w:rPr>
                          <w:i/>
                          <w:iCs/>
                        </w:rPr>
                        <w:t>n</w:t>
                      </w:r>
                      <w:r w:rsidRPr="00C56180">
                        <w:t xml:space="preserve"> = 3</w:t>
                      </w:r>
                      <w:ins w:id="728" w:author="Daniel Stewart" w:date="2022-02-04T16:11:00Z">
                        <w:r w:rsidR="001121BD">
                          <w:t>6</w:t>
                        </w:r>
                      </w:ins>
                      <w:del w:id="729" w:author="Daniel Stewart" w:date="2022-02-01T15:17:00Z">
                        <w:r w:rsidRPr="00C56180" w:rsidDel="00F34CD9">
                          <w:delText>8</w:delText>
                        </w:r>
                      </w:del>
                      <w:r w:rsidRPr="00C56180">
                        <w:t xml:space="preserve">; 2015: </w:t>
                      </w:r>
                      <w:r w:rsidRPr="00393EDB">
                        <w:rPr>
                          <w:i/>
                          <w:iCs/>
                        </w:rPr>
                        <w:t>n</w:t>
                      </w:r>
                      <w:r w:rsidRPr="00C56180">
                        <w:t xml:space="preserve"> = 58; </w:t>
                      </w:r>
                      <w:r>
                        <w:t>t</w:t>
                      </w:r>
                      <w:r w:rsidRPr="00C56180">
                        <w:t xml:space="preserve">otal </w:t>
                      </w:r>
                      <w:r w:rsidRPr="00393EDB">
                        <w:rPr>
                          <w:i/>
                          <w:iCs/>
                        </w:rPr>
                        <w:t>n</w:t>
                      </w:r>
                      <w:r w:rsidRPr="00C56180">
                        <w:t xml:space="preserve"> = 96).</w:t>
                      </w:r>
                      <w:bookmarkEnd w:id="723"/>
                      <w:r w:rsidRPr="00C56180">
                        <w:t xml:space="preserve"> </w:t>
                      </w:r>
                    </w:p>
                  </w:txbxContent>
                </v:textbox>
                <w10:wrap type="topAndBottom" anchorx="margin"/>
              </v:shape>
            </w:pict>
          </mc:Fallback>
        </mc:AlternateContent>
      </w:r>
      <w:r w:rsidR="00246FAF">
        <w:rPr>
          <w:noProof/>
          <w:lang w:val="en-US"/>
        </w:rPr>
        <w:drawing>
          <wp:anchor distT="0" distB="0" distL="114300" distR="114300" simplePos="0" relativeHeight="251658240" behindDoc="0" locked="0" layoutInCell="1" allowOverlap="1" wp14:anchorId="7BDA164D" wp14:editId="050C8973">
            <wp:simplePos x="0" y="0"/>
            <wp:positionH relativeFrom="margin">
              <wp:posOffset>14703</wp:posOffset>
            </wp:positionH>
            <wp:positionV relativeFrom="paragraph">
              <wp:posOffset>325755</wp:posOffset>
            </wp:positionV>
            <wp:extent cx="5700395" cy="4031615"/>
            <wp:effectExtent l="12700" t="12700" r="14605" b="6985"/>
            <wp:wrapTopAndBottom/>
            <wp:docPr id="211759433" name="Picture 211759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59433" name="Picture 211759433"/>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00395" cy="403161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12340B9D" w:rsidRPr="00003545">
        <w:t>Lie</w:t>
      </w:r>
      <w:r w:rsidR="6EFAFEDB" w:rsidRPr="00003545">
        <w:t xml:space="preserve">vesley et al. (2016) </w:t>
      </w:r>
      <w:r w:rsidR="00664C7B" w:rsidRPr="00003545">
        <w:t>to</w:t>
      </w:r>
      <w:r w:rsidR="6EFAFEDB" w:rsidRPr="00E14013">
        <w:t xml:space="preserve"> maintain consistency</w:t>
      </w:r>
      <w:r w:rsidR="3E250B2C" w:rsidRPr="00E14013">
        <w:t xml:space="preserve"> between datasets</w:t>
      </w:r>
      <w:ins w:id="730" w:author="Daniel Stewart" w:date="2022-01-28T14:09:00Z">
        <w:r w:rsidR="00C54801">
          <w:t>.</w:t>
        </w:r>
      </w:ins>
      <w:del w:id="731" w:author="Daniel Stewart" w:date="2022-01-28T14:09:00Z">
        <w:r w:rsidR="3E250B2C" w:rsidRPr="00E14013" w:rsidDel="00C54801">
          <w:delText>, thus increasing statistical power for</w:delText>
        </w:r>
        <w:r w:rsidR="2C748AD2" w:rsidRPr="43C0CAC4" w:rsidDel="00C54801">
          <w:delText xml:space="preserve"> later</w:delText>
        </w:r>
        <w:r w:rsidR="50FAC2BF" w:rsidRPr="00E14013" w:rsidDel="00C54801">
          <w:delText xml:space="preserve"> </w:delText>
        </w:r>
        <w:commentRangeStart w:id="732"/>
        <w:r w:rsidR="3E250B2C" w:rsidRPr="00E14013" w:rsidDel="00C54801">
          <w:delText>analyses</w:delText>
        </w:r>
        <w:commentRangeEnd w:id="732"/>
        <w:r w:rsidR="004C3AF3" w:rsidDel="00C54801">
          <w:rPr>
            <w:rStyle w:val="CommentReference"/>
          </w:rPr>
          <w:commentReference w:id="732"/>
        </w:r>
        <w:r w:rsidR="6EFAFEDB" w:rsidRPr="00E14013" w:rsidDel="00C54801">
          <w:delText>.</w:delText>
        </w:r>
      </w:del>
      <w:r w:rsidR="426731B3" w:rsidRPr="00E14013">
        <w:t xml:space="preserve"> </w:t>
      </w:r>
    </w:p>
    <w:p w14:paraId="53A24CD6" w14:textId="773FC2E1" w:rsidR="00150116" w:rsidRDefault="6B6F9FB7" w:rsidP="005F4F92">
      <w:pPr>
        <w:rPr>
          <w:ins w:id="733" w:author="Daniel Stewart" w:date="2022-01-28T14:34:00Z"/>
        </w:rPr>
      </w:pPr>
      <w:r w:rsidRPr="43C0CAC4">
        <w:t>Created tidal marshes</w:t>
      </w:r>
      <w:r w:rsidR="12014EE3" w:rsidRPr="005B1331">
        <w:t xml:space="preserve"> were located</w:t>
      </w:r>
      <w:r w:rsidR="126054EC" w:rsidRPr="005B1331">
        <w:t xml:space="preserve"> using a combination of desk- </w:t>
      </w:r>
      <w:r w:rsidR="0026CE76" w:rsidRPr="005B1331">
        <w:t>and field</w:t>
      </w:r>
      <w:r w:rsidR="0D8E76F2" w:rsidRPr="005B1331">
        <w:t>-based reconnaissance, correlat</w:t>
      </w:r>
      <w:r w:rsidR="2702233D" w:rsidRPr="005B1331">
        <w:t xml:space="preserve">ing </w:t>
      </w:r>
      <w:r w:rsidR="0D8E76F2" w:rsidRPr="005B1331">
        <w:t>project descriptions and photo</w:t>
      </w:r>
      <w:r w:rsidR="5C2BA06B" w:rsidRPr="005B1331">
        <w:t>graphs</w:t>
      </w:r>
      <w:r w:rsidR="0D8E76F2" w:rsidRPr="005B1331">
        <w:t xml:space="preserve"> provided in the BIEAP-FREMP Atlas</w:t>
      </w:r>
      <w:r w:rsidR="00C733CE">
        <w:t xml:space="preserve"> </w:t>
      </w:r>
      <w:r w:rsidR="00C733CE">
        <w:fldChar w:fldCharType="begin"/>
      </w:r>
      <w:r w:rsidR="00C733CE">
        <w:instrText xml:space="preserve"> ADDIN ZOTERO_ITEM CSL_CITATION {"citationID":"Mq4kpUJa","properties":{"formattedCitation":"(Community Mapping Network (CMN) 2021)","plainCitation":"(Community Mapping Network (CMN) 2021)","dontUpdate":true,"noteIndex":0},"citationItems":[{"id":1804,"uris":["http://zotero.org/users/6112721/items/4MX383T2"],"uri":["http://zotero.org/users/6112721/items/4MX383T2"],"itemData":{"id":1804,"type":"webpage","container-title":"Burrard Inlet Environmental Action Program &amp; Fraser River Estuary Management Program","title":"BIEAP - FREMP Atlas","URL":"https://cmnmaps.ca/dfo_fremp/","author":[{"family":"Community Mapping Network (CMN)","given":""}],"issued":{"date-parts":[["2021"]]}}}],"schema":"https://github.com/citation-style-language/schema/raw/master/csl-citation.json"} </w:instrText>
      </w:r>
      <w:r w:rsidR="00C733CE">
        <w:fldChar w:fldCharType="separate"/>
      </w:r>
      <w:r w:rsidR="00C733CE">
        <w:rPr>
          <w:noProof/>
        </w:rPr>
        <w:t>(CMN 2021)</w:t>
      </w:r>
      <w:r w:rsidR="00C733CE">
        <w:fldChar w:fldCharType="end"/>
      </w:r>
      <w:r w:rsidR="5C3F9409" w:rsidRPr="005B1331">
        <w:t xml:space="preserve"> </w:t>
      </w:r>
      <w:r w:rsidR="0D8E76F2" w:rsidRPr="005B1331">
        <w:t>with</w:t>
      </w:r>
      <w:r w:rsidR="00393EDB">
        <w:t xml:space="preserve"> field observations</w:t>
      </w:r>
      <w:r w:rsidR="002D0AFE">
        <w:t xml:space="preserve"> </w:t>
      </w:r>
      <w:r w:rsidR="0D8E76F2" w:rsidRPr="005B1331">
        <w:t>and imagery</w:t>
      </w:r>
      <w:r w:rsidR="339BED37" w:rsidRPr="43C0CAC4">
        <w:t xml:space="preserve">. </w:t>
      </w:r>
      <w:r w:rsidR="7E272824" w:rsidRPr="43C0CAC4">
        <w:t>R</w:t>
      </w:r>
      <w:r w:rsidR="7E5667C2" w:rsidRPr="43C0CAC4">
        <w:t>andom</w:t>
      </w:r>
      <w:r w:rsidR="30967090" w:rsidRPr="43C0CAC4">
        <w:t xml:space="preserve">ized </w:t>
      </w:r>
      <w:r w:rsidR="7E5667C2" w:rsidRPr="43C0CAC4">
        <w:t xml:space="preserve">sampling plots </w:t>
      </w:r>
      <w:r w:rsidR="3F72BAB1" w:rsidRPr="43C0CAC4">
        <w:t>were generated</w:t>
      </w:r>
      <w:r w:rsidR="7E5667C2" w:rsidRPr="43C0CAC4">
        <w:t xml:space="preserve"> in advance </w:t>
      </w:r>
      <w:r w:rsidR="4E68E8F6" w:rsidRPr="43C0CAC4">
        <w:t>of</w:t>
      </w:r>
      <w:r w:rsidR="7E5667C2" w:rsidRPr="43C0CAC4">
        <w:t xml:space="preserve"> site visits</w:t>
      </w:r>
      <w:r w:rsidR="1D7F619D" w:rsidRPr="43C0CAC4">
        <w:t xml:space="preserve"> using a random plot generator in </w:t>
      </w:r>
      <w:r w:rsidR="554A0C54" w:rsidRPr="43C0CAC4">
        <w:t>Q</w:t>
      </w:r>
      <w:r w:rsidR="1D7F619D" w:rsidRPr="43C0CAC4">
        <w:t>GIS</w:t>
      </w:r>
      <w:r w:rsidR="4C7AE4B3" w:rsidRPr="43C0CAC4">
        <w:t xml:space="preserve"> (3.20</w:t>
      </w:r>
      <w:r w:rsidR="0E3C51C3" w:rsidRPr="43C0CAC4">
        <w:t>,</w:t>
      </w:r>
      <w:r w:rsidR="00E54C71">
        <w:fldChar w:fldCharType="begin"/>
      </w:r>
      <w:r w:rsidR="000F1124">
        <w:instrText xml:space="preserve"> ADDIN ZOTERO_ITEM CSL_CITATION {"citationID":"ycVIsSOc","properties":{"formattedCitation":"(QGIS Development Team 2021)","plainCitation":"(QGIS Development Team 2021)","dontUpdate":true,"noteIndex":0},"citationItems":[{"id":1824,"uris":["http://zotero.org/users/6112721/items/IEHP8WAU"],"uri":["http://zotero.org/users/6112721/items/IEHP8WAU"],"itemData":{"id":1824,"type":"book","publisher":"QGIS Geographic Information System","title":"QGIS Geographic Information System","version":"3.20","author":[{"family":"QGIS Development Team","given":""}],"issued":{"date-parts":[["2021"]]}}}],"schema":"https://github.com/citation-style-language/schema/raw/master/csl-citation.json"} </w:instrText>
      </w:r>
      <w:r w:rsidR="00E54C71">
        <w:fldChar w:fldCharType="separate"/>
      </w:r>
      <w:r w:rsidR="00E54C71">
        <w:rPr>
          <w:noProof/>
        </w:rPr>
        <w:t xml:space="preserve"> QGIS Development Team 2021)</w:t>
      </w:r>
      <w:r w:rsidR="00E54C71">
        <w:fldChar w:fldCharType="end"/>
      </w:r>
      <w:r w:rsidR="7ED6D7FD" w:rsidRPr="43C0CAC4">
        <w:t>,</w:t>
      </w:r>
      <w:r w:rsidR="1D7F619D" w:rsidRPr="43C0CAC4">
        <w:t xml:space="preserve"> with all plots separated by at least 3 m</w:t>
      </w:r>
      <w:r w:rsidR="22740415" w:rsidRPr="43C0CAC4">
        <w:t xml:space="preserve">. </w:t>
      </w:r>
      <w:r w:rsidR="00B035CC">
        <w:t>We targeted a</w:t>
      </w:r>
      <w:r w:rsidR="002D40F9">
        <w:t>n optimum</w:t>
      </w:r>
      <w:r w:rsidR="00FA77ED">
        <w:t xml:space="preserve"> sample size of </w:t>
      </w:r>
      <w:r w:rsidR="008A09FA" w:rsidRPr="43C0CAC4">
        <w:t>20 plots</w:t>
      </w:r>
      <w:r w:rsidR="00FA77ED">
        <w:t xml:space="preserve"> per site </w:t>
      </w:r>
      <w:r w:rsidR="009D051B">
        <w:fldChar w:fldCharType="begin"/>
      </w:r>
      <w:r w:rsidR="009D051B">
        <w:instrText xml:space="preserve"> ADDIN ZOTERO_ITEM CSL_CITATION {"citationID":"XACy6h7I","properties":{"formattedCitation":"(James-Pirri et al. 2007)","plainCitation":"(James-Pirri et al. 2007)","noteIndex":0},"citationItems":[{"id":1846,"uris":["http://zotero.org/users/6112721/items/HUFWYYF4"],"uri":["http://zotero.org/users/6112721/items/HUFWYYF4"],"itemData":{"id":1846,"type":"article-journal","container-title":"Wetlands Ecology and Management","DOI":"10.1007/s11273-007-9034-x","ISSN":"0923-4861, 1572-9834","issue":"4","journalAbbreviation":"Wetlands Ecol Manage","language":"en","page":"335-345","source":"DOI.org (Crossref)","title":"Power analysis to determine sample size for monitoring vegetation change in salt marsh habitats","volume":"15","author":[{"family":"James-Pirri","given":"Mary-Jane"},{"family":"Roman","given":"Charles T."},{"family":"Heltshe","given":"James F."}],"issued":{"date-parts":[["2007",6,26]]}}}],"schema":"https://github.com/citation-style-language/schema/raw/master/csl-citation.json"} </w:instrText>
      </w:r>
      <w:r w:rsidR="009D051B">
        <w:fldChar w:fldCharType="separate"/>
      </w:r>
      <w:r w:rsidR="009D051B">
        <w:rPr>
          <w:noProof/>
        </w:rPr>
        <w:t>(James-Pirri et al. 2007)</w:t>
      </w:r>
      <w:r w:rsidR="009D051B">
        <w:fldChar w:fldCharType="end"/>
      </w:r>
      <w:ins w:id="734" w:author="Eric Balke" w:date="2022-01-12T17:26:00Z">
        <w:r w:rsidR="00F22BDB">
          <w:t>,</w:t>
        </w:r>
      </w:ins>
      <w:r w:rsidR="009D051B">
        <w:t xml:space="preserve"> </w:t>
      </w:r>
      <w:r w:rsidR="0073137B">
        <w:t xml:space="preserve">though </w:t>
      </w:r>
      <w:ins w:id="735" w:author="Daniel Stewart" w:date="2022-01-28T14:14:00Z">
        <w:r w:rsidR="00141B43">
          <w:t xml:space="preserve">occasionally fewer were sampled due to tide/time constraints, or </w:t>
        </w:r>
      </w:ins>
      <w:r w:rsidR="0073137B">
        <w:t>in</w:t>
      </w:r>
      <w:r w:rsidR="52C6F895" w:rsidRPr="43C0CAC4">
        <w:t xml:space="preserve"> cases</w:t>
      </w:r>
      <w:r w:rsidR="00FA77ED">
        <w:t xml:space="preserve"> where sites </w:t>
      </w:r>
      <w:r w:rsidR="003912D9">
        <w:t>were</w:t>
      </w:r>
      <w:r w:rsidR="00FA77ED">
        <w:t xml:space="preserve"> too small to contain the target number of plots</w:t>
      </w:r>
      <w:del w:id="736" w:author="Daniel Stewart" w:date="2022-01-28T14:15:00Z">
        <w:r w:rsidR="52C6F895" w:rsidRPr="43C0CAC4" w:rsidDel="00141B43">
          <w:delText>, sample size was reduced</w:delText>
        </w:r>
      </w:del>
      <w:r w:rsidR="52C6F895" w:rsidRPr="43C0CAC4">
        <w:t>.</w:t>
      </w:r>
      <w:ins w:id="737" w:author="Daniel Stewart" w:date="2022-01-28T14:13:00Z">
        <w:r w:rsidR="00141B43">
          <w:t xml:space="preserve"> </w:t>
        </w:r>
      </w:ins>
      <w:del w:id="738" w:author="Daniel Stewart" w:date="2022-01-28T14:14:00Z">
        <w:r w:rsidR="22E5F971" w:rsidRPr="43C0CAC4" w:rsidDel="00141B43">
          <w:delText xml:space="preserve"> </w:delText>
        </w:r>
      </w:del>
      <w:r w:rsidR="2F98F26E" w:rsidRPr="43C0CAC4">
        <w:t xml:space="preserve">Each plot entailed a 1 x 1 m </w:t>
      </w:r>
      <w:r w:rsidR="6A106036" w:rsidRPr="43C0CAC4">
        <w:t>quadrat</w:t>
      </w:r>
      <w:r w:rsidR="2F98F26E" w:rsidRPr="43C0CAC4">
        <w:t xml:space="preserve"> </w:t>
      </w:r>
      <w:r w:rsidR="02FA5727" w:rsidRPr="43C0CAC4">
        <w:t>oriented</w:t>
      </w:r>
      <w:r w:rsidR="2F98F26E" w:rsidRPr="43C0CAC4">
        <w:t xml:space="preserve"> perpendicular to the nearest </w:t>
      </w:r>
      <w:r w:rsidR="53D9BA4A" w:rsidRPr="43C0CAC4">
        <w:t xml:space="preserve">major </w:t>
      </w:r>
      <w:r w:rsidR="2F98F26E" w:rsidRPr="43C0CAC4">
        <w:t>channel</w:t>
      </w:r>
      <w:r w:rsidR="50625FC4" w:rsidRPr="43C0CAC4">
        <w:t>, typically the Fraser River</w:t>
      </w:r>
      <w:r w:rsidR="00E54C71">
        <w:t>. S</w:t>
      </w:r>
      <w:r w:rsidR="2C23BC49" w:rsidRPr="43C0CAC4">
        <w:t>urveyors recorded</w:t>
      </w:r>
      <w:r w:rsidR="4104EB1A" w:rsidRPr="43C0CAC4">
        <w:t xml:space="preserve"> the</w:t>
      </w:r>
      <w:r w:rsidR="00E54C71">
        <w:t xml:space="preserve"> </w:t>
      </w:r>
      <w:ins w:id="739" w:author="Daniel Stewart" w:date="2022-01-28T14:17:00Z">
        <w:r w:rsidR="001A240B">
          <w:t xml:space="preserve">aerial </w:t>
        </w:r>
      </w:ins>
      <w:r w:rsidR="00E54C71">
        <w:t>percent cover of</w:t>
      </w:r>
      <w:r w:rsidR="4104EB1A" w:rsidRPr="43C0CAC4">
        <w:t xml:space="preserve"> all living </w:t>
      </w:r>
      <w:r w:rsidR="3E9A6DD3" w:rsidRPr="43C0CAC4">
        <w:t>macrophytes</w:t>
      </w:r>
      <w:r w:rsidR="4104EB1A" w:rsidRPr="43C0CAC4">
        <w:t xml:space="preserve"> originating from within the quadrat</w:t>
      </w:r>
      <w:r w:rsidR="00E54C71">
        <w:t>, as well as e</w:t>
      </w:r>
      <w:r w:rsidR="4104EB1A" w:rsidRPr="43C0CAC4">
        <w:t>xposed substrates</w:t>
      </w:r>
      <w:r w:rsidR="4240633D" w:rsidRPr="43C0CAC4">
        <w:t xml:space="preserve"> (</w:t>
      </w:r>
      <w:r w:rsidR="00E54C71">
        <w:t>i.e.</w:t>
      </w:r>
      <w:r w:rsidR="4240633D" w:rsidRPr="43C0CAC4">
        <w:t>,</w:t>
      </w:r>
      <w:r w:rsidR="610EA7B2" w:rsidRPr="43C0CAC4">
        <w:t xml:space="preserve"> litter,</w:t>
      </w:r>
      <w:r w:rsidR="4240633D" w:rsidRPr="43C0CAC4">
        <w:t xml:space="preserve"> mud, rock</w:t>
      </w:r>
      <w:r w:rsidR="00E54C71">
        <w:t>, debris</w:t>
      </w:r>
      <w:r w:rsidR="4240633D" w:rsidRPr="43C0CAC4">
        <w:t>)</w:t>
      </w:r>
      <w:r w:rsidR="00E54C71">
        <w:t xml:space="preserve">. </w:t>
      </w:r>
      <w:r w:rsidR="00E54C71" w:rsidRPr="43C0CAC4">
        <w:t xml:space="preserve">Percent cover estimates were </w:t>
      </w:r>
      <w:r w:rsidR="00E54C71">
        <w:t xml:space="preserve">permitted to exceed 100% in cases where foliar cover of species overlapped significantly. </w:t>
      </w:r>
      <w:ins w:id="740" w:author="Daniel Stewart" w:date="2022-01-28T14:18:00Z">
        <w:r w:rsidR="001A240B">
          <w:t xml:space="preserve">Each species was then classified into one of </w:t>
        </w:r>
      </w:ins>
      <w:r w:rsidR="00246FAF">
        <w:t xml:space="preserve">three </w:t>
      </w:r>
      <w:ins w:id="741" w:author="Daniel Stewart" w:date="2022-01-28T14:18:00Z">
        <w:r w:rsidR="001A240B">
          <w:t>origin classes: native</w:t>
        </w:r>
      </w:ins>
      <w:ins w:id="742" w:author="Daniel Stewart" w:date="2022-01-28T14:19:00Z">
        <w:r w:rsidR="001A240B">
          <w:t xml:space="preserve">, </w:t>
        </w:r>
      </w:ins>
      <w:ins w:id="743" w:author="Daniel Stewart" w:date="2022-01-28T14:21:00Z">
        <w:r w:rsidR="001A240B">
          <w:t>introduced</w:t>
        </w:r>
      </w:ins>
      <w:r w:rsidR="00246FAF">
        <w:t>,</w:t>
      </w:r>
      <w:ins w:id="744" w:author="Daniel Stewart" w:date="2022-01-28T14:21:00Z">
        <w:r w:rsidR="001A240B">
          <w:t xml:space="preserve"> </w:t>
        </w:r>
      </w:ins>
      <w:ins w:id="745" w:author="Daniel Stewart" w:date="2022-01-28T14:19:00Z">
        <w:r w:rsidR="001A240B">
          <w:t>and unknown</w:t>
        </w:r>
      </w:ins>
      <w:r w:rsidR="00891E5A">
        <w:t xml:space="preserve"> </w:t>
      </w:r>
      <w:r w:rsidR="0008259E">
        <w:t>(see Appendix B for a list of all species observed, and their respective origin classes).</w:t>
      </w:r>
      <w:r w:rsidR="00F34B28">
        <w:t xml:space="preserve"> </w:t>
      </w:r>
      <w:r w:rsidR="002D56AF">
        <w:t>Plants were classified as unknown if no traits were present to differentiate between native and non-native species</w:t>
      </w:r>
      <w:r w:rsidR="0064720A">
        <w:t xml:space="preserve">, </w:t>
      </w:r>
      <w:r w:rsidR="002D56AF">
        <w:t xml:space="preserve">and included the genera </w:t>
      </w:r>
      <w:r w:rsidR="002D56AF">
        <w:rPr>
          <w:i/>
          <w:iCs/>
        </w:rPr>
        <w:t>Lycopus</w:t>
      </w:r>
      <w:r w:rsidR="002D56AF">
        <w:t xml:space="preserve">,(horehound), </w:t>
      </w:r>
      <w:r w:rsidR="002D56AF">
        <w:rPr>
          <w:i/>
          <w:iCs/>
        </w:rPr>
        <w:t xml:space="preserve">Alisma </w:t>
      </w:r>
      <w:r w:rsidR="002D56AF" w:rsidRPr="002D56AF">
        <w:t>(water plantain)</w:t>
      </w:r>
      <w:r w:rsidR="002D56AF">
        <w:t xml:space="preserve">, </w:t>
      </w:r>
      <w:r w:rsidR="002D56AF">
        <w:rPr>
          <w:i/>
          <w:iCs/>
        </w:rPr>
        <w:t xml:space="preserve">Persicaria </w:t>
      </w:r>
      <w:r w:rsidR="002D56AF">
        <w:t>(smartweed)</w:t>
      </w:r>
      <w:r w:rsidR="0064720A">
        <w:t xml:space="preserve">, </w:t>
      </w:r>
      <w:r w:rsidR="0064720A">
        <w:rPr>
          <w:i/>
          <w:iCs/>
        </w:rPr>
        <w:t>Cardamine</w:t>
      </w:r>
      <w:r w:rsidR="0064720A">
        <w:t xml:space="preserve"> (bittercress), and various immature grasses. </w:t>
      </w:r>
      <w:del w:id="746" w:author="Daniel Stewart" w:date="2022-01-28T14:19:00Z">
        <w:r w:rsidR="00E54C71" w:rsidDel="001A240B">
          <w:delText>.</w:delText>
        </w:r>
      </w:del>
      <w:del w:id="747" w:author="Daniel Stewart" w:date="2022-01-28T14:23:00Z">
        <w:r w:rsidR="00E54C71" w:rsidDel="00B25FD7">
          <w:delText xml:space="preserve"> </w:delText>
        </w:r>
      </w:del>
      <w:r w:rsidR="15ABC8BD" w:rsidRPr="43C0CAC4">
        <w:t xml:space="preserve">Plot data were </w:t>
      </w:r>
      <w:r w:rsidR="102E4A96" w:rsidRPr="43C0CAC4">
        <w:t xml:space="preserve">then </w:t>
      </w:r>
      <w:r w:rsidR="15ABC8BD" w:rsidRPr="43C0CAC4">
        <w:t>used to calculate species richness and relative percent</w:t>
      </w:r>
      <w:r w:rsidR="44F33FBD" w:rsidRPr="43C0CAC4">
        <w:t xml:space="preserve"> cover</w:t>
      </w:r>
      <w:r w:rsidR="15ABC8BD" w:rsidRPr="43C0CAC4">
        <w:t xml:space="preserve"> </w:t>
      </w:r>
      <w:r w:rsidR="263124FD" w:rsidRPr="43C0CAC4">
        <w:t>data for each plot</w:t>
      </w:r>
      <w:r w:rsidR="15ABC8BD" w:rsidRPr="43C0CAC4">
        <w:t xml:space="preserve">. </w:t>
      </w:r>
      <w:r w:rsidR="7E1216C9" w:rsidRPr="43C0CAC4">
        <w:t xml:space="preserve">Relative percent </w:t>
      </w:r>
      <w:r w:rsidR="00150116" w:rsidRPr="43C0CAC4">
        <w:t xml:space="preserve">cover </w:t>
      </w:r>
      <w:r w:rsidR="00150116">
        <w:t>is defined</w:t>
      </w:r>
      <w:r w:rsidR="5DC28C0B" w:rsidRPr="43C0CAC4">
        <w:t xml:space="preserve"> </w:t>
      </w:r>
      <w:r w:rsidR="5CE0C5DA" w:rsidRPr="43C0CAC4">
        <w:t xml:space="preserve">as the </w:t>
      </w:r>
      <w:r w:rsidR="00150116">
        <w:t xml:space="preserve">cover of a given species or grouping of species as a </w:t>
      </w:r>
      <w:r w:rsidR="00150116">
        <w:lastRenderedPageBreak/>
        <w:t xml:space="preserve">percentage of the total plant cover in a </w:t>
      </w:r>
      <w:r w:rsidR="008306E7">
        <w:t>plot</w:t>
      </w:r>
      <w:r w:rsidR="00E40F62">
        <w:t>,</w:t>
      </w:r>
      <w:r w:rsidR="008306E7">
        <w:t xml:space="preserve"> and</w:t>
      </w:r>
      <w:r w:rsidR="00150116">
        <w:t xml:space="preserve"> </w:t>
      </w:r>
      <w:r w:rsidR="00150116" w:rsidRPr="43C0CAC4">
        <w:t xml:space="preserve">was used to account for </w:t>
      </w:r>
      <w:r w:rsidR="0064720A">
        <w:t xml:space="preserve">potential </w:t>
      </w:r>
      <w:r w:rsidR="00150116" w:rsidRPr="43C0CAC4">
        <w:t>seasonal bias</w:t>
      </w:r>
      <w:r w:rsidR="00150116">
        <w:t xml:space="preserve"> in our sampling</w:t>
      </w:r>
      <w:r w:rsidR="00150116" w:rsidRPr="43C0CAC4">
        <w:t>, and high variability of plant forms and densities in our study area.</w:t>
      </w:r>
    </w:p>
    <w:p w14:paraId="39E2F24D" w14:textId="4EDF16E3" w:rsidR="001425FE" w:rsidRDefault="001425FE" w:rsidP="005F4F92">
      <w:pPr>
        <w:rPr>
          <w:ins w:id="748" w:author="Daniel Stewart" w:date="2022-01-28T14:34:00Z"/>
        </w:rPr>
      </w:pPr>
    </w:p>
    <w:p w14:paraId="6752EC1F" w14:textId="3894CE61" w:rsidR="559EFC6C" w:rsidRDefault="224ED4AE">
      <w:pPr>
        <w:widowControl w:val="0"/>
        <w:rPr>
          <w:ins w:id="749" w:author="Daniel Stewart" w:date="2022-01-28T14:29:00Z"/>
        </w:rPr>
        <w:pPrChange w:id="750" w:author="Daniel Stewart" w:date="2022-02-10T13:52:00Z">
          <w:pPr/>
        </w:pPrChange>
      </w:pPr>
      <w:r w:rsidRPr="43C0CAC4">
        <w:t>In addition to vegetation sampling</w:t>
      </w:r>
      <w:r w:rsidR="26781943" w:rsidRPr="43C0CAC4">
        <w:t xml:space="preserve">, </w:t>
      </w:r>
      <w:r w:rsidR="745AB542" w:rsidRPr="43C0CAC4">
        <w:t xml:space="preserve">we mapped </w:t>
      </w:r>
      <w:r w:rsidR="39599A98" w:rsidRPr="43C0CAC4">
        <w:t xml:space="preserve">the boundary of each marsh creation project using a combination of </w:t>
      </w:r>
      <w:r w:rsidR="7EC0FF65" w:rsidRPr="43C0CAC4">
        <w:t>handheld</w:t>
      </w:r>
      <w:r w:rsidR="39599A98" w:rsidRPr="43C0CAC4">
        <w:t xml:space="preserve"> GPS units (Garmin GPS</w:t>
      </w:r>
      <w:r w:rsidR="00EF78BA">
        <w:t>Map® 64s</w:t>
      </w:r>
      <w:r w:rsidR="39599A98" w:rsidRPr="43C0CAC4">
        <w:t>) and</w:t>
      </w:r>
      <w:r w:rsidR="00EF78BA">
        <w:t xml:space="preserve"> </w:t>
      </w:r>
      <w:r w:rsidR="498B8D00" w:rsidRPr="43C0CAC4">
        <w:t>Apple iPad</w:t>
      </w:r>
      <w:r w:rsidR="39599A98" w:rsidRPr="43C0CAC4">
        <w:t xml:space="preserve"> </w:t>
      </w:r>
      <w:r w:rsidR="3A145FE6" w:rsidRPr="43C0CAC4">
        <w:t>mini (5</w:t>
      </w:r>
      <w:r w:rsidR="3A145FE6" w:rsidRPr="43C0CAC4">
        <w:rPr>
          <w:vertAlign w:val="superscript"/>
        </w:rPr>
        <w:t>th</w:t>
      </w:r>
      <w:r w:rsidR="3A145FE6" w:rsidRPr="43C0CAC4">
        <w:t xml:space="preserve"> generation) </w:t>
      </w:r>
      <w:r w:rsidR="39599A98" w:rsidRPr="43C0CAC4">
        <w:t>with Avenza Maps</w:t>
      </w:r>
      <w:r w:rsidR="7B2CD0FD" w:rsidRPr="43C0CAC4">
        <w:t xml:space="preserve"> mapping software</w:t>
      </w:r>
      <w:r w:rsidR="00EF78BA">
        <w:t xml:space="preserve"> and 10 cm resolution georeferenced imagery</w:t>
      </w:r>
      <w:r w:rsidR="00397775">
        <w:t xml:space="preserve"> (</w:t>
      </w:r>
      <w:r w:rsidR="6DE04701" w:rsidRPr="43C0CAC4">
        <w:t xml:space="preserve">3.14.1; </w:t>
      </w:r>
      <w:r w:rsidR="00150116">
        <w:fldChar w:fldCharType="begin"/>
      </w:r>
      <w:r w:rsidR="000F1124">
        <w:instrText xml:space="preserve"> ADDIN ZOTERO_ITEM CSL_CITATION {"citationID":"al2hurcM","properties":{"formattedCitation":"(Avenza Systems Inc. 2021)","plainCitation":"(Avenza Systems Inc. 2021)","dontUpdate":true,"noteIndex":0},"citationItems":[{"id":1806,"uris":["http://zotero.org/users/6112721/items/CASRHBMN"],"uri":["http://zotero.org/users/6112721/items/CASRHBMN"],"itemData":{"id":1806,"type":"book","event-place":"Toronto, Ontario","publisher-place":"Toronto, Ontario","title":"Avenza Maps","author":[{"family":"Avenza Systems Inc.","given":""}],"issued":{"date-parts":[["2021"]]}}}],"schema":"https://github.com/citation-style-language/schema/raw/master/csl-citation.json"} </w:instrText>
      </w:r>
      <w:r w:rsidR="00150116">
        <w:fldChar w:fldCharType="separate"/>
      </w:r>
      <w:r w:rsidR="00150116">
        <w:rPr>
          <w:noProof/>
        </w:rPr>
        <w:t>Avenza Systems Inc. 2021)</w:t>
      </w:r>
      <w:r w:rsidR="00150116">
        <w:fldChar w:fldCharType="end"/>
      </w:r>
      <w:r w:rsidR="00150116">
        <w:t>.</w:t>
      </w:r>
      <w:r w:rsidR="2A7CAD78" w:rsidRPr="43C0CAC4">
        <w:t xml:space="preserve"> Vegetated areas, unvegetated mudflats, and log debris accumulations within the intended marsh area were </w:t>
      </w:r>
      <w:r w:rsidR="134EFE68" w:rsidRPr="43C0CAC4">
        <w:t xml:space="preserve">also </w:t>
      </w:r>
      <w:r w:rsidR="2A7CAD78" w:rsidRPr="43C0CAC4">
        <w:t>mapped</w:t>
      </w:r>
      <w:r w:rsidR="00287441">
        <w:t xml:space="preserve">, and the presence other site features were noted, such as </w:t>
      </w:r>
      <w:r w:rsidR="1D94523E" w:rsidRPr="43C0CAC4">
        <w:t xml:space="preserve">the presence of </w:t>
      </w:r>
      <w:r w:rsidR="6B6C3D00" w:rsidRPr="43C0CAC4">
        <w:t xml:space="preserve">debris fences, functional </w:t>
      </w:r>
      <w:r w:rsidR="6675C207" w:rsidRPr="43C0CAC4">
        <w:t xml:space="preserve">foreshore </w:t>
      </w:r>
      <w:r w:rsidR="6B6C3D00" w:rsidRPr="43C0CAC4">
        <w:t>shear booms, and other structures (</w:t>
      </w:r>
      <w:ins w:id="751" w:author="Eric Balke" w:date="2022-01-12T17:28:00Z">
        <w:r w:rsidR="00F22BDB">
          <w:t xml:space="preserve">i.e., </w:t>
        </w:r>
      </w:ins>
      <w:r w:rsidR="6B6C3D00" w:rsidRPr="43C0CAC4">
        <w:t xml:space="preserve">docks, log </w:t>
      </w:r>
      <w:r w:rsidR="00150116">
        <w:t xml:space="preserve">storage </w:t>
      </w:r>
      <w:r w:rsidR="6B6C3D00" w:rsidRPr="43C0CAC4">
        <w:t xml:space="preserve">booms) located immediately offshore. </w:t>
      </w:r>
    </w:p>
    <w:p w14:paraId="2BA3BE2B" w14:textId="19B082BD" w:rsidR="00E95C68" w:rsidRDefault="00E95C68">
      <w:pPr>
        <w:widowControl w:val="0"/>
        <w:pPrChange w:id="752" w:author="Daniel Stewart" w:date="2022-02-10T13:52:00Z">
          <w:pPr/>
        </w:pPrChange>
      </w:pPr>
    </w:p>
    <w:p w14:paraId="35B39C11" w14:textId="239440E3" w:rsidR="40FBF216" w:rsidRPr="00E24608" w:rsidRDefault="00AD223F">
      <w:pPr>
        <w:pStyle w:val="Heading2"/>
        <w:keepNext w:val="0"/>
        <w:keepLines w:val="0"/>
        <w:widowControl w:val="0"/>
        <w:pPrChange w:id="753" w:author="Daniel Stewart" w:date="2022-02-10T13:52:00Z">
          <w:pPr>
            <w:pStyle w:val="Heading2"/>
          </w:pPr>
        </w:pPrChange>
      </w:pPr>
      <w:bookmarkStart w:id="754" w:name="_Toc97625633"/>
      <w:r>
        <w:rPr>
          <w:noProof/>
        </w:rPr>
        <mc:AlternateContent>
          <mc:Choice Requires="wps">
            <w:drawing>
              <wp:anchor distT="45720" distB="45720" distL="114300" distR="114300" simplePos="0" relativeHeight="251658247" behindDoc="0" locked="0" layoutInCell="1" allowOverlap="1" wp14:anchorId="1385AED8" wp14:editId="1516FBA2">
                <wp:simplePos x="0" y="0"/>
                <wp:positionH relativeFrom="column">
                  <wp:posOffset>3136900</wp:posOffset>
                </wp:positionH>
                <wp:positionV relativeFrom="paragraph">
                  <wp:posOffset>55978</wp:posOffset>
                </wp:positionV>
                <wp:extent cx="2585085" cy="4279900"/>
                <wp:effectExtent l="0" t="0" r="18415" b="12700"/>
                <wp:wrapSquare wrapText="bothSides"/>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85085" cy="4279900"/>
                        </a:xfrm>
                        <a:prstGeom prst="rect">
                          <a:avLst/>
                        </a:prstGeom>
                        <a:solidFill>
                          <a:schemeClr val="accent2">
                            <a:lumMod val="20000"/>
                            <a:lumOff val="80000"/>
                          </a:schemeClr>
                        </a:solidFill>
                        <a:ln w="12700">
                          <a:solidFill>
                            <a:srgbClr val="000000"/>
                          </a:solidFill>
                          <a:round/>
                          <a:headEnd/>
                          <a:tailEnd/>
                        </a:ln>
                      </wps:spPr>
                      <wps:txbx>
                        <w:txbxContent>
                          <w:p w14:paraId="2FB70918" w14:textId="27D02C30" w:rsidR="008D47CF" w:rsidRPr="009A48D2" w:rsidRDefault="008D47CF" w:rsidP="007F5BA4">
                            <w:pPr>
                              <w:shd w:val="clear" w:color="auto" w:fill="FBE4D5" w:themeFill="accent2" w:themeFillTint="33"/>
                            </w:pPr>
                            <w:r w:rsidRPr="009A48D2">
                              <w:rPr>
                                <w:noProof/>
                              </w:rPr>
                              <w:drawing>
                                <wp:inline distT="0" distB="0" distL="0" distR="0" wp14:anchorId="54A49C7F" wp14:editId="03EFA7EC">
                                  <wp:extent cx="2362200" cy="1811655"/>
                                  <wp:effectExtent l="12700" t="12700" r="12700" b="17145"/>
                                  <wp:docPr id="438458049" name="Picture 438458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395409" cy="1837124"/>
                                          </a:xfrm>
                                          <a:prstGeom prst="rect">
                                            <a:avLst/>
                                          </a:prstGeom>
                                          <a:noFill/>
                                          <a:ln w="12700">
                                            <a:solidFill>
                                              <a:srgbClr val="000000"/>
                                            </a:solidFill>
                                          </a:ln>
                                        </pic:spPr>
                                      </pic:pic>
                                    </a:graphicData>
                                  </a:graphic>
                                </wp:inline>
                              </w:drawing>
                            </w:r>
                          </w:p>
                          <w:p w14:paraId="16271E07" w14:textId="33C00C4E" w:rsidR="008D47CF" w:rsidRPr="005F4F92" w:rsidRDefault="008D47CF" w:rsidP="007F5BA4">
                            <w:pPr>
                              <w:shd w:val="clear" w:color="auto" w:fill="FBE4D5" w:themeFill="accent2" w:themeFillTint="33"/>
                              <w:rPr>
                                <w:b/>
                                <w:bCs/>
                                <w:i/>
                                <w:iCs/>
                                <w:rPrChange w:id="755" w:author="Daniel Stewart" w:date="2022-02-10T13:50:00Z">
                                  <w:rPr/>
                                </w:rPrChange>
                              </w:rPr>
                            </w:pPr>
                            <w:r w:rsidRPr="005F4F92">
                              <w:rPr>
                                <w:b/>
                                <w:bCs/>
                                <w:i/>
                                <w:iCs/>
                                <w:rPrChange w:id="756" w:author="Daniel Stewart" w:date="2022-02-10T13:50:00Z">
                                  <w:rPr/>
                                </w:rPrChange>
                              </w:rPr>
                              <w:t>Recession in Created Marshes</w:t>
                            </w:r>
                          </w:p>
                          <w:p w14:paraId="0452EB32" w14:textId="101FD4E2" w:rsidR="008D47CF" w:rsidRPr="005F4F92" w:rsidRDefault="008D47CF">
                            <w:pPr>
                              <w:pStyle w:val="Inset"/>
                              <w:shd w:val="clear" w:color="auto" w:fill="FBE4D5" w:themeFill="accent2" w:themeFillTint="33"/>
                              <w:pPrChange w:id="757" w:author="Daniel Stewart" w:date="2022-02-10T13:51:00Z">
                                <w:pPr/>
                              </w:pPrChange>
                            </w:pPr>
                            <w:r w:rsidRPr="005F4F92">
                              <w:t xml:space="preserve">We defined marsh recession as areas within tidal marsh creation projects (red line above) that were intended to be vegetated in their original design but were primarily absent of vegetation during 2015 </w:t>
                            </w:r>
                            <w:del w:id="758" w:author="Eric Balke" w:date="2022-01-12T20:42:00Z">
                              <w:r w:rsidRPr="005F4F92" w:rsidDel="00517B49">
                                <w:delText xml:space="preserve">and </w:delText>
                              </w:r>
                            </w:del>
                            <w:ins w:id="759" w:author="Eric Balke" w:date="2022-01-12T20:42:00Z">
                              <w:r w:rsidRPr="005F4F92">
                                <w:t xml:space="preserve">or </w:t>
                              </w:r>
                            </w:ins>
                            <w:r w:rsidRPr="005F4F92">
                              <w:t>2021 surveys (</w:t>
                            </w:r>
                            <w:ins w:id="760" w:author="Eric Balke" w:date="2022-01-12T20:42:00Z">
                              <w:r w:rsidRPr="005F4F92">
                                <w:t xml:space="preserve">e.g., </w:t>
                              </w:r>
                            </w:ins>
                            <w:r w:rsidRPr="005F4F92">
                              <w:t xml:space="preserve">area between red and yellow lines above). To ensure the accuracy of these estimates, we referred to a combination of available historical imagery, site plans, monitoring reports, and photos to delineate planted areas. As visualised in the photo above, these recessed areas were often located along the </w:t>
                            </w:r>
                            <w:r w:rsidR="00F67C72">
                              <w:t>marsh leading edge.</w:t>
                            </w:r>
                          </w:p>
                          <w:p w14:paraId="30AE914E" w14:textId="77777777" w:rsidR="008D47CF" w:rsidRDefault="008D47CF" w:rsidP="007F5BA4">
                            <w:pPr>
                              <w:shd w:val="clear" w:color="auto" w:fill="FBE4D5" w:themeFill="accent2" w:themeFillTint="33"/>
                            </w:pPr>
                          </w:p>
                          <w:p w14:paraId="21408C79" w14:textId="10783C33" w:rsidR="008D47CF" w:rsidRPr="0011244C" w:rsidRDefault="008D47CF" w:rsidP="007F5BA4">
                            <w:pPr>
                              <w:shd w:val="clear" w:color="auto" w:fill="FBE4D5" w:themeFill="accent2" w:themeFillTint="33"/>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85AED8" id="_x0000_s1027" type="#_x0000_t202" style="position:absolute;left:0;text-align:left;margin-left:247pt;margin-top:4.4pt;width:203.55pt;height:337pt;z-index:251658247;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" fillcolor="#fbe4d5 [661]" strokeweight="1pt">
                <v:stroke joinstyle="round"/>
                <v:textbox>
                  <w:txbxContent>
                    <w:p w14:paraId="2FB70918" w14:textId="27D02C30" w:rsidR="008D47CF" w:rsidRPr="009A48D2" w:rsidRDefault="008D47CF" w:rsidP="007F5BA4">
                      <w:pPr>
                        <w:shd w:val="clear" w:color="auto" w:fill="FBE4D5" w:themeFill="accent2" w:themeFillTint="33"/>
                      </w:pPr>
                      <w:r w:rsidRPr="009A48D2">
                        <w:rPr>
                          <w:noProof/>
                        </w:rPr>
                        <w:drawing>
                          <wp:inline distT="0" distB="0" distL="0" distR="0" wp14:anchorId="54A49C7F" wp14:editId="03EFA7EC">
                            <wp:extent cx="2362200" cy="1811655"/>
                            <wp:effectExtent l="12700" t="12700" r="12700" b="17145"/>
                            <wp:docPr id="438458049" name="Picture 438458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395409" cy="1837124"/>
                                    </a:xfrm>
                                    <a:prstGeom prst="rect">
                                      <a:avLst/>
                                    </a:prstGeom>
                                    <a:noFill/>
                                    <a:ln w="12700">
                                      <a:solidFill>
                                        <a:srgbClr val="000000"/>
                                      </a:solidFill>
                                    </a:ln>
                                  </pic:spPr>
                                </pic:pic>
                              </a:graphicData>
                            </a:graphic>
                          </wp:inline>
                        </w:drawing>
                      </w:r>
                    </w:p>
                    <w:p w14:paraId="16271E07" w14:textId="33C00C4E" w:rsidR="008D47CF" w:rsidRPr="005F4F92" w:rsidRDefault="008D47CF" w:rsidP="007F5BA4">
                      <w:pPr>
                        <w:shd w:val="clear" w:color="auto" w:fill="FBE4D5" w:themeFill="accent2" w:themeFillTint="33"/>
                        <w:rPr>
                          <w:b/>
                          <w:bCs/>
                          <w:i/>
                          <w:iCs/>
                          <w:rPrChange w:id="761" w:author="Daniel Stewart" w:date="2022-02-10T13:50:00Z">
                            <w:rPr/>
                          </w:rPrChange>
                        </w:rPr>
                      </w:pPr>
                      <w:r w:rsidRPr="005F4F92">
                        <w:rPr>
                          <w:b/>
                          <w:bCs/>
                          <w:i/>
                          <w:iCs/>
                          <w:rPrChange w:id="762" w:author="Daniel Stewart" w:date="2022-02-10T13:50:00Z">
                            <w:rPr/>
                          </w:rPrChange>
                        </w:rPr>
                        <w:t>Recession in Created Marshes</w:t>
                      </w:r>
                    </w:p>
                    <w:p w14:paraId="0452EB32" w14:textId="101FD4E2" w:rsidR="008D47CF" w:rsidRPr="005F4F92" w:rsidRDefault="008D47CF">
                      <w:pPr>
                        <w:pStyle w:val="Inset"/>
                        <w:shd w:val="clear" w:color="auto" w:fill="FBE4D5" w:themeFill="accent2" w:themeFillTint="33"/>
                        <w:pPrChange w:id="763" w:author="Daniel Stewart" w:date="2022-02-10T13:51:00Z">
                          <w:pPr/>
                        </w:pPrChange>
                      </w:pPr>
                      <w:r w:rsidRPr="005F4F92">
                        <w:t xml:space="preserve">We defined marsh recession as areas within tidal marsh creation projects (red line above) that were intended to be vegetated in their original design but were primarily absent of vegetation during 2015 </w:t>
                      </w:r>
                      <w:del w:id="764" w:author="Eric Balke" w:date="2022-01-12T20:42:00Z">
                        <w:r w:rsidRPr="005F4F92" w:rsidDel="00517B49">
                          <w:delText xml:space="preserve">and </w:delText>
                        </w:r>
                      </w:del>
                      <w:ins w:id="765" w:author="Eric Balke" w:date="2022-01-12T20:42:00Z">
                        <w:r w:rsidRPr="005F4F92">
                          <w:t xml:space="preserve">or </w:t>
                        </w:r>
                      </w:ins>
                      <w:r w:rsidRPr="005F4F92">
                        <w:t>2021 surveys (</w:t>
                      </w:r>
                      <w:ins w:id="766" w:author="Eric Balke" w:date="2022-01-12T20:42:00Z">
                        <w:r w:rsidRPr="005F4F92">
                          <w:t xml:space="preserve">e.g., </w:t>
                        </w:r>
                      </w:ins>
                      <w:r w:rsidRPr="005F4F92">
                        <w:t xml:space="preserve">area between red and yellow lines above). To ensure the accuracy of these estimates, we referred to a combination of available historical imagery, site plans, monitoring reports, and photos to delineate planted areas. As visualised in the photo above, these recessed areas were often located along the </w:t>
                      </w:r>
                      <w:r w:rsidR="00F67C72">
                        <w:t>marsh leading edge.</w:t>
                      </w:r>
                    </w:p>
                    <w:p w14:paraId="30AE914E" w14:textId="77777777" w:rsidR="008D47CF" w:rsidRDefault="008D47CF" w:rsidP="007F5BA4">
                      <w:pPr>
                        <w:shd w:val="clear" w:color="auto" w:fill="FBE4D5" w:themeFill="accent2" w:themeFillTint="33"/>
                      </w:pPr>
                    </w:p>
                    <w:p w14:paraId="21408C79" w14:textId="10783C33" w:rsidR="008D47CF" w:rsidRPr="0011244C" w:rsidRDefault="008D47CF" w:rsidP="007F5BA4">
                      <w:pPr>
                        <w:shd w:val="clear" w:color="auto" w:fill="FBE4D5" w:themeFill="accent2" w:themeFillTint="33"/>
                      </w:pPr>
                    </w:p>
                  </w:txbxContent>
                </v:textbox>
                <w10:wrap type="square"/>
              </v:shape>
            </w:pict>
          </mc:Fallback>
        </mc:AlternateContent>
      </w:r>
      <w:r w:rsidR="00287441">
        <w:t>S</w:t>
      </w:r>
      <w:r w:rsidR="6B6C3D00" w:rsidRPr="00E24608">
        <w:t>patial</w:t>
      </w:r>
      <w:r w:rsidR="0062E7C3" w:rsidRPr="00E24608">
        <w:t xml:space="preserve"> Data</w:t>
      </w:r>
      <w:bookmarkEnd w:id="754"/>
    </w:p>
    <w:p w14:paraId="68DF77E5" w14:textId="3B7B2C41" w:rsidR="0061471E" w:rsidRDefault="00287441" w:rsidP="0090360E">
      <w:pPr>
        <w:widowControl w:val="0"/>
      </w:pPr>
      <w:r>
        <w:t>S</w:t>
      </w:r>
      <w:r w:rsidR="442DB482" w:rsidRPr="43C0CAC4">
        <w:t>patial analyses</w:t>
      </w:r>
      <w:r w:rsidR="225D69AD" w:rsidRPr="43C0CAC4">
        <w:t xml:space="preserve"> </w:t>
      </w:r>
      <w:r w:rsidR="5225226B" w:rsidRPr="43C0CAC4">
        <w:t>were used</w:t>
      </w:r>
      <w:r w:rsidR="12B7AEDB" w:rsidRPr="43C0CAC4">
        <w:t xml:space="preserve"> to</w:t>
      </w:r>
      <w:r w:rsidR="6AA5B2B0" w:rsidRPr="43C0CAC4">
        <w:t xml:space="preserve"> describe the condition </w:t>
      </w:r>
      <w:r w:rsidR="43DF3B39" w:rsidRPr="43C0CAC4">
        <w:t xml:space="preserve">and </w:t>
      </w:r>
      <w:r w:rsidR="72977AAE" w:rsidRPr="43C0CAC4">
        <w:t>environmental</w:t>
      </w:r>
      <w:r w:rsidR="6AA5B2B0" w:rsidRPr="43C0CAC4">
        <w:t xml:space="preserve"> context</w:t>
      </w:r>
      <w:r w:rsidR="55C7A380" w:rsidRPr="43C0CAC4">
        <w:t xml:space="preserve"> of</w:t>
      </w:r>
      <w:r w:rsidR="00AD223F">
        <w:t xml:space="preserve"> </w:t>
      </w:r>
      <w:r w:rsidR="55C7A380" w:rsidRPr="43C0CAC4">
        <w:t>plots and sites</w:t>
      </w:r>
      <w:r w:rsidR="12B7AEDB" w:rsidRPr="43C0CAC4">
        <w:t>.</w:t>
      </w:r>
      <w:r w:rsidR="27F307D6" w:rsidRPr="43C0CAC4">
        <w:t xml:space="preserve"> </w:t>
      </w:r>
      <w:r w:rsidR="4E61303D" w:rsidRPr="43C0CAC4">
        <w:t xml:space="preserve">Project area was calculated </w:t>
      </w:r>
      <w:r>
        <w:t>using</w:t>
      </w:r>
      <w:r w:rsidR="4E61303D" w:rsidRPr="43C0CAC4">
        <w:t xml:space="preserve"> </w:t>
      </w:r>
      <w:r>
        <w:t xml:space="preserve">site </w:t>
      </w:r>
      <w:r w:rsidR="4E61303D" w:rsidRPr="43C0CAC4">
        <w:t xml:space="preserve">polygons </w:t>
      </w:r>
      <w:r>
        <w:t xml:space="preserve">that were </w:t>
      </w:r>
      <w:r w:rsidR="4E61303D" w:rsidRPr="43C0CAC4">
        <w:t xml:space="preserve">mapped </w:t>
      </w:r>
      <w:r>
        <w:t xml:space="preserve">in the </w:t>
      </w:r>
      <w:r w:rsidR="0086183B">
        <w:t>field</w:t>
      </w:r>
      <w:r w:rsidR="00D246BB">
        <w:t>,</w:t>
      </w:r>
      <w:r w:rsidR="0086183B">
        <w:t xml:space="preserve"> and</w:t>
      </w:r>
      <w:r w:rsidR="4E61303D" w:rsidRPr="43C0CAC4">
        <w:t xml:space="preserve"> was defined </w:t>
      </w:r>
      <w:r w:rsidR="00E87F38">
        <w:t xml:space="preserve">as </w:t>
      </w:r>
      <w:r w:rsidR="00AD223F">
        <w:t>the</w:t>
      </w:r>
      <w:r w:rsidR="4E61303D" w:rsidRPr="43C0CAC4">
        <w:t xml:space="preserve"> </w:t>
      </w:r>
      <w:r w:rsidR="00E87F38">
        <w:t xml:space="preserve">created </w:t>
      </w:r>
      <w:r w:rsidR="4E61303D" w:rsidRPr="43C0CAC4">
        <w:t>marsh boundary of a project.</w:t>
      </w:r>
      <w:r w:rsidR="00E93629">
        <w:t xml:space="preserve"> </w:t>
      </w:r>
      <w:r w:rsidR="00735485">
        <w:t xml:space="preserve">Where </w:t>
      </w:r>
      <w:r w:rsidR="00D246BB">
        <w:t xml:space="preserve">available, </w:t>
      </w:r>
      <w:r w:rsidR="005E2497">
        <w:t xml:space="preserve">original project descriptions, design schematics, </w:t>
      </w:r>
      <w:r w:rsidR="00735485">
        <w:t>or</w:t>
      </w:r>
      <w:r w:rsidR="005E2497">
        <w:t xml:space="preserve"> photographs</w:t>
      </w:r>
      <w:r w:rsidR="00735485">
        <w:t xml:space="preserve"> were </w:t>
      </w:r>
      <w:r w:rsidR="00D246BB">
        <w:t xml:space="preserve">also </w:t>
      </w:r>
      <w:r w:rsidR="00735485">
        <w:t xml:space="preserve">used to </w:t>
      </w:r>
      <w:r w:rsidR="00B04587">
        <w:t xml:space="preserve">optimize marsh boundary </w:t>
      </w:r>
      <w:r w:rsidR="00E87F38">
        <w:t>accuracy</w:t>
      </w:r>
      <w:r w:rsidR="008D3B6D">
        <w:t xml:space="preserve">. </w:t>
      </w:r>
      <w:r w:rsidR="6424253F" w:rsidRPr="43C0CAC4">
        <w:t xml:space="preserve">We calculated the percent of recessed marsh in each </w:t>
      </w:r>
      <w:r w:rsidR="7F01117C" w:rsidRPr="43C0CAC4">
        <w:t>project</w:t>
      </w:r>
      <w:r w:rsidR="6424253F" w:rsidRPr="43C0CAC4">
        <w:t xml:space="preserve"> by dividing the</w:t>
      </w:r>
      <w:r w:rsidR="03166C96" w:rsidRPr="43C0CAC4">
        <w:t xml:space="preserve"> </w:t>
      </w:r>
      <w:r w:rsidR="6424253F" w:rsidRPr="43C0CAC4">
        <w:t xml:space="preserve">area of </w:t>
      </w:r>
      <w:r w:rsidR="3EBFD304" w:rsidRPr="43C0CAC4">
        <w:t>recessed marsh</w:t>
      </w:r>
      <w:r w:rsidR="00A77CEE">
        <w:t>,</w:t>
      </w:r>
      <w:r w:rsidR="00150116">
        <w:t xml:space="preserve"> </w:t>
      </w:r>
      <w:r w:rsidR="00A77CEE">
        <w:t xml:space="preserve">also </w:t>
      </w:r>
      <w:r w:rsidR="00150116">
        <w:t>mapped in the field</w:t>
      </w:r>
      <w:r w:rsidR="00A77CEE">
        <w:t xml:space="preserve">, </w:t>
      </w:r>
      <w:r w:rsidR="3EBFD304" w:rsidRPr="43C0CAC4">
        <w:t>by the</w:t>
      </w:r>
      <w:r w:rsidR="274F9A98" w:rsidRPr="43C0CAC4">
        <w:t xml:space="preserve"> </w:t>
      </w:r>
      <w:r w:rsidR="3EBFD304" w:rsidRPr="43C0CAC4">
        <w:t xml:space="preserve">total project area. For the purposes of this study, recessed marsh was defined as </w:t>
      </w:r>
      <w:r w:rsidR="1084FC94" w:rsidRPr="43C0CAC4">
        <w:t xml:space="preserve">areas </w:t>
      </w:r>
      <w:r w:rsidR="5659EA88" w:rsidRPr="43C0CAC4">
        <w:t>within</w:t>
      </w:r>
      <w:r w:rsidR="1084FC94" w:rsidRPr="43C0CAC4">
        <w:t xml:space="preserve"> </w:t>
      </w:r>
      <w:r w:rsidR="008649E7">
        <w:t xml:space="preserve">tidal marsh creation projects </w:t>
      </w:r>
      <w:r w:rsidR="1084FC94" w:rsidRPr="43C0CAC4">
        <w:t>that were</w:t>
      </w:r>
      <w:r w:rsidR="008649E7">
        <w:t xml:space="preserve"> intended </w:t>
      </w:r>
      <w:r w:rsidR="00D250E8">
        <w:t xml:space="preserve">to be vegetated in their original </w:t>
      </w:r>
      <w:del w:id="767" w:author="Eric Balke" w:date="2022-01-12T20:49:00Z">
        <w:r w:rsidR="00D250E8" w:rsidDel="008D47CF">
          <w:delText>design, but</w:delText>
        </w:r>
      </w:del>
      <w:ins w:id="768" w:author="Eric Balke" w:date="2022-01-12T20:49:00Z">
        <w:r w:rsidR="008D47CF">
          <w:t>design but</w:t>
        </w:r>
      </w:ins>
      <w:r w:rsidR="00D250E8">
        <w:t xml:space="preserve"> were primarily absent of </w:t>
      </w:r>
      <w:r w:rsidR="0086183B">
        <w:t>emergent v</w:t>
      </w:r>
      <w:r w:rsidR="00D250E8">
        <w:t xml:space="preserve">egetation during 2015 </w:t>
      </w:r>
      <w:del w:id="769" w:author="Eric Balke" w:date="2022-01-12T20:49:00Z">
        <w:r w:rsidR="00D250E8" w:rsidDel="008D47CF">
          <w:delText xml:space="preserve">and </w:delText>
        </w:r>
      </w:del>
      <w:ins w:id="770" w:author="Eric Balke" w:date="2022-01-12T20:49:00Z">
        <w:r w:rsidR="008D47CF">
          <w:t xml:space="preserve">or </w:t>
        </w:r>
      </w:ins>
      <w:r w:rsidR="00D250E8">
        <w:t>2021 surveys</w:t>
      </w:r>
      <w:r w:rsidR="73A6D402" w:rsidRPr="43C0CAC4">
        <w:t xml:space="preserve"> </w:t>
      </w:r>
      <w:r w:rsidR="00891E5A">
        <w:t>(</w:t>
      </w:r>
      <w:r w:rsidR="008649E7">
        <w:t xml:space="preserve">inset right; </w:t>
      </w:r>
      <w:r w:rsidR="00891E5A">
        <w:t xml:space="preserve">see </w:t>
      </w:r>
      <w:r w:rsidR="73A6D402" w:rsidRPr="43C0CAC4">
        <w:t>Appendix</w:t>
      </w:r>
      <w:r w:rsidR="00150116">
        <w:t xml:space="preserve"> </w:t>
      </w:r>
      <w:r w:rsidR="00891E5A">
        <w:t>C for examples</w:t>
      </w:r>
      <w:r w:rsidR="73A6D402" w:rsidRPr="43C0CAC4">
        <w:t>)</w:t>
      </w:r>
      <w:r w:rsidR="3822B15B" w:rsidRPr="43C0CAC4">
        <w:t>.</w:t>
      </w:r>
      <w:r w:rsidR="46DDDCF5" w:rsidRPr="43C0CAC4">
        <w:t xml:space="preserve"> </w:t>
      </w:r>
    </w:p>
    <w:p w14:paraId="62F99FC4" w14:textId="77777777" w:rsidR="0061471E" w:rsidRDefault="0061471E" w:rsidP="0090360E">
      <w:pPr>
        <w:widowControl w:val="0"/>
      </w:pPr>
    </w:p>
    <w:p w14:paraId="7230DA59" w14:textId="750CD7F6" w:rsidR="006A13C0" w:rsidDel="00E95C68" w:rsidRDefault="00A77CEE" w:rsidP="006A13C0">
      <w:pPr>
        <w:widowControl w:val="0"/>
        <w:rPr>
          <w:del w:id="771" w:author="Daniel Stewart" w:date="2022-01-28T14:29:00Z"/>
        </w:rPr>
      </w:pPr>
      <w:r>
        <w:t xml:space="preserve">We </w:t>
      </w:r>
      <w:r w:rsidR="00F13EAB">
        <w:t xml:space="preserve">quantified </w:t>
      </w:r>
      <w:r>
        <w:t xml:space="preserve">the </w:t>
      </w:r>
      <w:r w:rsidR="4ADDA1E4" w:rsidRPr="43C0CAC4">
        <w:t>p</w:t>
      </w:r>
      <w:r w:rsidR="0847CAE1" w:rsidRPr="43C0CAC4">
        <w:t>ercent</w:t>
      </w:r>
      <w:r>
        <w:t>age of</w:t>
      </w:r>
      <w:r w:rsidR="006304DB">
        <w:t xml:space="preserve"> </w:t>
      </w:r>
      <w:r w:rsidR="0847CAE1" w:rsidRPr="43C0CAC4">
        <w:t xml:space="preserve">edge habitat </w:t>
      </w:r>
      <w:r w:rsidR="314956CC" w:rsidRPr="43C0CAC4">
        <w:t xml:space="preserve">for each </w:t>
      </w:r>
      <w:r w:rsidR="0847CAE1" w:rsidRPr="43C0CAC4">
        <w:t xml:space="preserve">site </w:t>
      </w:r>
      <w:r w:rsidR="31E996A6" w:rsidRPr="43C0CAC4">
        <w:t>by</w:t>
      </w:r>
      <w:r w:rsidR="0847CAE1" w:rsidRPr="43C0CAC4">
        <w:t xml:space="preserve"> using the </w:t>
      </w:r>
      <w:r w:rsidR="00826736">
        <w:t>M</w:t>
      </w:r>
      <w:r w:rsidR="29764392" w:rsidRPr="43C0CAC4">
        <w:t>easurement</w:t>
      </w:r>
      <w:r w:rsidR="0847CAE1" w:rsidRPr="43C0CAC4">
        <w:t xml:space="preserve"> </w:t>
      </w:r>
      <w:r w:rsidR="00826736">
        <w:t>T</w:t>
      </w:r>
      <w:r w:rsidR="0847CAE1" w:rsidRPr="43C0CAC4">
        <w:t xml:space="preserve">ool in </w:t>
      </w:r>
      <w:r w:rsidR="44524B90" w:rsidRPr="43C0CAC4">
        <w:t>Q</w:t>
      </w:r>
      <w:r w:rsidR="0847CAE1" w:rsidRPr="43C0CAC4">
        <w:t>GI</w:t>
      </w:r>
      <w:r w:rsidR="3AC4E7FC" w:rsidRPr="43C0CAC4">
        <w:t xml:space="preserve">S to </w:t>
      </w:r>
      <w:r w:rsidR="00F13EAB">
        <w:t xml:space="preserve">generate </w:t>
      </w:r>
      <w:r w:rsidR="5F53B855" w:rsidRPr="43C0CAC4">
        <w:t xml:space="preserve">the area of marsh located within 5 m of the river channel, which we then divided by the project area. </w:t>
      </w:r>
      <w:r w:rsidR="00D246BB" w:rsidRPr="43C0CAC4">
        <w:t xml:space="preserve">For each sample plot, proximity to </w:t>
      </w:r>
      <w:r w:rsidR="00F13EAB">
        <w:t xml:space="preserve">the river </w:t>
      </w:r>
      <w:r w:rsidR="00D246BB" w:rsidRPr="43C0CAC4">
        <w:t>channel was calculated in QGIS using the GRASS Toolbox</w:t>
      </w:r>
      <w:r w:rsidR="00D246BB">
        <w:t xml:space="preserve"> </w:t>
      </w:r>
      <w:r w:rsidR="00D246BB">
        <w:fldChar w:fldCharType="begin"/>
      </w:r>
      <w:r w:rsidR="00D246BB">
        <w:instrText xml:space="preserve"> ADDIN ZOTERO_ITEM CSL_CITATION {"citationID":"ykwGWKuc","properties":{"formattedCitation":"(GRASS Development Team 2012)","plainCitation":"(GRASS Development Team 2012)","dontUpdate":true,"noteIndex":0},"citationItems":[{"id":1825,"uris":["http://zotero.org/users/6112721/items/QM3SVSUG"],"uri":["http://zotero.org/users/6112721/items/QM3SVSUG"],"itemData":{"id":1825,"type":"book","publisher":"Open Source Geospatial Foundation","title":"Geographic Resources Analysis Support System (GRASS)","URL":"http://grass.osgeo.org","version":"6.4.1","author":[{"family":"GRASS Development Team","given":""}],"issued":{"date-parts":[["2012"]]}}}],"schema":"https://github.com/citation-style-language/schema/raw/master/csl-citation.json"} </w:instrText>
      </w:r>
      <w:r w:rsidR="00D246BB">
        <w:fldChar w:fldCharType="separate"/>
      </w:r>
      <w:r w:rsidR="00D246BB">
        <w:rPr>
          <w:noProof/>
        </w:rPr>
        <w:t>(7.8.6; GRASS Development Team 2012)</w:t>
      </w:r>
      <w:r w:rsidR="00D246BB">
        <w:fldChar w:fldCharType="end"/>
      </w:r>
      <w:r w:rsidR="00D246BB" w:rsidRPr="43C0CAC4">
        <w:t>.</w:t>
      </w:r>
      <w:r w:rsidR="00D246BB">
        <w:t xml:space="preserve"> </w:t>
      </w:r>
      <w:r w:rsidR="607DC48B" w:rsidRPr="43C0CAC4">
        <w:t>Each site</w:t>
      </w:r>
      <w:r w:rsidR="00F13EAB">
        <w:t xml:space="preserve"> and plot</w:t>
      </w:r>
      <w:r w:rsidR="607DC48B" w:rsidRPr="43C0CAC4">
        <w:t xml:space="preserve"> </w:t>
      </w:r>
      <w:r w:rsidR="00B04587" w:rsidRPr="43C0CAC4">
        <w:t>w</w:t>
      </w:r>
      <w:r w:rsidR="00B04587">
        <w:t xml:space="preserve">as </w:t>
      </w:r>
      <w:r w:rsidR="607DC48B" w:rsidRPr="43C0CAC4">
        <w:t>assigned a distance from the river mouth, which was calculated as the channel</w:t>
      </w:r>
      <w:r w:rsidR="1BEB9C9D" w:rsidRPr="43C0CAC4">
        <w:t>-</w:t>
      </w:r>
      <w:r w:rsidR="607DC48B" w:rsidRPr="43C0CAC4">
        <w:t>distance from</w:t>
      </w:r>
      <w:r w:rsidR="5C7DDE17" w:rsidRPr="43C0CAC4">
        <w:t xml:space="preserve"> each site </w:t>
      </w:r>
      <w:r w:rsidR="00F13EAB">
        <w:t xml:space="preserve">or plot </w:t>
      </w:r>
      <w:r w:rsidR="5C7DDE17" w:rsidRPr="43C0CAC4">
        <w:t xml:space="preserve">to a standardized line across </w:t>
      </w:r>
      <w:r w:rsidR="0BFD6750" w:rsidRPr="43C0CAC4">
        <w:t xml:space="preserve">the </w:t>
      </w:r>
      <w:r w:rsidR="5C7DDE17" w:rsidRPr="43C0CAC4">
        <w:t>mouth of the Fraser.</w:t>
      </w:r>
      <w:r w:rsidR="5E21202B" w:rsidRPr="43C0CAC4">
        <w:t xml:space="preserve"> In cases where multiple pathways to the river mouth were possible, distances were based on those of the largest</w:t>
      </w:r>
      <w:ins w:id="772" w:author="Eric Balke" w:date="2022-01-12T20:51:00Z">
        <w:r w:rsidR="008D47CF">
          <w:t xml:space="preserve">, </w:t>
        </w:r>
      </w:ins>
      <w:del w:id="773" w:author="Eric Balke" w:date="2022-01-12T20:50:00Z">
        <w:r w:rsidR="5E21202B" w:rsidRPr="43C0CAC4" w:rsidDel="008D47CF">
          <w:delText xml:space="preserve"> (</w:delText>
        </w:r>
      </w:del>
      <w:r w:rsidR="5E21202B" w:rsidRPr="43C0CAC4">
        <w:t>and therefore most influential</w:t>
      </w:r>
      <w:del w:id="774" w:author="Eric Balke" w:date="2022-01-12T20:50:00Z">
        <w:r w:rsidR="041AAF96" w:rsidRPr="43C0CAC4" w:rsidDel="008D47CF">
          <w:delText>)</w:delText>
        </w:r>
        <w:r w:rsidR="5E21202B" w:rsidRPr="43C0CAC4" w:rsidDel="008D47CF">
          <w:delText xml:space="preserve"> </w:delText>
        </w:r>
      </w:del>
      <w:ins w:id="775" w:author="Eric Balke" w:date="2022-01-12T20:50:00Z">
        <w:r w:rsidR="008D47CF">
          <w:t>,</w:t>
        </w:r>
        <w:r w:rsidR="008D47CF" w:rsidRPr="43C0CAC4">
          <w:t xml:space="preserve"> </w:t>
        </w:r>
      </w:ins>
      <w:r w:rsidR="5E21202B" w:rsidRPr="43C0CAC4">
        <w:t>channel.</w:t>
      </w:r>
      <w:r w:rsidR="607DC48B" w:rsidRPr="43C0CAC4">
        <w:t xml:space="preserve"> </w:t>
      </w:r>
    </w:p>
    <w:p w14:paraId="3399D485" w14:textId="77777777" w:rsidR="006A13C0" w:rsidRDefault="006A13C0" w:rsidP="0090360E">
      <w:pPr>
        <w:widowControl w:val="0"/>
      </w:pPr>
    </w:p>
    <w:p w14:paraId="5158B5D8" w14:textId="146F086F" w:rsidR="007459C9" w:rsidRDefault="223592D7" w:rsidP="0090360E">
      <w:pPr>
        <w:widowControl w:val="0"/>
        <w:rPr>
          <w:color w:val="FF0000"/>
        </w:rPr>
      </w:pPr>
      <w:r w:rsidRPr="43C0CAC4">
        <w:lastRenderedPageBreak/>
        <w:t xml:space="preserve">Elevation data </w:t>
      </w:r>
      <w:r w:rsidR="00740D1C">
        <w:t xml:space="preserve">were acquired from a digital elevation model (DEM) </w:t>
      </w:r>
      <w:r w:rsidR="00CA63CD">
        <w:t xml:space="preserve">derived from a publicly available 2016 </w:t>
      </w:r>
      <w:r w:rsidRPr="43C0CAC4">
        <w:t>L</w:t>
      </w:r>
      <w:r w:rsidR="006A13C0">
        <w:t>I</w:t>
      </w:r>
      <w:r w:rsidRPr="43C0CAC4">
        <w:t xml:space="preserve">DAR dataset </w:t>
      </w:r>
      <w:r w:rsidR="00CA63CD">
        <w:t>(</w:t>
      </w:r>
      <w:r w:rsidR="007D3C5C" w:rsidRPr="43C0CAC4">
        <w:t>GeoBC, 2021</w:t>
      </w:r>
      <w:r w:rsidR="007D3C5C">
        <w:t>;</w:t>
      </w:r>
      <w:r w:rsidR="007D3C5C" w:rsidRPr="43C0CAC4">
        <w:t xml:space="preserve"> </w:t>
      </w:r>
      <w:r w:rsidR="00CA63CD">
        <w:t>vertical accuracy +/- 15 cm RMSE, horizontal accuracy +/- 65 cm RMSE)</w:t>
      </w:r>
      <w:r w:rsidR="000D3823">
        <w:t xml:space="preserve">. </w:t>
      </w:r>
      <w:r w:rsidR="0090360E">
        <w:t>Other studies have shown that L</w:t>
      </w:r>
      <w:r w:rsidR="006A13C0">
        <w:t>I</w:t>
      </w:r>
      <w:r w:rsidR="0090360E">
        <w:t xml:space="preserve">DAR can overestimate marsh elevation, particularly when acquired during the growing season, </w:t>
      </w:r>
      <w:r w:rsidR="00283042">
        <w:t xml:space="preserve">depending on the height and density of </w:t>
      </w:r>
      <w:r w:rsidR="0090360E">
        <w:t>vegetation</w:t>
      </w:r>
      <w:r w:rsidR="006A13C0">
        <w:t xml:space="preserve"> </w:t>
      </w:r>
      <w:r w:rsidR="006A13C0">
        <w:fldChar w:fldCharType="begin"/>
      </w:r>
      <w:r w:rsidR="00D246BB">
        <w:instrText xml:space="preserve"> ADDIN ZOTERO_ITEM CSL_CITATION {"citationID":"NbrNQ1nk","properties":{"formattedCitation":"(Hood 2007; Hladik et al. 2013)","plainCitation":"(Hood 2007; Hladik et al. 2013)","noteIndex":0},"citationItems":[{"id":2055,"uris":["http://zotero.org/users/6112721/items/HLQYLJ23"],"uri":["http://zotero.org/users/6112721/items/HLQYLJ23"],"itemData":{"id":2055,"type":"article-journal","container-title":"Water Resources Research","DOI":"10.1029/2006WR005083","ISSN":"00431397","issue":"3","journalAbbreviation":"Water Resour. Res.","language":"en","source":"DOI.org (Crossref)","title":"Scaling tidal channel geometry with marsh island area: A tool for habitat restoration, linked to channel formation process: TIDAL CHANNEL SCALING","title-short":"Scaling tidal channel geometry with marsh island area","URL":"http://doi.wiley.com/10.1029/2006WR005083","volume":"43","author":[{"family":"Hood","given":"W. Gregory"}],"accessed":{"date-parts":[["2022",3,3]]},"issued":{"date-parts":[["2007",3]]}}},{"id":2059,"uris":["http://zotero.org/users/6112721/items/PDP9DRVH"],"uri":["http://zotero.org/users/6112721/items/PDP9DRVH"],"itemData":{"id":2059,"type":"article-journal","abstract":"Accurate mapping of both elevation and plant distributions in salt marshes is important for management and conservation goals. Although light detection and ranging (LIDAR) is effective at measuring surface elevations, laser penetration is limited in dense salt marsh vegetation. In a previous study, we found that LIDAR-derived digital elevation model (DEM) error varied with vegetation cover. We derived cover-class-speciﬁc correction factors to reduce these errors, including separate corrections for three different height classes of Spartina alterniﬂora, the dominant macrophyte in southeastern U.S. salt marshes. In order to apply these cover class-speciﬁc corrections, it is necessary to have information on the distribution of cover classes in a LIDAR-derived DEM. Hyperspectral imagery has been shown to be suitable for the separation of salt marsh vegetation species by spectral signatures, and can be used to determine cover classes; however, there is persistent confusion both among the different height classes of S. alterniﬂora and between plants and mud (the Spartina problem). This paper presents a method to overcome the respective limitations of LIDAR and hyperspectral imagery through the use of multisensor data. An initial classiﬁcation of hyperspectral imagery based on the maximum likelihood classiﬁcation algorithm was used in a decision tree in combination with elevation and normalized difference vegetation index (NDVI) derived from the hyperspectral imagery to map nine salt marsh cover classes. The decision tree appreciably reduced the Spartina problem by reassigning classes using these ancillary data and resulted in a ﬁnal overall classiﬁcation accuracy of 90%, with a quantity disagreement of 1% and an allocation disagreement of 9%. The resulting hyperspectral image classiﬁcation was then used as the basis for applying cover class-speciﬁc elevation correction factors to the LIDAR-derived DEM. Applying these correction factors greatly improved the accuracy of the DEM: overall mean error decreased from 0.10 ± 0.12 (SD) to −0.003 ± 0.10 m, and root mean squared error from 0.15 to 0.10 m. Our results suggest that the use of decision trees to combine elevation and spectral information can aid both hyperspectral image classiﬁcation and DEM elevation mapping.","container-title":"Remote Sensing of Environment","DOI":"10.1016/j.rse.2013.08.003","ISSN":"00344257","journalAbbreviation":"Remote Sensing of Environment","language":"en","page":"318-330","source":"DOI.org (Crossref)","title":"Salt marsh elevation and habitat mapping using hyperspectral and LIDAR data","volume":"139","author":[{"family":"Hladik","given":"Christine"},{"family":"Schalles","given":"John"},{"family":"Alber","given":"Merryl"}],"issued":{"date-parts":[["2013",12]]}}}],"schema":"https://github.com/citation-style-language/schema/raw/master/csl-citation.json"} </w:instrText>
      </w:r>
      <w:r w:rsidR="006A13C0">
        <w:fldChar w:fldCharType="separate"/>
      </w:r>
      <w:r w:rsidR="00D246BB">
        <w:rPr>
          <w:noProof/>
        </w:rPr>
        <w:t>(Hood 2007; Hladik et al. 2013)</w:t>
      </w:r>
      <w:r w:rsidR="006A13C0">
        <w:fldChar w:fldCharType="end"/>
      </w:r>
      <w:r w:rsidR="0090360E">
        <w:t xml:space="preserve">. </w:t>
      </w:r>
      <w:r w:rsidR="000D3823">
        <w:t>To</w:t>
      </w:r>
      <w:r w:rsidR="00CE4288">
        <w:t xml:space="preserve"> investigate potential biases in LIDAR error</w:t>
      </w:r>
      <w:r w:rsidR="00597636">
        <w:t xml:space="preserve"> we compared the </w:t>
      </w:r>
      <w:r w:rsidR="00C9508B">
        <w:t>discrepancies</w:t>
      </w:r>
      <w:r w:rsidR="00597636">
        <w:t xml:space="preserve"> between </w:t>
      </w:r>
      <w:r w:rsidR="00C9508B">
        <w:t xml:space="preserve">survey-grade </w:t>
      </w:r>
      <w:r w:rsidR="0090360E">
        <w:t>real-time kine</w:t>
      </w:r>
      <w:r w:rsidR="00C9508B">
        <w:t xml:space="preserve">matic </w:t>
      </w:r>
      <w:r w:rsidR="0090360E">
        <w:t>(</w:t>
      </w:r>
      <w:r w:rsidR="00597636">
        <w:t>RTK</w:t>
      </w:r>
      <w:r w:rsidR="0090360E">
        <w:t>)</w:t>
      </w:r>
      <w:r w:rsidR="00597636">
        <w:t xml:space="preserve">- and DEM-derived elevation at 211 points in the </w:t>
      </w:r>
      <w:r w:rsidR="00AF37B5">
        <w:t>FRE and</w:t>
      </w:r>
      <w:r w:rsidR="00C9508B">
        <w:t xml:space="preserve"> </w:t>
      </w:r>
      <w:r w:rsidR="00597636">
        <w:t>not</w:t>
      </w:r>
      <w:r w:rsidR="00C9508B">
        <w:t>ed</w:t>
      </w:r>
      <w:r w:rsidR="00597636">
        <w:t xml:space="preserve"> the effects of various dominant species on </w:t>
      </w:r>
      <w:r w:rsidR="00DF1411">
        <w:t>DEM error (Table 1)</w:t>
      </w:r>
      <w:r w:rsidR="00597636">
        <w:t xml:space="preserve">. </w:t>
      </w:r>
      <w:r w:rsidR="00597636" w:rsidRPr="0061471E">
        <w:rPr>
          <w:color w:val="FF0000"/>
        </w:rPr>
        <w:t xml:space="preserve">We found that </w:t>
      </w:r>
      <w:r w:rsidR="00F77AA2" w:rsidRPr="0061471E">
        <w:rPr>
          <w:color w:val="FF0000"/>
        </w:rPr>
        <w:t xml:space="preserve">low-lying and sparsely </w:t>
      </w:r>
      <w:r w:rsidR="00AF37B5">
        <w:rPr>
          <w:color w:val="FF0000"/>
        </w:rPr>
        <w:t xml:space="preserve">arranged </w:t>
      </w:r>
      <w:r w:rsidR="00F77AA2" w:rsidRPr="0061471E">
        <w:rPr>
          <w:color w:val="FF0000"/>
        </w:rPr>
        <w:t xml:space="preserve">species had little effect on DEM </w:t>
      </w:r>
      <w:r w:rsidR="00CE4288">
        <w:rPr>
          <w:color w:val="FF0000"/>
        </w:rPr>
        <w:t>accuracy</w:t>
      </w:r>
      <w:r w:rsidR="00F77AA2" w:rsidRPr="0061471E">
        <w:rPr>
          <w:color w:val="FF0000"/>
        </w:rPr>
        <w:t xml:space="preserve">, while </w:t>
      </w:r>
      <w:r w:rsidR="00CE4288">
        <w:rPr>
          <w:color w:val="FF0000"/>
        </w:rPr>
        <w:t xml:space="preserve">LIDAR overestimated ground elevation in </w:t>
      </w:r>
      <w:r w:rsidR="00DF1411">
        <w:rPr>
          <w:color w:val="FF0000"/>
        </w:rPr>
        <w:t>a</w:t>
      </w:r>
      <w:r w:rsidR="00CE4288">
        <w:rPr>
          <w:color w:val="FF0000"/>
        </w:rPr>
        <w:t>reas dominated by tall, dense</w:t>
      </w:r>
      <w:r w:rsidR="00F77AA2" w:rsidRPr="0061471E">
        <w:rPr>
          <w:color w:val="FF0000"/>
        </w:rPr>
        <w:t xml:space="preserve"> </w:t>
      </w:r>
      <w:r w:rsidR="00AF37B5">
        <w:rPr>
          <w:color w:val="FF0000"/>
        </w:rPr>
        <w:t xml:space="preserve">species </w:t>
      </w:r>
      <w:r w:rsidR="00CE4288">
        <w:rPr>
          <w:color w:val="FF0000"/>
        </w:rPr>
        <w:t xml:space="preserve">by </w:t>
      </w:r>
      <w:r w:rsidR="00F77AA2" w:rsidRPr="0061471E">
        <w:rPr>
          <w:color w:val="FF0000"/>
        </w:rPr>
        <w:t xml:space="preserve">~20 cm (Table 1). To </w:t>
      </w:r>
      <w:r w:rsidR="00DF1411">
        <w:rPr>
          <w:color w:val="FF0000"/>
        </w:rPr>
        <w:t>mitigate this error</w:t>
      </w:r>
      <w:r w:rsidR="00283042" w:rsidRPr="0061471E">
        <w:rPr>
          <w:color w:val="FF0000"/>
        </w:rPr>
        <w:t xml:space="preserve">, we calculated the mean site elevation by calculating the DEM-derived elevation of unvegetated areas and vegetated </w:t>
      </w:r>
      <w:r w:rsidR="00657989" w:rsidRPr="0061471E">
        <w:rPr>
          <w:color w:val="FF0000"/>
        </w:rPr>
        <w:t xml:space="preserve">areas </w:t>
      </w:r>
      <w:r w:rsidR="00283042" w:rsidRPr="0061471E">
        <w:rPr>
          <w:color w:val="FF0000"/>
        </w:rPr>
        <w:t>separately. Elevation data from unvegetated areas remained uncorrected, while vegetated areas were lowered by 20 cm</w:t>
      </w:r>
      <w:r w:rsidR="00657989" w:rsidRPr="0061471E">
        <w:rPr>
          <w:color w:val="FF0000"/>
        </w:rPr>
        <w:t xml:space="preserve">, unless </w:t>
      </w:r>
      <w:r w:rsidR="00C9508B" w:rsidRPr="0061471E">
        <w:rPr>
          <w:color w:val="FF0000"/>
        </w:rPr>
        <w:t xml:space="preserve">they were dominated </w:t>
      </w:r>
      <w:r w:rsidR="00657989" w:rsidRPr="0061471E">
        <w:rPr>
          <w:color w:val="FF0000"/>
        </w:rPr>
        <w:t>by sparse or low emergent species, in which</w:t>
      </w:r>
      <w:r w:rsidR="00C9508B" w:rsidRPr="0061471E">
        <w:rPr>
          <w:color w:val="FF0000"/>
        </w:rPr>
        <w:t xml:space="preserve"> case</w:t>
      </w:r>
      <w:r w:rsidR="00657989" w:rsidRPr="0061471E">
        <w:rPr>
          <w:color w:val="FF0000"/>
        </w:rPr>
        <w:t xml:space="preserve"> they remained uncorrected. </w:t>
      </w:r>
      <w:r w:rsidR="00AF37B5">
        <w:rPr>
          <w:color w:val="FF0000"/>
        </w:rPr>
        <w:t>Based on area, a</w:t>
      </w:r>
      <w:r w:rsidR="00657989" w:rsidRPr="0061471E">
        <w:rPr>
          <w:color w:val="FF0000"/>
        </w:rPr>
        <w:t xml:space="preserve"> weighted mean </w:t>
      </w:r>
      <w:r w:rsidR="00DF1411">
        <w:rPr>
          <w:color w:val="FF0000"/>
        </w:rPr>
        <w:t xml:space="preserve">site elevation </w:t>
      </w:r>
      <w:r w:rsidR="00657989" w:rsidRPr="0061471E">
        <w:rPr>
          <w:color w:val="FF0000"/>
        </w:rPr>
        <w:t xml:space="preserve">was then calculated. </w:t>
      </w:r>
      <w:r w:rsidR="00C9508B" w:rsidRPr="0061471E">
        <w:rPr>
          <w:color w:val="FF0000"/>
        </w:rPr>
        <w:t>For plot</w:t>
      </w:r>
      <w:r w:rsidR="00AF37B5">
        <w:rPr>
          <w:color w:val="FF0000"/>
        </w:rPr>
        <w:t xml:space="preserve"> data</w:t>
      </w:r>
      <w:r w:rsidR="00C9508B" w:rsidRPr="0061471E">
        <w:rPr>
          <w:color w:val="FF0000"/>
        </w:rPr>
        <w:t>, elevation was also corrected by looking at the dominant cover type of each plot. Plots were lowered by 20 cm if they contained &gt;40% cover of tall emergent species</w:t>
      </w:r>
      <w:r w:rsidR="006A13C0" w:rsidRPr="0061471E">
        <w:rPr>
          <w:color w:val="FF0000"/>
        </w:rPr>
        <w:t>, while all other plots remained uncorrected.</w:t>
      </w:r>
      <w:r w:rsidR="00DF1411">
        <w:rPr>
          <w:color w:val="FF0000"/>
        </w:rPr>
        <w:t xml:space="preserve"> </w:t>
      </w:r>
      <w:r w:rsidR="007459C9">
        <w:rPr>
          <w:color w:val="FF0000"/>
        </w:rPr>
        <w:t>In some cases, plots or sites were dominated by a species not included in our error analysis. When this occurred, we used the correction factor of similar species as a proxy, based morphological traits such as height and density.</w:t>
      </w:r>
    </w:p>
    <w:p w14:paraId="54CD360F" w14:textId="181AA5D6" w:rsidR="000D3823" w:rsidRPr="007459C9" w:rsidRDefault="00F77AA2" w:rsidP="0090360E">
      <w:pPr>
        <w:widowControl w:val="0"/>
        <w:rPr>
          <w:color w:val="FF0000"/>
        </w:rPr>
      </w:pPr>
      <w:r w:rsidRPr="0061471E">
        <w:rPr>
          <w:color w:val="FF0000"/>
        </w:rPr>
        <w:t xml:space="preserve"> </w:t>
      </w:r>
    </w:p>
    <w:p w14:paraId="238B4A3D" w14:textId="4FCFB165" w:rsidR="00F77AA2" w:rsidRPr="0061471E" w:rsidRDefault="00F77AA2" w:rsidP="00F77AA2">
      <w:pPr>
        <w:pStyle w:val="Caption"/>
        <w:keepNext/>
        <w:ind w:left="284" w:right="237"/>
        <w:rPr>
          <w:color w:val="FF0000"/>
        </w:rPr>
      </w:pPr>
      <w:r w:rsidRPr="0061471E">
        <w:rPr>
          <w:color w:val="FF0000"/>
        </w:rPr>
        <w:t xml:space="preserve">Table </w:t>
      </w:r>
      <w:r w:rsidRPr="0061471E">
        <w:rPr>
          <w:color w:val="FF0000"/>
        </w:rPr>
        <w:fldChar w:fldCharType="begin"/>
      </w:r>
      <w:r w:rsidRPr="0061471E">
        <w:rPr>
          <w:color w:val="FF0000"/>
        </w:rPr>
        <w:instrText xml:space="preserve"> SEQ Table \* ARABIC </w:instrText>
      </w:r>
      <w:r w:rsidRPr="0061471E">
        <w:rPr>
          <w:color w:val="FF0000"/>
        </w:rPr>
        <w:fldChar w:fldCharType="separate"/>
      </w:r>
      <w:r w:rsidRPr="0061471E">
        <w:rPr>
          <w:noProof/>
          <w:color w:val="FF0000"/>
        </w:rPr>
        <w:t>1</w:t>
      </w:r>
      <w:r w:rsidRPr="0061471E">
        <w:rPr>
          <w:color w:val="FF0000"/>
        </w:rPr>
        <w:fldChar w:fldCharType="end"/>
      </w:r>
      <w:r w:rsidRPr="0061471E">
        <w:rPr>
          <w:color w:val="FF0000"/>
        </w:rPr>
        <w:t>. Discrepancies between LiDAR</w:t>
      </w:r>
      <w:r w:rsidR="00657989" w:rsidRPr="0061471E">
        <w:rPr>
          <w:color w:val="FF0000"/>
        </w:rPr>
        <w:t>-</w:t>
      </w:r>
      <w:r w:rsidRPr="0061471E">
        <w:rPr>
          <w:color w:val="FF0000"/>
        </w:rPr>
        <w:t xml:space="preserve"> and </w:t>
      </w:r>
      <w:r w:rsidR="00657989" w:rsidRPr="0061471E">
        <w:rPr>
          <w:color w:val="FF0000"/>
        </w:rPr>
        <w:t xml:space="preserve">RTK- derived </w:t>
      </w:r>
      <w:r w:rsidRPr="0061471E">
        <w:rPr>
          <w:color w:val="FF0000"/>
        </w:rPr>
        <w:t xml:space="preserve">GPS measurements of marsh elevation, </w:t>
      </w:r>
      <w:r w:rsidR="00657989" w:rsidRPr="0061471E">
        <w:rPr>
          <w:color w:val="FF0000"/>
        </w:rPr>
        <w:t>based</w:t>
      </w:r>
      <w:r w:rsidRPr="0061471E">
        <w:rPr>
          <w:color w:val="FF0000"/>
        </w:rPr>
        <w:t xml:space="preserve"> on </w:t>
      </w:r>
      <w:r w:rsidR="0061471E">
        <w:rPr>
          <w:color w:val="FF0000"/>
        </w:rPr>
        <w:t xml:space="preserve">herbaceous </w:t>
      </w:r>
      <w:r w:rsidRPr="0061471E">
        <w:rPr>
          <w:color w:val="FF0000"/>
        </w:rPr>
        <w:t>vegetation cover class. Adapted from Hood (2007).</w:t>
      </w:r>
      <w:r w:rsidR="0061471E">
        <w:rPr>
          <w:color w:val="FF0000"/>
        </w:rPr>
        <w:t xml:space="preserve"> Sparse emergent species included, </w:t>
      </w:r>
      <w:r w:rsidR="00DF1411" w:rsidRPr="00DF1411">
        <w:rPr>
          <w:i/>
          <w:iCs/>
          <w:color w:val="FF0000"/>
        </w:rPr>
        <w:t>Equisetum fluviatile</w:t>
      </w:r>
      <w:r w:rsidR="00DF1411" w:rsidRPr="00DF1411">
        <w:rPr>
          <w:color w:val="FF0000"/>
        </w:rPr>
        <w:t>,</w:t>
      </w:r>
      <w:r w:rsidR="00DF1411" w:rsidRPr="00DF1411">
        <w:rPr>
          <w:i/>
          <w:iCs/>
          <w:color w:val="FF0000"/>
        </w:rPr>
        <w:t xml:space="preserve"> Schoenoplectus pungens, and Eleocharis palustris</w:t>
      </w:r>
      <w:r w:rsidR="00DF1411">
        <w:rPr>
          <w:color w:val="FF0000"/>
        </w:rPr>
        <w:t xml:space="preserve">, </w:t>
      </w:r>
      <w:r w:rsidR="0061471E">
        <w:rPr>
          <w:color w:val="FF0000"/>
        </w:rPr>
        <w:t>low emergent included</w:t>
      </w:r>
      <w:r w:rsidR="00DF1411">
        <w:rPr>
          <w:color w:val="FF0000"/>
        </w:rPr>
        <w:t xml:space="preserve"> </w:t>
      </w:r>
      <w:r w:rsidR="00DF1411">
        <w:rPr>
          <w:i/>
          <w:iCs/>
          <w:color w:val="FF0000"/>
        </w:rPr>
        <w:t xml:space="preserve">Agrostis stolonifera </w:t>
      </w:r>
      <w:r w:rsidR="00DF1411">
        <w:rPr>
          <w:color w:val="FF0000"/>
        </w:rPr>
        <w:t xml:space="preserve">and </w:t>
      </w:r>
      <w:r w:rsidR="00DF1411">
        <w:rPr>
          <w:i/>
          <w:iCs/>
          <w:color w:val="FF0000"/>
        </w:rPr>
        <w:t>Distichilis spicant</w:t>
      </w:r>
      <w:r w:rsidR="00AF37B5">
        <w:rPr>
          <w:i/>
          <w:iCs/>
          <w:color w:val="FF0000"/>
        </w:rPr>
        <w:t>,</w:t>
      </w:r>
      <w:r w:rsidR="00DF1411">
        <w:rPr>
          <w:i/>
          <w:iCs/>
          <w:color w:val="FF0000"/>
        </w:rPr>
        <w:t>,</w:t>
      </w:r>
      <w:r w:rsidR="0061471E">
        <w:rPr>
          <w:color w:val="FF0000"/>
        </w:rPr>
        <w:t xml:space="preserve"> and tall emergent included</w:t>
      </w:r>
      <w:r w:rsidR="00DF1411">
        <w:rPr>
          <w:color w:val="FF0000"/>
        </w:rPr>
        <w:t xml:space="preserve"> </w:t>
      </w:r>
      <w:r w:rsidR="00DF1411">
        <w:rPr>
          <w:i/>
          <w:iCs/>
          <w:color w:val="FF0000"/>
        </w:rPr>
        <w:t xml:space="preserve">Schoenoplectus tabernaemontani, Lythrum salicaria, Phalaris arundinacea, Juncus balticus, Typha </w:t>
      </w:r>
      <w:r w:rsidR="00DF1411">
        <w:rPr>
          <w:color w:val="FF0000"/>
        </w:rPr>
        <w:t>sp.</w:t>
      </w:r>
      <w:r w:rsidR="00DF1411">
        <w:rPr>
          <w:i/>
          <w:iCs/>
          <w:color w:val="FF0000"/>
        </w:rPr>
        <w:t xml:space="preserve">, </w:t>
      </w:r>
      <w:r w:rsidR="00DF1411">
        <w:rPr>
          <w:color w:val="FF0000"/>
        </w:rPr>
        <w:t xml:space="preserve">and </w:t>
      </w:r>
      <w:r w:rsidR="00DF1411">
        <w:rPr>
          <w:i/>
          <w:iCs/>
          <w:color w:val="FF0000"/>
        </w:rPr>
        <w:t xml:space="preserve">Carex </w:t>
      </w:r>
      <w:r w:rsidR="00DF1411" w:rsidRPr="00DF1411">
        <w:rPr>
          <w:i/>
          <w:iCs/>
          <w:color w:val="FF0000"/>
        </w:rPr>
        <w:t>lyngbyei</w:t>
      </w:r>
      <w:r w:rsidR="0061471E">
        <w:rPr>
          <w:color w:val="FF0000"/>
        </w:rPr>
        <w:t xml:space="preserve">. </w:t>
      </w:r>
    </w:p>
    <w:tbl>
      <w:tblPr>
        <w:tblW w:w="8572" w:type="dxa"/>
        <w:jc w:val="center"/>
        <w:tblLook w:val="04A0" w:firstRow="1" w:lastRow="0" w:firstColumn="1" w:lastColumn="0" w:noHBand="0" w:noVBand="1"/>
      </w:tblPr>
      <w:tblGrid>
        <w:gridCol w:w="2396"/>
        <w:gridCol w:w="1464"/>
        <w:gridCol w:w="1604"/>
        <w:gridCol w:w="1457"/>
        <w:gridCol w:w="1651"/>
      </w:tblGrid>
      <w:tr w:rsidR="0061471E" w:rsidRPr="0061471E" w14:paraId="2765ADF3" w14:textId="77777777" w:rsidTr="00F77AA2">
        <w:trPr>
          <w:trHeight w:val="337"/>
          <w:jc w:val="center"/>
        </w:trPr>
        <w:tc>
          <w:tcPr>
            <w:tcW w:w="2396" w:type="dxa"/>
            <w:tcBorders>
              <w:top w:val="nil"/>
              <w:left w:val="nil"/>
              <w:bottom w:val="single" w:sz="4" w:space="0" w:color="auto"/>
              <w:right w:val="nil"/>
            </w:tcBorders>
            <w:shd w:val="clear" w:color="auto" w:fill="auto"/>
            <w:noWrap/>
            <w:vAlign w:val="bottom"/>
            <w:hideMark/>
          </w:tcPr>
          <w:p w14:paraId="4301E707" w14:textId="74110142" w:rsidR="0090360E" w:rsidRPr="0061471E" w:rsidRDefault="0090360E" w:rsidP="00597636">
            <w:pPr>
              <w:pStyle w:val="Table"/>
              <w:rPr>
                <w:color w:val="FF0000"/>
              </w:rPr>
            </w:pPr>
            <w:r w:rsidRPr="0061471E">
              <w:rPr>
                <w:color w:val="FF0000"/>
              </w:rPr>
              <w:t> </w:t>
            </w:r>
            <w:r w:rsidR="00F77AA2" w:rsidRPr="0061471E">
              <w:rPr>
                <w:color w:val="FF0000"/>
              </w:rPr>
              <w:t>Parameter</w:t>
            </w:r>
            <w:r w:rsidR="00AF37B5">
              <w:rPr>
                <w:color w:val="FF0000"/>
              </w:rPr>
              <w:t xml:space="preserve"> (m)</w:t>
            </w:r>
          </w:p>
        </w:tc>
        <w:tc>
          <w:tcPr>
            <w:tcW w:w="1464" w:type="dxa"/>
            <w:tcBorders>
              <w:top w:val="nil"/>
              <w:left w:val="nil"/>
              <w:bottom w:val="single" w:sz="4" w:space="0" w:color="auto"/>
              <w:right w:val="nil"/>
            </w:tcBorders>
            <w:shd w:val="clear" w:color="auto" w:fill="auto"/>
            <w:noWrap/>
            <w:vAlign w:val="bottom"/>
            <w:hideMark/>
          </w:tcPr>
          <w:p w14:paraId="27A75DAB" w14:textId="77777777" w:rsidR="00F77AA2" w:rsidRPr="0061471E" w:rsidRDefault="0090360E" w:rsidP="00597636">
            <w:pPr>
              <w:pStyle w:val="Table"/>
              <w:jc w:val="center"/>
              <w:rPr>
                <w:color w:val="FF0000"/>
              </w:rPr>
            </w:pPr>
            <w:r w:rsidRPr="0061471E">
              <w:rPr>
                <w:color w:val="FF0000"/>
              </w:rPr>
              <w:t xml:space="preserve">Bare </w:t>
            </w:r>
          </w:p>
          <w:p w14:paraId="3B08C399" w14:textId="2C1B2000" w:rsidR="0090360E" w:rsidRPr="0061471E" w:rsidRDefault="0090360E" w:rsidP="00597636">
            <w:pPr>
              <w:pStyle w:val="Table"/>
              <w:jc w:val="center"/>
              <w:rPr>
                <w:color w:val="FF0000"/>
              </w:rPr>
            </w:pPr>
            <w:r w:rsidRPr="0061471E">
              <w:rPr>
                <w:color w:val="FF0000"/>
              </w:rPr>
              <w:t>Ground</w:t>
            </w:r>
          </w:p>
        </w:tc>
        <w:tc>
          <w:tcPr>
            <w:tcW w:w="1604" w:type="dxa"/>
            <w:tcBorders>
              <w:top w:val="nil"/>
              <w:left w:val="nil"/>
              <w:bottom w:val="single" w:sz="4" w:space="0" w:color="auto"/>
              <w:right w:val="nil"/>
            </w:tcBorders>
            <w:shd w:val="clear" w:color="auto" w:fill="auto"/>
            <w:noWrap/>
            <w:vAlign w:val="bottom"/>
            <w:hideMark/>
          </w:tcPr>
          <w:p w14:paraId="1D94F896" w14:textId="77777777" w:rsidR="00F77AA2" w:rsidRPr="0061471E" w:rsidRDefault="0090360E" w:rsidP="00597636">
            <w:pPr>
              <w:pStyle w:val="Table"/>
              <w:jc w:val="center"/>
              <w:rPr>
                <w:color w:val="FF0000"/>
              </w:rPr>
            </w:pPr>
            <w:r w:rsidRPr="0061471E">
              <w:rPr>
                <w:color w:val="FF0000"/>
              </w:rPr>
              <w:t xml:space="preserve">Sparse </w:t>
            </w:r>
          </w:p>
          <w:p w14:paraId="5A448611" w14:textId="6ECBDAC7" w:rsidR="0090360E" w:rsidRPr="0061471E" w:rsidRDefault="0090360E" w:rsidP="00597636">
            <w:pPr>
              <w:pStyle w:val="Table"/>
              <w:jc w:val="center"/>
              <w:rPr>
                <w:color w:val="FF0000"/>
              </w:rPr>
            </w:pPr>
            <w:r w:rsidRPr="0061471E">
              <w:rPr>
                <w:color w:val="FF0000"/>
              </w:rPr>
              <w:t>Emergent</w:t>
            </w:r>
          </w:p>
        </w:tc>
        <w:tc>
          <w:tcPr>
            <w:tcW w:w="1457" w:type="dxa"/>
            <w:tcBorders>
              <w:top w:val="nil"/>
              <w:left w:val="nil"/>
              <w:bottom w:val="single" w:sz="4" w:space="0" w:color="auto"/>
              <w:right w:val="nil"/>
            </w:tcBorders>
            <w:shd w:val="clear" w:color="auto" w:fill="auto"/>
            <w:noWrap/>
            <w:vAlign w:val="bottom"/>
            <w:hideMark/>
          </w:tcPr>
          <w:p w14:paraId="1DCD79CE" w14:textId="77777777" w:rsidR="00F77AA2" w:rsidRPr="0061471E" w:rsidRDefault="0090360E" w:rsidP="00597636">
            <w:pPr>
              <w:pStyle w:val="Table"/>
              <w:jc w:val="center"/>
              <w:rPr>
                <w:color w:val="FF0000"/>
              </w:rPr>
            </w:pPr>
            <w:r w:rsidRPr="0061471E">
              <w:rPr>
                <w:color w:val="FF0000"/>
              </w:rPr>
              <w:t>Low</w:t>
            </w:r>
          </w:p>
          <w:p w14:paraId="11D830F1" w14:textId="727C18BA" w:rsidR="0090360E" w:rsidRPr="0061471E" w:rsidRDefault="0090360E" w:rsidP="00597636">
            <w:pPr>
              <w:pStyle w:val="Table"/>
              <w:jc w:val="center"/>
              <w:rPr>
                <w:color w:val="FF0000"/>
              </w:rPr>
            </w:pPr>
            <w:r w:rsidRPr="0061471E">
              <w:rPr>
                <w:color w:val="FF0000"/>
              </w:rPr>
              <w:t xml:space="preserve"> Emergent</w:t>
            </w:r>
          </w:p>
        </w:tc>
        <w:tc>
          <w:tcPr>
            <w:tcW w:w="1651" w:type="dxa"/>
            <w:tcBorders>
              <w:top w:val="nil"/>
              <w:left w:val="nil"/>
              <w:bottom w:val="single" w:sz="4" w:space="0" w:color="auto"/>
              <w:right w:val="nil"/>
            </w:tcBorders>
            <w:shd w:val="clear" w:color="auto" w:fill="auto"/>
            <w:noWrap/>
            <w:vAlign w:val="bottom"/>
            <w:hideMark/>
          </w:tcPr>
          <w:p w14:paraId="6B79B9FF" w14:textId="7FF3CB15" w:rsidR="00F77AA2" w:rsidRPr="0061471E" w:rsidRDefault="00C9508B" w:rsidP="00597636">
            <w:pPr>
              <w:pStyle w:val="Table"/>
              <w:jc w:val="center"/>
              <w:rPr>
                <w:color w:val="FF0000"/>
              </w:rPr>
            </w:pPr>
            <w:r w:rsidRPr="0061471E">
              <w:rPr>
                <w:color w:val="FF0000"/>
              </w:rPr>
              <w:t>Tall</w:t>
            </w:r>
          </w:p>
          <w:p w14:paraId="2DDA3D35" w14:textId="4208ED05" w:rsidR="0090360E" w:rsidRPr="0061471E" w:rsidRDefault="0090360E" w:rsidP="00597636">
            <w:pPr>
              <w:pStyle w:val="Table"/>
              <w:jc w:val="center"/>
              <w:rPr>
                <w:color w:val="FF0000"/>
              </w:rPr>
            </w:pPr>
            <w:r w:rsidRPr="0061471E">
              <w:rPr>
                <w:color w:val="FF0000"/>
              </w:rPr>
              <w:t>Emergent</w:t>
            </w:r>
          </w:p>
        </w:tc>
      </w:tr>
      <w:tr w:rsidR="0061471E" w:rsidRPr="0061471E" w14:paraId="1793AF1A" w14:textId="77777777" w:rsidTr="00F77AA2">
        <w:trPr>
          <w:trHeight w:val="266"/>
          <w:jc w:val="center"/>
        </w:trPr>
        <w:tc>
          <w:tcPr>
            <w:tcW w:w="2396" w:type="dxa"/>
            <w:tcBorders>
              <w:top w:val="nil"/>
              <w:left w:val="nil"/>
              <w:bottom w:val="nil"/>
              <w:right w:val="nil"/>
            </w:tcBorders>
            <w:shd w:val="clear" w:color="auto" w:fill="auto"/>
            <w:noWrap/>
            <w:vAlign w:val="bottom"/>
            <w:hideMark/>
          </w:tcPr>
          <w:p w14:paraId="02CEFE66" w14:textId="42ED7F8A" w:rsidR="0090360E" w:rsidRPr="0061471E" w:rsidRDefault="0090360E" w:rsidP="0090360E">
            <w:pPr>
              <w:pStyle w:val="Table"/>
              <w:rPr>
                <w:color w:val="FF0000"/>
              </w:rPr>
            </w:pPr>
            <w:r w:rsidRPr="0061471E">
              <w:rPr>
                <w:color w:val="FF0000"/>
              </w:rPr>
              <w:t>Mean RTK Elevation</w:t>
            </w:r>
          </w:p>
        </w:tc>
        <w:tc>
          <w:tcPr>
            <w:tcW w:w="1464" w:type="dxa"/>
            <w:tcBorders>
              <w:top w:val="nil"/>
              <w:left w:val="nil"/>
              <w:bottom w:val="nil"/>
              <w:right w:val="nil"/>
            </w:tcBorders>
            <w:shd w:val="clear" w:color="auto" w:fill="auto"/>
            <w:noWrap/>
            <w:vAlign w:val="bottom"/>
            <w:hideMark/>
          </w:tcPr>
          <w:p w14:paraId="5A024E98" w14:textId="77777777" w:rsidR="0090360E" w:rsidRPr="0061471E" w:rsidRDefault="0090360E" w:rsidP="0090360E">
            <w:pPr>
              <w:pStyle w:val="Table"/>
              <w:jc w:val="center"/>
              <w:rPr>
                <w:color w:val="FF0000"/>
              </w:rPr>
            </w:pPr>
            <w:r w:rsidRPr="0061471E">
              <w:rPr>
                <w:color w:val="FF0000"/>
              </w:rPr>
              <w:t>0.09</w:t>
            </w:r>
          </w:p>
        </w:tc>
        <w:tc>
          <w:tcPr>
            <w:tcW w:w="1604" w:type="dxa"/>
            <w:tcBorders>
              <w:top w:val="nil"/>
              <w:left w:val="nil"/>
              <w:bottom w:val="nil"/>
              <w:right w:val="nil"/>
            </w:tcBorders>
            <w:shd w:val="clear" w:color="auto" w:fill="auto"/>
            <w:noWrap/>
            <w:vAlign w:val="bottom"/>
            <w:hideMark/>
          </w:tcPr>
          <w:p w14:paraId="258DF843" w14:textId="77777777" w:rsidR="0090360E" w:rsidRPr="0061471E" w:rsidRDefault="0090360E" w:rsidP="0090360E">
            <w:pPr>
              <w:pStyle w:val="Table"/>
              <w:jc w:val="center"/>
              <w:rPr>
                <w:color w:val="FF0000"/>
              </w:rPr>
            </w:pPr>
            <w:r w:rsidRPr="0061471E">
              <w:rPr>
                <w:color w:val="FF0000"/>
              </w:rPr>
              <w:t>0.84</w:t>
            </w:r>
          </w:p>
        </w:tc>
        <w:tc>
          <w:tcPr>
            <w:tcW w:w="1457" w:type="dxa"/>
            <w:tcBorders>
              <w:top w:val="nil"/>
              <w:left w:val="nil"/>
              <w:bottom w:val="nil"/>
              <w:right w:val="nil"/>
            </w:tcBorders>
            <w:shd w:val="clear" w:color="auto" w:fill="auto"/>
            <w:noWrap/>
            <w:vAlign w:val="bottom"/>
            <w:hideMark/>
          </w:tcPr>
          <w:p w14:paraId="5279E10E" w14:textId="77777777" w:rsidR="0090360E" w:rsidRPr="0061471E" w:rsidRDefault="0090360E" w:rsidP="0090360E">
            <w:pPr>
              <w:pStyle w:val="Table"/>
              <w:jc w:val="center"/>
              <w:rPr>
                <w:color w:val="FF0000"/>
              </w:rPr>
            </w:pPr>
            <w:r w:rsidRPr="0061471E">
              <w:rPr>
                <w:color w:val="FF0000"/>
              </w:rPr>
              <w:t>1.31</w:t>
            </w:r>
          </w:p>
        </w:tc>
        <w:tc>
          <w:tcPr>
            <w:tcW w:w="1651" w:type="dxa"/>
            <w:tcBorders>
              <w:top w:val="nil"/>
              <w:left w:val="nil"/>
              <w:bottom w:val="nil"/>
              <w:right w:val="nil"/>
            </w:tcBorders>
            <w:shd w:val="clear" w:color="auto" w:fill="auto"/>
            <w:noWrap/>
            <w:vAlign w:val="bottom"/>
            <w:hideMark/>
          </w:tcPr>
          <w:p w14:paraId="28BBB133" w14:textId="77777777" w:rsidR="0090360E" w:rsidRPr="0061471E" w:rsidRDefault="0090360E" w:rsidP="0090360E">
            <w:pPr>
              <w:pStyle w:val="Table"/>
              <w:jc w:val="center"/>
              <w:rPr>
                <w:color w:val="FF0000"/>
              </w:rPr>
            </w:pPr>
            <w:r w:rsidRPr="0061471E">
              <w:rPr>
                <w:color w:val="FF0000"/>
              </w:rPr>
              <w:t>0.86</w:t>
            </w:r>
          </w:p>
        </w:tc>
      </w:tr>
      <w:tr w:rsidR="0061471E" w:rsidRPr="0061471E" w14:paraId="5676EDCE" w14:textId="77777777" w:rsidTr="00F77AA2">
        <w:trPr>
          <w:trHeight w:val="266"/>
          <w:jc w:val="center"/>
        </w:trPr>
        <w:tc>
          <w:tcPr>
            <w:tcW w:w="2396" w:type="dxa"/>
            <w:tcBorders>
              <w:top w:val="nil"/>
              <w:left w:val="nil"/>
              <w:bottom w:val="nil"/>
              <w:right w:val="nil"/>
            </w:tcBorders>
            <w:shd w:val="clear" w:color="auto" w:fill="auto"/>
            <w:noWrap/>
            <w:vAlign w:val="bottom"/>
            <w:hideMark/>
          </w:tcPr>
          <w:p w14:paraId="17B126AE" w14:textId="77777777" w:rsidR="0090360E" w:rsidRPr="0061471E" w:rsidRDefault="0090360E" w:rsidP="0090360E">
            <w:pPr>
              <w:pStyle w:val="Table"/>
              <w:rPr>
                <w:color w:val="FF0000"/>
              </w:rPr>
            </w:pPr>
            <w:r w:rsidRPr="0061471E">
              <w:rPr>
                <w:color w:val="FF0000"/>
              </w:rPr>
              <w:t>Mean LiDAR-RTK</w:t>
            </w:r>
          </w:p>
        </w:tc>
        <w:tc>
          <w:tcPr>
            <w:tcW w:w="1464" w:type="dxa"/>
            <w:tcBorders>
              <w:top w:val="nil"/>
              <w:left w:val="nil"/>
              <w:bottom w:val="nil"/>
              <w:right w:val="nil"/>
            </w:tcBorders>
            <w:shd w:val="clear" w:color="auto" w:fill="auto"/>
            <w:noWrap/>
            <w:vAlign w:val="bottom"/>
            <w:hideMark/>
          </w:tcPr>
          <w:p w14:paraId="02259777" w14:textId="77777777" w:rsidR="0090360E" w:rsidRPr="0061471E" w:rsidRDefault="0090360E" w:rsidP="0090360E">
            <w:pPr>
              <w:pStyle w:val="Table"/>
              <w:jc w:val="center"/>
              <w:rPr>
                <w:color w:val="FF0000"/>
              </w:rPr>
            </w:pPr>
            <w:r w:rsidRPr="0061471E">
              <w:rPr>
                <w:color w:val="FF0000"/>
              </w:rPr>
              <w:t>0.05</w:t>
            </w:r>
          </w:p>
        </w:tc>
        <w:tc>
          <w:tcPr>
            <w:tcW w:w="1604" w:type="dxa"/>
            <w:tcBorders>
              <w:top w:val="nil"/>
              <w:left w:val="nil"/>
              <w:bottom w:val="nil"/>
              <w:right w:val="nil"/>
            </w:tcBorders>
            <w:shd w:val="clear" w:color="auto" w:fill="auto"/>
            <w:noWrap/>
            <w:vAlign w:val="bottom"/>
            <w:hideMark/>
          </w:tcPr>
          <w:p w14:paraId="773050D2" w14:textId="77777777" w:rsidR="0090360E" w:rsidRPr="0061471E" w:rsidRDefault="0090360E" w:rsidP="0090360E">
            <w:pPr>
              <w:pStyle w:val="Table"/>
              <w:jc w:val="center"/>
              <w:rPr>
                <w:color w:val="FF0000"/>
              </w:rPr>
            </w:pPr>
            <w:r w:rsidRPr="0061471E">
              <w:rPr>
                <w:color w:val="FF0000"/>
              </w:rPr>
              <w:t>0.04</w:t>
            </w:r>
          </w:p>
        </w:tc>
        <w:tc>
          <w:tcPr>
            <w:tcW w:w="1457" w:type="dxa"/>
            <w:tcBorders>
              <w:top w:val="nil"/>
              <w:left w:val="nil"/>
              <w:bottom w:val="nil"/>
              <w:right w:val="nil"/>
            </w:tcBorders>
            <w:shd w:val="clear" w:color="auto" w:fill="auto"/>
            <w:noWrap/>
            <w:vAlign w:val="bottom"/>
            <w:hideMark/>
          </w:tcPr>
          <w:p w14:paraId="13998905" w14:textId="77777777" w:rsidR="0090360E" w:rsidRPr="0061471E" w:rsidRDefault="0090360E" w:rsidP="0090360E">
            <w:pPr>
              <w:pStyle w:val="Table"/>
              <w:jc w:val="center"/>
              <w:rPr>
                <w:color w:val="FF0000"/>
              </w:rPr>
            </w:pPr>
            <w:r w:rsidRPr="0061471E">
              <w:rPr>
                <w:color w:val="FF0000"/>
              </w:rPr>
              <w:t>0.07</w:t>
            </w:r>
          </w:p>
        </w:tc>
        <w:tc>
          <w:tcPr>
            <w:tcW w:w="1651" w:type="dxa"/>
            <w:tcBorders>
              <w:top w:val="nil"/>
              <w:left w:val="nil"/>
              <w:bottom w:val="nil"/>
              <w:right w:val="nil"/>
            </w:tcBorders>
            <w:shd w:val="clear" w:color="auto" w:fill="auto"/>
            <w:noWrap/>
            <w:vAlign w:val="bottom"/>
            <w:hideMark/>
          </w:tcPr>
          <w:p w14:paraId="042A519F" w14:textId="77777777" w:rsidR="0090360E" w:rsidRPr="0061471E" w:rsidRDefault="0090360E" w:rsidP="0090360E">
            <w:pPr>
              <w:pStyle w:val="Table"/>
              <w:jc w:val="center"/>
              <w:rPr>
                <w:color w:val="FF0000"/>
              </w:rPr>
            </w:pPr>
            <w:r w:rsidRPr="0061471E">
              <w:rPr>
                <w:color w:val="FF0000"/>
              </w:rPr>
              <w:t>0.25</w:t>
            </w:r>
          </w:p>
        </w:tc>
      </w:tr>
      <w:tr w:rsidR="0061471E" w:rsidRPr="0061471E" w14:paraId="76D5520F" w14:textId="77777777" w:rsidTr="00F77AA2">
        <w:trPr>
          <w:trHeight w:val="266"/>
          <w:jc w:val="center"/>
        </w:trPr>
        <w:tc>
          <w:tcPr>
            <w:tcW w:w="2396" w:type="dxa"/>
            <w:tcBorders>
              <w:top w:val="nil"/>
              <w:left w:val="nil"/>
              <w:bottom w:val="nil"/>
              <w:right w:val="nil"/>
            </w:tcBorders>
            <w:shd w:val="clear" w:color="auto" w:fill="auto"/>
            <w:noWrap/>
            <w:vAlign w:val="bottom"/>
            <w:hideMark/>
          </w:tcPr>
          <w:p w14:paraId="2B8DD19A" w14:textId="3CABC43E" w:rsidR="0090360E" w:rsidRPr="0061471E" w:rsidRDefault="0090360E" w:rsidP="0090360E">
            <w:pPr>
              <w:pStyle w:val="Table"/>
              <w:rPr>
                <w:color w:val="FF0000"/>
              </w:rPr>
            </w:pPr>
            <w:r w:rsidRPr="0061471E">
              <w:rPr>
                <w:color w:val="FF0000"/>
              </w:rPr>
              <w:t xml:space="preserve">SD </w:t>
            </w:r>
            <w:r w:rsidRPr="0061471E">
              <w:rPr>
                <w:color w:val="FF0000"/>
              </w:rPr>
              <w:t>of LiDAR-RTK</w:t>
            </w:r>
          </w:p>
        </w:tc>
        <w:tc>
          <w:tcPr>
            <w:tcW w:w="1464" w:type="dxa"/>
            <w:tcBorders>
              <w:top w:val="nil"/>
              <w:left w:val="nil"/>
              <w:bottom w:val="nil"/>
              <w:right w:val="nil"/>
            </w:tcBorders>
            <w:shd w:val="clear" w:color="auto" w:fill="auto"/>
            <w:noWrap/>
            <w:vAlign w:val="bottom"/>
            <w:hideMark/>
          </w:tcPr>
          <w:p w14:paraId="7AAECBA5" w14:textId="77777777" w:rsidR="0090360E" w:rsidRPr="0061471E" w:rsidRDefault="0090360E" w:rsidP="0090360E">
            <w:pPr>
              <w:pStyle w:val="Table"/>
              <w:jc w:val="center"/>
              <w:rPr>
                <w:color w:val="FF0000"/>
              </w:rPr>
            </w:pPr>
            <w:r w:rsidRPr="0061471E">
              <w:rPr>
                <w:color w:val="FF0000"/>
              </w:rPr>
              <w:t>0.05</w:t>
            </w:r>
          </w:p>
        </w:tc>
        <w:tc>
          <w:tcPr>
            <w:tcW w:w="1604" w:type="dxa"/>
            <w:tcBorders>
              <w:top w:val="nil"/>
              <w:left w:val="nil"/>
              <w:bottom w:val="nil"/>
              <w:right w:val="nil"/>
            </w:tcBorders>
            <w:shd w:val="clear" w:color="auto" w:fill="auto"/>
            <w:noWrap/>
            <w:vAlign w:val="bottom"/>
            <w:hideMark/>
          </w:tcPr>
          <w:p w14:paraId="1EC77CD1" w14:textId="77777777" w:rsidR="0090360E" w:rsidRPr="0061471E" w:rsidRDefault="0090360E" w:rsidP="0090360E">
            <w:pPr>
              <w:pStyle w:val="Table"/>
              <w:jc w:val="center"/>
              <w:rPr>
                <w:color w:val="FF0000"/>
              </w:rPr>
            </w:pPr>
            <w:r w:rsidRPr="0061471E">
              <w:rPr>
                <w:color w:val="FF0000"/>
              </w:rPr>
              <w:t>0.06</w:t>
            </w:r>
          </w:p>
        </w:tc>
        <w:tc>
          <w:tcPr>
            <w:tcW w:w="1457" w:type="dxa"/>
            <w:tcBorders>
              <w:top w:val="nil"/>
              <w:left w:val="nil"/>
              <w:bottom w:val="nil"/>
              <w:right w:val="nil"/>
            </w:tcBorders>
            <w:shd w:val="clear" w:color="auto" w:fill="auto"/>
            <w:noWrap/>
            <w:vAlign w:val="bottom"/>
            <w:hideMark/>
          </w:tcPr>
          <w:p w14:paraId="660C2BC6" w14:textId="77777777" w:rsidR="0090360E" w:rsidRPr="0061471E" w:rsidRDefault="0090360E" w:rsidP="0090360E">
            <w:pPr>
              <w:pStyle w:val="Table"/>
              <w:jc w:val="center"/>
              <w:rPr>
                <w:color w:val="FF0000"/>
              </w:rPr>
            </w:pPr>
            <w:r w:rsidRPr="0061471E">
              <w:rPr>
                <w:color w:val="FF0000"/>
              </w:rPr>
              <w:t>0.11</w:t>
            </w:r>
          </w:p>
        </w:tc>
        <w:tc>
          <w:tcPr>
            <w:tcW w:w="1651" w:type="dxa"/>
            <w:tcBorders>
              <w:top w:val="nil"/>
              <w:left w:val="nil"/>
              <w:bottom w:val="nil"/>
              <w:right w:val="nil"/>
            </w:tcBorders>
            <w:shd w:val="clear" w:color="auto" w:fill="auto"/>
            <w:noWrap/>
            <w:vAlign w:val="bottom"/>
            <w:hideMark/>
          </w:tcPr>
          <w:p w14:paraId="7BF84090" w14:textId="77777777" w:rsidR="0090360E" w:rsidRPr="0061471E" w:rsidRDefault="0090360E" w:rsidP="0090360E">
            <w:pPr>
              <w:pStyle w:val="Table"/>
              <w:jc w:val="center"/>
              <w:rPr>
                <w:color w:val="FF0000"/>
              </w:rPr>
            </w:pPr>
            <w:r w:rsidRPr="0061471E">
              <w:rPr>
                <w:color w:val="FF0000"/>
              </w:rPr>
              <w:t>0.25</w:t>
            </w:r>
          </w:p>
        </w:tc>
      </w:tr>
      <w:tr w:rsidR="0061471E" w:rsidRPr="0061471E" w14:paraId="1E091C9A" w14:textId="77777777" w:rsidTr="00F77AA2">
        <w:trPr>
          <w:trHeight w:val="266"/>
          <w:jc w:val="center"/>
        </w:trPr>
        <w:tc>
          <w:tcPr>
            <w:tcW w:w="2396" w:type="dxa"/>
            <w:tcBorders>
              <w:top w:val="nil"/>
              <w:left w:val="nil"/>
              <w:bottom w:val="nil"/>
              <w:right w:val="nil"/>
            </w:tcBorders>
            <w:shd w:val="clear" w:color="auto" w:fill="auto"/>
            <w:noWrap/>
            <w:vAlign w:val="bottom"/>
            <w:hideMark/>
          </w:tcPr>
          <w:p w14:paraId="70B9F69E" w14:textId="77777777" w:rsidR="0090360E" w:rsidRPr="0061471E" w:rsidRDefault="0090360E" w:rsidP="0090360E">
            <w:pPr>
              <w:pStyle w:val="Table"/>
              <w:rPr>
                <w:color w:val="FF0000"/>
              </w:rPr>
            </w:pPr>
            <w:r w:rsidRPr="0061471E">
              <w:rPr>
                <w:color w:val="FF0000"/>
              </w:rPr>
              <w:t>Count of LiDAR-RTK</w:t>
            </w:r>
          </w:p>
        </w:tc>
        <w:tc>
          <w:tcPr>
            <w:tcW w:w="1464" w:type="dxa"/>
            <w:tcBorders>
              <w:top w:val="nil"/>
              <w:left w:val="nil"/>
              <w:bottom w:val="nil"/>
              <w:right w:val="nil"/>
            </w:tcBorders>
            <w:shd w:val="clear" w:color="auto" w:fill="auto"/>
            <w:noWrap/>
            <w:vAlign w:val="bottom"/>
            <w:hideMark/>
          </w:tcPr>
          <w:p w14:paraId="2936FE44" w14:textId="77777777" w:rsidR="0090360E" w:rsidRPr="0061471E" w:rsidRDefault="0090360E" w:rsidP="0090360E">
            <w:pPr>
              <w:pStyle w:val="Table"/>
              <w:jc w:val="center"/>
              <w:rPr>
                <w:color w:val="FF0000"/>
              </w:rPr>
            </w:pPr>
            <w:r w:rsidRPr="0061471E">
              <w:rPr>
                <w:color w:val="FF0000"/>
              </w:rPr>
              <w:t>3</w:t>
            </w:r>
          </w:p>
        </w:tc>
        <w:tc>
          <w:tcPr>
            <w:tcW w:w="1604" w:type="dxa"/>
            <w:tcBorders>
              <w:top w:val="nil"/>
              <w:left w:val="nil"/>
              <w:bottom w:val="nil"/>
              <w:right w:val="nil"/>
            </w:tcBorders>
            <w:shd w:val="clear" w:color="auto" w:fill="auto"/>
            <w:noWrap/>
            <w:vAlign w:val="bottom"/>
            <w:hideMark/>
          </w:tcPr>
          <w:p w14:paraId="3DC53BB6" w14:textId="77777777" w:rsidR="0090360E" w:rsidRPr="0061471E" w:rsidRDefault="0090360E" w:rsidP="0090360E">
            <w:pPr>
              <w:pStyle w:val="Table"/>
              <w:jc w:val="center"/>
              <w:rPr>
                <w:color w:val="FF0000"/>
              </w:rPr>
            </w:pPr>
            <w:r w:rsidRPr="0061471E">
              <w:rPr>
                <w:color w:val="FF0000"/>
              </w:rPr>
              <w:t>15</w:t>
            </w:r>
          </w:p>
        </w:tc>
        <w:tc>
          <w:tcPr>
            <w:tcW w:w="1457" w:type="dxa"/>
            <w:tcBorders>
              <w:top w:val="nil"/>
              <w:left w:val="nil"/>
              <w:bottom w:val="nil"/>
              <w:right w:val="nil"/>
            </w:tcBorders>
            <w:shd w:val="clear" w:color="auto" w:fill="auto"/>
            <w:noWrap/>
            <w:vAlign w:val="bottom"/>
            <w:hideMark/>
          </w:tcPr>
          <w:p w14:paraId="52909A1F" w14:textId="77777777" w:rsidR="0090360E" w:rsidRPr="0061471E" w:rsidRDefault="0090360E" w:rsidP="0090360E">
            <w:pPr>
              <w:pStyle w:val="Table"/>
              <w:jc w:val="center"/>
              <w:rPr>
                <w:color w:val="FF0000"/>
              </w:rPr>
            </w:pPr>
            <w:r w:rsidRPr="0061471E">
              <w:rPr>
                <w:color w:val="FF0000"/>
              </w:rPr>
              <w:t>22</w:t>
            </w:r>
          </w:p>
        </w:tc>
        <w:tc>
          <w:tcPr>
            <w:tcW w:w="1651" w:type="dxa"/>
            <w:tcBorders>
              <w:top w:val="nil"/>
              <w:left w:val="nil"/>
              <w:bottom w:val="nil"/>
              <w:right w:val="nil"/>
            </w:tcBorders>
            <w:shd w:val="clear" w:color="auto" w:fill="auto"/>
            <w:noWrap/>
            <w:vAlign w:val="bottom"/>
            <w:hideMark/>
          </w:tcPr>
          <w:p w14:paraId="10756B69" w14:textId="77777777" w:rsidR="0090360E" w:rsidRPr="0061471E" w:rsidRDefault="0090360E" w:rsidP="0090360E">
            <w:pPr>
              <w:pStyle w:val="Table"/>
              <w:jc w:val="center"/>
              <w:rPr>
                <w:color w:val="FF0000"/>
              </w:rPr>
            </w:pPr>
            <w:r w:rsidRPr="0061471E">
              <w:rPr>
                <w:color w:val="FF0000"/>
              </w:rPr>
              <w:t>167</w:t>
            </w:r>
          </w:p>
        </w:tc>
      </w:tr>
      <w:tr w:rsidR="0061471E" w:rsidRPr="0061471E" w14:paraId="4D93EAA5" w14:textId="77777777" w:rsidTr="00F77AA2">
        <w:trPr>
          <w:trHeight w:val="266"/>
          <w:jc w:val="center"/>
        </w:trPr>
        <w:tc>
          <w:tcPr>
            <w:tcW w:w="2396" w:type="dxa"/>
            <w:tcBorders>
              <w:top w:val="nil"/>
              <w:left w:val="nil"/>
              <w:bottom w:val="nil"/>
              <w:right w:val="nil"/>
            </w:tcBorders>
            <w:shd w:val="clear" w:color="auto" w:fill="auto"/>
            <w:noWrap/>
            <w:vAlign w:val="bottom"/>
            <w:hideMark/>
          </w:tcPr>
          <w:p w14:paraId="5E9AF1B2" w14:textId="1C8D4BD7" w:rsidR="0090360E" w:rsidRPr="0061471E" w:rsidRDefault="00AF37B5" w:rsidP="0090360E">
            <w:pPr>
              <w:pStyle w:val="Table"/>
              <w:rPr>
                <w:color w:val="FF0000"/>
              </w:rPr>
            </w:pPr>
            <w:r>
              <w:rPr>
                <w:color w:val="FF0000"/>
              </w:rPr>
              <w:t>Correction</w:t>
            </w:r>
            <w:r w:rsidR="0090360E" w:rsidRPr="0061471E">
              <w:rPr>
                <w:color w:val="FF0000"/>
              </w:rPr>
              <w:t xml:space="preserve"> Applied</w:t>
            </w:r>
          </w:p>
        </w:tc>
        <w:tc>
          <w:tcPr>
            <w:tcW w:w="1464" w:type="dxa"/>
            <w:tcBorders>
              <w:top w:val="nil"/>
              <w:left w:val="nil"/>
              <w:bottom w:val="nil"/>
              <w:right w:val="nil"/>
            </w:tcBorders>
            <w:shd w:val="clear" w:color="auto" w:fill="auto"/>
            <w:noWrap/>
            <w:vAlign w:val="bottom"/>
            <w:hideMark/>
          </w:tcPr>
          <w:p w14:paraId="79372AE1" w14:textId="77777777" w:rsidR="0090360E" w:rsidRPr="0061471E" w:rsidRDefault="0090360E" w:rsidP="0090360E">
            <w:pPr>
              <w:pStyle w:val="Table"/>
              <w:jc w:val="center"/>
              <w:rPr>
                <w:color w:val="FF0000"/>
              </w:rPr>
            </w:pPr>
            <w:r w:rsidRPr="0061471E">
              <w:rPr>
                <w:color w:val="FF0000"/>
              </w:rPr>
              <w:t>none</w:t>
            </w:r>
          </w:p>
        </w:tc>
        <w:tc>
          <w:tcPr>
            <w:tcW w:w="1604" w:type="dxa"/>
            <w:tcBorders>
              <w:top w:val="nil"/>
              <w:left w:val="nil"/>
              <w:bottom w:val="nil"/>
              <w:right w:val="nil"/>
            </w:tcBorders>
            <w:shd w:val="clear" w:color="auto" w:fill="auto"/>
            <w:noWrap/>
            <w:vAlign w:val="bottom"/>
            <w:hideMark/>
          </w:tcPr>
          <w:p w14:paraId="5474E52F" w14:textId="77777777" w:rsidR="0090360E" w:rsidRPr="0061471E" w:rsidRDefault="0090360E" w:rsidP="0090360E">
            <w:pPr>
              <w:pStyle w:val="Table"/>
              <w:jc w:val="center"/>
              <w:rPr>
                <w:color w:val="FF0000"/>
              </w:rPr>
            </w:pPr>
            <w:r w:rsidRPr="0061471E">
              <w:rPr>
                <w:color w:val="FF0000"/>
              </w:rPr>
              <w:t>none</w:t>
            </w:r>
          </w:p>
        </w:tc>
        <w:tc>
          <w:tcPr>
            <w:tcW w:w="1457" w:type="dxa"/>
            <w:tcBorders>
              <w:top w:val="nil"/>
              <w:left w:val="nil"/>
              <w:bottom w:val="nil"/>
              <w:right w:val="nil"/>
            </w:tcBorders>
            <w:shd w:val="clear" w:color="auto" w:fill="auto"/>
            <w:noWrap/>
            <w:vAlign w:val="bottom"/>
            <w:hideMark/>
          </w:tcPr>
          <w:p w14:paraId="23892833" w14:textId="77777777" w:rsidR="0090360E" w:rsidRPr="0061471E" w:rsidRDefault="0090360E" w:rsidP="0090360E">
            <w:pPr>
              <w:pStyle w:val="Table"/>
              <w:jc w:val="center"/>
              <w:rPr>
                <w:color w:val="FF0000"/>
              </w:rPr>
            </w:pPr>
            <w:r w:rsidRPr="0061471E">
              <w:rPr>
                <w:color w:val="FF0000"/>
              </w:rPr>
              <w:t>none</w:t>
            </w:r>
          </w:p>
        </w:tc>
        <w:tc>
          <w:tcPr>
            <w:tcW w:w="1651" w:type="dxa"/>
            <w:tcBorders>
              <w:top w:val="nil"/>
              <w:left w:val="nil"/>
              <w:bottom w:val="nil"/>
              <w:right w:val="nil"/>
            </w:tcBorders>
            <w:shd w:val="clear" w:color="auto" w:fill="auto"/>
            <w:noWrap/>
            <w:vAlign w:val="bottom"/>
            <w:hideMark/>
          </w:tcPr>
          <w:p w14:paraId="5FD7E41F" w14:textId="6D1E9E9B" w:rsidR="0090360E" w:rsidRPr="0061471E" w:rsidRDefault="00AF37B5" w:rsidP="0090360E">
            <w:pPr>
              <w:pStyle w:val="Table"/>
              <w:jc w:val="center"/>
              <w:rPr>
                <w:color w:val="FF0000"/>
              </w:rPr>
            </w:pPr>
            <w:r>
              <w:rPr>
                <w:color w:val="FF0000"/>
              </w:rPr>
              <w:t>-</w:t>
            </w:r>
            <w:r w:rsidR="0090360E" w:rsidRPr="0061471E">
              <w:rPr>
                <w:color w:val="FF0000"/>
              </w:rPr>
              <w:t>0.2</w:t>
            </w:r>
          </w:p>
        </w:tc>
      </w:tr>
    </w:tbl>
    <w:p w14:paraId="34B8199E" w14:textId="77777777" w:rsidR="000D3823" w:rsidRDefault="000D3823" w:rsidP="000D3823">
      <w:pPr>
        <w:widowControl w:val="0"/>
      </w:pPr>
    </w:p>
    <w:p w14:paraId="049FB71D" w14:textId="77777777" w:rsidR="00E87F38" w:rsidRDefault="00E87F38" w:rsidP="00E87F38">
      <w:pPr>
        <w:widowControl w:val="0"/>
      </w:pPr>
    </w:p>
    <w:p w14:paraId="0CBF9567" w14:textId="77777777" w:rsidR="00E87F38" w:rsidRDefault="00E87F38" w:rsidP="00E87F38">
      <w:pPr>
        <w:widowControl w:val="0"/>
      </w:pPr>
    </w:p>
    <w:p w14:paraId="671E75D4" w14:textId="4E600EC1" w:rsidR="00704BAF" w:rsidRDefault="00704BAF">
      <w:pPr>
        <w:widowControl w:val="0"/>
        <w:rPr>
          <w:ins w:id="776" w:author="Daniel Stewart" w:date="2022-01-28T14:29:00Z"/>
        </w:rPr>
        <w:pPrChange w:id="777" w:author="Daniel Stewart" w:date="2022-02-10T13:52:00Z">
          <w:pPr/>
        </w:pPrChange>
      </w:pPr>
    </w:p>
    <w:p w14:paraId="5622DAD4" w14:textId="63ED172F" w:rsidR="00E95C68" w:rsidRDefault="00E95C68" w:rsidP="00D95039"/>
    <w:bookmarkStart w:id="778" w:name="_Toc97625634"/>
    <w:p w14:paraId="752697A0" w14:textId="199F5F63" w:rsidR="380D8E43" w:rsidRPr="004C769A" w:rsidRDefault="003C3946" w:rsidP="00D95039">
      <w:pPr>
        <w:pStyle w:val="Heading2"/>
      </w:pPr>
      <w:r>
        <w:rPr>
          <w:noProof/>
        </w:rPr>
        <w:lastRenderedPageBreak/>
        <mc:AlternateContent>
          <mc:Choice Requires="wps">
            <w:drawing>
              <wp:anchor distT="45720" distB="45720" distL="114300" distR="114300" simplePos="0" relativeHeight="251658278" behindDoc="0" locked="0" layoutInCell="1" allowOverlap="1" wp14:anchorId="29386DE5" wp14:editId="2C7AA69E">
                <wp:simplePos x="0" y="0"/>
                <wp:positionH relativeFrom="margin">
                  <wp:posOffset>12700</wp:posOffset>
                </wp:positionH>
                <wp:positionV relativeFrom="paragraph">
                  <wp:posOffset>65405</wp:posOffset>
                </wp:positionV>
                <wp:extent cx="2902585" cy="4305300"/>
                <wp:effectExtent l="0" t="0" r="18415" b="12700"/>
                <wp:wrapSquare wrapText="bothSides"/>
                <wp:docPr id="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2585" cy="4305300"/>
                        </a:xfrm>
                        <a:prstGeom prst="rect">
                          <a:avLst/>
                        </a:prstGeom>
                        <a:solidFill>
                          <a:schemeClr val="accent1">
                            <a:lumMod val="20000"/>
                            <a:lumOff val="80000"/>
                          </a:schemeClr>
                        </a:solidFill>
                        <a:ln w="9525">
                          <a:solidFill>
                            <a:srgbClr val="000000"/>
                          </a:solidFill>
                          <a:miter lim="800000"/>
                          <a:headEnd/>
                          <a:tailEnd/>
                        </a:ln>
                      </wps:spPr>
                      <wps:txbx>
                        <w:txbxContent>
                          <w:p w14:paraId="007AC5F2" w14:textId="77777777" w:rsidR="008D47CF" w:rsidRDefault="008D47CF" w:rsidP="00D95039">
                            <w:r w:rsidRPr="00DF58E3">
                              <w:rPr>
                                <w:noProof/>
                              </w:rPr>
                              <w:drawing>
                                <wp:inline distT="0" distB="0" distL="0" distR="0" wp14:anchorId="5F74AEC5" wp14:editId="6440EE77">
                                  <wp:extent cx="2688460" cy="1854000"/>
                                  <wp:effectExtent l="12700" t="12700" r="17145" b="13335"/>
                                  <wp:docPr id="438458050" name="Picture 438458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29">
                                            <a:extLst>
                                              <a:ext uri="{28A0092B-C50C-407E-A947-70E740481C1C}">
                                                <a14:useLocalDpi xmlns:a14="http://schemas.microsoft.com/office/drawing/2010/main" val="0"/>
                                              </a:ext>
                                            </a:extLst>
                                          </a:blip>
                                          <a:stretch>
                                            <a:fillRect/>
                                          </a:stretch>
                                        </pic:blipFill>
                                        <pic:spPr>
                                          <a:xfrm>
                                            <a:off x="0" y="0"/>
                                            <a:ext cx="2688460" cy="1854000"/>
                                          </a:xfrm>
                                          <a:prstGeom prst="rect">
                                            <a:avLst/>
                                          </a:prstGeom>
                                          <a:ln w="12700">
                                            <a:solidFill>
                                              <a:srgbClr val="000000"/>
                                            </a:solidFill>
                                          </a:ln>
                                        </pic:spPr>
                                      </pic:pic>
                                    </a:graphicData>
                                  </a:graphic>
                                </wp:inline>
                              </w:drawing>
                            </w:r>
                          </w:p>
                          <w:p w14:paraId="010883F9" w14:textId="0223A4C9" w:rsidR="008D47CF" w:rsidRPr="005F4F92" w:rsidRDefault="001A0C3D">
                            <w:pPr>
                              <w:pStyle w:val="Inset"/>
                              <w:spacing w:line="360" w:lineRule="auto"/>
                              <w:rPr>
                                <w:b/>
                                <w:bCs/>
                                <w:i/>
                                <w:iCs/>
                                <w:rPrChange w:id="779" w:author="Daniel Stewart" w:date="2022-02-10T13:54:00Z">
                                  <w:rPr/>
                                </w:rPrChange>
                              </w:rPr>
                              <w:pPrChange w:id="780" w:author="Daniel Stewart" w:date="2022-02-10T13:53:00Z">
                                <w:pPr/>
                              </w:pPrChange>
                            </w:pPr>
                            <w:ins w:id="781" w:author="Daniel Stewart" w:date="2022-02-09T12:49:00Z">
                              <w:r w:rsidRPr="005F4F92">
                                <w:rPr>
                                  <w:b/>
                                  <w:bCs/>
                                  <w:i/>
                                  <w:iCs/>
                                  <w:sz w:val="22"/>
                                  <w:szCs w:val="22"/>
                                  <w:rPrChange w:id="782" w:author="Daniel Stewart" w:date="2022-02-10T13:54:00Z">
                                    <w:rPr/>
                                  </w:rPrChange>
                                </w:rPr>
                                <w:t xml:space="preserve">Closed </w:t>
                              </w:r>
                            </w:ins>
                            <w:ins w:id="783" w:author="Daniel Stewart" w:date="2022-01-28T14:29:00Z">
                              <w:r w:rsidR="00E95C68" w:rsidRPr="005F4F92">
                                <w:rPr>
                                  <w:b/>
                                  <w:bCs/>
                                  <w:i/>
                                  <w:iCs/>
                                  <w:sz w:val="22"/>
                                  <w:szCs w:val="22"/>
                                  <w:rPrChange w:id="784" w:author="Daniel Stewart" w:date="2022-02-10T13:54:00Z">
                                    <w:rPr/>
                                  </w:rPrChange>
                                </w:rPr>
                                <w:t>Embay</w:t>
                              </w:r>
                            </w:ins>
                            <w:ins w:id="785" w:author="Daniel Stewart" w:date="2022-02-09T12:49:00Z">
                              <w:r w:rsidRPr="005F4F92">
                                <w:rPr>
                                  <w:b/>
                                  <w:bCs/>
                                  <w:i/>
                                  <w:iCs/>
                                  <w:sz w:val="22"/>
                                  <w:szCs w:val="22"/>
                                  <w:rPrChange w:id="786" w:author="Daniel Stewart" w:date="2022-02-10T13:54:00Z">
                                    <w:rPr/>
                                  </w:rPrChange>
                                </w:rPr>
                                <w:t>ment</w:t>
                              </w:r>
                            </w:ins>
                            <w:ins w:id="787" w:author="Daniel Stewart" w:date="2022-01-28T14:29:00Z">
                              <w:r w:rsidR="00E95C68" w:rsidRPr="005F4F92">
                                <w:rPr>
                                  <w:b/>
                                  <w:bCs/>
                                  <w:i/>
                                  <w:iCs/>
                                  <w:sz w:val="22"/>
                                  <w:szCs w:val="22"/>
                                  <w:rPrChange w:id="788" w:author="Daniel Stewart" w:date="2022-02-10T13:54:00Z">
                                    <w:rPr/>
                                  </w:rPrChange>
                                </w:rPr>
                                <w:t xml:space="preserve"> </w:t>
                              </w:r>
                            </w:ins>
                            <w:del w:id="789" w:author="Daniel Stewart" w:date="2022-01-28T14:29:00Z">
                              <w:r w:rsidR="008D47CF" w:rsidRPr="005F4F92" w:rsidDel="00E95C68">
                                <w:rPr>
                                  <w:b/>
                                  <w:bCs/>
                                  <w:i/>
                                  <w:iCs/>
                                  <w:sz w:val="22"/>
                                  <w:szCs w:val="22"/>
                                  <w:rPrChange w:id="790" w:author="Daniel Stewart" w:date="2022-02-10T13:54:00Z">
                                    <w:rPr/>
                                  </w:rPrChange>
                                </w:rPr>
                                <w:delText xml:space="preserve">Inland </w:delText>
                              </w:r>
                            </w:del>
                            <w:r w:rsidR="008D47CF" w:rsidRPr="005F4F92">
                              <w:rPr>
                                <w:b/>
                                <w:bCs/>
                                <w:i/>
                                <w:iCs/>
                                <w:sz w:val="22"/>
                                <w:szCs w:val="22"/>
                                <w:rPrChange w:id="791" w:author="Daniel Stewart" w:date="2022-02-10T13:54:00Z">
                                  <w:rPr/>
                                </w:rPrChange>
                              </w:rPr>
                              <w:t>Designs</w:t>
                            </w:r>
                          </w:p>
                          <w:p w14:paraId="3EBB9DA2" w14:textId="3C592416" w:rsidR="008D47CF" w:rsidRPr="0011244C" w:rsidRDefault="0036187A">
                            <w:pPr>
                              <w:pStyle w:val="Inset"/>
                              <w:pPrChange w:id="792" w:author="Daniel Stewart" w:date="2022-02-10T13:53:00Z">
                                <w:pPr/>
                              </w:pPrChange>
                            </w:pPr>
                            <w:r>
                              <w:t>Twelve</w:t>
                            </w:r>
                            <w:r w:rsidR="008D47CF">
                              <w:t xml:space="preserve"> of the 7</w:t>
                            </w:r>
                            <w:r>
                              <w:t>8</w:t>
                            </w:r>
                            <w:r w:rsidR="008D47CF">
                              <w:t xml:space="preserve"> </w:t>
                            </w:r>
                            <w:ins w:id="793" w:author="Daniel Stewart" w:date="2022-02-09T12:49:00Z">
                              <w:r w:rsidR="001A0C3D">
                                <w:t>created tidal marshes</w:t>
                              </w:r>
                            </w:ins>
                            <w:del w:id="794" w:author="Daniel Stewart" w:date="2022-02-09T12:49:00Z">
                              <w:r w:rsidR="008D47CF" w:rsidDel="001A0C3D">
                                <w:delText>compensation sites</w:delText>
                              </w:r>
                            </w:del>
                            <w:r w:rsidR="008D47CF">
                              <w:t xml:space="preserve"> included in this study were classified as “</w:t>
                            </w:r>
                            <w:ins w:id="795" w:author="Daniel Stewart" w:date="2022-02-09T12:49:00Z">
                              <w:r w:rsidR="001A0C3D">
                                <w:t>closed embayment</w:t>
                              </w:r>
                            </w:ins>
                            <w:del w:id="796" w:author="Daniel Stewart" w:date="2022-01-28T14:29:00Z">
                              <w:r w:rsidR="008D47CF" w:rsidDel="00E95C68">
                                <w:delText>inland</w:delText>
                              </w:r>
                            </w:del>
                            <w:r w:rsidR="008D47CF">
                              <w:t xml:space="preserve">” designs. These projects are </w:t>
                            </w:r>
                            <w:r w:rsidR="00EE022C">
                              <w:t>often</w:t>
                            </w:r>
                            <w:r w:rsidR="008D47CF">
                              <w:t xml:space="preserve"> excavated behind dikes and are connected to the river via engineered</w:t>
                            </w:r>
                            <w:r>
                              <w:t xml:space="preserve"> outlets</w:t>
                            </w:r>
                            <w:r w:rsidR="008D47CF">
                              <w:t xml:space="preserve">, such as the site pictured above (FREMP# 03-004, CPR# 9303-0041). Inland sites vary in size and shape </w:t>
                            </w:r>
                            <w:del w:id="797" w:author="Daniel Stewart" w:date="2022-01-28T14:29:00Z">
                              <w:r w:rsidR="008D47CF" w:rsidDel="00E95C68">
                                <w:delText>from narrow channels and sloughs,</w:delText>
                              </w:r>
                            </w:del>
                            <w:ins w:id="798" w:author="Daniel Stewart" w:date="2022-01-28T14:29:00Z">
                              <w:r w:rsidR="00E95C68">
                                <w:t xml:space="preserve">from narrow channels </w:t>
                              </w:r>
                            </w:ins>
                            <w:r w:rsidR="008D47CF">
                              <w:t xml:space="preserve">to large </w:t>
                            </w:r>
                            <w:r>
                              <w:t>basins</w:t>
                            </w:r>
                            <w:r w:rsidR="008D47CF" w:rsidRPr="00A24308">
                              <w:t>.</w:t>
                            </w:r>
                            <w:r w:rsidR="008D47CF">
                              <w:t xml:space="preserve"> By design, inland sites have very little exposure to external stressors such as erosion and herbivory, but may suffer from other factors such as shading,</w:t>
                            </w:r>
                            <w:r w:rsidR="00EE022C">
                              <w:t xml:space="preserve"> poor drainage, </w:t>
                            </w:r>
                            <w:ins w:id="799" w:author="Daniel Stewart" w:date="2022-02-09T12:50:00Z">
                              <w:r w:rsidR="001A0C3D">
                                <w:t xml:space="preserve">log debris </w:t>
                              </w:r>
                            </w:ins>
                            <w:r w:rsidR="0070003C">
                              <w:t>entrapment, and</w:t>
                            </w:r>
                            <w:r w:rsidR="008D47CF">
                              <w:t xml:space="preserve"> invasive species.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9386DE5" id="_x0000_s1028" type="#_x0000_t202" style="position:absolute;left:0;text-align:left;margin-left:1pt;margin-top:5.15pt;width:228.55pt;height:339pt;z-index:25165827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" fillcolor="#d9e2f3 [660]">
                <v:textbox>
                  <w:txbxContent>
                    <w:p w14:paraId="007AC5F2" w14:textId="77777777" w:rsidR="008D47CF" w:rsidRDefault="008D47CF" w:rsidP="00D95039">
                      <w:r w:rsidRPr="00DF58E3">
                        <w:rPr>
                          <w:noProof/>
                        </w:rPr>
                        <w:drawing>
                          <wp:inline distT="0" distB="0" distL="0" distR="0" wp14:anchorId="5F74AEC5" wp14:editId="6440EE77">
                            <wp:extent cx="2688460" cy="1854000"/>
                            <wp:effectExtent l="12700" t="12700" r="17145" b="13335"/>
                            <wp:docPr id="438458050" name="Picture 438458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31">
                                      <a:extLst>
                                        <a:ext uri="{28A0092B-C50C-407E-A947-70E740481C1C}">
                                          <a14:useLocalDpi xmlns:a14="http://schemas.microsoft.com/office/drawing/2010/main" val="0"/>
                                        </a:ext>
                                      </a:extLst>
                                    </a:blip>
                                    <a:stretch>
                                      <a:fillRect/>
                                    </a:stretch>
                                  </pic:blipFill>
                                  <pic:spPr>
                                    <a:xfrm>
                                      <a:off x="0" y="0"/>
                                      <a:ext cx="2688460" cy="1854000"/>
                                    </a:xfrm>
                                    <a:prstGeom prst="rect">
                                      <a:avLst/>
                                    </a:prstGeom>
                                    <a:ln w="12700">
                                      <a:solidFill>
                                        <a:srgbClr val="000000"/>
                                      </a:solidFill>
                                    </a:ln>
                                  </pic:spPr>
                                </pic:pic>
                              </a:graphicData>
                            </a:graphic>
                          </wp:inline>
                        </w:drawing>
                      </w:r>
                    </w:p>
                    <w:p w14:paraId="010883F9" w14:textId="0223A4C9" w:rsidR="008D47CF" w:rsidRPr="005F4F92" w:rsidRDefault="001A0C3D">
                      <w:pPr>
                        <w:pStyle w:val="Inset"/>
                        <w:spacing w:line="360" w:lineRule="auto"/>
                        <w:rPr>
                          <w:b/>
                          <w:bCs/>
                          <w:i/>
                          <w:iCs/>
                          <w:rPrChange w:id="826" w:author="Daniel Stewart" w:date="2022-02-10T13:54:00Z">
                            <w:rPr/>
                          </w:rPrChange>
                        </w:rPr>
                        <w:pPrChange w:id="827" w:author="Daniel Stewart" w:date="2022-02-10T13:53:00Z">
                          <w:pPr/>
                        </w:pPrChange>
                      </w:pPr>
                      <w:ins w:id="828" w:author="Daniel Stewart" w:date="2022-02-09T12:49:00Z">
                        <w:r w:rsidRPr="005F4F92">
                          <w:rPr>
                            <w:b/>
                            <w:bCs/>
                            <w:i/>
                            <w:iCs/>
                            <w:sz w:val="22"/>
                            <w:szCs w:val="22"/>
                            <w:rPrChange w:id="829" w:author="Daniel Stewart" w:date="2022-02-10T13:54:00Z">
                              <w:rPr/>
                            </w:rPrChange>
                          </w:rPr>
                          <w:t xml:space="preserve">Closed </w:t>
                        </w:r>
                      </w:ins>
                      <w:ins w:id="830" w:author="Daniel Stewart" w:date="2022-01-28T14:29:00Z">
                        <w:r w:rsidR="00E95C68" w:rsidRPr="005F4F92">
                          <w:rPr>
                            <w:b/>
                            <w:bCs/>
                            <w:i/>
                            <w:iCs/>
                            <w:sz w:val="22"/>
                            <w:szCs w:val="22"/>
                            <w:rPrChange w:id="831" w:author="Daniel Stewart" w:date="2022-02-10T13:54:00Z">
                              <w:rPr/>
                            </w:rPrChange>
                          </w:rPr>
                          <w:t>Embay</w:t>
                        </w:r>
                      </w:ins>
                      <w:ins w:id="832" w:author="Daniel Stewart" w:date="2022-02-09T12:49:00Z">
                        <w:r w:rsidRPr="005F4F92">
                          <w:rPr>
                            <w:b/>
                            <w:bCs/>
                            <w:i/>
                            <w:iCs/>
                            <w:sz w:val="22"/>
                            <w:szCs w:val="22"/>
                            <w:rPrChange w:id="833" w:author="Daniel Stewart" w:date="2022-02-10T13:54:00Z">
                              <w:rPr/>
                            </w:rPrChange>
                          </w:rPr>
                          <w:t>ment</w:t>
                        </w:r>
                      </w:ins>
                      <w:ins w:id="834" w:author="Daniel Stewart" w:date="2022-01-28T14:29:00Z">
                        <w:r w:rsidR="00E95C68" w:rsidRPr="005F4F92">
                          <w:rPr>
                            <w:b/>
                            <w:bCs/>
                            <w:i/>
                            <w:iCs/>
                            <w:sz w:val="22"/>
                            <w:szCs w:val="22"/>
                            <w:rPrChange w:id="835" w:author="Daniel Stewart" w:date="2022-02-10T13:54:00Z">
                              <w:rPr/>
                            </w:rPrChange>
                          </w:rPr>
                          <w:t xml:space="preserve"> </w:t>
                        </w:r>
                      </w:ins>
                      <w:del w:id="836" w:author="Daniel Stewart" w:date="2022-01-28T14:29:00Z">
                        <w:r w:rsidR="008D47CF" w:rsidRPr="005F4F92" w:rsidDel="00E95C68">
                          <w:rPr>
                            <w:b/>
                            <w:bCs/>
                            <w:i/>
                            <w:iCs/>
                            <w:sz w:val="22"/>
                            <w:szCs w:val="22"/>
                            <w:rPrChange w:id="837" w:author="Daniel Stewart" w:date="2022-02-10T13:54:00Z">
                              <w:rPr/>
                            </w:rPrChange>
                          </w:rPr>
                          <w:delText xml:space="preserve">Inland </w:delText>
                        </w:r>
                      </w:del>
                      <w:r w:rsidR="008D47CF" w:rsidRPr="005F4F92">
                        <w:rPr>
                          <w:b/>
                          <w:bCs/>
                          <w:i/>
                          <w:iCs/>
                          <w:sz w:val="22"/>
                          <w:szCs w:val="22"/>
                          <w:rPrChange w:id="838" w:author="Daniel Stewart" w:date="2022-02-10T13:54:00Z">
                            <w:rPr/>
                          </w:rPrChange>
                        </w:rPr>
                        <w:t>Designs</w:t>
                      </w:r>
                    </w:p>
                    <w:p w14:paraId="3EBB9DA2" w14:textId="3C592416" w:rsidR="008D47CF" w:rsidRPr="0011244C" w:rsidRDefault="0036187A">
                      <w:pPr>
                        <w:pStyle w:val="Inset"/>
                        <w:pPrChange w:id="839" w:author="Daniel Stewart" w:date="2022-02-10T13:53:00Z">
                          <w:pPr/>
                        </w:pPrChange>
                      </w:pPr>
                      <w:r>
                        <w:t>Twelve</w:t>
                      </w:r>
                      <w:r w:rsidR="008D47CF">
                        <w:t xml:space="preserve"> of the 7</w:t>
                      </w:r>
                      <w:r>
                        <w:t>8</w:t>
                      </w:r>
                      <w:r w:rsidR="008D47CF">
                        <w:t xml:space="preserve"> </w:t>
                      </w:r>
                      <w:ins w:id="840" w:author="Daniel Stewart" w:date="2022-02-09T12:49:00Z">
                        <w:r w:rsidR="001A0C3D">
                          <w:t>created tidal marshes</w:t>
                        </w:r>
                      </w:ins>
                      <w:del w:id="841" w:author="Daniel Stewart" w:date="2022-02-09T12:49:00Z">
                        <w:r w:rsidR="008D47CF" w:rsidDel="001A0C3D">
                          <w:delText>compensation sites</w:delText>
                        </w:r>
                      </w:del>
                      <w:r w:rsidR="008D47CF">
                        <w:t xml:space="preserve"> included in this study were classified as “</w:t>
                      </w:r>
                      <w:ins w:id="842" w:author="Daniel Stewart" w:date="2022-02-09T12:49:00Z">
                        <w:r w:rsidR="001A0C3D">
                          <w:t>closed embayment</w:t>
                        </w:r>
                      </w:ins>
                      <w:del w:id="843" w:author="Daniel Stewart" w:date="2022-01-28T14:29:00Z">
                        <w:r w:rsidR="008D47CF" w:rsidDel="00E95C68">
                          <w:delText>inland</w:delText>
                        </w:r>
                      </w:del>
                      <w:r w:rsidR="008D47CF">
                        <w:t xml:space="preserve">” designs. These projects are </w:t>
                      </w:r>
                      <w:r w:rsidR="00EE022C">
                        <w:t>often</w:t>
                      </w:r>
                      <w:r w:rsidR="008D47CF">
                        <w:t xml:space="preserve"> excavated behind dikes and are connected to the river via engineered</w:t>
                      </w:r>
                      <w:r>
                        <w:t xml:space="preserve"> outlets</w:t>
                      </w:r>
                      <w:r w:rsidR="008D47CF">
                        <w:t xml:space="preserve">, such as the site pictured above (FREMP# 03-004, CPR# 9303-0041). Inland sites vary in size and shape </w:t>
                      </w:r>
                      <w:del w:id="844" w:author="Daniel Stewart" w:date="2022-01-28T14:29:00Z">
                        <w:r w:rsidR="008D47CF" w:rsidDel="00E95C68">
                          <w:delText>from narrow channels and sloughs,</w:delText>
                        </w:r>
                      </w:del>
                      <w:ins w:id="845" w:author="Daniel Stewart" w:date="2022-01-28T14:29:00Z">
                        <w:r w:rsidR="00E95C68">
                          <w:t xml:space="preserve">from narrow channels </w:t>
                        </w:r>
                      </w:ins>
                      <w:r w:rsidR="008D47CF">
                        <w:t xml:space="preserve">to large </w:t>
                      </w:r>
                      <w:r>
                        <w:t>basins</w:t>
                      </w:r>
                      <w:r w:rsidR="008D47CF" w:rsidRPr="00A24308">
                        <w:t>.</w:t>
                      </w:r>
                      <w:r w:rsidR="008D47CF">
                        <w:t xml:space="preserve"> By design, inland sites have very little exposure to external stressors such as erosion and herbivory, but may suffer from other factors such as shading,</w:t>
                      </w:r>
                      <w:r w:rsidR="00EE022C">
                        <w:t xml:space="preserve"> poor drainage, </w:t>
                      </w:r>
                      <w:ins w:id="846" w:author="Daniel Stewart" w:date="2022-02-09T12:50:00Z">
                        <w:r w:rsidR="001A0C3D">
                          <w:t xml:space="preserve">log debris </w:t>
                        </w:r>
                      </w:ins>
                      <w:r w:rsidR="0070003C">
                        <w:t>entrapment, and</w:t>
                      </w:r>
                      <w:r w:rsidR="008D47CF">
                        <w:t xml:space="preserve"> invasive species. </w:t>
                      </w:r>
                    </w:p>
                  </w:txbxContent>
                </v:textbox>
                <w10:wrap type="square" anchorx="margin"/>
              </v:shape>
            </w:pict>
          </mc:Fallback>
        </mc:AlternateContent>
      </w:r>
      <w:r w:rsidR="380D8E43" w:rsidRPr="004C769A">
        <w:t>Statistical Analysis</w:t>
      </w:r>
      <w:bookmarkEnd w:id="778"/>
    </w:p>
    <w:p w14:paraId="4A582B20" w14:textId="20604B47" w:rsidR="72085109" w:rsidRPr="004C769A" w:rsidRDefault="5B7C73D5" w:rsidP="00D95039">
      <w:pPr>
        <w:pStyle w:val="Heading3"/>
      </w:pPr>
      <w:bookmarkStart w:id="800" w:name="_Toc97625635"/>
      <w:r w:rsidRPr="004C769A">
        <w:t>Marsh Recession</w:t>
      </w:r>
      <w:bookmarkEnd w:id="800"/>
    </w:p>
    <w:p w14:paraId="28BC6C5C" w14:textId="7471A566" w:rsidR="23AAF22E" w:rsidRDefault="0036187A" w:rsidP="00D95039">
      <w:r>
        <w:rPr>
          <w:noProof/>
        </w:rPr>
        <mc:AlternateContent>
          <mc:Choice Requires="wps">
            <w:drawing>
              <wp:anchor distT="0" distB="0" distL="114300" distR="114300" simplePos="0" relativeHeight="251658280" behindDoc="0" locked="0" layoutInCell="1" allowOverlap="1" wp14:anchorId="7D1DA74C" wp14:editId="152FB0C2">
                <wp:simplePos x="0" y="0"/>
                <wp:positionH relativeFrom="column">
                  <wp:posOffset>352425</wp:posOffset>
                </wp:positionH>
                <wp:positionV relativeFrom="paragraph">
                  <wp:posOffset>41275</wp:posOffset>
                </wp:positionV>
                <wp:extent cx="273050" cy="214630"/>
                <wp:effectExtent l="25400" t="25400" r="19050" b="13970"/>
                <wp:wrapNone/>
                <wp:docPr id="62" name="Straight Arrow Connector 62"/>
                <wp:cNvGraphicFramePr/>
                <a:graphic xmlns:a="http://schemas.openxmlformats.org/drawingml/2006/main">
                  <a:graphicData uri="http://schemas.microsoft.com/office/word/2010/wordprocessingShape">
                    <wps:wsp>
                      <wps:cNvCnPr/>
                      <wps:spPr>
                        <a:xfrm flipH="1" flipV="1">
                          <a:off x="0" y="0"/>
                          <a:ext cx="273050" cy="214630"/>
                        </a:xfrm>
                        <a:prstGeom prst="straightConnector1">
                          <a:avLst/>
                        </a:prstGeom>
                        <a:ln w="19050">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5525CC2" id="_x0000_t32" coordsize="21600,21600" o:spt="32" o:oned="t" path="m,l21600,21600e" filled="f">
                <v:path arrowok="t" fillok="f" o:connecttype="none"/>
                <o:lock v:ext="edit" shapetype="t"/>
              </v:shapetype>
              <v:shape id="Straight Arrow Connector 62" o:spid="_x0000_s1026" type="#_x0000_t32" style="position:absolute;margin-left:27.75pt;margin-top:3.25pt;width:21.5pt;height:16.9pt;flip:x y;z-index:251658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" strokecolor="white [3212]" strokeweight="1.5pt">
                <v:stroke endarrow="block" joinstyle="miter"/>
              </v:shape>
            </w:pict>
          </mc:Fallback>
        </mc:AlternateContent>
      </w:r>
      <w:r>
        <w:rPr>
          <w:noProof/>
        </w:rPr>
        <mc:AlternateContent>
          <mc:Choice Requires="wps">
            <w:drawing>
              <wp:anchor distT="0" distB="0" distL="114300" distR="114300" simplePos="0" relativeHeight="251658281" behindDoc="0" locked="0" layoutInCell="1" allowOverlap="1" wp14:anchorId="3BFBBE65" wp14:editId="3BE87723">
                <wp:simplePos x="0" y="0"/>
                <wp:positionH relativeFrom="column">
                  <wp:posOffset>285115</wp:posOffset>
                </wp:positionH>
                <wp:positionV relativeFrom="paragraph">
                  <wp:posOffset>1004570</wp:posOffset>
                </wp:positionV>
                <wp:extent cx="1275715" cy="269875"/>
                <wp:effectExtent l="0" t="0" r="0" b="0"/>
                <wp:wrapNone/>
                <wp:docPr id="63" name="Text Box 63"/>
                <wp:cNvGraphicFramePr/>
                <a:graphic xmlns:a="http://schemas.openxmlformats.org/drawingml/2006/main">
                  <a:graphicData uri="http://schemas.microsoft.com/office/word/2010/wordprocessingShape">
                    <wps:wsp>
                      <wps:cNvSpPr txBox="1"/>
                      <wps:spPr>
                        <a:xfrm>
                          <a:off x="0" y="0"/>
                          <a:ext cx="1275715" cy="269875"/>
                        </a:xfrm>
                        <a:prstGeom prst="rect">
                          <a:avLst/>
                        </a:prstGeom>
                        <a:noFill/>
                        <a:ln w="6350">
                          <a:noFill/>
                        </a:ln>
                      </wps:spPr>
                      <wps:txbx>
                        <w:txbxContent>
                          <w:p w14:paraId="3E4440C8" w14:textId="0B940396" w:rsidR="008D47CF" w:rsidRPr="00737D07" w:rsidRDefault="008D47CF" w:rsidP="00D95039">
                            <w:pPr>
                              <w:rPr>
                                <w:rFonts w:ascii="Arial" w:hAnsi="Arial" w:cs="Arial"/>
                                <w:color w:val="FFFFFF" w:themeColor="background1"/>
                                <w:lang w:val="en-US"/>
                                <w:rPrChange w:id="801" w:author="Daniel Stewart" w:date="2022-02-10T13:53:00Z">
                                  <w:rPr>
                                    <w:lang w:val="en-US"/>
                                  </w:rPr>
                                </w:rPrChange>
                              </w:rPr>
                            </w:pPr>
                            <w:r w:rsidRPr="00737D07">
                              <w:rPr>
                                <w:rFonts w:ascii="Arial" w:hAnsi="Arial" w:cs="Arial"/>
                                <w:color w:val="FFFFFF" w:themeColor="background1"/>
                                <w:lang w:val="en-US"/>
                                <w:rPrChange w:id="802" w:author="Daniel Stewart" w:date="2022-02-10T13:53:00Z">
                                  <w:rPr>
                                    <w:lang w:val="en-US"/>
                                  </w:rPr>
                                </w:rPrChange>
                              </w:rPr>
                              <w:t>Outflow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BFBBE65" id="Text Box 63" o:spid="_x0000_s1029" type="#_x0000_t202" style="position:absolute;left:0;text-align:left;margin-left:22.45pt;margin-top:79.1pt;width:100.45pt;height:21.25pt;z-index:251658281;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" filled="f" stroked="f" strokeweight=".5pt">
                <v:textbox>
                  <w:txbxContent>
                    <w:p w14:paraId="3E4440C8" w14:textId="0B940396" w:rsidR="008D47CF" w:rsidRPr="00737D07" w:rsidRDefault="008D47CF" w:rsidP="00D95039">
                      <w:pPr>
                        <w:rPr>
                          <w:rFonts w:ascii="Arial" w:hAnsi="Arial" w:cs="Arial"/>
                          <w:color w:val="FFFFFF" w:themeColor="background1"/>
                          <w:lang w:val="en-US"/>
                          <w:rPrChange w:id="850" w:author="Daniel Stewart" w:date="2022-02-10T13:53:00Z">
                            <w:rPr>
                              <w:lang w:val="en-US"/>
                            </w:rPr>
                          </w:rPrChange>
                        </w:rPr>
                      </w:pPr>
                      <w:r w:rsidRPr="00737D07">
                        <w:rPr>
                          <w:rFonts w:ascii="Arial" w:hAnsi="Arial" w:cs="Arial"/>
                          <w:color w:val="FFFFFF" w:themeColor="background1"/>
                          <w:lang w:val="en-US"/>
                          <w:rPrChange w:id="851" w:author="Daniel Stewart" w:date="2022-02-10T13:53:00Z">
                            <w:rPr>
                              <w:lang w:val="en-US"/>
                            </w:rPr>
                          </w:rPrChange>
                        </w:rPr>
                        <w:t>Outflow</w:t>
                      </w:r>
                    </w:p>
                  </w:txbxContent>
                </v:textbox>
              </v:shape>
            </w:pict>
          </mc:Fallback>
        </mc:AlternateContent>
      </w:r>
      <w:ins w:id="803" w:author="Daniel Stewart" w:date="2022-01-28T14:30:00Z">
        <w:r>
          <w:rPr>
            <w:noProof/>
          </w:rPr>
          <mc:AlternateContent>
            <mc:Choice Requires="wps">
              <w:drawing>
                <wp:anchor distT="0" distB="0" distL="114300" distR="114300" simplePos="0" relativeHeight="251660368" behindDoc="0" locked="0" layoutInCell="1" allowOverlap="1" wp14:anchorId="3EE7C02F" wp14:editId="41E1B39A">
                  <wp:simplePos x="0" y="0"/>
                  <wp:positionH relativeFrom="column">
                    <wp:posOffset>628015</wp:posOffset>
                  </wp:positionH>
                  <wp:positionV relativeFrom="paragraph">
                    <wp:posOffset>608330</wp:posOffset>
                  </wp:positionV>
                  <wp:extent cx="45085" cy="454025"/>
                  <wp:effectExtent l="50800" t="12700" r="43815" b="28575"/>
                  <wp:wrapNone/>
                  <wp:docPr id="5" name="Straight Arrow Connector 5"/>
                  <wp:cNvGraphicFramePr/>
                  <a:graphic xmlns:a="http://schemas.openxmlformats.org/drawingml/2006/main">
                    <a:graphicData uri="http://schemas.microsoft.com/office/word/2010/wordprocessingShape">
                      <wps:wsp>
                        <wps:cNvCnPr/>
                        <wps:spPr>
                          <a:xfrm flipH="1">
                            <a:off x="0" y="0"/>
                            <a:ext cx="45085" cy="454025"/>
                          </a:xfrm>
                          <a:prstGeom prst="straightConnector1">
                            <a:avLst/>
                          </a:prstGeom>
                          <a:ln w="19050">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38FCC0" id="Straight Arrow Connector 5" o:spid="_x0000_s1026" type="#_x0000_t32" style="position:absolute;margin-left:49.45pt;margin-top:47.9pt;width:3.55pt;height:35.75pt;flip:x;z-index:251660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" strokecolor="white [3212]" strokeweight="1.5pt">
                  <v:stroke endarrow="block" joinstyle="miter"/>
                </v:shape>
              </w:pict>
            </mc:Fallback>
          </mc:AlternateContent>
        </w:r>
      </w:ins>
      <w:r w:rsidR="003C3946">
        <w:rPr>
          <w:noProof/>
        </w:rPr>
        <mc:AlternateContent>
          <mc:Choice Requires="wps">
            <w:drawing>
              <wp:anchor distT="0" distB="0" distL="114300" distR="114300" simplePos="0" relativeHeight="251658282" behindDoc="0" locked="0" layoutInCell="1" allowOverlap="1" wp14:anchorId="1A6ACF1D" wp14:editId="015BCCAA">
                <wp:simplePos x="0" y="0"/>
                <wp:positionH relativeFrom="column">
                  <wp:posOffset>201930</wp:posOffset>
                </wp:positionH>
                <wp:positionV relativeFrom="paragraph">
                  <wp:posOffset>153670</wp:posOffset>
                </wp:positionV>
                <wp:extent cx="2338705" cy="509905"/>
                <wp:effectExtent l="0" t="12700" r="23495" b="23495"/>
                <wp:wrapNone/>
                <wp:docPr id="144723458" name="Freeform 144723458"/>
                <wp:cNvGraphicFramePr/>
                <a:graphic xmlns:a="http://schemas.openxmlformats.org/drawingml/2006/main">
                  <a:graphicData uri="http://schemas.microsoft.com/office/word/2010/wordprocessingShape">
                    <wps:wsp>
                      <wps:cNvSpPr/>
                      <wps:spPr>
                        <a:xfrm>
                          <a:off x="0" y="0"/>
                          <a:ext cx="2338705" cy="509905"/>
                        </a:xfrm>
                        <a:custGeom>
                          <a:avLst/>
                          <a:gdLst>
                            <a:gd name="connsiteX0" fmla="*/ 744279 w 2339163"/>
                            <a:gd name="connsiteY0" fmla="*/ 10633 h 510363"/>
                            <a:gd name="connsiteX1" fmla="*/ 1127051 w 2339163"/>
                            <a:gd name="connsiteY1" fmla="*/ 159489 h 510363"/>
                            <a:gd name="connsiteX2" fmla="*/ 1392865 w 2339163"/>
                            <a:gd name="connsiteY2" fmla="*/ 233917 h 510363"/>
                            <a:gd name="connsiteX3" fmla="*/ 1573619 w 2339163"/>
                            <a:gd name="connsiteY3" fmla="*/ 244549 h 510363"/>
                            <a:gd name="connsiteX4" fmla="*/ 1765005 w 2339163"/>
                            <a:gd name="connsiteY4" fmla="*/ 138224 h 510363"/>
                            <a:gd name="connsiteX5" fmla="*/ 1860698 w 2339163"/>
                            <a:gd name="connsiteY5" fmla="*/ 95693 h 510363"/>
                            <a:gd name="connsiteX6" fmla="*/ 2041451 w 2339163"/>
                            <a:gd name="connsiteY6" fmla="*/ 138224 h 510363"/>
                            <a:gd name="connsiteX7" fmla="*/ 2200940 w 2339163"/>
                            <a:gd name="connsiteY7" fmla="*/ 233917 h 510363"/>
                            <a:gd name="connsiteX8" fmla="*/ 2328530 w 2339163"/>
                            <a:gd name="connsiteY8" fmla="*/ 404037 h 510363"/>
                            <a:gd name="connsiteX9" fmla="*/ 2339163 w 2339163"/>
                            <a:gd name="connsiteY9" fmla="*/ 510363 h 510363"/>
                            <a:gd name="connsiteX10" fmla="*/ 1105786 w 2339163"/>
                            <a:gd name="connsiteY10" fmla="*/ 425303 h 510363"/>
                            <a:gd name="connsiteX11" fmla="*/ 893135 w 2339163"/>
                            <a:gd name="connsiteY11" fmla="*/ 414670 h 510363"/>
                            <a:gd name="connsiteX12" fmla="*/ 648586 w 2339163"/>
                            <a:gd name="connsiteY12" fmla="*/ 414670 h 510363"/>
                            <a:gd name="connsiteX13" fmla="*/ 393405 w 2339163"/>
                            <a:gd name="connsiteY13" fmla="*/ 404037 h 510363"/>
                            <a:gd name="connsiteX14" fmla="*/ 138223 w 2339163"/>
                            <a:gd name="connsiteY14" fmla="*/ 414670 h 510363"/>
                            <a:gd name="connsiteX15" fmla="*/ 0 w 2339163"/>
                            <a:gd name="connsiteY15" fmla="*/ 414670 h 510363"/>
                            <a:gd name="connsiteX16" fmla="*/ 0 w 2339163"/>
                            <a:gd name="connsiteY16" fmla="*/ 414670 h 510363"/>
                            <a:gd name="connsiteX17" fmla="*/ 0 w 2339163"/>
                            <a:gd name="connsiteY17" fmla="*/ 318977 h 510363"/>
                            <a:gd name="connsiteX18" fmla="*/ 53163 w 2339163"/>
                            <a:gd name="connsiteY18" fmla="*/ 287079 h 510363"/>
                            <a:gd name="connsiteX19" fmla="*/ 223284 w 2339163"/>
                            <a:gd name="connsiteY19" fmla="*/ 202019 h 510363"/>
                            <a:gd name="connsiteX20" fmla="*/ 446567 w 2339163"/>
                            <a:gd name="connsiteY20" fmla="*/ 95693 h 510363"/>
                            <a:gd name="connsiteX21" fmla="*/ 574158 w 2339163"/>
                            <a:gd name="connsiteY21" fmla="*/ 53163 h 510363"/>
                            <a:gd name="connsiteX22" fmla="*/ 659219 w 2339163"/>
                            <a:gd name="connsiteY22" fmla="*/ 0 h 510363"/>
                            <a:gd name="connsiteX23" fmla="*/ 744279 w 2339163"/>
                            <a:gd name="connsiteY23" fmla="*/ 10633 h 51036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Lst>
                          <a:rect l="l" t="t" r="r" b="b"/>
                          <a:pathLst>
                            <a:path w="2339163" h="510363">
                              <a:moveTo>
                                <a:pt x="744279" y="10633"/>
                              </a:moveTo>
                              <a:lnTo>
                                <a:pt x="1127051" y="159489"/>
                              </a:lnTo>
                              <a:lnTo>
                                <a:pt x="1392865" y="233917"/>
                              </a:lnTo>
                              <a:lnTo>
                                <a:pt x="1573619" y="244549"/>
                              </a:lnTo>
                              <a:lnTo>
                                <a:pt x="1765005" y="138224"/>
                              </a:lnTo>
                              <a:lnTo>
                                <a:pt x="1860698" y="95693"/>
                              </a:lnTo>
                              <a:lnTo>
                                <a:pt x="2041451" y="138224"/>
                              </a:lnTo>
                              <a:lnTo>
                                <a:pt x="2200940" y="233917"/>
                              </a:lnTo>
                              <a:lnTo>
                                <a:pt x="2328530" y="404037"/>
                              </a:lnTo>
                              <a:lnTo>
                                <a:pt x="2339163" y="510363"/>
                              </a:lnTo>
                              <a:lnTo>
                                <a:pt x="1105786" y="425303"/>
                              </a:lnTo>
                              <a:lnTo>
                                <a:pt x="893135" y="414670"/>
                              </a:lnTo>
                              <a:lnTo>
                                <a:pt x="648586" y="414670"/>
                              </a:lnTo>
                              <a:lnTo>
                                <a:pt x="393405" y="404037"/>
                              </a:lnTo>
                              <a:lnTo>
                                <a:pt x="138223" y="414670"/>
                              </a:lnTo>
                              <a:lnTo>
                                <a:pt x="0" y="414670"/>
                              </a:lnTo>
                              <a:lnTo>
                                <a:pt x="0" y="414670"/>
                              </a:lnTo>
                              <a:lnTo>
                                <a:pt x="0" y="318977"/>
                              </a:lnTo>
                              <a:lnTo>
                                <a:pt x="53163" y="287079"/>
                              </a:lnTo>
                              <a:lnTo>
                                <a:pt x="223284" y="202019"/>
                              </a:lnTo>
                              <a:lnTo>
                                <a:pt x="446567" y="95693"/>
                              </a:lnTo>
                              <a:lnTo>
                                <a:pt x="574158" y="53163"/>
                              </a:lnTo>
                              <a:lnTo>
                                <a:pt x="659219" y="0"/>
                              </a:lnTo>
                              <a:lnTo>
                                <a:pt x="744279" y="10633"/>
                              </a:lnTo>
                              <a:close/>
                            </a:path>
                          </a:pathLst>
                        </a:custGeom>
                        <a:solidFill>
                          <a:srgbClr val="FF0000">
                            <a:alpha val="6000"/>
                          </a:srgb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40A4F04" id="Freeform 144723458" o:spid="_x0000_s1026" style="position:absolute;margin-left:15.9pt;margin-top:12.1pt;width:184.15pt;height:40.15pt;z-index:251658282;visibility:visible;mso-wrap-style:square;mso-wrap-distance-left:9pt;mso-wrap-distance-top:0;mso-wrap-distance-right:9pt;mso-wrap-distance-bottom:0;mso-position-horizontal:absolute;mso-position-horizontal-relative:text;mso-position-vertical:absolute;mso-position-vertical-relative:text;v-text-anchor:middle" coordsize="2339163,51036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" path="m744279,10633r382772,148856l1392865,233917r180754,10632l1765005,138224r95693,-42531l2041451,138224r159489,95693l2328530,404037r10633,106326l1105786,425303,893135,414670r-244549,l393405,404037,138223,414670,,414670r,l,318977,53163,287079,223284,202019,446567,95693,574158,53163,659219,r85060,10633xe" fillcolor="red" strokecolor="red" strokeweight="1pt">
                <v:fill opacity="3855f"/>
                <v:stroke joinstyle="miter"/>
                <v:path arrowok="t" o:connecttype="custom" o:connectlocs="744133,10623;1126830,159346;1392592,233707;1573311,244330;1764659,138100;1860334,95607;2041051,138100;2200509,233707;2328074,403674;2338705,509905;1105569,424921;892960,414298;648459,414298;393328,403674;138196,414298;0,414298;0,414298;0,318691;53153,286821;223240,201838;446480,95607;574046,53115;659090,0;744133,10623" o:connectangles="0,0,0,0,0,0,0,0,0,0,0,0,0,0,0,0,0,0,0,0,0,0,0,0"/>
              </v:shape>
            </w:pict>
          </mc:Fallback>
        </mc:AlternateContent>
      </w:r>
      <w:r w:rsidR="7283569B" w:rsidRPr="005B1331">
        <w:t xml:space="preserve">We used </w:t>
      </w:r>
      <w:r w:rsidR="000B2EF1">
        <w:t xml:space="preserve">a </w:t>
      </w:r>
      <w:r w:rsidR="7283569B" w:rsidRPr="005B1331">
        <w:t>multiple linear regression</w:t>
      </w:r>
      <w:r w:rsidR="000B2EF1">
        <w:t xml:space="preserve"> model</w:t>
      </w:r>
      <w:r w:rsidR="6A759A50" w:rsidRPr="005B1331">
        <w:t xml:space="preserve"> in R</w:t>
      </w:r>
      <w:r w:rsidR="6D3B4A67" w:rsidRPr="005B1331">
        <w:t xml:space="preserve"> </w:t>
      </w:r>
      <w:r w:rsidR="7283569B" w:rsidRPr="005B1331">
        <w:t xml:space="preserve">to </w:t>
      </w:r>
      <w:r w:rsidR="000B2EF1">
        <w:t>evaluate</w:t>
      </w:r>
      <w:r w:rsidR="1930B943" w:rsidRPr="005B1331">
        <w:t xml:space="preserve"> </w:t>
      </w:r>
      <w:r w:rsidR="000B2EF1">
        <w:t>the effect</w:t>
      </w:r>
      <w:r>
        <w:t>s</w:t>
      </w:r>
      <w:r w:rsidR="000B2EF1">
        <w:t xml:space="preserve"> of </w:t>
      </w:r>
      <w:r>
        <w:t xml:space="preserve">various </w:t>
      </w:r>
      <w:r w:rsidR="1930B943" w:rsidRPr="005B1331">
        <w:t xml:space="preserve">factors </w:t>
      </w:r>
      <w:r w:rsidR="000B2EF1">
        <w:t>on</w:t>
      </w:r>
      <w:r w:rsidR="1930B943" w:rsidRPr="005B1331">
        <w:t xml:space="preserve"> marsh recession in created marshes</w:t>
      </w:r>
      <w:r w:rsidR="4FA80115" w:rsidRPr="005B1331">
        <w:t xml:space="preserve"> (lm,</w:t>
      </w:r>
      <w:r w:rsidR="00704BAF">
        <w:t xml:space="preserve"> </w:t>
      </w:r>
      <w:r w:rsidR="4FA80115" w:rsidRPr="005B1331">
        <w:t>‘stats’ package in R;</w:t>
      </w:r>
      <w:r w:rsidR="00397775">
        <w:t xml:space="preserve"> </w:t>
      </w:r>
      <w:r w:rsidR="00397775">
        <w:fldChar w:fldCharType="begin"/>
      </w:r>
      <w:r w:rsidR="00B1111F">
        <w:instrText xml:space="preserve"> ADDIN ZOTERO_ITEM CSL_CITATION {"citationID":"1D8NMMXT","properties":{"formattedCitation":"(R Core Team 2021)","plainCitation":"(R Core Team 2021)","dontUpdate":true,"noteIndex":0},"citationItems":[{"id":632,"uris":["http://zotero.org/users/6112721/items/5I6DEWQC"],"uri":["http://zotero.org/users/6112721/items/5I6DEWQC"],"itemData":{"id":632,"type":"book","event-place":"Vienna, Austria","publisher":"R Foundation for Statistical Computing","publisher-place":"Vienna, Austria","title":"R: A language and environment for statistical computing","URL":"https://www.R-project.org/","author":[{"family":"R Core Team","given":""}],"issued":{"date-parts":[["2021"]]}}}],"schema":"https://github.com/citation-style-language/schema/raw/master/csl-citation.json"} </w:instrText>
      </w:r>
      <w:r w:rsidR="00397775">
        <w:fldChar w:fldCharType="separate"/>
      </w:r>
      <w:r w:rsidR="00397775">
        <w:rPr>
          <w:noProof/>
        </w:rPr>
        <w:t>R Core Team 2021)</w:t>
      </w:r>
      <w:r w:rsidR="00397775">
        <w:fldChar w:fldCharType="end"/>
      </w:r>
      <w:r w:rsidR="1930B943" w:rsidRPr="005B1331">
        <w:t>.</w:t>
      </w:r>
      <w:r w:rsidR="1F77A430" w:rsidRPr="005B1331">
        <w:t xml:space="preserve"> </w:t>
      </w:r>
      <w:r w:rsidR="00B0151E">
        <w:t>Percent recessed marsh</w:t>
      </w:r>
      <w:r w:rsidR="00EE022C">
        <w:t>, which was derived from our spatial analyses</w:t>
      </w:r>
      <w:r w:rsidR="00D90D61">
        <w:t>,</w:t>
      </w:r>
      <w:r w:rsidR="00B0151E">
        <w:t xml:space="preserve"> was used as the dependent variable</w:t>
      </w:r>
      <w:r w:rsidR="00EE022C">
        <w:t>.</w:t>
      </w:r>
      <w:r w:rsidR="00B0151E">
        <w:t xml:space="preserve"> </w:t>
      </w:r>
      <w:r w:rsidR="00EE022C">
        <w:t>I</w:t>
      </w:r>
      <w:r w:rsidR="003B4BDA">
        <w:t>ndependent</w:t>
      </w:r>
      <w:r w:rsidR="69138557" w:rsidRPr="005B1331">
        <w:t xml:space="preserve"> varia</w:t>
      </w:r>
      <w:r w:rsidR="003B4BDA">
        <w:t>bles</w:t>
      </w:r>
      <w:r w:rsidR="69138557" w:rsidRPr="005B1331">
        <w:t xml:space="preserve"> were selected for their </w:t>
      </w:r>
      <w:r w:rsidR="77FED192" w:rsidRPr="005B1331">
        <w:t xml:space="preserve">potential relationship </w:t>
      </w:r>
      <w:r w:rsidR="69138557" w:rsidRPr="005B1331">
        <w:t>to marsh recession</w:t>
      </w:r>
      <w:r w:rsidR="713D4596" w:rsidRPr="005B1331">
        <w:t xml:space="preserve"> based on </w:t>
      </w:r>
      <w:r w:rsidR="003B4BDA">
        <w:t xml:space="preserve">our </w:t>
      </w:r>
      <w:r w:rsidR="713D4596" w:rsidRPr="005B1331">
        <w:t>professional judgement</w:t>
      </w:r>
      <w:r w:rsidR="003B4BDA">
        <w:t xml:space="preserve">, </w:t>
      </w:r>
      <w:r w:rsidR="77E7F6CF" w:rsidRPr="005B1331">
        <w:t xml:space="preserve">and </w:t>
      </w:r>
      <w:r w:rsidR="003B4BDA">
        <w:t xml:space="preserve">data </w:t>
      </w:r>
      <w:r w:rsidR="77E7F6CF" w:rsidRPr="005B1331">
        <w:t>availability.</w:t>
      </w:r>
      <w:r w:rsidR="45CFB2BC" w:rsidRPr="005B1331">
        <w:t xml:space="preserve"> </w:t>
      </w:r>
      <w:r w:rsidR="003C3946">
        <w:t>These</w:t>
      </w:r>
      <w:r w:rsidR="437E9F1C" w:rsidRPr="005B1331">
        <w:t xml:space="preserve"> included categori</w:t>
      </w:r>
      <w:r w:rsidR="1D280CB7" w:rsidRPr="005B1331">
        <w:t xml:space="preserve">cal </w:t>
      </w:r>
      <w:r w:rsidR="689D1D9E" w:rsidRPr="005B1331">
        <w:t>variables</w:t>
      </w:r>
      <w:r w:rsidR="1D280CB7" w:rsidRPr="005B1331">
        <w:t xml:space="preserve"> such as </w:t>
      </w:r>
      <w:r w:rsidR="000B2EF1">
        <w:t xml:space="preserve">river arm, </w:t>
      </w:r>
      <w:r w:rsidR="1D280CB7" w:rsidRPr="005B1331">
        <w:t xml:space="preserve">presence of </w:t>
      </w:r>
      <w:r w:rsidR="660FC7ED" w:rsidRPr="005B1331">
        <w:t>a</w:t>
      </w:r>
      <w:r w:rsidR="003C3946">
        <w:t xml:space="preserve"> foreshore</w:t>
      </w:r>
      <w:r w:rsidR="660FC7ED" w:rsidRPr="005B1331">
        <w:t xml:space="preserve"> </w:t>
      </w:r>
      <w:r w:rsidR="1D280CB7" w:rsidRPr="005B1331">
        <w:t xml:space="preserve">shear boom, presence of </w:t>
      </w:r>
      <w:r w:rsidR="10C47F08" w:rsidRPr="005B1331">
        <w:t>offshore structures</w:t>
      </w:r>
      <w:r w:rsidR="30C13127" w:rsidRPr="3A5D7FCA">
        <w:t xml:space="preserve"> (</w:t>
      </w:r>
      <w:r w:rsidR="08C1A315" w:rsidRPr="3A5D7FCA">
        <w:t>i</w:t>
      </w:r>
      <w:r w:rsidR="30C13127" w:rsidRPr="3A5D7FCA">
        <w:t>.e.</w:t>
      </w:r>
      <w:r w:rsidR="09E9C09E" w:rsidRPr="3A5D7FCA">
        <w:t>,</w:t>
      </w:r>
      <w:r w:rsidR="30C13127" w:rsidRPr="3A5D7FCA">
        <w:t xml:space="preserve"> log </w:t>
      </w:r>
      <w:r w:rsidR="00397775">
        <w:t xml:space="preserve">storage </w:t>
      </w:r>
      <w:r w:rsidR="30C13127" w:rsidRPr="3A5D7FCA">
        <w:t>booms, dock structures)</w:t>
      </w:r>
      <w:r w:rsidR="1D280CB7" w:rsidRPr="005B1331">
        <w:t>,</w:t>
      </w:r>
      <w:r w:rsidR="003C3946">
        <w:t xml:space="preserve"> placement in a slough</w:t>
      </w:r>
      <w:r w:rsidR="000B2EF1">
        <w:t xml:space="preserve">, and </w:t>
      </w:r>
      <w:r w:rsidR="003C3946">
        <w:t>closed embayment</w:t>
      </w:r>
      <w:r w:rsidR="00653A87">
        <w:t xml:space="preserve"> design (inset left</w:t>
      </w:r>
      <w:r w:rsidR="00BE6794">
        <w:t xml:space="preserve">; </w:t>
      </w:r>
      <w:r w:rsidR="00EE022C">
        <w:t xml:space="preserve">see </w:t>
      </w:r>
      <w:r w:rsidR="00BE6794">
        <w:t xml:space="preserve">Appendix </w:t>
      </w:r>
      <w:r w:rsidR="003C3946">
        <w:t>D</w:t>
      </w:r>
      <w:r w:rsidR="00EE022C">
        <w:t xml:space="preserve"> for examples</w:t>
      </w:r>
      <w:r w:rsidR="000B2EF1">
        <w:t>)</w:t>
      </w:r>
      <w:r w:rsidR="47AC345F" w:rsidRPr="005B1331">
        <w:t xml:space="preserve">. Numeric </w:t>
      </w:r>
      <w:r w:rsidR="00EE022C">
        <w:t xml:space="preserve">independent variables </w:t>
      </w:r>
      <w:r w:rsidR="47AC345F" w:rsidRPr="005B1331">
        <w:t xml:space="preserve">included project age, project </w:t>
      </w:r>
      <w:r w:rsidR="000B2EF1">
        <w:t>size</w:t>
      </w:r>
      <w:r w:rsidR="47AC345F" w:rsidRPr="005B1331">
        <w:t xml:space="preserve">, </w:t>
      </w:r>
      <w:r w:rsidR="2AF606DE" w:rsidRPr="005B1331">
        <w:t xml:space="preserve">distance upriver, percent edge habitat, and mean </w:t>
      </w:r>
      <w:r w:rsidR="000B2EF1">
        <w:t>project</w:t>
      </w:r>
      <w:r w:rsidR="2AF606DE" w:rsidRPr="005B1331">
        <w:t xml:space="preserve"> elevation</w:t>
      </w:r>
      <w:r w:rsidR="00EE022C">
        <w:t xml:space="preserve"> (see Appendix E for a detailed description of each model variable)</w:t>
      </w:r>
    </w:p>
    <w:p w14:paraId="21D7FF03" w14:textId="4EC08C04" w:rsidR="40FBF216" w:rsidRDefault="40FBF216" w:rsidP="00D95039"/>
    <w:p w14:paraId="02C1FD35" w14:textId="357A9EC4" w:rsidR="21175539" w:rsidRPr="004C769A" w:rsidRDefault="726178B9" w:rsidP="00D95039">
      <w:pPr>
        <w:pStyle w:val="Heading3"/>
      </w:pPr>
      <w:bookmarkStart w:id="804" w:name="_Toc97625636"/>
      <w:r w:rsidRPr="004C769A">
        <w:t>Native Dominance</w:t>
      </w:r>
      <w:bookmarkEnd w:id="804"/>
      <w:r w:rsidRPr="004C769A">
        <w:t xml:space="preserve"> </w:t>
      </w:r>
    </w:p>
    <w:p w14:paraId="41469A7B" w14:textId="0FE0411A" w:rsidR="559EFC6C" w:rsidRDefault="45795D12" w:rsidP="00D95039">
      <w:r w:rsidRPr="005B1331">
        <w:t>To determine wh</w:t>
      </w:r>
      <w:r w:rsidR="53FE9D3F" w:rsidRPr="005B1331">
        <w:t>ich</w:t>
      </w:r>
      <w:r w:rsidRPr="005B1331">
        <w:t xml:space="preserve"> </w:t>
      </w:r>
      <w:r w:rsidR="681DAEBC" w:rsidRPr="005B1331">
        <w:t>factors</w:t>
      </w:r>
      <w:r w:rsidRPr="005B1331">
        <w:t xml:space="preserve"> </w:t>
      </w:r>
      <w:r w:rsidR="44B940C5" w:rsidRPr="005B1331">
        <w:t>influence the</w:t>
      </w:r>
      <w:r w:rsidR="504A78E4" w:rsidRPr="005B1331">
        <w:t xml:space="preserve"> dominance of native species</w:t>
      </w:r>
      <w:r w:rsidR="152D4ED3" w:rsidRPr="005B1331">
        <w:t xml:space="preserve"> in created marshes</w:t>
      </w:r>
      <w:r w:rsidR="3F490EB7" w:rsidRPr="005B1331">
        <w:t>,</w:t>
      </w:r>
      <w:r w:rsidR="504A78E4" w:rsidRPr="005B1331">
        <w:t xml:space="preserve"> we </w:t>
      </w:r>
      <w:r w:rsidR="10927829" w:rsidRPr="005B1331">
        <w:t>modeled t</w:t>
      </w:r>
      <w:r w:rsidR="33347CEB" w:rsidRPr="005B1331">
        <w:t>he relative % cover of native species</w:t>
      </w:r>
      <w:r w:rsidR="00EE022C">
        <w:t>/plot</w:t>
      </w:r>
      <w:r w:rsidR="3E1F01D8" w:rsidRPr="005B1331">
        <w:t xml:space="preserve"> using a</w:t>
      </w:r>
      <w:r w:rsidR="1D6F5941" w:rsidRPr="005B1331">
        <w:t xml:space="preserve"> </w:t>
      </w:r>
      <w:r w:rsidR="0036187A">
        <w:t xml:space="preserve">linear </w:t>
      </w:r>
      <w:r w:rsidR="1D6F5941" w:rsidRPr="005B1331">
        <w:t>mixed-effects model</w:t>
      </w:r>
      <w:r w:rsidR="0B911E00" w:rsidRPr="005B1331">
        <w:t xml:space="preserve"> (‘lmer’, “lme4” package in R;</w:t>
      </w:r>
      <w:r w:rsidR="52AFB09C" w:rsidRPr="005B1331">
        <w:t xml:space="preserve"> </w:t>
      </w:r>
      <w:r w:rsidR="00397775">
        <w:fldChar w:fldCharType="begin"/>
      </w:r>
      <w:r w:rsidR="000F1124">
        <w:instrText xml:space="preserve"> ADDIN ZOTERO_ITEM CSL_CITATION {"citationID":"pdx4zJCK","properties":{"formattedCitation":"(Bates et al. 2015)","plainCitation":"(Bates et al. 2015)","dontUpdate":true,"noteIndex":0},"citationItems":[{"id":976,"uris":["http://zotero.org/users/6112721/items/FHHNJPLR"],"uri":["http://zotero.org/users/6112721/items/FHHNJPLR"],"itemData":{"id":976,"type":"article-journal","abstract":"Maximum likelihood or restricted maximum likelihood (REML) estimates of the parameters in linear mixed-eﬀects models can be determined using the lmer function in the lme4 package for R. As for most model-ﬁtting functions in R, the model is described in an lmer call by a formula, in this case including both ﬁxed- and random-eﬀects terms. The formula and data together determine a numerical representation of the model from which the proﬁled deviance or the proﬁled REML criterion can be evaluated as a function of some of the model parameters. The appropriate criterion is optimized, using one of the constrained optimization functions in R, to provide the parameter estimates. We describe the structure of the model, the steps in evaluating the proﬁled deviance or REML criterion, and the structure of classes or types that represents such a model. Suﬃcient detail is included to allow specialization of these structures by users who wish to write functions to ﬁt specialized linear mixed models, such as models incorporating pedigrees or smoothing splines, that are not easily expressible in the formula language used by lmer.","container-title":"Journal of Statistical Software","DOI":"10.18637/jss.v067.i01","ISSN":"1548-7660","issue":"1","journalAbbreviation":"J. Stat. Soft.","language":"en","source":"DOI.org (Crossref)","title":"Fitting Linear Mixed-Effects Models Using &lt;b&gt;lme4&lt;/b&gt;","URL":"http://www.jstatsoft.org/v67/i01/","volume":"67","author":[{"family":"Bates","given":"Douglas"},{"family":"Mächler","given":"Martin"},{"family":"Bolker","given":"Ben"},{"family":"Walker","given":"Steve"}],"accessed":{"date-parts":[["2021",9,7]]},"issued":{"date-parts":[["2015"]]}}}],"schema":"https://github.com/citation-style-language/schema/raw/master/csl-citation.json"} </w:instrText>
      </w:r>
      <w:r w:rsidR="00397775">
        <w:fldChar w:fldCharType="separate"/>
      </w:r>
      <w:r w:rsidR="00397775">
        <w:rPr>
          <w:noProof/>
        </w:rPr>
        <w:t>Bates et al. 2015)</w:t>
      </w:r>
      <w:r w:rsidR="00397775">
        <w:fldChar w:fldCharType="end"/>
      </w:r>
      <w:r w:rsidR="00397775">
        <w:t>.</w:t>
      </w:r>
      <w:r w:rsidR="78981277" w:rsidRPr="005B1331">
        <w:t xml:space="preserve"> </w:t>
      </w:r>
      <w:r w:rsidR="61204795" w:rsidRPr="3A5D7FCA">
        <w:t xml:space="preserve">Sample plot data from created marshes were used for this analysis. </w:t>
      </w:r>
      <w:r w:rsidR="00D90D61">
        <w:t>Independent variables</w:t>
      </w:r>
      <w:r w:rsidR="2F04B77F" w:rsidRPr="005B1331">
        <w:t xml:space="preserve"> were selected based on data availability, and evidence in the literature of their relevance to plant species distributions in estuaries. </w:t>
      </w:r>
      <w:r w:rsidR="00D90D61">
        <w:t>These</w:t>
      </w:r>
      <w:r w:rsidR="049E2CC9" w:rsidRPr="005B1331">
        <w:t xml:space="preserve"> </w:t>
      </w:r>
      <w:r w:rsidR="2F04B77F" w:rsidRPr="005B1331">
        <w:t>incl</w:t>
      </w:r>
      <w:r w:rsidR="41F5A410" w:rsidRPr="005B1331">
        <w:t xml:space="preserve">uded </w:t>
      </w:r>
      <w:r w:rsidR="086C3A3B" w:rsidRPr="005B1331">
        <w:t xml:space="preserve">plot </w:t>
      </w:r>
      <w:r w:rsidR="41F5A410" w:rsidRPr="005B1331">
        <w:t>distance upriver (a proxy for saltwater and tidal stress),</w:t>
      </w:r>
      <w:r w:rsidR="1EE6CFEE" w:rsidRPr="005B1331">
        <w:t xml:space="preserve"> </w:t>
      </w:r>
      <w:r w:rsidR="0E8F579B" w:rsidRPr="005B1331">
        <w:t xml:space="preserve">plot </w:t>
      </w:r>
      <w:r w:rsidR="1EE6CFEE" w:rsidRPr="005B1331">
        <w:t>elevation,</w:t>
      </w:r>
      <w:r w:rsidR="158DE392" w:rsidRPr="005B1331">
        <w:t xml:space="preserve"> plot distance to nearest channel, and age of </w:t>
      </w:r>
      <w:r w:rsidR="00D90D61">
        <w:t xml:space="preserve">the created </w:t>
      </w:r>
      <w:r w:rsidR="158DE392" w:rsidRPr="005B1331">
        <w:t>site</w:t>
      </w:r>
      <w:r w:rsidR="189657BC" w:rsidRPr="005B1331">
        <w:t xml:space="preserve">. </w:t>
      </w:r>
      <w:r w:rsidR="63C6965B" w:rsidRPr="005B1331">
        <w:t xml:space="preserve">River arm </w:t>
      </w:r>
      <w:r w:rsidR="15B68EE5" w:rsidRPr="3A5D7FCA">
        <w:t xml:space="preserve">and </w:t>
      </w:r>
      <w:r w:rsidR="002066E9">
        <w:t xml:space="preserve">enclosed embayment </w:t>
      </w:r>
      <w:r w:rsidR="15B68EE5" w:rsidRPr="3A5D7FCA">
        <w:t>were</w:t>
      </w:r>
      <w:r w:rsidR="00D90D61">
        <w:t xml:space="preserve"> included as </w:t>
      </w:r>
      <w:r w:rsidR="63C6965B" w:rsidRPr="005B1331">
        <w:t xml:space="preserve">categorical </w:t>
      </w:r>
      <w:r w:rsidR="00B0151E" w:rsidRPr="005B1331">
        <w:t>variable</w:t>
      </w:r>
      <w:r w:rsidR="00B0151E" w:rsidRPr="3A5D7FCA">
        <w:t>s</w:t>
      </w:r>
      <w:r w:rsidR="00B0151E">
        <w:t>.</w:t>
      </w:r>
      <w:r w:rsidR="00B0151E" w:rsidRPr="005B1331">
        <w:t xml:space="preserve"> Sampl</w:t>
      </w:r>
      <w:r w:rsidR="00BB59C6">
        <w:t>ing</w:t>
      </w:r>
      <w:r w:rsidR="1C5D2BB7" w:rsidRPr="005B1331">
        <w:t xml:space="preserve"> year and sites </w:t>
      </w:r>
      <w:r w:rsidR="00BB59C6">
        <w:t>were</w:t>
      </w:r>
      <w:r w:rsidR="2B6244D6" w:rsidRPr="005B1331">
        <w:t xml:space="preserve"> included </w:t>
      </w:r>
      <w:r w:rsidR="1C5D2BB7" w:rsidRPr="005B1331">
        <w:t xml:space="preserve">as random effects to account for potential </w:t>
      </w:r>
      <w:r w:rsidR="7F462217" w:rsidRPr="005B1331">
        <w:t xml:space="preserve">sampling differences </w:t>
      </w:r>
      <w:r w:rsidR="1C5D2BB7" w:rsidRPr="005B1331">
        <w:t xml:space="preserve">between 2015 and 2021 datasets, and to account for </w:t>
      </w:r>
      <w:r w:rsidR="0A1897BE" w:rsidRPr="005B1331">
        <w:t xml:space="preserve">site-to-site variation. </w:t>
      </w:r>
      <w:r w:rsidR="2CD73714" w:rsidRPr="3A5D7FCA">
        <w:t xml:space="preserve">We included </w:t>
      </w:r>
      <w:r w:rsidR="003E43F3">
        <w:t>two interaction terms in the model:</w:t>
      </w:r>
      <w:r w:rsidR="2CD73714" w:rsidRPr="3A5D7FCA">
        <w:t xml:space="preserve"> </w:t>
      </w:r>
      <w:r w:rsidR="003E43F3">
        <w:t xml:space="preserve">(1) </w:t>
      </w:r>
      <w:r w:rsidR="2CD73714" w:rsidRPr="3A5D7FCA">
        <w:t>plot distance upriver</w:t>
      </w:r>
      <w:r w:rsidR="00BB59C6">
        <w:t xml:space="preserve"> </w:t>
      </w:r>
      <w:r w:rsidR="003E43F3">
        <w:t>with</w:t>
      </w:r>
      <w:r w:rsidR="00BB59C6">
        <w:t xml:space="preserve"> plot </w:t>
      </w:r>
      <w:r w:rsidR="2E38FA8A" w:rsidRPr="3A5D7FCA">
        <w:t>elevation</w:t>
      </w:r>
      <w:r w:rsidR="00BB59C6">
        <w:t xml:space="preserve"> </w:t>
      </w:r>
      <w:r w:rsidR="003E43F3">
        <w:t>and (2) plot channel proximity with plot elevation</w:t>
      </w:r>
      <w:r w:rsidR="2E38FA8A" w:rsidRPr="3A5D7FCA">
        <w:t xml:space="preserve">, as we </w:t>
      </w:r>
      <w:r w:rsidR="00B0151E">
        <w:t>anticipated</w:t>
      </w:r>
      <w:r w:rsidR="2E38FA8A" w:rsidRPr="3A5D7FCA">
        <w:t xml:space="preserve"> the effect</w:t>
      </w:r>
      <w:r w:rsidR="003E43F3">
        <w:t>s</w:t>
      </w:r>
      <w:r w:rsidR="2E38FA8A" w:rsidRPr="3A5D7FCA">
        <w:t xml:space="preserve"> </w:t>
      </w:r>
      <w:r w:rsidR="003E43F3">
        <w:t>of distance upriver and channel proximity o</w:t>
      </w:r>
      <w:r w:rsidR="00BB59C6">
        <w:t xml:space="preserve">n native dominance would </w:t>
      </w:r>
      <w:r w:rsidR="2E38FA8A" w:rsidRPr="3A5D7FCA">
        <w:t>be dependent on elevation.</w:t>
      </w:r>
    </w:p>
    <w:p w14:paraId="436A7704" w14:textId="77777777" w:rsidR="005F4EA6" w:rsidRDefault="005F4EA6" w:rsidP="00D95039">
      <w:pPr>
        <w:rPr>
          <w:ins w:id="805" w:author="Daniel Stewart" w:date="2022-01-27T14:07:00Z"/>
        </w:rPr>
      </w:pPr>
    </w:p>
    <w:p w14:paraId="6A95DAD2" w14:textId="3104EB62" w:rsidR="00AB2F4A" w:rsidDel="001A240B" w:rsidRDefault="00AB2F4A" w:rsidP="009F3333">
      <w:pPr>
        <w:rPr>
          <w:del w:id="806" w:author="Daniel Stewart" w:date="2022-01-28T14:20:00Z"/>
        </w:rPr>
      </w:pPr>
      <w:bookmarkStart w:id="807" w:name="_Toc96540170"/>
      <w:bookmarkStart w:id="808" w:name="_Toc96540301"/>
      <w:bookmarkStart w:id="809" w:name="_Toc96540350"/>
      <w:bookmarkStart w:id="810" w:name="_Toc97625637"/>
      <w:bookmarkEnd w:id="807"/>
      <w:bookmarkEnd w:id="808"/>
      <w:bookmarkEnd w:id="809"/>
      <w:bookmarkEnd w:id="810"/>
    </w:p>
    <w:p w14:paraId="61CA6268" w14:textId="1D76EF19" w:rsidR="40FBF216" w:rsidRPr="004C769A" w:rsidRDefault="71BFF630" w:rsidP="00D95039">
      <w:pPr>
        <w:pStyle w:val="Heading3"/>
      </w:pPr>
      <w:bookmarkStart w:id="811" w:name="_Toc97625638"/>
      <w:r w:rsidRPr="004C769A">
        <w:t>Species Richness</w:t>
      </w:r>
      <w:bookmarkEnd w:id="811"/>
      <w:r w:rsidRPr="004C769A">
        <w:t xml:space="preserve"> </w:t>
      </w:r>
    </w:p>
    <w:p w14:paraId="62EC43D3" w14:textId="6FC8EBC3" w:rsidR="2BC3E884" w:rsidRDefault="2BC3E884" w:rsidP="00D95039">
      <w:r w:rsidRPr="3A5D7FCA">
        <w:t>We used linear mixed-effects models to investigate factors that influence native and non</w:t>
      </w:r>
      <w:del w:id="812" w:author="Eric Balke" w:date="2022-01-12T21:00:00Z">
        <w:r w:rsidRPr="3A5D7FCA" w:rsidDel="00030124">
          <w:delText>-</w:delText>
        </w:r>
      </w:del>
      <w:ins w:id="813" w:author="Eric Balke" w:date="2022-01-12T21:00:00Z">
        <w:r w:rsidR="00030124">
          <w:t>-</w:t>
        </w:r>
      </w:ins>
      <w:r w:rsidRPr="3A5D7FCA">
        <w:t>native species richness</w:t>
      </w:r>
      <w:r w:rsidR="23E95990" w:rsidRPr="3A5D7FCA">
        <w:t xml:space="preserve"> across the estuary</w:t>
      </w:r>
      <w:r w:rsidRPr="3A5D7FCA">
        <w:t xml:space="preserve"> (‘lmer’, “lme4” package in R; Bates et al. 2015). </w:t>
      </w:r>
      <w:r w:rsidR="003E43F3">
        <w:t xml:space="preserve">Native richness/plot and non-native richness/plot were used as dependent variables. </w:t>
      </w:r>
      <w:r w:rsidR="422DBF83" w:rsidRPr="3A5D7FCA">
        <w:t>Th</w:t>
      </w:r>
      <w:r w:rsidR="09F7A632" w:rsidRPr="3A5D7FCA">
        <w:t>ese</w:t>
      </w:r>
      <w:r w:rsidR="3A5D3FE8" w:rsidRPr="3A5D7FCA">
        <w:t xml:space="preserve"> richness</w:t>
      </w:r>
      <w:r w:rsidR="422DBF83" w:rsidRPr="3A5D7FCA">
        <w:t xml:space="preserve"> model</w:t>
      </w:r>
      <w:r w:rsidR="4B0412C5" w:rsidRPr="3A5D7FCA">
        <w:t>s</w:t>
      </w:r>
      <w:r w:rsidR="422DBF83" w:rsidRPr="3A5D7FCA">
        <w:t xml:space="preserve"> differed from the native dominance model</w:t>
      </w:r>
      <w:r w:rsidR="003E43F3">
        <w:t xml:space="preserve">, as they </w:t>
      </w:r>
      <w:r w:rsidR="011671F7" w:rsidRPr="3A5D7FCA">
        <w:t>included plot data from both reference sites and created marshes</w:t>
      </w:r>
      <w:r w:rsidR="73342637" w:rsidRPr="3A5D7FCA">
        <w:t xml:space="preserve">. </w:t>
      </w:r>
      <w:r w:rsidR="07FABDE4" w:rsidRPr="3A5D7FCA">
        <w:t>As a result</w:t>
      </w:r>
      <w:r w:rsidR="29540EE7" w:rsidRPr="3A5D7FCA">
        <w:t xml:space="preserve">, model </w:t>
      </w:r>
      <w:r w:rsidR="00BB59C6">
        <w:t>variables</w:t>
      </w:r>
      <w:r w:rsidR="29540EE7" w:rsidRPr="3A5D7FCA">
        <w:t xml:space="preserve"> </w:t>
      </w:r>
      <w:r w:rsidR="07FABDE4" w:rsidRPr="3A5D7FCA">
        <w:t>differed in</w:t>
      </w:r>
      <w:r w:rsidR="557D4FC4" w:rsidRPr="3A5D7FCA">
        <w:t xml:space="preserve"> the addition of a</w:t>
      </w:r>
      <w:r w:rsidR="07FABDE4" w:rsidRPr="3A5D7FCA">
        <w:t xml:space="preserve"> categorical </w:t>
      </w:r>
      <w:r w:rsidR="00BB59C6">
        <w:t xml:space="preserve">variable </w:t>
      </w:r>
      <w:r w:rsidR="07FABDE4" w:rsidRPr="3A5D7FCA">
        <w:t>to distinguish between reference and created marshes, and</w:t>
      </w:r>
      <w:r w:rsidR="5D90021C" w:rsidRPr="3A5D7FCA">
        <w:t xml:space="preserve"> the removal of site age, since the age of reference marshes could not be estimated. </w:t>
      </w:r>
      <w:r w:rsidR="73C8A841" w:rsidRPr="3A5D7FCA">
        <w:t>An</w:t>
      </w:r>
      <w:r w:rsidR="7AF14590" w:rsidRPr="3A5D7FCA">
        <w:t xml:space="preserve"> interaction term between plot distance upriver and </w:t>
      </w:r>
      <w:r w:rsidR="005F4EA6">
        <w:t xml:space="preserve">plot </w:t>
      </w:r>
      <w:r w:rsidR="7AF14590" w:rsidRPr="3A5D7FCA">
        <w:t>elevation</w:t>
      </w:r>
      <w:r w:rsidR="37486B31" w:rsidRPr="3A5D7FCA">
        <w:t xml:space="preserve"> was included in both richness models</w:t>
      </w:r>
      <w:r w:rsidR="7AF14590" w:rsidRPr="3A5D7FCA">
        <w:t xml:space="preserve">, as we </w:t>
      </w:r>
      <w:r w:rsidR="00B0151E">
        <w:t xml:space="preserve">expected </w:t>
      </w:r>
      <w:r w:rsidR="7AF14590" w:rsidRPr="3A5D7FCA">
        <w:t>the effect of</w:t>
      </w:r>
      <w:r w:rsidR="52C130EA" w:rsidRPr="3A5D7FCA">
        <w:t xml:space="preserve"> </w:t>
      </w:r>
      <w:r w:rsidR="7AF14590" w:rsidRPr="3A5D7FCA">
        <w:t xml:space="preserve">distance upriver on richness </w:t>
      </w:r>
      <w:r w:rsidR="00B0151E">
        <w:t>to be</w:t>
      </w:r>
      <w:r w:rsidR="7AF14590" w:rsidRPr="3A5D7FCA">
        <w:t xml:space="preserve"> dependent on elevation</w:t>
      </w:r>
      <w:r w:rsidR="143E4CDD" w:rsidRPr="3A5D7FCA">
        <w:t>.</w:t>
      </w:r>
    </w:p>
    <w:p w14:paraId="01C14BEE" w14:textId="5C6D9BB5" w:rsidR="3A5D7FCA" w:rsidRDefault="3A5D7FCA" w:rsidP="00D95039"/>
    <w:p w14:paraId="5E543EC2" w14:textId="13249CC2" w:rsidR="18D32BF1" w:rsidRDefault="18D32BF1" w:rsidP="00D95039">
      <w:r w:rsidRPr="3A5D7FCA">
        <w:t xml:space="preserve">All models were evaluated for collinearity </w:t>
      </w:r>
      <w:r w:rsidR="3A5D7FCA" w:rsidRPr="3A5D7FCA">
        <w:t>using variance inflation factors (VIF; vif, “car” package in R;</w:t>
      </w:r>
      <w:r w:rsidR="00397775">
        <w:t xml:space="preserve"> </w:t>
      </w:r>
      <w:r w:rsidR="00397775">
        <w:fldChar w:fldCharType="begin"/>
      </w:r>
      <w:r w:rsidR="00B1111F">
        <w:instrText xml:space="preserve"> ADDIN ZOTERO_ITEM CSL_CITATION {"citationID":"8ie7NFbC","properties":{"formattedCitation":"(Fox &amp; Weisberg 2019)","plainCitation":"(Fox &amp; Weisberg 2019)","dontUpdate":true,"noteIndex":0},"citationItems":[{"id":770,"uris":["http://zotero.org/users/6112721/items/M777I7S3"],"uri":["http://zotero.org/users/6112721/items/M777I7S3"],"itemData":{"id":770,"type":"book","edition":"Third Edition","event-place":"Thousand Oaks, California","ISBN":"978-1-5443-3647-3","number-of-pages":"577","publisher":"Sage","publisher-place":"Thousand Oaks, California","title":"An {R} Companion to Applied Regression","URL":"URL:   https://socialsciences.mcmaster.ca/jfox/Books/Companion/","author":[{"family":"Fox","given":"John"},{"family":"Weisberg","given":"Sanford"}],"issued":{"date-parts":[["2019"]]}}}],"schema":"https://github.com/citation-style-language/schema/raw/master/csl-citation.json"} </w:instrText>
      </w:r>
      <w:r w:rsidR="00397775">
        <w:fldChar w:fldCharType="separate"/>
      </w:r>
      <w:r w:rsidR="00397775">
        <w:rPr>
          <w:noProof/>
        </w:rPr>
        <w:t>Fox &amp; Weisberg 2019)</w:t>
      </w:r>
      <w:r w:rsidR="00397775">
        <w:fldChar w:fldCharType="end"/>
      </w:r>
      <w:r w:rsidR="3A5D7FCA" w:rsidRPr="3A5D7FCA">
        <w:t xml:space="preserve">. </w:t>
      </w:r>
      <w:r w:rsidR="6B5249D3" w:rsidRPr="3A5D7FCA">
        <w:t xml:space="preserve">No model </w:t>
      </w:r>
      <w:r w:rsidR="3A5D7FCA" w:rsidRPr="3A5D7FCA">
        <w:t xml:space="preserve">variables </w:t>
      </w:r>
      <w:r w:rsidR="4BCABEC5" w:rsidRPr="3A5D7FCA">
        <w:t xml:space="preserve">exceeded </w:t>
      </w:r>
      <w:r w:rsidR="3A5D7FCA" w:rsidRPr="3A5D7FCA">
        <w:t xml:space="preserve">our </w:t>
      </w:r>
      <w:r w:rsidR="3C1B165F" w:rsidRPr="3A5D7FCA">
        <w:t xml:space="preserve">VIF </w:t>
      </w:r>
      <w:r w:rsidR="3A5D7FCA" w:rsidRPr="3A5D7FCA">
        <w:t>threshold of 5.0, indicating no significant collinearity was present</w:t>
      </w:r>
      <w:r w:rsidR="00397775">
        <w:t xml:space="preserve"> </w:t>
      </w:r>
      <w:r w:rsidR="00397775">
        <w:fldChar w:fldCharType="begin"/>
      </w:r>
      <w:r w:rsidR="00397775">
        <w:instrText xml:space="preserve"> ADDIN ZOTERO_ITEM CSL_CITATION {"citationID":"Lcyorvqe","properties":{"formattedCitation":"(James et al. 2013)","plainCitation":"(James et al. 2013)","noteIndex":0},"citationItems":[{"id":1796,"uris":["http://zotero.org/users/6112721/items/FCBDWNMG"],"uri":["http://zotero.org/users/6112721/items/FCBDWNMG"],"itemData":{"id":1796,"type":"book","call-number":"QA276 .I585 2013","collection-number":"103","collection-title":"Springer texts in statistics","event-place":"New York","ISBN":"978-1-4614-7137-0","note":"OCLC: ocn828488009","number-of-pages":"426","publisher":"Springer","publisher-place":"New York","source":"Library of Congress ISBN","title":"An introduction to statistical learning: with applications in R","title-short":"An introduction to statistical learning","editor":[{"family":"James","given":"Gareth"},{"family":"Witten","given":"Daniela"},{"family":"Hastie","given":"Trevor"},{"family":"Tibshirani","given":"Robert"}],"issued":{"date-parts":[["2013"]]}}}],"schema":"https://github.com/citation-style-language/schema/raw/master/csl-citation.json"} </w:instrText>
      </w:r>
      <w:r w:rsidR="00397775">
        <w:fldChar w:fldCharType="separate"/>
      </w:r>
      <w:r w:rsidR="00397775">
        <w:rPr>
          <w:noProof/>
        </w:rPr>
        <w:t>(James et al. 2013)</w:t>
      </w:r>
      <w:r w:rsidR="00397775">
        <w:fldChar w:fldCharType="end"/>
      </w:r>
      <w:r w:rsidR="00397775">
        <w:t>.</w:t>
      </w:r>
      <w:r w:rsidR="3A5D7FCA" w:rsidRPr="3A5D7FCA">
        <w:t xml:space="preserve"> Model assumptions and fit </w:t>
      </w:r>
      <w:r w:rsidR="3FDA0E89" w:rsidRPr="3A5D7FCA">
        <w:t>were assessed</w:t>
      </w:r>
      <w:r w:rsidR="3A5D7FCA" w:rsidRPr="3A5D7FCA">
        <w:t xml:space="preserve"> through data visualizations, including residual plots to ensure no obvious patterns were </w:t>
      </w:r>
      <w:r w:rsidR="40DF3CF9" w:rsidRPr="3A5D7FCA">
        <w:t>present</w:t>
      </w:r>
      <w:r w:rsidR="002A4046">
        <w:t xml:space="preserve"> and</w:t>
      </w:r>
      <w:r w:rsidR="40DF3CF9" w:rsidRPr="3A5D7FCA">
        <w:t xml:space="preserve"> quantile</w:t>
      </w:r>
      <w:r w:rsidR="3A5D7FCA" w:rsidRPr="3A5D7FCA">
        <w:t>-quantile (QQ) plots to ensure approximate normality</w:t>
      </w:r>
      <w:r w:rsidR="6A64499B" w:rsidRPr="3A5D7FCA">
        <w:t xml:space="preserve">. </w:t>
      </w:r>
      <w:r w:rsidR="352A607A" w:rsidRPr="3A5D7FCA">
        <w:t xml:space="preserve">Fit was also evaluated using </w:t>
      </w:r>
      <w:r w:rsidR="0EAF53B4" w:rsidRPr="3A5D7FCA">
        <w:t xml:space="preserve">adjusted </w:t>
      </w:r>
      <w:r w:rsidR="352A607A" w:rsidRPr="00D7259D">
        <w:rPr>
          <w:i/>
          <w:iCs/>
        </w:rPr>
        <w:t>R</w:t>
      </w:r>
      <w:r w:rsidR="352A607A" w:rsidRPr="00E14013">
        <w:rPr>
          <w:vertAlign w:val="superscript"/>
        </w:rPr>
        <w:t>2</w:t>
      </w:r>
      <w:r w:rsidR="352A607A" w:rsidRPr="3A5D7FCA">
        <w:t xml:space="preserve"> values for the marsh recession model</w:t>
      </w:r>
      <w:r w:rsidR="38897154" w:rsidRPr="3A5D7FCA">
        <w:t xml:space="preserve">, which evaluates the degree to which a </w:t>
      </w:r>
      <w:r w:rsidR="6E06CA1C" w:rsidRPr="3A5D7FCA">
        <w:t>response</w:t>
      </w:r>
      <w:r w:rsidR="38897154" w:rsidRPr="3A5D7FCA">
        <w:t xml:space="preserve"> variable is explained by the model while also accounting for the number of independent variables</w:t>
      </w:r>
      <w:r w:rsidR="009C5A03">
        <w:t xml:space="preserve">. The </w:t>
      </w:r>
      <w:r w:rsidR="009C5A03" w:rsidRPr="009C5A03">
        <w:rPr>
          <w:i/>
          <w:iCs/>
        </w:rPr>
        <w:t>R</w:t>
      </w:r>
      <w:r w:rsidR="009C5A03" w:rsidRPr="009C5A03">
        <w:rPr>
          <w:vertAlign w:val="superscript"/>
        </w:rPr>
        <w:t>2</w:t>
      </w:r>
      <w:r w:rsidR="009C5A03">
        <w:rPr>
          <w:vertAlign w:val="superscript"/>
        </w:rPr>
        <w:t xml:space="preserve"> </w:t>
      </w:r>
      <w:r w:rsidR="009C5A03" w:rsidRPr="009C5A03">
        <w:t>values</w:t>
      </w:r>
      <w:r w:rsidR="009C5A03">
        <w:t xml:space="preserve"> of the plot-based linear mixed-effect models </w:t>
      </w:r>
      <w:r w:rsidR="3517CD51" w:rsidRPr="3A5D7FCA">
        <w:t xml:space="preserve">were reported using methods described </w:t>
      </w:r>
      <w:r w:rsidR="00397775">
        <w:t>by</w:t>
      </w:r>
      <w:r w:rsidR="3517CD51" w:rsidRPr="3A5D7FCA">
        <w:t xml:space="preserve"> </w:t>
      </w:r>
      <w:r w:rsidR="00397775">
        <w:fldChar w:fldCharType="begin"/>
      </w:r>
      <w:r w:rsidR="000F1124">
        <w:instrText xml:space="preserve"> ADDIN ZOTERO_ITEM CSL_CITATION {"citationID":"r2k7J36q","properties":{"formattedCitation":"(Nakagawa &amp; Schielzeth 2013)","plainCitation":"(Nakagawa &amp; Schielzeth 2013)","dontUpdate":true,"noteIndex":0},"citationItems":[{"id":1800,"uris":["http://zotero.org/users/6112721/items/TK7LB7L8"],"uri":["http://zotero.org/users/6112721/items/TK7LB7L8"],"itemData":{"id":1800,"type":"article-journal","container-title":"Methods in Ecology and Evolution","DOI":"10.1111/j.2041-210x.2012.00261.x","ISSN":"2041210X","issue":"2","journalAbbreviation":"Methods Ecol Evol","language":"en","page":"133-142","source":"DOI.org (Crossref)","title":"A general and simple method for obtaining &lt;i&gt;R&lt;/i&gt; &lt;sup&gt;2&lt;/sup&gt; from generalized linear mixed-effects models","volume":"4","author":[{"family":"Nakagawa","given":"Shinichi"},{"family":"Schielzeth","given":"Holger"}],"editor":[{"family":"O'Hara","given":"Robert B."}],"issued":{"date-parts":[["2013",2]]}}}],"schema":"https://github.com/citation-style-language/schema/raw/master/csl-citation.json"} </w:instrText>
      </w:r>
      <w:r w:rsidR="00397775">
        <w:fldChar w:fldCharType="separate"/>
      </w:r>
      <w:r w:rsidR="00397775">
        <w:rPr>
          <w:noProof/>
        </w:rPr>
        <w:t>Nakagawa and Schielzeth (2013)</w:t>
      </w:r>
      <w:r w:rsidR="00397775">
        <w:fldChar w:fldCharType="end"/>
      </w:r>
      <w:r w:rsidR="00397775">
        <w:t xml:space="preserve"> </w:t>
      </w:r>
      <w:r w:rsidR="2F2B5D33" w:rsidRPr="3A5D7FCA">
        <w:t xml:space="preserve">using the “MuMIn” </w:t>
      </w:r>
      <w:r w:rsidR="00F077C2" w:rsidRPr="3A5D7FCA">
        <w:t>package</w:t>
      </w:r>
      <w:r w:rsidR="2F2B5D33" w:rsidRPr="3A5D7FCA">
        <w:t xml:space="preserve"> in R</w:t>
      </w:r>
      <w:r w:rsidR="37B42128" w:rsidRPr="3A5D7FCA">
        <w:t xml:space="preserve"> </w:t>
      </w:r>
      <w:r w:rsidR="3166B877" w:rsidRPr="3A5D7FCA">
        <w:t>(</w:t>
      </w:r>
      <w:r w:rsidR="37B42128" w:rsidRPr="3A5D7FCA">
        <w:t>r.squaredGLMM</w:t>
      </w:r>
      <w:r w:rsidR="1662E110" w:rsidRPr="3A5D7FCA">
        <w:t>;</w:t>
      </w:r>
      <w:r w:rsidR="00397775">
        <w:t xml:space="preserve"> </w:t>
      </w:r>
      <w:r w:rsidR="00397775">
        <w:fldChar w:fldCharType="begin"/>
      </w:r>
      <w:r w:rsidR="000F1124">
        <w:instrText xml:space="preserve"> ADDIN ZOTERO_ITEM CSL_CITATION {"citationID":"8m2xtp7D","properties":{"formattedCitation":"(Barto\\uc0\\u324{} 2020)","plainCitation":"(Bartoń 2020)","dontUpdate":true,"noteIndex":0},"citationItems":[{"id":766,"uris":["http://zotero.org/users/6112721/items/6NI2AD6Y"],"uri":["http://zotero.org/users/6112721/items/6NI2AD6Y"],"itemData":{"id":766,"type":"book","title":"MuMIn: Multi-Model Inference","URL":"https://CRAN.R-project.org/package=MuMIn","version":"1.43.17","author":[{"family":"Bartoń","given":"Kamil"}],"issued":{"date-parts":[["2020"]]}}}],"schema":"https://github.com/citation-style-language/schema/raw/master/csl-citation.json"} </w:instrText>
      </w:r>
      <w:r w:rsidR="00397775">
        <w:fldChar w:fldCharType="separate"/>
      </w:r>
      <w:r w:rsidR="00397775" w:rsidRPr="00397775">
        <w:rPr>
          <w:lang w:val="en-GB"/>
        </w:rPr>
        <w:t>Bartoń 2020)</w:t>
      </w:r>
      <w:r w:rsidR="00397775">
        <w:fldChar w:fldCharType="end"/>
      </w:r>
      <w:r w:rsidR="37B42128" w:rsidRPr="3A5D7FCA">
        <w:t>.</w:t>
      </w:r>
      <w:r w:rsidR="00664598">
        <w:t xml:space="preserve"> A significance threshold of .05 was used to evaluate the significance of model variables. </w:t>
      </w:r>
      <w:r w:rsidR="3A5D7FCA" w:rsidRPr="3A5D7FCA">
        <w:t xml:space="preserve">All statistical analyses were performed using R version 4.0 (R Core Team 2021). </w:t>
      </w:r>
    </w:p>
    <w:p w14:paraId="5A5F6AB7" w14:textId="49D75A50" w:rsidR="600A8E5D" w:rsidRDefault="1356C183" w:rsidP="00D95039">
      <w:pPr>
        <w:pStyle w:val="Heading1"/>
      </w:pPr>
      <w:bookmarkStart w:id="814" w:name="_Toc97625639"/>
      <w:r w:rsidRPr="004C769A">
        <w:t>Results</w:t>
      </w:r>
      <w:bookmarkEnd w:id="814"/>
    </w:p>
    <w:p w14:paraId="3EE7855E" w14:textId="126799A6" w:rsidR="2F809E8E" w:rsidRPr="004C769A" w:rsidRDefault="50068FF4" w:rsidP="00D95039">
      <w:pPr>
        <w:pStyle w:val="Heading2"/>
      </w:pPr>
      <w:bookmarkStart w:id="815" w:name="_Toc97625640"/>
      <w:r w:rsidRPr="004C769A">
        <w:t>Marsh Recession</w:t>
      </w:r>
      <w:bookmarkEnd w:id="815"/>
    </w:p>
    <w:p w14:paraId="195B1A46" w14:textId="08625302" w:rsidR="40FBF216" w:rsidRDefault="18185D56" w:rsidP="00D95039">
      <w:pPr>
        <w:rPr>
          <w:ins w:id="816" w:author="Daniel Stewart" w:date="2022-02-04T12:46:00Z"/>
        </w:rPr>
      </w:pPr>
      <w:r w:rsidRPr="3A5D7FCA">
        <w:t>Recessed marsh</w:t>
      </w:r>
      <w:r w:rsidR="681B8B42" w:rsidRPr="3A5D7FCA">
        <w:t xml:space="preserve"> ranged from</w:t>
      </w:r>
      <w:r w:rsidR="152430E0" w:rsidRPr="3A5D7FCA">
        <w:t xml:space="preserve"> 0</w:t>
      </w:r>
      <w:r w:rsidR="00B0151E">
        <w:t>–</w:t>
      </w:r>
      <w:r w:rsidR="76B4F64E" w:rsidRPr="3A5D7FCA">
        <w:t>100</w:t>
      </w:r>
      <w:r w:rsidR="124BDB74" w:rsidRPr="3A5D7FCA">
        <w:t>%</w:t>
      </w:r>
      <w:r w:rsidR="6E54867B" w:rsidRPr="3A5D7FCA">
        <w:t xml:space="preserve"> across the </w:t>
      </w:r>
      <w:r w:rsidR="5822386B" w:rsidRPr="3A5D7FCA">
        <w:t>7</w:t>
      </w:r>
      <w:del w:id="817" w:author="Daniel Stewart" w:date="2022-02-04T12:25:00Z">
        <w:r w:rsidR="5822386B" w:rsidRPr="3A5D7FCA" w:rsidDel="00BC2ACF">
          <w:delText>9</w:delText>
        </w:r>
      </w:del>
      <w:ins w:id="818" w:author="Daniel Stewart" w:date="2022-02-04T12:25:00Z">
        <w:r w:rsidR="00BC2ACF">
          <w:t>8</w:t>
        </w:r>
      </w:ins>
      <w:r w:rsidR="2708C7C8" w:rsidRPr="3A5D7FCA">
        <w:t xml:space="preserve"> created tidal marshes</w:t>
      </w:r>
      <w:r w:rsidR="6ADC7BEA" w:rsidRPr="3A5D7FCA">
        <w:t>,</w:t>
      </w:r>
      <w:r w:rsidR="124BDB74" w:rsidRPr="3A5D7FCA">
        <w:t xml:space="preserve"> averaging </w:t>
      </w:r>
      <w:r w:rsidR="558EB86E" w:rsidRPr="3A5D7FCA">
        <w:t>1</w:t>
      </w:r>
      <w:ins w:id="819" w:author="Daniel Stewart" w:date="2022-02-04T09:32:00Z">
        <w:r w:rsidR="000A1142">
          <w:t>3</w:t>
        </w:r>
      </w:ins>
      <w:del w:id="820" w:author="Daniel Stewart" w:date="2022-02-04T09:29:00Z">
        <w:r w:rsidR="004102E8" w:rsidDel="00AB39E9">
          <w:delText>3</w:delText>
        </w:r>
      </w:del>
      <w:r w:rsidR="558EB86E" w:rsidRPr="3A5D7FCA">
        <w:t>.</w:t>
      </w:r>
      <w:ins w:id="821" w:author="Daniel Stewart" w:date="2022-02-08T08:21:00Z">
        <w:r w:rsidR="00573C15">
          <w:t>8</w:t>
        </w:r>
      </w:ins>
      <w:del w:id="822" w:author="Daniel Stewart" w:date="2022-02-04T09:32:00Z">
        <w:r w:rsidR="004102E8" w:rsidDel="000A1142">
          <w:delText>3</w:delText>
        </w:r>
      </w:del>
      <w:r w:rsidR="003E05A0">
        <w:t>%</w:t>
      </w:r>
      <w:r w:rsidR="008F4CA9">
        <w:t xml:space="preserve"> </w:t>
      </w:r>
      <w:r w:rsidR="00F60A7B">
        <w:t xml:space="preserve">(SD </w:t>
      </w:r>
      <w:r w:rsidR="008F4CA9">
        <w:t>= 2</w:t>
      </w:r>
      <w:del w:id="823" w:author="Daniel Stewart" w:date="2022-02-04T09:29:00Z">
        <w:r w:rsidR="005E6301" w:rsidDel="00AB39E9">
          <w:delText>2</w:delText>
        </w:r>
      </w:del>
      <w:ins w:id="824" w:author="Daniel Stewart" w:date="2022-02-04T09:32:00Z">
        <w:r w:rsidR="000A1142">
          <w:t>1</w:t>
        </w:r>
      </w:ins>
      <w:r w:rsidR="008F4CA9">
        <w:t>.</w:t>
      </w:r>
      <w:ins w:id="825" w:author="Daniel Stewart" w:date="2022-02-04T09:32:00Z">
        <w:r w:rsidR="000A1142">
          <w:t>7</w:t>
        </w:r>
      </w:ins>
      <w:del w:id="826" w:author="Daniel Stewart" w:date="2022-02-04T09:29:00Z">
        <w:r w:rsidR="005E6301" w:rsidDel="00AB39E9">
          <w:delText>5</w:delText>
        </w:r>
      </w:del>
      <w:r w:rsidR="008F4CA9">
        <w:t>%)</w:t>
      </w:r>
      <w:r w:rsidR="124BDB74" w:rsidRPr="3A5D7FCA">
        <w:t xml:space="preserve">. </w:t>
      </w:r>
      <w:r w:rsidR="53057E40" w:rsidRPr="3A5D7FCA">
        <w:t>T</w:t>
      </w:r>
      <w:r w:rsidR="5E47D572" w:rsidRPr="3A5D7FCA">
        <w:t xml:space="preserve">his equates to </w:t>
      </w:r>
      <w:r w:rsidR="5E47D572" w:rsidRPr="00664598">
        <w:rPr>
          <w:color w:val="000000" w:themeColor="text1"/>
        </w:rPr>
        <w:t xml:space="preserve">approximately </w:t>
      </w:r>
      <w:r w:rsidR="005E6301" w:rsidRPr="00664598">
        <w:rPr>
          <w:color w:val="000000" w:themeColor="text1"/>
          <w:rPrChange w:id="827" w:author="Daniel Stewart" w:date="2022-02-08T08:33:00Z">
            <w:rPr/>
          </w:rPrChange>
        </w:rPr>
        <w:t>2</w:t>
      </w:r>
      <w:ins w:id="828" w:author="Daniel Stewart" w:date="2022-02-04T09:35:00Z">
        <w:r w:rsidR="000A1142" w:rsidRPr="00664598">
          <w:rPr>
            <w:color w:val="000000" w:themeColor="text1"/>
            <w:rPrChange w:id="829" w:author="Daniel Stewart" w:date="2022-02-08T08:33:00Z">
              <w:rPr/>
            </w:rPrChange>
          </w:rPr>
          <w:t>3,</w:t>
        </w:r>
      </w:ins>
      <w:ins w:id="830" w:author="Daniel Stewart" w:date="2022-02-08T08:25:00Z">
        <w:r w:rsidR="00573C15" w:rsidRPr="00664598">
          <w:rPr>
            <w:color w:val="000000" w:themeColor="text1"/>
            <w:rPrChange w:id="831" w:author="Daniel Stewart" w:date="2022-02-08T08:33:00Z">
              <w:rPr/>
            </w:rPrChange>
          </w:rPr>
          <w:t>676</w:t>
        </w:r>
      </w:ins>
      <w:del w:id="832" w:author="Daniel Stewart" w:date="2022-02-04T09:35:00Z">
        <w:r w:rsidR="005E6301" w:rsidRPr="00664598" w:rsidDel="000A1142">
          <w:rPr>
            <w:color w:val="000000" w:themeColor="text1"/>
            <w:rPrChange w:id="833" w:author="Daniel Stewart" w:date="2022-02-08T08:33:00Z">
              <w:rPr/>
            </w:rPrChange>
          </w:rPr>
          <w:delText>2</w:delText>
        </w:r>
        <w:r w:rsidR="5E47D572" w:rsidRPr="00664598" w:rsidDel="000A1142">
          <w:rPr>
            <w:color w:val="000000" w:themeColor="text1"/>
            <w:rPrChange w:id="834" w:author="Daniel Stewart" w:date="2022-02-08T08:33:00Z">
              <w:rPr/>
            </w:rPrChange>
          </w:rPr>
          <w:delText>,</w:delText>
        </w:r>
        <w:r w:rsidR="005E6301" w:rsidRPr="00664598" w:rsidDel="000A1142">
          <w:rPr>
            <w:color w:val="000000" w:themeColor="text1"/>
            <w:rPrChange w:id="835" w:author="Daniel Stewart" w:date="2022-02-08T08:33:00Z">
              <w:rPr/>
            </w:rPrChange>
          </w:rPr>
          <w:delText>946</w:delText>
        </w:r>
      </w:del>
      <w:r w:rsidR="003F3051" w:rsidRPr="00664598">
        <w:rPr>
          <w:color w:val="000000" w:themeColor="text1"/>
          <w:rPrChange w:id="836" w:author="Daniel Stewart" w:date="2022-02-08T08:33:00Z">
            <w:rPr/>
          </w:rPrChange>
        </w:rPr>
        <w:t xml:space="preserve"> m</w:t>
      </w:r>
      <w:r w:rsidR="003F3051" w:rsidRPr="00664598">
        <w:rPr>
          <w:color w:val="000000" w:themeColor="text1"/>
          <w:vertAlign w:val="superscript"/>
          <w:rPrChange w:id="837" w:author="Daniel Stewart" w:date="2022-02-08T08:33:00Z">
            <w:rPr>
              <w:vertAlign w:val="superscript"/>
            </w:rPr>
          </w:rPrChange>
        </w:rPr>
        <w:t>2</w:t>
      </w:r>
      <w:r w:rsidR="5E47D572" w:rsidRPr="00664598">
        <w:rPr>
          <w:color w:val="000000" w:themeColor="text1"/>
          <w:rPrChange w:id="838" w:author="Daniel Stewart" w:date="2022-02-08T08:33:00Z">
            <w:rPr/>
          </w:rPrChange>
        </w:rPr>
        <w:t xml:space="preserve"> </w:t>
      </w:r>
      <w:r w:rsidR="00235C84" w:rsidRPr="00664598">
        <w:rPr>
          <w:color w:val="000000" w:themeColor="text1"/>
          <w:rPrChange w:id="839" w:author="Daniel Stewart" w:date="2022-02-08T08:33:00Z">
            <w:rPr/>
          </w:rPrChange>
        </w:rPr>
        <w:t>or 9.</w:t>
      </w:r>
      <w:ins w:id="840" w:author="Daniel Stewart" w:date="2022-02-08T08:27:00Z">
        <w:r w:rsidR="000046DD" w:rsidRPr="00664598">
          <w:rPr>
            <w:color w:val="000000" w:themeColor="text1"/>
            <w:rPrChange w:id="841" w:author="Daniel Stewart" w:date="2022-02-08T08:33:00Z">
              <w:rPr/>
            </w:rPrChange>
          </w:rPr>
          <w:t>3</w:t>
        </w:r>
      </w:ins>
      <w:del w:id="842" w:author="Daniel Stewart" w:date="2022-02-04T09:37:00Z">
        <w:r w:rsidR="00235C84" w:rsidRPr="00664598" w:rsidDel="000A1142">
          <w:rPr>
            <w:color w:val="000000" w:themeColor="text1"/>
            <w:rPrChange w:id="843" w:author="Daniel Stewart" w:date="2022-02-08T08:33:00Z">
              <w:rPr/>
            </w:rPrChange>
          </w:rPr>
          <w:delText>9</w:delText>
        </w:r>
      </w:del>
      <w:r w:rsidR="00235C84" w:rsidRPr="00664598">
        <w:rPr>
          <w:color w:val="000000" w:themeColor="text1"/>
          <w:rPrChange w:id="844" w:author="Daniel Stewart" w:date="2022-02-08T08:33:00Z">
            <w:rPr/>
          </w:rPrChange>
        </w:rPr>
        <w:t xml:space="preserve">% </w:t>
      </w:r>
      <w:r w:rsidR="5E47D572" w:rsidRPr="00664598">
        <w:rPr>
          <w:color w:val="000000" w:themeColor="text1"/>
        </w:rPr>
        <w:t xml:space="preserve">of </w:t>
      </w:r>
      <w:r w:rsidR="004102E8" w:rsidRPr="00664598">
        <w:rPr>
          <w:color w:val="000000" w:themeColor="text1"/>
        </w:rPr>
        <w:t>the</w:t>
      </w:r>
      <w:r w:rsidR="003F3051" w:rsidRPr="00664598">
        <w:rPr>
          <w:color w:val="000000" w:themeColor="text1"/>
        </w:rPr>
        <w:t xml:space="preserve"> </w:t>
      </w:r>
      <w:r w:rsidR="004102E8" w:rsidRPr="00664598">
        <w:rPr>
          <w:color w:val="000000" w:themeColor="text1"/>
          <w:rPrChange w:id="845" w:author="Daniel Stewart" w:date="2022-02-08T08:33:00Z">
            <w:rPr/>
          </w:rPrChange>
        </w:rPr>
        <w:t>2</w:t>
      </w:r>
      <w:del w:id="846" w:author="Daniel Stewart" w:date="2022-02-04T09:35:00Z">
        <w:r w:rsidR="004102E8" w:rsidRPr="00664598" w:rsidDel="000A1142">
          <w:rPr>
            <w:color w:val="000000" w:themeColor="text1"/>
            <w:rPrChange w:id="847" w:author="Daniel Stewart" w:date="2022-02-08T08:33:00Z">
              <w:rPr/>
            </w:rPrChange>
          </w:rPr>
          <w:delText>3</w:delText>
        </w:r>
      </w:del>
      <w:del w:id="848" w:author="Daniel Stewart" w:date="2022-02-04T09:34:00Z">
        <w:r w:rsidR="004102E8" w:rsidRPr="00664598" w:rsidDel="000A1142">
          <w:rPr>
            <w:color w:val="000000" w:themeColor="text1"/>
            <w:rPrChange w:id="849" w:author="Daniel Stewart" w:date="2022-02-08T08:33:00Z">
              <w:rPr/>
            </w:rPrChange>
          </w:rPr>
          <w:delText>1</w:delText>
        </w:r>
      </w:del>
      <w:ins w:id="850" w:author="Daniel Stewart" w:date="2022-02-04T09:35:00Z">
        <w:r w:rsidR="000A1142" w:rsidRPr="00664598">
          <w:rPr>
            <w:color w:val="000000" w:themeColor="text1"/>
            <w:rPrChange w:id="851" w:author="Daniel Stewart" w:date="2022-02-08T08:33:00Z">
              <w:rPr/>
            </w:rPrChange>
          </w:rPr>
          <w:t>55</w:t>
        </w:r>
      </w:ins>
      <w:r w:rsidR="004102E8" w:rsidRPr="00664598">
        <w:rPr>
          <w:color w:val="000000" w:themeColor="text1"/>
          <w:rPrChange w:id="852" w:author="Daniel Stewart" w:date="2022-02-08T08:33:00Z">
            <w:rPr/>
          </w:rPrChange>
        </w:rPr>
        <w:t>,</w:t>
      </w:r>
      <w:ins w:id="853" w:author="Daniel Stewart" w:date="2022-02-08T08:26:00Z">
        <w:r w:rsidR="000046DD" w:rsidRPr="00664598">
          <w:rPr>
            <w:color w:val="000000" w:themeColor="text1"/>
            <w:rPrChange w:id="854" w:author="Daniel Stewart" w:date="2022-02-08T08:33:00Z">
              <w:rPr/>
            </w:rPrChange>
          </w:rPr>
          <w:t>541</w:t>
        </w:r>
      </w:ins>
      <w:del w:id="855" w:author="Daniel Stewart" w:date="2022-02-04T09:35:00Z">
        <w:r w:rsidR="004102E8" w:rsidRPr="00664598" w:rsidDel="000A1142">
          <w:rPr>
            <w:color w:val="000000" w:themeColor="text1"/>
            <w:rPrChange w:id="856" w:author="Daniel Stewart" w:date="2022-02-08T08:33:00Z">
              <w:rPr/>
            </w:rPrChange>
          </w:rPr>
          <w:delText>092</w:delText>
        </w:r>
      </w:del>
      <w:r w:rsidR="004102E8" w:rsidRPr="00664598">
        <w:rPr>
          <w:color w:val="000000" w:themeColor="text1"/>
          <w:rPrChange w:id="857" w:author="Daniel Stewart" w:date="2022-02-08T08:33:00Z">
            <w:rPr/>
          </w:rPrChange>
        </w:rPr>
        <w:t xml:space="preserve"> m</w:t>
      </w:r>
      <w:r w:rsidR="004102E8" w:rsidRPr="00664598">
        <w:rPr>
          <w:color w:val="000000" w:themeColor="text1"/>
          <w:vertAlign w:val="superscript"/>
          <w:rPrChange w:id="858" w:author="Daniel Stewart" w:date="2022-02-08T08:33:00Z">
            <w:rPr>
              <w:vertAlign w:val="superscript"/>
            </w:rPr>
          </w:rPrChange>
        </w:rPr>
        <w:t>2</w:t>
      </w:r>
      <w:r w:rsidR="003F3051" w:rsidRPr="00664598">
        <w:rPr>
          <w:color w:val="000000" w:themeColor="text1"/>
          <w:vertAlign w:val="superscript"/>
          <w:rPrChange w:id="859" w:author="Daniel Stewart" w:date="2022-02-08T08:33:00Z">
            <w:rPr>
              <w:vertAlign w:val="superscript"/>
            </w:rPr>
          </w:rPrChange>
        </w:rPr>
        <w:t xml:space="preserve"> </w:t>
      </w:r>
      <w:r w:rsidR="00C93E71" w:rsidRPr="00664598">
        <w:rPr>
          <w:color w:val="000000" w:themeColor="text1"/>
        </w:rPr>
        <w:t xml:space="preserve">of created </w:t>
      </w:r>
      <w:r w:rsidR="00C93E71" w:rsidRPr="0011244C">
        <w:t>tidal marsh</w:t>
      </w:r>
      <w:del w:id="860" w:author="Daniel Stewart" w:date="2022-02-08T08:26:00Z">
        <w:r w:rsidR="00C93E71" w:rsidRPr="0011244C" w:rsidDel="000046DD">
          <w:delText>es</w:delText>
        </w:r>
      </w:del>
      <w:r w:rsidR="00C93E71" w:rsidRPr="0011244C">
        <w:t xml:space="preserve"> sampled</w:t>
      </w:r>
      <w:r w:rsidR="004102E8">
        <w:t>.</w:t>
      </w:r>
      <w:r w:rsidR="649074F2" w:rsidRPr="3A5D7FCA">
        <w:t xml:space="preserve"> </w:t>
      </w:r>
      <w:r w:rsidR="62EEBDAE" w:rsidRPr="3A5D7FCA">
        <w:t>T</w:t>
      </w:r>
      <w:ins w:id="861" w:author="Daniel Stewart" w:date="2022-02-04T09:37:00Z">
        <w:r w:rsidR="000A1142">
          <w:t>wo</w:t>
        </w:r>
      </w:ins>
      <w:del w:id="862" w:author="Daniel Stewart" w:date="2022-02-04T09:37:00Z">
        <w:r w:rsidR="62EEBDAE" w:rsidRPr="3A5D7FCA" w:rsidDel="000A1142">
          <w:delText>hree</w:delText>
        </w:r>
      </w:del>
      <w:r w:rsidR="62EEBDAE" w:rsidRPr="3A5D7FCA">
        <w:t xml:space="preserve"> s</w:t>
      </w:r>
      <w:r w:rsidR="124BDB74" w:rsidRPr="3A5D7FCA">
        <w:t>ites</w:t>
      </w:r>
      <w:r w:rsidR="01ECA041" w:rsidRPr="3A5D7FCA">
        <w:t xml:space="preserve"> (</w:t>
      </w:r>
      <w:ins w:id="863" w:author="Daniel Stewart" w:date="2022-02-04T09:37:00Z">
        <w:r w:rsidR="00D80285">
          <w:t>3</w:t>
        </w:r>
      </w:ins>
      <w:del w:id="864" w:author="Daniel Stewart" w:date="2022-02-04T09:37:00Z">
        <w:r w:rsidR="0037023F" w:rsidDel="00D80285">
          <w:delText>4</w:delText>
        </w:r>
      </w:del>
      <w:r w:rsidR="01ECA041" w:rsidRPr="3A5D7FCA">
        <w:t>%)</w:t>
      </w:r>
      <w:r w:rsidR="39BC55FF" w:rsidRPr="3A5D7FCA">
        <w:t xml:space="preserve"> were </w:t>
      </w:r>
      <w:r w:rsidR="6D101425" w:rsidRPr="3A5D7FCA">
        <w:t>entirely unvegetated mudflat</w:t>
      </w:r>
      <w:r w:rsidR="39BC55FF" w:rsidRPr="3A5D7FCA">
        <w:t>,</w:t>
      </w:r>
      <w:r w:rsidR="124BDB74" w:rsidRPr="3A5D7FCA">
        <w:t xml:space="preserve"> w</w:t>
      </w:r>
      <w:r w:rsidR="4B3AA2C0" w:rsidRPr="3A5D7FCA">
        <w:t xml:space="preserve">hile </w:t>
      </w:r>
      <w:ins w:id="865" w:author="Daniel Stewart" w:date="2022-02-04T09:38:00Z">
        <w:r w:rsidR="00D80285">
          <w:t>3</w:t>
        </w:r>
      </w:ins>
      <w:ins w:id="866" w:author="Daniel Stewart" w:date="2022-02-08T08:20:00Z">
        <w:r w:rsidR="00573C15">
          <w:t>8</w:t>
        </w:r>
      </w:ins>
      <w:del w:id="867" w:author="Daniel Stewart" w:date="2022-02-04T09:38:00Z">
        <w:r w:rsidR="005E6301" w:rsidDel="00D80285">
          <w:delText>4</w:delText>
        </w:r>
        <w:r w:rsidR="0037023F" w:rsidDel="00D80285">
          <w:delText>2</w:delText>
        </w:r>
      </w:del>
      <w:r w:rsidR="4B3AA2C0" w:rsidRPr="3A5D7FCA">
        <w:t xml:space="preserve"> </w:t>
      </w:r>
      <w:r w:rsidR="36CFABB8" w:rsidRPr="3A5D7FCA">
        <w:t>(</w:t>
      </w:r>
      <w:ins w:id="868" w:author="Daniel Stewart" w:date="2022-02-04T09:39:00Z">
        <w:r w:rsidR="00D80285">
          <w:t>49</w:t>
        </w:r>
      </w:ins>
      <w:del w:id="869" w:author="Daniel Stewart" w:date="2022-02-04T09:39:00Z">
        <w:r w:rsidR="005E6301" w:rsidDel="00D80285">
          <w:delText>5</w:delText>
        </w:r>
        <w:r w:rsidR="0037023F" w:rsidDel="00D80285">
          <w:delText>3</w:delText>
        </w:r>
      </w:del>
      <w:r w:rsidR="36CFABB8" w:rsidRPr="3A5D7FCA">
        <w:t xml:space="preserve">%) </w:t>
      </w:r>
      <w:r w:rsidR="6DE1E23C" w:rsidRPr="3A5D7FCA">
        <w:t>had no observable recession.</w:t>
      </w:r>
      <w:r w:rsidR="2F873E23" w:rsidRPr="3A5D7FCA">
        <w:t xml:space="preserve"> Sites varied considerably in their </w:t>
      </w:r>
      <w:r w:rsidR="58F25503" w:rsidRPr="3A5D7FCA">
        <w:t xml:space="preserve">numeric </w:t>
      </w:r>
      <w:r w:rsidR="6D7196A5" w:rsidRPr="3A5D7FCA">
        <w:t xml:space="preserve">variable </w:t>
      </w:r>
      <w:r w:rsidR="2F873E23" w:rsidRPr="3A5D7FCA">
        <w:t>ranges</w:t>
      </w:r>
      <w:r w:rsidR="46C26E15" w:rsidRPr="3A5D7FCA">
        <w:t xml:space="preserve">: </w:t>
      </w:r>
      <w:r w:rsidR="2F873E23" w:rsidRPr="3A5D7FCA">
        <w:t>distance upriver (0.4</w:t>
      </w:r>
      <w:r w:rsidR="00B0151E">
        <w:t>–</w:t>
      </w:r>
      <w:r w:rsidR="295699F1" w:rsidRPr="3A5D7FCA">
        <w:t>46.9 km), age (</w:t>
      </w:r>
      <w:ins w:id="870" w:author="Daniel Stewart" w:date="2022-02-04T09:41:00Z">
        <w:r w:rsidR="00D80285">
          <w:t>7</w:t>
        </w:r>
      </w:ins>
      <w:del w:id="871" w:author="Daniel Stewart" w:date="2022-02-04T09:41:00Z">
        <w:r w:rsidR="295699F1" w:rsidRPr="3A5D7FCA" w:rsidDel="00D80285">
          <w:delText>6</w:delText>
        </w:r>
      </w:del>
      <w:del w:id="872" w:author="Daniel Stewart" w:date="2022-02-04T12:47:00Z">
        <w:r w:rsidR="295699F1" w:rsidRPr="3A5D7FCA" w:rsidDel="006078F6">
          <w:delText xml:space="preserve"> </w:delText>
        </w:r>
      </w:del>
      <w:r w:rsidR="00B0151E">
        <w:t>–</w:t>
      </w:r>
      <w:ins w:id="873" w:author="Daniel Stewart" w:date="2022-02-04T09:41:00Z">
        <w:r w:rsidR="00D80285">
          <w:t>40</w:t>
        </w:r>
      </w:ins>
      <w:del w:id="874" w:author="Daniel Stewart" w:date="2022-02-04T09:41:00Z">
        <w:r w:rsidR="0037023F" w:rsidDel="00D80285">
          <w:delText>39</w:delText>
        </w:r>
      </w:del>
      <w:r w:rsidR="295699F1" w:rsidRPr="3A5D7FCA">
        <w:t xml:space="preserve"> years), size </w:t>
      </w:r>
      <w:r w:rsidR="46848FB5" w:rsidRPr="3A5D7FCA">
        <w:t>(20</w:t>
      </w:r>
      <w:del w:id="875" w:author="Daniel Stewart" w:date="2022-02-04T12:47:00Z">
        <w:r w:rsidR="40951341" w:rsidRPr="3A5D7FCA" w:rsidDel="006078F6">
          <w:delText xml:space="preserve"> </w:delText>
        </w:r>
      </w:del>
      <w:r w:rsidR="00B0151E">
        <w:t>–</w:t>
      </w:r>
      <w:r w:rsidR="40951341" w:rsidRPr="3A5D7FCA">
        <w:t>59,</w:t>
      </w:r>
      <w:r w:rsidR="0037023F">
        <w:t>3</w:t>
      </w:r>
      <w:r w:rsidR="40951341" w:rsidRPr="3A5D7FCA">
        <w:t>0</w:t>
      </w:r>
      <w:r w:rsidR="0037023F">
        <w:t>9</w:t>
      </w:r>
      <w:r w:rsidR="40951341" w:rsidRPr="3A5D7FCA">
        <w:t xml:space="preserve"> m</w:t>
      </w:r>
      <w:r w:rsidR="40951341" w:rsidRPr="3A5D7FCA">
        <w:rPr>
          <w:vertAlign w:val="superscript"/>
        </w:rPr>
        <w:t>2</w:t>
      </w:r>
      <w:r w:rsidR="40951341" w:rsidRPr="3A5D7FCA">
        <w:t>), mean elevation (</w:t>
      </w:r>
      <w:r w:rsidR="3CDE27AB" w:rsidRPr="3A5D7FCA">
        <w:t>-0.4</w:t>
      </w:r>
      <w:del w:id="876" w:author="Daniel Stewart" w:date="2022-02-04T12:47:00Z">
        <w:r w:rsidR="3CDE27AB" w:rsidRPr="3A5D7FCA" w:rsidDel="006078F6">
          <w:delText>1</w:delText>
        </w:r>
      </w:del>
      <w:r w:rsidR="00B0151E">
        <w:t>–</w:t>
      </w:r>
      <w:r w:rsidR="3CDE27AB" w:rsidRPr="3A5D7FCA">
        <w:t>2.</w:t>
      </w:r>
      <w:ins w:id="877" w:author="Daniel Stewart" w:date="2022-02-04T12:47:00Z">
        <w:r w:rsidR="006078F6">
          <w:t>2</w:t>
        </w:r>
      </w:ins>
      <w:del w:id="878" w:author="Daniel Stewart" w:date="2022-02-04T12:47:00Z">
        <w:r w:rsidR="3CDE27AB" w:rsidRPr="3A5D7FCA" w:rsidDel="006078F6">
          <w:delText>16</w:delText>
        </w:r>
      </w:del>
      <w:r w:rsidR="3CDE27AB" w:rsidRPr="3A5D7FCA">
        <w:t xml:space="preserve"> m) and </w:t>
      </w:r>
      <w:r w:rsidR="205D9B55" w:rsidRPr="3A5D7FCA">
        <w:t>proportion of</w:t>
      </w:r>
      <w:r w:rsidR="3CDE27AB" w:rsidRPr="3A5D7FCA">
        <w:t xml:space="preserve"> edge habitat </w:t>
      </w:r>
      <w:r w:rsidR="6CEF6892" w:rsidRPr="3A5D7FCA">
        <w:t>(0</w:t>
      </w:r>
      <w:r w:rsidR="66D19D7A" w:rsidRPr="3A5D7FCA">
        <w:t>.0</w:t>
      </w:r>
      <w:r w:rsidR="00B0151E">
        <w:t>–</w:t>
      </w:r>
      <w:ins w:id="879" w:author="Daniel Stewart" w:date="2022-02-07T16:08:00Z">
        <w:r w:rsidR="005F3282">
          <w:t>100</w:t>
        </w:r>
      </w:ins>
      <w:del w:id="880" w:author="Daniel Stewart" w:date="2022-02-07T16:08:00Z">
        <w:r w:rsidR="6CEF6892" w:rsidRPr="3A5D7FCA" w:rsidDel="005F3282">
          <w:delText>36.4</w:delText>
        </w:r>
      </w:del>
      <w:r w:rsidR="6CEF6892" w:rsidRPr="3A5D7FCA">
        <w:t>%</w:t>
      </w:r>
      <w:r w:rsidR="00B0151E">
        <w:t>; Fig. 2)</w:t>
      </w:r>
      <w:r w:rsidR="6CEF6892" w:rsidRPr="3A5D7FCA">
        <w:t>.</w:t>
      </w:r>
      <w:ins w:id="881" w:author="Daniel Stewart" w:date="2022-02-04T09:45:00Z">
        <w:r w:rsidR="00D74C54">
          <w:t xml:space="preserve"> Among categorical variables</w:t>
        </w:r>
      </w:ins>
      <w:ins w:id="882" w:author="Daniel Stewart" w:date="2022-02-04T12:26:00Z">
        <w:r w:rsidR="00481F8B">
          <w:t xml:space="preserve"> in the 78 </w:t>
        </w:r>
      </w:ins>
      <w:ins w:id="883" w:author="Daniel Stewart" w:date="2022-02-04T12:47:00Z">
        <w:r w:rsidR="006078F6">
          <w:t>sites, 9</w:t>
        </w:r>
      </w:ins>
      <w:ins w:id="884" w:author="Daniel Stewart" w:date="2022-02-04T12:25:00Z">
        <w:r w:rsidR="00BC2ACF">
          <w:t xml:space="preserve"> (</w:t>
        </w:r>
        <w:r w:rsidR="00481F8B">
          <w:t>12%)</w:t>
        </w:r>
      </w:ins>
      <w:ins w:id="885" w:author="Daniel Stewart" w:date="2022-02-04T09:45:00Z">
        <w:r w:rsidR="00D74C54">
          <w:t xml:space="preserve"> had a functional shear boom present, </w:t>
        </w:r>
      </w:ins>
      <w:ins w:id="886" w:author="Daniel Stewart" w:date="2022-02-04T12:26:00Z">
        <w:r w:rsidR="00481F8B">
          <w:t>25 (32%)</w:t>
        </w:r>
      </w:ins>
      <w:ins w:id="887" w:author="Daniel Stewart" w:date="2022-02-04T09:46:00Z">
        <w:r w:rsidR="00D74C54">
          <w:t xml:space="preserve"> had an offshore structure,</w:t>
        </w:r>
      </w:ins>
      <w:ins w:id="888" w:author="Daniel Stewart" w:date="2022-02-04T16:09:00Z">
        <w:r w:rsidR="00F8142C">
          <w:t xml:space="preserve"> </w:t>
        </w:r>
      </w:ins>
      <w:ins w:id="889" w:author="Daniel Stewart" w:date="2022-02-04T12:42:00Z">
        <w:r w:rsidR="00FE1C2E">
          <w:t>17 (</w:t>
        </w:r>
      </w:ins>
      <w:ins w:id="890" w:author="Daniel Stewart" w:date="2022-02-04T12:43:00Z">
        <w:r w:rsidR="00FE1C2E">
          <w:t>22%)</w:t>
        </w:r>
      </w:ins>
      <w:ins w:id="891" w:author="Daniel Stewart" w:date="2022-02-04T09:46:00Z">
        <w:r w:rsidR="00D74C54">
          <w:t xml:space="preserve"> </w:t>
        </w:r>
      </w:ins>
      <w:ins w:id="892" w:author="Daniel Stewart" w:date="2022-02-04T13:16:00Z">
        <w:r w:rsidR="00E32B90">
          <w:t>were in</w:t>
        </w:r>
      </w:ins>
      <w:ins w:id="893" w:author="Daniel Stewart" w:date="2022-02-04T09:46:00Z">
        <w:r w:rsidR="00D74C54">
          <w:t xml:space="preserve"> sloughs, </w:t>
        </w:r>
      </w:ins>
      <w:ins w:id="894" w:author="Daniel Stewart" w:date="2022-02-04T12:45:00Z">
        <w:r w:rsidR="00FE1C2E">
          <w:t>1</w:t>
        </w:r>
      </w:ins>
      <w:r w:rsidR="0000030A">
        <w:t>2</w:t>
      </w:r>
      <w:ins w:id="895" w:author="Daniel Stewart" w:date="2022-02-04T12:46:00Z">
        <w:r w:rsidR="00FE1C2E">
          <w:t xml:space="preserve"> (1</w:t>
        </w:r>
      </w:ins>
      <w:r w:rsidR="0000030A">
        <w:t>5</w:t>
      </w:r>
      <w:ins w:id="896" w:author="Daniel Stewart" w:date="2022-02-04T12:46:00Z">
        <w:r w:rsidR="00FE1C2E">
          <w:t>%)</w:t>
        </w:r>
      </w:ins>
      <w:ins w:id="897" w:author="Daniel Stewart" w:date="2022-02-04T09:46:00Z">
        <w:r w:rsidR="00D74C54">
          <w:t xml:space="preserve"> were closed embayment</w:t>
        </w:r>
      </w:ins>
      <w:ins w:id="898" w:author="Daniel Stewart" w:date="2022-02-04T12:48:00Z">
        <w:r w:rsidR="006078F6">
          <w:t>s</w:t>
        </w:r>
      </w:ins>
      <w:ins w:id="899" w:author="Daniel Stewart" w:date="2022-02-04T09:46:00Z">
        <w:r w:rsidR="00D74C54">
          <w:t xml:space="preserve">, and </w:t>
        </w:r>
      </w:ins>
      <w:ins w:id="900" w:author="Daniel Stewart" w:date="2022-02-04T12:46:00Z">
        <w:r w:rsidR="00FE1C2E">
          <w:t>35 (45%)</w:t>
        </w:r>
      </w:ins>
      <w:ins w:id="901" w:author="Daniel Stewart" w:date="2022-02-04T09:46:00Z">
        <w:r w:rsidR="00D74C54">
          <w:t xml:space="preserve"> </w:t>
        </w:r>
      </w:ins>
      <w:r w:rsidR="00773751">
        <w:t>were in</w:t>
      </w:r>
      <w:ins w:id="902" w:author="Daniel Stewart" w:date="2022-02-04T09:46:00Z">
        <w:r w:rsidR="00D74C54">
          <w:t xml:space="preserve"> the North </w:t>
        </w:r>
        <w:r w:rsidR="00D74C54" w:rsidRPr="00773751">
          <w:rPr>
            <w:color w:val="000000" w:themeColor="text1"/>
          </w:rPr>
          <w:t>Arm</w:t>
        </w:r>
      </w:ins>
      <w:ins w:id="903" w:author="Daniel Stewart" w:date="2022-02-08T14:09:00Z">
        <w:r w:rsidR="00C31135" w:rsidRPr="00773751">
          <w:rPr>
            <w:color w:val="000000" w:themeColor="text1"/>
          </w:rPr>
          <w:t xml:space="preserve"> (see Appendix </w:t>
        </w:r>
      </w:ins>
      <w:r w:rsidR="00773751" w:rsidRPr="00773751">
        <w:rPr>
          <w:color w:val="000000" w:themeColor="text1"/>
        </w:rPr>
        <w:t>F</w:t>
      </w:r>
      <w:ins w:id="904" w:author="Daniel Stewart" w:date="2022-02-08T14:09:00Z">
        <w:r w:rsidR="00C31135" w:rsidRPr="00773751">
          <w:rPr>
            <w:color w:val="000000" w:themeColor="text1"/>
          </w:rPr>
          <w:t xml:space="preserve"> for summary statistics of these variables)</w:t>
        </w:r>
      </w:ins>
      <w:ins w:id="905" w:author="Daniel Stewart" w:date="2022-02-04T09:46:00Z">
        <w:r w:rsidR="00D74C54" w:rsidRPr="00773751">
          <w:rPr>
            <w:color w:val="000000" w:themeColor="text1"/>
          </w:rPr>
          <w:t xml:space="preserve">. </w:t>
        </w:r>
      </w:ins>
    </w:p>
    <w:p w14:paraId="06A9288B" w14:textId="3F173271" w:rsidR="00FE1C2E" w:rsidRDefault="005D7954" w:rsidP="00D95039">
      <w:r w:rsidRPr="00A24308">
        <w:rPr>
          <w:noProof/>
          <w:lang w:val="en-US"/>
        </w:rPr>
        <w:lastRenderedPageBreak/>
        <w:drawing>
          <wp:anchor distT="0" distB="0" distL="114300" distR="114300" simplePos="0" relativeHeight="251658277" behindDoc="0" locked="0" layoutInCell="1" allowOverlap="1" wp14:anchorId="5D7053C7" wp14:editId="59B710FE">
            <wp:simplePos x="0" y="0"/>
            <wp:positionH relativeFrom="column">
              <wp:posOffset>-42545</wp:posOffset>
            </wp:positionH>
            <wp:positionV relativeFrom="paragraph">
              <wp:posOffset>193675</wp:posOffset>
            </wp:positionV>
            <wp:extent cx="5666740" cy="6370955"/>
            <wp:effectExtent l="0" t="0" r="0" b="4445"/>
            <wp:wrapTopAndBottom/>
            <wp:docPr id="971675262" name="Picture 971675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675262" name="Picture 971675262"/>
                    <pic:cNvPicPr/>
                  </pic:nvPicPr>
                  <pic:blipFill>
                    <a:blip r:embed="rId32">
                      <a:extLst>
                        <a:ext uri="{28A0092B-C50C-407E-A947-70E740481C1C}">
                          <a14:useLocalDpi xmlns:a14="http://schemas.microsoft.com/office/drawing/2010/main" val="0"/>
                        </a:ext>
                      </a:extLst>
                    </a:blip>
                    <a:stretch>
                      <a:fillRect/>
                    </a:stretch>
                  </pic:blipFill>
                  <pic:spPr>
                    <a:xfrm>
                      <a:off x="0" y="0"/>
                      <a:ext cx="5666740" cy="6370955"/>
                    </a:xfrm>
                    <a:prstGeom prst="rect">
                      <a:avLst/>
                    </a:prstGeom>
                  </pic:spPr>
                </pic:pic>
              </a:graphicData>
            </a:graphic>
            <wp14:sizeRelH relativeFrom="page">
              <wp14:pctWidth>0</wp14:pctWidth>
            </wp14:sizeRelH>
            <wp14:sizeRelV relativeFrom="page">
              <wp14:pctHeight>0</wp14:pctHeight>
            </wp14:sizeRelV>
          </wp:anchor>
        </w:drawing>
      </w:r>
    </w:p>
    <w:p w14:paraId="2A8CCEB8" w14:textId="2B2291D5" w:rsidR="40FBF216" w:rsidRDefault="00397775" w:rsidP="009F3333">
      <w:pPr>
        <w:pStyle w:val="Caption"/>
      </w:pPr>
      <w:bookmarkStart w:id="906" w:name="_Toc96540397"/>
      <w:r w:rsidRPr="00A24308">
        <w:t xml:space="preserve">Figure </w:t>
      </w:r>
      <w:r w:rsidRPr="00A24308">
        <w:fldChar w:fldCharType="begin"/>
      </w:r>
      <w:r w:rsidRPr="00A24308">
        <w:instrText>SEQ Figure \* ARABIC</w:instrText>
      </w:r>
      <w:r w:rsidRPr="00A24308">
        <w:fldChar w:fldCharType="separate"/>
      </w:r>
      <w:r w:rsidR="008306E7">
        <w:rPr>
          <w:noProof/>
        </w:rPr>
        <w:t>2</w:t>
      </w:r>
      <w:r w:rsidRPr="00A24308">
        <w:fldChar w:fldCharType="end"/>
      </w:r>
      <w:r w:rsidRPr="00A24308">
        <w:t xml:space="preserve">. </w:t>
      </w:r>
      <w:r w:rsidR="00B0151E" w:rsidRPr="00A24308">
        <w:t>Scatter plots and b</w:t>
      </w:r>
      <w:r w:rsidRPr="00A24308">
        <w:t xml:space="preserve">ox and whisker plots displaying the distribution of data for each </w:t>
      </w:r>
      <w:r w:rsidR="00773751">
        <w:t xml:space="preserve">independent </w:t>
      </w:r>
      <w:r w:rsidRPr="00A24308">
        <w:t>varia</w:t>
      </w:r>
      <w:r w:rsidR="00773751">
        <w:t>bl</w:t>
      </w:r>
      <w:r w:rsidRPr="00A24308">
        <w:t>e</w:t>
      </w:r>
      <w:r w:rsidR="00F077C2" w:rsidRPr="00A24308">
        <w:t xml:space="preserve"> used in the marsh recession model</w:t>
      </w:r>
      <w:r w:rsidRPr="00A24308">
        <w:t xml:space="preserve">. </w:t>
      </w:r>
      <w:r w:rsidR="00F077C2" w:rsidRPr="00A24308">
        <w:t>Box and whisker m</w:t>
      </w:r>
      <w:r w:rsidRPr="00A24308">
        <w:t>edian values are shown by the middle horizontal line of each box plot, separating the upper box (2</w:t>
      </w:r>
      <w:r w:rsidRPr="00A24308">
        <w:rPr>
          <w:vertAlign w:val="superscript"/>
        </w:rPr>
        <w:t>nd</w:t>
      </w:r>
      <w:r w:rsidRPr="00A24308">
        <w:t xml:space="preserve"> quartile) and lower box (3</w:t>
      </w:r>
      <w:r w:rsidRPr="00A24308">
        <w:rPr>
          <w:vertAlign w:val="superscript"/>
        </w:rPr>
        <w:t>rd</w:t>
      </w:r>
      <w:r w:rsidRPr="00A24308">
        <w:t xml:space="preserve"> quartile)</w:t>
      </w:r>
      <w:ins w:id="907" w:author="Daniel Stewart" w:date="2022-02-04T09:25:00Z">
        <w:r w:rsidR="005444F3" w:rsidRPr="00A24308">
          <w:t>.</w:t>
        </w:r>
      </w:ins>
      <w:bookmarkEnd w:id="906"/>
      <w:r w:rsidRPr="00A24308">
        <w:t xml:space="preserve"> </w:t>
      </w:r>
      <w:del w:id="908" w:author="Daniel Stewart" w:date="2022-02-04T09:25:00Z">
        <w:r w:rsidRPr="00A24308" w:rsidDel="005444F3">
          <w:delText xml:space="preserve">Mean elevation and % edge habitat were entered as interacting terms, which we have visualized by showing the interactions relative to low (&lt; [mean </w:delText>
        </w:r>
        <w:r w:rsidR="00EC57B7" w:rsidRPr="00A24308" w:rsidDel="005444F3">
          <w:delText>–</w:delText>
        </w:r>
        <w:r w:rsidRPr="00A24308" w:rsidDel="005444F3">
          <w:delText xml:space="preserve"> σ]), average (mean), and high (&gt; [mean + σ]) maximum elevation values (centre bottom).</w:delText>
        </w:r>
      </w:del>
    </w:p>
    <w:p w14:paraId="3227CA74" w14:textId="6465E190" w:rsidR="161A033F" w:rsidRDefault="00F077C2" w:rsidP="00D95039">
      <w:del w:id="909" w:author="Daniel Stewart" w:date="2022-02-08T08:56:00Z">
        <w:r w:rsidDel="008C49EF">
          <w:delText>Results from our linear regression model indicate that s</w:delText>
        </w:r>
      </w:del>
      <w:ins w:id="910" w:author="Daniel Stewart" w:date="2022-02-08T08:56:00Z">
        <w:r w:rsidR="008C49EF">
          <w:t>S</w:t>
        </w:r>
      </w:ins>
      <w:r w:rsidR="616E580E" w:rsidRPr="43C0CAC4">
        <w:t xml:space="preserve">ites </w:t>
      </w:r>
      <w:r w:rsidR="38BC1C0A" w:rsidRPr="43C0CAC4">
        <w:t>with</w:t>
      </w:r>
      <w:ins w:id="911" w:author="Daniel Stewart" w:date="2022-02-04T13:20:00Z">
        <w:r w:rsidR="007C736E">
          <w:t xml:space="preserve"> </w:t>
        </w:r>
      </w:ins>
      <w:ins w:id="912" w:author="Daniel Stewart" w:date="2022-02-08T09:01:00Z">
        <w:r w:rsidR="008C49EF">
          <w:t>higher</w:t>
        </w:r>
      </w:ins>
      <w:ins w:id="913" w:author="Daniel Stewart" w:date="2022-02-04T13:20:00Z">
        <w:r w:rsidR="007C736E">
          <w:t xml:space="preserve"> elevations</w:t>
        </w:r>
      </w:ins>
      <w:ins w:id="914" w:author="Daniel Stewart" w:date="2022-02-04T14:29:00Z">
        <w:r w:rsidR="00D24A41">
          <w:t xml:space="preserve"> were </w:t>
        </w:r>
      </w:ins>
      <w:ins w:id="915" w:author="Daniel Stewart" w:date="2022-02-08T09:01:00Z">
        <w:r w:rsidR="008C49EF">
          <w:t>less</w:t>
        </w:r>
      </w:ins>
      <w:ins w:id="916" w:author="Daniel Stewart" w:date="2022-02-04T14:29:00Z">
        <w:r w:rsidR="00D24A41">
          <w:t xml:space="preserve"> susceptible to </w:t>
        </w:r>
      </w:ins>
      <w:ins w:id="917" w:author="Daniel Stewart" w:date="2022-02-08T08:56:00Z">
        <w:r w:rsidR="008C49EF">
          <w:t>recession</w:t>
        </w:r>
      </w:ins>
      <w:ins w:id="918" w:author="Daniel Stewart" w:date="2022-02-08T14:20:00Z">
        <w:r w:rsidR="008B017D">
          <w:t xml:space="preserve"> (</w:t>
        </w:r>
        <w:r w:rsidR="008B017D">
          <w:rPr>
            <w:i/>
            <w:iCs/>
          </w:rPr>
          <w:t xml:space="preserve">p </w:t>
        </w:r>
        <w:r w:rsidR="008B017D">
          <w:t xml:space="preserve">&lt; </w:t>
        </w:r>
      </w:ins>
      <w:ins w:id="919" w:author="Daniel Stewart" w:date="2022-02-08T14:21:00Z">
        <w:r w:rsidR="008B017D">
          <w:t>.001)</w:t>
        </w:r>
      </w:ins>
      <w:ins w:id="920" w:author="Daniel Stewart" w:date="2022-02-04T14:29:00Z">
        <w:r w:rsidR="00D24A41">
          <w:t>, a</w:t>
        </w:r>
      </w:ins>
      <w:ins w:id="921" w:author="Daniel Stewart" w:date="2022-02-08T09:05:00Z">
        <w:r w:rsidR="0080630F">
          <w:t>s recession declined by</w:t>
        </w:r>
      </w:ins>
      <w:ins w:id="922" w:author="Daniel Stewart" w:date="2022-02-04T14:29:00Z">
        <w:r w:rsidR="00D24A41">
          <w:t xml:space="preserve"> 2</w:t>
        </w:r>
      </w:ins>
      <w:ins w:id="923" w:author="Daniel Stewart" w:date="2022-02-07T19:30:00Z">
        <w:r w:rsidR="00E04097">
          <w:t>7</w:t>
        </w:r>
      </w:ins>
      <w:ins w:id="924" w:author="Daniel Stewart" w:date="2022-02-04T14:29:00Z">
        <w:r w:rsidR="00D24A41">
          <w:t xml:space="preserve">% </w:t>
        </w:r>
      </w:ins>
      <w:ins w:id="925" w:author="Daniel Stewart" w:date="2022-02-08T09:05:00Z">
        <w:r w:rsidR="0080630F">
          <w:t xml:space="preserve">on average </w:t>
        </w:r>
      </w:ins>
      <w:ins w:id="926" w:author="Daniel Stewart" w:date="2022-02-04T14:30:00Z">
        <w:r w:rsidR="00D24A41">
          <w:t>for every metre gained in mean</w:t>
        </w:r>
      </w:ins>
      <w:ins w:id="927" w:author="Daniel Stewart" w:date="2022-02-08T08:56:00Z">
        <w:r w:rsidR="008C49EF">
          <w:t xml:space="preserve"> site</w:t>
        </w:r>
      </w:ins>
      <w:ins w:id="928" w:author="Daniel Stewart" w:date="2022-02-04T14:30:00Z">
        <w:r w:rsidR="00D24A41">
          <w:t xml:space="preserve"> elevation</w:t>
        </w:r>
      </w:ins>
      <w:ins w:id="929" w:author="Daniel Stewart" w:date="2022-02-08T08:57:00Z">
        <w:r w:rsidR="008C49EF">
          <w:t xml:space="preserve"> (</w:t>
        </w:r>
      </w:ins>
      <w:ins w:id="930" w:author="Daniel Stewart" w:date="2022-02-08T14:21:00Z">
        <w:r w:rsidR="008B017D" w:rsidRPr="43C0CAC4">
          <w:rPr>
            <w:i/>
            <w:iCs/>
          </w:rPr>
          <w:t>F</w:t>
        </w:r>
        <w:r w:rsidR="008B017D">
          <w:rPr>
            <w:i/>
            <w:iCs/>
          </w:rPr>
          <w:t xml:space="preserve"> </w:t>
        </w:r>
        <w:r w:rsidR="008B017D">
          <w:t>[10</w:t>
        </w:r>
        <w:r w:rsidR="008B017D" w:rsidRPr="43C0CAC4">
          <w:t>,67</w:t>
        </w:r>
        <w:r w:rsidR="008B017D">
          <w:t>]</w:t>
        </w:r>
        <w:r w:rsidR="008B017D" w:rsidRPr="43C0CAC4">
          <w:t xml:space="preserve"> = </w:t>
        </w:r>
        <w:r w:rsidR="008B017D">
          <w:t>3</w:t>
        </w:r>
        <w:r w:rsidR="008B017D" w:rsidRPr="43C0CAC4">
          <w:t>.09</w:t>
        </w:r>
        <w:r w:rsidR="008B017D">
          <w:t>2</w:t>
        </w:r>
        <w:r w:rsidR="008B017D" w:rsidRPr="43C0CAC4">
          <w:rPr>
            <w:i/>
            <w:iCs/>
          </w:rPr>
          <w:t xml:space="preserve">, </w:t>
        </w:r>
        <w:r w:rsidR="008B017D" w:rsidRPr="43C0CAC4">
          <w:t>adj.</w:t>
        </w:r>
        <w:r w:rsidR="008B017D" w:rsidRPr="43C0CAC4">
          <w:rPr>
            <w:i/>
            <w:iCs/>
          </w:rPr>
          <w:t xml:space="preserve"> R</w:t>
        </w:r>
        <w:r w:rsidR="008B017D" w:rsidRPr="43C0CAC4">
          <w:rPr>
            <w:i/>
            <w:iCs/>
            <w:vertAlign w:val="superscript"/>
          </w:rPr>
          <w:t>2</w:t>
        </w:r>
        <w:r w:rsidR="008B017D" w:rsidRPr="43C0CAC4">
          <w:rPr>
            <w:i/>
            <w:iCs/>
          </w:rPr>
          <w:t xml:space="preserve"> =</w:t>
        </w:r>
        <w:r w:rsidR="008B017D" w:rsidRPr="43C0CAC4">
          <w:t xml:space="preserve"> 0.</w:t>
        </w:r>
        <w:r w:rsidR="008B017D">
          <w:t>214</w:t>
        </w:r>
        <w:r w:rsidR="008B017D" w:rsidRPr="43C0CAC4">
          <w:t xml:space="preserve">, </w:t>
        </w:r>
        <w:r w:rsidR="008B017D" w:rsidRPr="43C0CAC4">
          <w:rPr>
            <w:i/>
            <w:iCs/>
          </w:rPr>
          <w:t>p</w:t>
        </w:r>
        <w:r w:rsidR="008B017D" w:rsidRPr="43C0CAC4">
          <w:t xml:space="preserve"> = .00</w:t>
        </w:r>
        <w:r w:rsidR="008B017D">
          <w:t>3; Fig. 3)</w:t>
        </w:r>
      </w:ins>
      <w:ins w:id="931" w:author="Daniel Stewart" w:date="2022-02-08T08:59:00Z">
        <w:r w:rsidR="008C49EF">
          <w:t xml:space="preserve">. </w:t>
        </w:r>
      </w:ins>
      <w:ins w:id="932" w:author="Daniel Stewart" w:date="2022-02-08T09:00:00Z">
        <w:r w:rsidR="008C49EF">
          <w:t xml:space="preserve">Recession </w:t>
        </w:r>
      </w:ins>
      <w:ins w:id="933" w:author="Daniel Stewart" w:date="2022-02-08T09:05:00Z">
        <w:r w:rsidR="0080630F">
          <w:t xml:space="preserve">was positively correlated with </w:t>
        </w:r>
      </w:ins>
      <w:ins w:id="934" w:author="Daniel Stewart" w:date="2022-02-08T09:00:00Z">
        <w:r w:rsidR="008C49EF">
          <w:t>distance upriver</w:t>
        </w:r>
      </w:ins>
      <w:ins w:id="935" w:author="Daniel Stewart" w:date="2022-02-08T09:06:00Z">
        <w:r w:rsidR="0080630F">
          <w:t xml:space="preserve"> (</w:t>
        </w:r>
        <w:r w:rsidR="0080630F">
          <w:rPr>
            <w:i/>
            <w:iCs/>
          </w:rPr>
          <w:t>p</w:t>
        </w:r>
        <w:r w:rsidR="0080630F">
          <w:t xml:space="preserve"> = .002)</w:t>
        </w:r>
      </w:ins>
      <w:ins w:id="936" w:author="Daniel Stewart" w:date="2022-02-08T09:00:00Z">
        <w:r w:rsidR="008C49EF">
          <w:t xml:space="preserve">, </w:t>
        </w:r>
      </w:ins>
      <w:ins w:id="937" w:author="Daniel Stewart" w:date="2022-02-08T09:06:00Z">
        <w:r w:rsidR="0080630F">
          <w:t>averaging a</w:t>
        </w:r>
      </w:ins>
      <w:ins w:id="938" w:author="Daniel Stewart" w:date="2022-02-08T09:00:00Z">
        <w:r w:rsidR="008C49EF">
          <w:t xml:space="preserve"> 1% </w:t>
        </w:r>
      </w:ins>
      <w:ins w:id="939" w:author="Daniel Stewart" w:date="2022-02-08T09:06:00Z">
        <w:r w:rsidR="0080630F">
          <w:t xml:space="preserve">increase </w:t>
        </w:r>
      </w:ins>
      <w:ins w:id="940" w:author="Daniel Stewart" w:date="2022-02-08T09:00:00Z">
        <w:r w:rsidR="008C49EF">
          <w:t xml:space="preserve">per kilometre upriver, </w:t>
        </w:r>
      </w:ins>
      <w:ins w:id="941" w:author="Daniel Stewart" w:date="2022-02-08T09:01:00Z">
        <w:r w:rsidR="008C49EF">
          <w:t xml:space="preserve">and </w:t>
        </w:r>
      </w:ins>
      <w:ins w:id="942" w:author="Daniel Stewart" w:date="2022-02-08T09:03:00Z">
        <w:r w:rsidR="0080630F">
          <w:t xml:space="preserve">sites in the North Arm </w:t>
        </w:r>
      </w:ins>
      <w:ins w:id="943" w:author="Daniel Stewart" w:date="2022-02-08T09:07:00Z">
        <w:r w:rsidR="00EB5B24">
          <w:t>experienced</w:t>
        </w:r>
      </w:ins>
      <w:ins w:id="944" w:author="Daniel Stewart" w:date="2022-02-08T09:03:00Z">
        <w:r w:rsidR="0080630F">
          <w:t xml:space="preserve"> 13% more reces</w:t>
        </w:r>
      </w:ins>
      <w:ins w:id="945" w:author="Daniel Stewart" w:date="2022-02-08T09:07:00Z">
        <w:r w:rsidR="00EB5B24">
          <w:t>sion</w:t>
        </w:r>
      </w:ins>
      <w:ins w:id="946" w:author="Daniel Stewart" w:date="2022-02-08T09:03:00Z">
        <w:r w:rsidR="0080630F">
          <w:t xml:space="preserve"> on average than sites in the Main Arm</w:t>
        </w:r>
      </w:ins>
      <w:ins w:id="947" w:author="Daniel Stewart" w:date="2022-02-08T09:07:00Z">
        <w:r w:rsidR="00EB5B24">
          <w:t xml:space="preserve"> (</w:t>
        </w:r>
        <w:r w:rsidR="00EB5B24">
          <w:rPr>
            <w:i/>
            <w:iCs/>
          </w:rPr>
          <w:t>p</w:t>
        </w:r>
        <w:r w:rsidR="00EB5B24">
          <w:t xml:space="preserve"> = .017)</w:t>
        </w:r>
      </w:ins>
      <w:ins w:id="948" w:author="Daniel Stewart" w:date="2022-02-08T09:03:00Z">
        <w:r w:rsidR="0080630F">
          <w:t xml:space="preserve">. </w:t>
        </w:r>
      </w:ins>
      <w:ins w:id="949" w:author="Daniel Stewart" w:date="2022-02-08T09:09:00Z">
        <w:r w:rsidR="00EB5B24">
          <w:t xml:space="preserve">Though not </w:t>
        </w:r>
      </w:ins>
      <w:ins w:id="950" w:author="Daniel Stewart" w:date="2022-02-08T09:13:00Z">
        <w:r w:rsidR="005E6156">
          <w:t xml:space="preserve">statistically </w:t>
        </w:r>
      </w:ins>
      <w:ins w:id="951" w:author="Daniel Stewart" w:date="2022-02-08T09:09:00Z">
        <w:r w:rsidR="00EB5B24">
          <w:t>significant in their effect, there are indications that factors related to the protection of sites (</w:t>
        </w:r>
      </w:ins>
      <w:ins w:id="952" w:author="Daniel Stewart" w:date="2022-02-08T09:13:00Z">
        <w:r w:rsidR="005E6156">
          <w:t xml:space="preserve">i.e., </w:t>
        </w:r>
      </w:ins>
      <w:ins w:id="953" w:author="Daniel Stewart" w:date="2022-02-08T09:12:00Z">
        <w:r w:rsidR="00EB5B24">
          <w:t xml:space="preserve">located in a </w:t>
        </w:r>
      </w:ins>
      <w:ins w:id="954" w:author="Daniel Stewart" w:date="2022-02-08T09:10:00Z">
        <w:r w:rsidR="00EB5B24">
          <w:t>slough, embayed design, shear boom</w:t>
        </w:r>
      </w:ins>
      <w:ins w:id="955" w:author="Daniel Stewart" w:date="2022-02-08T09:12:00Z">
        <w:r w:rsidR="005E6156">
          <w:t xml:space="preserve"> present</w:t>
        </w:r>
      </w:ins>
      <w:ins w:id="956" w:author="Daniel Stewart" w:date="2022-02-08T09:10:00Z">
        <w:r w:rsidR="00EB5B24">
          <w:t xml:space="preserve">, </w:t>
        </w:r>
        <w:r w:rsidR="00EB5B24">
          <w:lastRenderedPageBreak/>
          <w:t>offshore structure</w:t>
        </w:r>
      </w:ins>
      <w:ins w:id="957" w:author="Daniel Stewart" w:date="2022-02-08T09:12:00Z">
        <w:r w:rsidR="005E6156">
          <w:t xml:space="preserve"> present</w:t>
        </w:r>
      </w:ins>
      <w:ins w:id="958" w:author="Daniel Stewart" w:date="2022-02-08T09:10:00Z">
        <w:r w:rsidR="00EB5B24">
          <w:t xml:space="preserve">) </w:t>
        </w:r>
      </w:ins>
      <w:ins w:id="959" w:author="Daniel Stewart" w:date="2022-02-08T09:12:00Z">
        <w:r w:rsidR="005E6156">
          <w:t xml:space="preserve">may </w:t>
        </w:r>
      </w:ins>
      <w:ins w:id="960" w:author="Daniel Stewart" w:date="2022-02-08T09:13:00Z">
        <w:r w:rsidR="005E6156">
          <w:t>mitigate</w:t>
        </w:r>
      </w:ins>
      <w:ins w:id="961" w:author="Daniel Stewart" w:date="2022-02-08T09:10:00Z">
        <w:r w:rsidR="00EB5B24">
          <w:t xml:space="preserve"> recession.</w:t>
        </w:r>
      </w:ins>
      <w:ins w:id="962" w:author="Daniel Stewart" w:date="2022-02-08T09:13:00Z">
        <w:r w:rsidR="005E6156">
          <w:t xml:space="preserve"> </w:t>
        </w:r>
      </w:ins>
      <w:ins w:id="963" w:author="Daniel Stewart" w:date="2022-02-08T09:14:00Z">
        <w:r w:rsidR="005E6156">
          <w:t>Project size, project age, and percent of edge habitat had no significant effect on recession</w:t>
        </w:r>
      </w:ins>
      <w:ins w:id="964" w:author="Daniel Stewart" w:date="2022-02-08T14:07:00Z">
        <w:r w:rsidR="005F509B">
          <w:t xml:space="preserve"> (see Appendix</w:t>
        </w:r>
      </w:ins>
      <w:r w:rsidR="00773751">
        <w:t>es</w:t>
      </w:r>
      <w:ins w:id="965" w:author="Daniel Stewart" w:date="2022-02-08T14:07:00Z">
        <w:r w:rsidR="005F509B">
          <w:t xml:space="preserve"> </w:t>
        </w:r>
      </w:ins>
      <w:ins w:id="966" w:author="Daniel Stewart" w:date="2022-02-08T14:24:00Z">
        <w:r w:rsidR="00A07387">
          <w:t>G</w:t>
        </w:r>
      </w:ins>
      <w:ins w:id="967" w:author="Daniel Stewart" w:date="2022-02-08T14:07:00Z">
        <w:r w:rsidR="005F509B">
          <w:t xml:space="preserve"> </w:t>
        </w:r>
      </w:ins>
      <w:r w:rsidR="00BC3A4C">
        <w:t>&amp;</w:t>
      </w:r>
      <w:r w:rsidR="00773751">
        <w:t xml:space="preserve"> H </w:t>
      </w:r>
      <w:ins w:id="968" w:author="Daniel Stewart" w:date="2022-02-08T14:07:00Z">
        <w:r w:rsidR="005F509B">
          <w:t>for model summary and visualizations)</w:t>
        </w:r>
      </w:ins>
      <w:ins w:id="969" w:author="Daniel Stewart" w:date="2022-02-08T09:14:00Z">
        <w:r w:rsidR="005E6156">
          <w:t xml:space="preserve">. </w:t>
        </w:r>
      </w:ins>
      <w:del w:id="970" w:author="Daniel Stewart" w:date="2022-02-08T09:11:00Z">
        <w:r w:rsidR="38BC1C0A" w:rsidRPr="43C0CAC4" w:rsidDel="00EB5B24">
          <w:delText xml:space="preserve"> protective</w:delText>
        </w:r>
        <w:r w:rsidR="09BF898A" w:rsidRPr="43C0CAC4" w:rsidDel="00EB5B24">
          <w:delText xml:space="preserve"> infrastructure, such as offshore structures (</w:delText>
        </w:r>
        <w:r w:rsidR="09BF898A" w:rsidRPr="43C0CAC4" w:rsidDel="00EB5B24">
          <w:rPr>
            <w:i/>
            <w:iCs/>
          </w:rPr>
          <w:delText xml:space="preserve">p </w:delText>
        </w:r>
        <w:r w:rsidR="09BF898A" w:rsidRPr="43C0CAC4" w:rsidDel="00EB5B24">
          <w:delText>= .01</w:delText>
        </w:r>
        <w:r w:rsidR="00351DCE" w:rsidDel="00EB5B24">
          <w:delText>7</w:delText>
        </w:r>
        <w:r w:rsidR="09BF898A" w:rsidRPr="43C0CAC4" w:rsidDel="00EB5B24">
          <w:delText>)</w:delText>
        </w:r>
        <w:r w:rsidR="1343C259" w:rsidRPr="43C0CAC4" w:rsidDel="00EB5B24">
          <w:delText xml:space="preserve">, and perhaps </w:delText>
        </w:r>
        <w:r w:rsidR="00C93E71" w:rsidDel="00EB5B24">
          <w:delText>debris</w:delText>
        </w:r>
        <w:r w:rsidR="1343C259" w:rsidRPr="43C0CAC4" w:rsidDel="00EB5B24">
          <w:delText xml:space="preserve"> fences (</w:delText>
        </w:r>
        <w:r w:rsidR="1343C259" w:rsidRPr="43C0CAC4" w:rsidDel="00EB5B24">
          <w:rPr>
            <w:i/>
            <w:iCs/>
          </w:rPr>
          <w:delText>p</w:delText>
        </w:r>
        <w:r w:rsidR="1343C259" w:rsidRPr="43C0CAC4" w:rsidDel="00EB5B24">
          <w:delText xml:space="preserve"> = .0</w:delText>
        </w:r>
        <w:r w:rsidR="00351DCE" w:rsidDel="00EB5B24">
          <w:delText>6</w:delText>
        </w:r>
        <w:r w:rsidR="00C93E71" w:rsidDel="00EB5B24">
          <w:delText>4</w:delText>
        </w:r>
        <w:r w:rsidR="1343C259" w:rsidRPr="43C0CAC4" w:rsidDel="00EB5B24">
          <w:delText>)</w:delText>
        </w:r>
        <w:r w:rsidR="7549DEF4" w:rsidRPr="43C0CAC4" w:rsidDel="00EB5B24">
          <w:delText>,</w:delText>
        </w:r>
        <w:r w:rsidR="65F971EF" w:rsidRPr="43C0CAC4" w:rsidDel="00EB5B24">
          <w:delText xml:space="preserve"> </w:delText>
        </w:r>
        <w:r w:rsidR="327593A0" w:rsidRPr="43C0CAC4" w:rsidDel="00EB5B24">
          <w:delText>a</w:delText>
        </w:r>
        <w:r w:rsidR="07A64728" w:rsidRPr="43C0CAC4" w:rsidDel="00EB5B24">
          <w:delText xml:space="preserve">ppeared to be more resilient to recession, </w:delText>
        </w:r>
        <w:r w:rsidR="32DFFE6E" w:rsidRPr="43C0CAC4" w:rsidDel="00EB5B24">
          <w:delText>averaging 1</w:delText>
        </w:r>
        <w:r w:rsidR="008752D7" w:rsidDel="00EB5B24">
          <w:delText>2</w:delText>
        </w:r>
        <w:r w:rsidR="32DFFE6E" w:rsidRPr="43C0CAC4" w:rsidDel="00EB5B24">
          <w:delText>.</w:delText>
        </w:r>
        <w:r w:rsidR="008752D7" w:rsidDel="00EB5B24">
          <w:delText>7</w:delText>
        </w:r>
        <w:r w:rsidR="327593A0" w:rsidRPr="43C0CAC4" w:rsidDel="00EB5B24">
          <w:delText xml:space="preserve">% and </w:delText>
        </w:r>
        <w:r w:rsidR="2334EB02" w:rsidRPr="43C0CAC4" w:rsidDel="00EB5B24">
          <w:delText>2</w:delText>
        </w:r>
        <w:r w:rsidR="008752D7" w:rsidDel="00EB5B24">
          <w:delText>6</w:delText>
        </w:r>
        <w:r w:rsidR="2334EB02" w:rsidRPr="43C0CAC4" w:rsidDel="00EB5B24">
          <w:delText>.</w:delText>
        </w:r>
        <w:r w:rsidR="008752D7" w:rsidDel="00EB5B24">
          <w:delText>0</w:delText>
        </w:r>
        <w:r w:rsidR="327593A0" w:rsidRPr="43C0CAC4" w:rsidDel="00EB5B24">
          <w:delText>%</w:delText>
        </w:r>
        <w:r w:rsidR="65F971EF" w:rsidRPr="43C0CAC4" w:rsidDel="00EB5B24">
          <w:delText xml:space="preserve"> </w:delText>
        </w:r>
        <w:r w:rsidR="6E4F69BC" w:rsidRPr="43C0CAC4" w:rsidDel="00EB5B24">
          <w:delText xml:space="preserve">less </w:delText>
        </w:r>
        <w:r w:rsidR="2FB7FECB" w:rsidRPr="43C0CAC4" w:rsidDel="00EB5B24">
          <w:delText>recessed marsh</w:delText>
        </w:r>
        <w:r w:rsidR="5F8B874D" w:rsidRPr="43C0CAC4" w:rsidDel="00EB5B24">
          <w:delText xml:space="preserve"> </w:delText>
        </w:r>
        <w:r w:rsidR="3EF41352" w:rsidRPr="43C0CAC4" w:rsidDel="00EB5B24">
          <w:delText>respectively</w:delText>
        </w:r>
        <w:r w:rsidDel="00EB5B24">
          <w:delText xml:space="preserve"> </w:delText>
        </w:r>
        <w:r w:rsidRPr="43C0CAC4" w:rsidDel="00EB5B24">
          <w:delText>(</w:delText>
        </w:r>
        <w:r w:rsidRPr="43C0CAC4" w:rsidDel="00EB5B24">
          <w:rPr>
            <w:i/>
            <w:iCs/>
          </w:rPr>
          <w:delText>F</w:delText>
        </w:r>
        <w:r w:rsidDel="00EB5B24">
          <w:rPr>
            <w:i/>
            <w:iCs/>
          </w:rPr>
          <w:delText xml:space="preserve"> </w:delText>
        </w:r>
        <w:r w:rsidRPr="43C0CAC4" w:rsidDel="00EB5B24">
          <w:delText>(1</w:delText>
        </w:r>
      </w:del>
      <w:del w:id="971" w:author="Daniel Stewart" w:date="2022-02-07T15:37:00Z">
        <w:r w:rsidRPr="43C0CAC4" w:rsidDel="00C27F38">
          <w:delText>1</w:delText>
        </w:r>
      </w:del>
      <w:del w:id="972" w:author="Daniel Stewart" w:date="2022-02-08T09:11:00Z">
        <w:r w:rsidRPr="43C0CAC4" w:rsidDel="00EB5B24">
          <w:delText xml:space="preserve">,67) = </w:delText>
        </w:r>
      </w:del>
      <w:del w:id="973" w:author="Daniel Stewart" w:date="2022-02-07T15:37:00Z">
        <w:r w:rsidRPr="43C0CAC4" w:rsidDel="00C27F38">
          <w:delText>2</w:delText>
        </w:r>
      </w:del>
      <w:del w:id="974" w:author="Daniel Stewart" w:date="2022-02-08T09:11:00Z">
        <w:r w:rsidRPr="43C0CAC4" w:rsidDel="00EB5B24">
          <w:delText>.</w:delText>
        </w:r>
      </w:del>
      <w:del w:id="975" w:author="Daniel Stewart" w:date="2022-02-04T13:18:00Z">
        <w:r w:rsidR="00351DCE" w:rsidDel="00E32B90">
          <w:delText>7</w:delText>
        </w:r>
      </w:del>
      <w:del w:id="976" w:author="Daniel Stewart" w:date="2022-02-07T15:37:00Z">
        <w:r w:rsidR="00351DCE" w:rsidDel="00C27F38">
          <w:delText>9</w:delText>
        </w:r>
      </w:del>
      <w:del w:id="977" w:author="Daniel Stewart" w:date="2022-02-08T09:11:00Z">
        <w:r w:rsidRPr="43C0CAC4" w:rsidDel="00EB5B24">
          <w:rPr>
            <w:i/>
            <w:iCs/>
          </w:rPr>
          <w:delText xml:space="preserve">, </w:delText>
        </w:r>
        <w:r w:rsidRPr="43C0CAC4" w:rsidDel="00EB5B24">
          <w:delText>adj.</w:delText>
        </w:r>
        <w:r w:rsidRPr="43C0CAC4" w:rsidDel="00EB5B24">
          <w:rPr>
            <w:i/>
            <w:iCs/>
          </w:rPr>
          <w:delText xml:space="preserve"> R</w:delText>
        </w:r>
        <w:r w:rsidRPr="43C0CAC4" w:rsidDel="00EB5B24">
          <w:rPr>
            <w:i/>
            <w:iCs/>
            <w:vertAlign w:val="superscript"/>
          </w:rPr>
          <w:delText>2</w:delText>
        </w:r>
        <w:r w:rsidRPr="43C0CAC4" w:rsidDel="00EB5B24">
          <w:rPr>
            <w:i/>
            <w:iCs/>
          </w:rPr>
          <w:delText xml:space="preserve"> =</w:delText>
        </w:r>
        <w:r w:rsidRPr="43C0CAC4" w:rsidDel="00EB5B24">
          <w:delText xml:space="preserve"> 0.</w:delText>
        </w:r>
        <w:r w:rsidR="00351DCE" w:rsidDel="00EB5B24">
          <w:delText>2</w:delText>
        </w:r>
      </w:del>
      <w:del w:id="978" w:author="Daniel Stewart" w:date="2022-02-04T13:18:00Z">
        <w:r w:rsidR="00351DCE" w:rsidDel="007C736E">
          <w:delText>02</w:delText>
        </w:r>
      </w:del>
      <w:del w:id="979" w:author="Daniel Stewart" w:date="2022-02-08T09:11:00Z">
        <w:r w:rsidRPr="43C0CAC4" w:rsidDel="00EB5B24">
          <w:delText xml:space="preserve">, </w:delText>
        </w:r>
        <w:r w:rsidRPr="43C0CAC4" w:rsidDel="00EB5B24">
          <w:rPr>
            <w:i/>
            <w:iCs/>
          </w:rPr>
          <w:delText>p</w:delText>
        </w:r>
        <w:r w:rsidRPr="43C0CAC4" w:rsidDel="00EB5B24">
          <w:delText xml:space="preserve"> = .00</w:delText>
        </w:r>
      </w:del>
      <w:del w:id="980" w:author="Daniel Stewart" w:date="2022-02-04T13:18:00Z">
        <w:r w:rsidR="00351DCE" w:rsidDel="007C736E">
          <w:delText>5</w:delText>
        </w:r>
      </w:del>
      <w:del w:id="981" w:author="Daniel Stewart" w:date="2022-02-08T09:11:00Z">
        <w:r w:rsidDel="00EB5B24">
          <w:delText>; Fig. 3</w:delText>
        </w:r>
        <w:r w:rsidRPr="43C0CAC4" w:rsidDel="00EB5B24">
          <w:delText>)</w:delText>
        </w:r>
        <w:r w:rsidDel="00EB5B24">
          <w:delText xml:space="preserve">. </w:delText>
        </w:r>
        <w:r w:rsidR="1B68DC42" w:rsidRPr="43C0CAC4" w:rsidDel="00EB5B24">
          <w:delText xml:space="preserve">Conversely, </w:delText>
        </w:r>
        <w:r w:rsidDel="00EB5B24">
          <w:delText>percent</w:delText>
        </w:r>
        <w:r w:rsidR="636DA763" w:rsidRPr="43C0CAC4" w:rsidDel="00EB5B24">
          <w:delText xml:space="preserve"> recessed marsh was on average 1</w:delText>
        </w:r>
      </w:del>
      <w:del w:id="982" w:author="Daniel Stewart" w:date="2022-02-04T14:29:00Z">
        <w:r w:rsidR="636DA763" w:rsidRPr="43C0CAC4" w:rsidDel="00D24A41">
          <w:delText>8</w:delText>
        </w:r>
      </w:del>
      <w:del w:id="983" w:author="Daniel Stewart" w:date="2022-02-08T09:11:00Z">
        <w:r w:rsidR="636DA763" w:rsidRPr="43C0CAC4" w:rsidDel="00EB5B24">
          <w:delText>.</w:delText>
        </w:r>
      </w:del>
      <w:del w:id="984" w:author="Daniel Stewart" w:date="2022-02-04T14:29:00Z">
        <w:r w:rsidR="008752D7" w:rsidDel="00D24A41">
          <w:delText>8</w:delText>
        </w:r>
      </w:del>
      <w:del w:id="985" w:author="Daniel Stewart" w:date="2022-02-08T09:11:00Z">
        <w:r w:rsidR="636DA763" w:rsidRPr="43C0CAC4" w:rsidDel="00EB5B24">
          <w:delText xml:space="preserve">% higher in North Arm </w:delText>
        </w:r>
        <w:r w:rsidR="05EFD3BA" w:rsidRPr="43C0CAC4" w:rsidDel="00EB5B24">
          <w:delText>than South Arm sites</w:delText>
        </w:r>
        <w:r w:rsidR="1B68DC42" w:rsidRPr="43C0CAC4" w:rsidDel="00EB5B24">
          <w:delText xml:space="preserve"> </w:delText>
        </w:r>
        <w:r w:rsidR="09BF898A" w:rsidRPr="43C0CAC4" w:rsidDel="00EB5B24">
          <w:delText>(</w:delText>
        </w:r>
        <w:r w:rsidR="09BF898A" w:rsidRPr="43C0CAC4" w:rsidDel="00EB5B24">
          <w:rPr>
            <w:i/>
            <w:iCs/>
          </w:rPr>
          <w:delText>p</w:delText>
        </w:r>
        <w:r w:rsidR="09BF898A" w:rsidRPr="43C0CAC4" w:rsidDel="00EB5B24">
          <w:delText xml:space="preserve"> = .0</w:delText>
        </w:r>
      </w:del>
      <w:del w:id="986" w:author="Daniel Stewart" w:date="2022-02-04T14:28:00Z">
        <w:r w:rsidR="09BF898A" w:rsidRPr="43C0CAC4" w:rsidDel="00D24A41">
          <w:delText>0</w:delText>
        </w:r>
      </w:del>
      <w:del w:id="987" w:author="Daniel Stewart" w:date="2022-02-08T09:11:00Z">
        <w:r w:rsidR="09BF898A" w:rsidRPr="43C0CAC4" w:rsidDel="00EB5B24">
          <w:delText>1)</w:delText>
        </w:r>
        <w:r w:rsidR="5F07F244" w:rsidRPr="43C0CAC4" w:rsidDel="00EB5B24">
          <w:delText>.</w:delText>
        </w:r>
        <w:r w:rsidR="09BF898A" w:rsidRPr="43C0CAC4" w:rsidDel="00EB5B24">
          <w:delText xml:space="preserve"> Presence of a foreshore shear boom,</w:delText>
        </w:r>
        <w:r w:rsidR="5165747F" w:rsidRPr="43C0CAC4" w:rsidDel="00EB5B24">
          <w:delText xml:space="preserve"> inland basin designs, </w:delText>
        </w:r>
        <w:r w:rsidR="09BF898A" w:rsidRPr="43C0CAC4" w:rsidDel="00EB5B24">
          <w:delText>site age, and site size had no significant effect</w:delText>
        </w:r>
        <w:r w:rsidDel="00EB5B24">
          <w:delText xml:space="preserve"> on recession</w:delText>
        </w:r>
        <w:r w:rsidR="09BF898A" w:rsidRPr="43C0CAC4" w:rsidDel="00EB5B24">
          <w:delText>.</w:delText>
        </w:r>
      </w:del>
      <w:del w:id="988" w:author="Daniel Stewart" w:date="2022-02-04T13:19:00Z">
        <w:r w:rsidR="09BF898A" w:rsidRPr="43C0CAC4" w:rsidDel="007C736E">
          <w:delText xml:space="preserve"> </w:delText>
        </w:r>
        <w:r w:rsidR="21F65A25" w:rsidRPr="43C0CAC4" w:rsidDel="007C736E">
          <w:delText>A</w:delText>
        </w:r>
        <w:r w:rsidR="0E187E00" w:rsidRPr="43C0CAC4" w:rsidDel="007C736E">
          <w:delText>s interacting terms</w:delText>
        </w:r>
        <w:r w:rsidDel="007C736E">
          <w:delText xml:space="preserve"> however</w:delText>
        </w:r>
        <w:r w:rsidR="55942ECB" w:rsidRPr="43C0CAC4" w:rsidDel="007C736E">
          <w:delText xml:space="preserve">, </w:delText>
        </w:r>
        <w:r w:rsidR="536E6EE1" w:rsidRPr="43C0CAC4" w:rsidDel="007C736E">
          <w:delText xml:space="preserve">mean </w:delText>
        </w:r>
        <w:r w:rsidR="55942ECB" w:rsidRPr="43C0CAC4" w:rsidDel="007C736E">
          <w:delText xml:space="preserve">elevation and percent </w:delText>
        </w:r>
        <w:r w:rsidR="55942ECB" w:rsidRPr="00397775" w:rsidDel="007C736E">
          <w:delText>edge habitat</w:delText>
        </w:r>
        <w:r w:rsidR="0E187E00" w:rsidRPr="00397775" w:rsidDel="007C736E">
          <w:delText xml:space="preserve"> had a significant effect on </w:delText>
        </w:r>
        <w:r w:rsidR="31DDBE67" w:rsidRPr="00397775" w:rsidDel="007C736E">
          <w:delText>marsh recession</w:delText>
        </w:r>
        <w:r w:rsidR="20BB5B6E" w:rsidRPr="00397775" w:rsidDel="007C736E">
          <w:delText>.</w:delText>
        </w:r>
        <w:r w:rsidR="0E187E00" w:rsidRPr="00397775" w:rsidDel="007C736E">
          <w:delText xml:space="preserve"> </w:delText>
        </w:r>
        <w:r w:rsidR="7C5FA4DA" w:rsidRPr="00397775" w:rsidDel="007C736E">
          <w:delText>This</w:delText>
        </w:r>
        <w:r w:rsidR="3A91B60D" w:rsidRPr="00397775" w:rsidDel="007C736E">
          <w:delText xml:space="preserve"> significant</w:delText>
        </w:r>
        <w:r w:rsidR="7C5FA4DA" w:rsidRPr="00397775" w:rsidDel="007C736E">
          <w:delText xml:space="preserve"> interaction indicates that</w:delText>
        </w:r>
        <w:r w:rsidR="60D1489E" w:rsidRPr="00397775" w:rsidDel="007C736E">
          <w:delText xml:space="preserve"> r</w:delText>
        </w:r>
        <w:r w:rsidR="7C5FA4DA" w:rsidRPr="00397775" w:rsidDel="007C736E">
          <w:delText>ecession increase</w:delText>
        </w:r>
        <w:r w:rsidR="2C9AE7CD" w:rsidRPr="00397775" w:rsidDel="007C736E">
          <w:delText>s</w:delText>
        </w:r>
        <w:r w:rsidR="7C5FA4DA" w:rsidRPr="00397775" w:rsidDel="007C736E">
          <w:delText xml:space="preserve"> </w:delText>
        </w:r>
        <w:r w:rsidR="58583B4C" w:rsidRPr="00397775" w:rsidDel="007C736E">
          <w:delText xml:space="preserve">most strongly </w:delText>
        </w:r>
        <w:r w:rsidR="453393AE" w:rsidRPr="00397775" w:rsidDel="007C736E">
          <w:delText>as</w:delText>
        </w:r>
        <w:r w:rsidR="7C5FA4DA" w:rsidRPr="00397775" w:rsidDel="007C736E">
          <w:delText xml:space="preserve"> </w:delText>
        </w:r>
        <w:r w:rsidR="5B5F30AA" w:rsidRPr="00397775" w:rsidDel="007C736E">
          <w:delText xml:space="preserve">percent </w:delText>
        </w:r>
        <w:r w:rsidR="7C5FA4DA" w:rsidRPr="00397775" w:rsidDel="007C736E">
          <w:delText xml:space="preserve">edge habitat </w:delText>
        </w:r>
        <w:r w:rsidR="7C91FE89" w:rsidRPr="00397775" w:rsidDel="007C736E">
          <w:delText>increase</w:delText>
        </w:r>
        <w:r w:rsidR="755193F5" w:rsidRPr="00397775" w:rsidDel="007C736E">
          <w:delText>s</w:delText>
        </w:r>
        <w:r w:rsidR="7C91FE89" w:rsidRPr="00397775" w:rsidDel="007C736E">
          <w:delText xml:space="preserve"> </w:delText>
        </w:r>
        <w:r w:rsidR="5F6B2B02" w:rsidRPr="00397775" w:rsidDel="007C736E">
          <w:delText xml:space="preserve">in low </w:delText>
        </w:r>
        <w:r w:rsidDel="007C736E">
          <w:delText xml:space="preserve">and average </w:delText>
        </w:r>
        <w:r w:rsidR="5F6B2B02" w:rsidRPr="00397775" w:rsidDel="007C736E">
          <w:delText>elevation conditions</w:delText>
        </w:r>
        <w:r w:rsidR="52479705" w:rsidRPr="00397775" w:rsidDel="007C736E">
          <w:delText xml:space="preserve">, with </w:delText>
        </w:r>
        <w:r w:rsidDel="007C736E">
          <w:delText>diminished</w:delText>
        </w:r>
        <w:r w:rsidR="52479705" w:rsidRPr="00397775" w:rsidDel="007C736E">
          <w:delText xml:space="preserve"> effects in higher elevations</w:delText>
        </w:r>
        <w:r w:rsidR="12783A8A" w:rsidRPr="00397775" w:rsidDel="007C736E">
          <w:delText xml:space="preserve"> (</w:delText>
        </w:r>
        <w:r w:rsidR="00351DCE" w:rsidRPr="00351DCE" w:rsidDel="007C736E">
          <w:rPr>
            <w:i/>
            <w:iCs/>
          </w:rPr>
          <w:delText>p</w:delText>
        </w:r>
        <w:r w:rsidR="00351DCE" w:rsidDel="007C736E">
          <w:delText xml:space="preserve"> = .002</w:delText>
        </w:r>
      </w:del>
      <w:del w:id="989" w:author="Daniel Stewart" w:date="2022-02-08T09:11:00Z">
        <w:r w:rsidR="00351DCE" w:rsidDel="00EB5B24">
          <w:delText xml:space="preserve">; </w:delText>
        </w:r>
        <w:r w:rsidR="12783A8A" w:rsidRPr="00351DCE" w:rsidDel="00EB5B24">
          <w:delText>Fig</w:delText>
        </w:r>
        <w:r w:rsidDel="00EB5B24">
          <w:delText>. 2</w:delText>
        </w:r>
        <w:r w:rsidR="12783A8A" w:rsidRPr="00397775" w:rsidDel="00EB5B24">
          <w:delText>)</w:delText>
        </w:r>
        <w:r w:rsidR="7C5FA4DA" w:rsidRPr="00397775" w:rsidDel="00EB5B24">
          <w:delText>.</w:delText>
        </w:r>
      </w:del>
    </w:p>
    <w:p w14:paraId="69C78E01" w14:textId="241312EB" w:rsidR="00AA5631" w:rsidRDefault="005D7954" w:rsidP="00D95039">
      <w:ins w:id="990" w:author="Daniel Stewart" w:date="2022-02-08T14:55:00Z">
        <w:r>
          <w:rPr>
            <w:noProof/>
          </w:rPr>
          <w:drawing>
            <wp:anchor distT="0" distB="0" distL="114300" distR="114300" simplePos="0" relativeHeight="251670608" behindDoc="0" locked="0" layoutInCell="1" allowOverlap="1" wp14:anchorId="24FBE396" wp14:editId="1366430C">
              <wp:simplePos x="0" y="0"/>
              <wp:positionH relativeFrom="column">
                <wp:posOffset>2650490</wp:posOffset>
              </wp:positionH>
              <wp:positionV relativeFrom="paragraph">
                <wp:posOffset>341630</wp:posOffset>
              </wp:positionV>
              <wp:extent cx="3104515" cy="3322320"/>
              <wp:effectExtent l="0" t="0" r="0" b="508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33">
                        <a:extLst>
                          <a:ext uri="{28A0092B-C50C-407E-A947-70E740481C1C}">
                            <a14:useLocalDpi xmlns:a14="http://schemas.microsoft.com/office/drawing/2010/main" val="0"/>
                          </a:ext>
                        </a:extLst>
                      </a:blip>
                      <a:stretch>
                        <a:fillRect/>
                      </a:stretch>
                    </pic:blipFill>
                    <pic:spPr>
                      <a:xfrm>
                        <a:off x="0" y="0"/>
                        <a:ext cx="3104515" cy="3322320"/>
                      </a:xfrm>
                      <a:prstGeom prst="rect">
                        <a:avLst/>
                      </a:prstGeom>
                    </pic:spPr>
                  </pic:pic>
                </a:graphicData>
              </a:graphic>
              <wp14:sizeRelH relativeFrom="page">
                <wp14:pctWidth>0</wp14:pctWidth>
              </wp14:sizeRelH>
              <wp14:sizeRelV relativeFrom="page">
                <wp14:pctHeight>0</wp14:pctHeight>
              </wp14:sizeRelV>
            </wp:anchor>
          </w:drawing>
        </w:r>
      </w:ins>
      <w:ins w:id="991" w:author="Daniel Stewart" w:date="2022-02-14T08:03:00Z">
        <w:r w:rsidR="00D96B81">
          <w:rPr>
            <w:noProof/>
            <w:lang w:val="en-US"/>
          </w:rPr>
          <w:drawing>
            <wp:anchor distT="0" distB="0" distL="114300" distR="114300" simplePos="0" relativeHeight="251712592" behindDoc="0" locked="0" layoutInCell="1" allowOverlap="1" wp14:anchorId="3C43E17C" wp14:editId="06A9BCC4">
              <wp:simplePos x="0" y="0"/>
              <wp:positionH relativeFrom="column">
                <wp:posOffset>-165058</wp:posOffset>
              </wp:positionH>
              <wp:positionV relativeFrom="paragraph">
                <wp:posOffset>306070</wp:posOffset>
              </wp:positionV>
              <wp:extent cx="2853606" cy="3374390"/>
              <wp:effectExtent l="0" t="0" r="4445" b="381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34">
                        <a:extLst>
                          <a:ext uri="{28A0092B-C50C-407E-A947-70E740481C1C}">
                            <a14:useLocalDpi xmlns:a14="http://schemas.microsoft.com/office/drawing/2010/main" val="0"/>
                          </a:ext>
                        </a:extLst>
                      </a:blip>
                      <a:stretch>
                        <a:fillRect/>
                      </a:stretch>
                    </pic:blipFill>
                    <pic:spPr>
                      <a:xfrm>
                        <a:off x="0" y="0"/>
                        <a:ext cx="2853606" cy="3374390"/>
                      </a:xfrm>
                      <a:prstGeom prst="rect">
                        <a:avLst/>
                      </a:prstGeom>
                    </pic:spPr>
                  </pic:pic>
                </a:graphicData>
              </a:graphic>
              <wp14:sizeRelH relativeFrom="page">
                <wp14:pctWidth>0</wp14:pctWidth>
              </wp14:sizeRelH>
              <wp14:sizeRelV relativeFrom="page">
                <wp14:pctHeight>0</wp14:pctHeight>
              </wp14:sizeRelV>
            </wp:anchor>
          </w:drawing>
        </w:r>
      </w:ins>
    </w:p>
    <w:p w14:paraId="210360F2" w14:textId="5F964CF4" w:rsidR="00397775" w:rsidRDefault="00397775" w:rsidP="00D95039">
      <w:del w:id="992" w:author="Daniel Stewart" w:date="2022-02-08T14:55:00Z">
        <w:r w:rsidDel="00715344">
          <w:rPr>
            <w:noProof/>
            <w:lang w:val="en-US"/>
          </w:rPr>
          <w:drawing>
            <wp:inline distT="0" distB="0" distL="0" distR="0" wp14:anchorId="48AC6DA1" wp14:editId="1F1D6426">
              <wp:extent cx="2854248" cy="3199192"/>
              <wp:effectExtent l="0" t="0" r="3810" b="1270"/>
              <wp:docPr id="144723497" name="Picture 144723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23497" name="Picture 144723497"/>
                      <pic:cNvPicPr/>
                    </pic:nvPicPr>
                    <pic:blipFill>
                      <a:blip r:embed="rId35">
                        <a:extLst>
                          <a:ext uri="{28A0092B-C50C-407E-A947-70E740481C1C}">
                            <a14:useLocalDpi xmlns:a14="http://schemas.microsoft.com/office/drawing/2010/main" val="0"/>
                          </a:ext>
                        </a:extLst>
                      </a:blip>
                      <a:stretch>
                        <a:fillRect/>
                      </a:stretch>
                    </pic:blipFill>
                    <pic:spPr>
                      <a:xfrm>
                        <a:off x="0" y="0"/>
                        <a:ext cx="2854248" cy="3199192"/>
                      </a:xfrm>
                      <a:prstGeom prst="rect">
                        <a:avLst/>
                      </a:prstGeom>
                    </pic:spPr>
                  </pic:pic>
                </a:graphicData>
              </a:graphic>
            </wp:inline>
          </w:drawing>
        </w:r>
      </w:del>
    </w:p>
    <w:p w14:paraId="19AAF597" w14:textId="05874BD1" w:rsidR="00397775" w:rsidRDefault="00397775" w:rsidP="009F3333">
      <w:pPr>
        <w:pStyle w:val="Caption"/>
        <w:rPr>
          <w:ins w:id="993" w:author="Daniel Stewart" w:date="2022-02-08T15:09:00Z"/>
        </w:rPr>
      </w:pPr>
      <w:bookmarkStart w:id="994" w:name="_Toc96540398"/>
      <w:r w:rsidRPr="008206BC">
        <w:t xml:space="preserve">Figure </w:t>
      </w:r>
      <w:r w:rsidRPr="008206BC">
        <w:fldChar w:fldCharType="begin"/>
      </w:r>
      <w:r w:rsidRPr="008206BC">
        <w:instrText>SEQ Figure \* ARABIC</w:instrText>
      </w:r>
      <w:r w:rsidRPr="008206BC">
        <w:fldChar w:fldCharType="separate"/>
      </w:r>
      <w:r w:rsidR="008306E7">
        <w:rPr>
          <w:noProof/>
        </w:rPr>
        <w:t>3</w:t>
      </w:r>
      <w:r w:rsidRPr="008206BC">
        <w:fldChar w:fldCharType="end"/>
      </w:r>
      <w:r w:rsidRPr="008206BC">
        <w:t>.</w:t>
      </w:r>
      <w:ins w:id="995" w:author="Daniel Stewart" w:date="2022-02-08T15:31:00Z">
        <w:r w:rsidR="009D2B41">
          <w:t xml:space="preserve"> C</w:t>
        </w:r>
      </w:ins>
      <w:del w:id="996" w:author="Daniel Stewart" w:date="2022-02-08T15:31:00Z">
        <w:r w:rsidRPr="008206BC" w:rsidDel="009D2B41">
          <w:delText xml:space="preserve"> Model c</w:delText>
        </w:r>
      </w:del>
      <w:r w:rsidRPr="008206BC">
        <w:t xml:space="preserve">oefficients for </w:t>
      </w:r>
      <w:r w:rsidR="00773751">
        <w:t>independent variables</w:t>
      </w:r>
      <w:r w:rsidRPr="008206BC">
        <w:t xml:space="preserve"> included in </w:t>
      </w:r>
      <w:ins w:id="997" w:author="Daniel Stewart" w:date="2022-02-08T15:30:00Z">
        <w:r w:rsidR="009D2B41">
          <w:t xml:space="preserve">the site-based </w:t>
        </w:r>
      </w:ins>
      <w:r w:rsidR="00F077C2" w:rsidRPr="008206BC">
        <w:t xml:space="preserve">percent </w:t>
      </w:r>
      <w:r w:rsidRPr="008206BC">
        <w:t>recessed marsh</w:t>
      </w:r>
      <w:ins w:id="998" w:author="Daniel Stewart" w:date="2022-02-08T15:31:00Z">
        <w:r w:rsidR="009D2B41">
          <w:t xml:space="preserve"> model</w:t>
        </w:r>
      </w:ins>
      <w:r w:rsidRPr="008206BC">
        <w:t xml:space="preserve"> (</w:t>
      </w:r>
      <w:r w:rsidR="00F077C2" w:rsidRPr="008206BC">
        <w:t>left</w:t>
      </w:r>
      <w:r w:rsidRPr="008206BC">
        <w:t>)</w:t>
      </w:r>
      <w:r w:rsidR="00F077C2" w:rsidRPr="008206BC">
        <w:t xml:space="preserve"> and</w:t>
      </w:r>
      <w:r w:rsidRPr="008206BC">
        <w:t xml:space="preserve"> </w:t>
      </w:r>
      <w:ins w:id="999" w:author="Daniel Stewart" w:date="2022-02-08T15:31:00Z">
        <w:r w:rsidR="009D2B41">
          <w:t xml:space="preserve">plot-based </w:t>
        </w:r>
      </w:ins>
      <w:r w:rsidRPr="008206BC">
        <w:t xml:space="preserve">relative </w:t>
      </w:r>
      <w:r w:rsidR="00F077C2" w:rsidRPr="008206BC">
        <w:t xml:space="preserve">percent </w:t>
      </w:r>
      <w:r w:rsidRPr="008206BC">
        <w:t>cover native</w:t>
      </w:r>
      <w:ins w:id="1000" w:author="Daniel Stewart" w:date="2022-02-08T15:31:00Z">
        <w:r w:rsidR="009D2B41">
          <w:t xml:space="preserve"> model</w:t>
        </w:r>
      </w:ins>
      <w:r w:rsidRPr="008206BC">
        <w:t xml:space="preserve"> (</w:t>
      </w:r>
      <w:r w:rsidR="00F077C2" w:rsidRPr="008206BC">
        <w:t>right</w:t>
      </w:r>
      <w:r w:rsidRPr="008206BC">
        <w:t>)</w:t>
      </w:r>
      <w:del w:id="1001" w:author="Daniel Stewart" w:date="2022-02-08T15:31:00Z">
        <w:r w:rsidRPr="008206BC" w:rsidDel="009D2B41">
          <w:delText xml:space="preserve"> models</w:delText>
        </w:r>
      </w:del>
      <w:r w:rsidRPr="008206BC">
        <w:t>. Coefficients right of 0 (blue) indicate positive effects, and those located to the left of zero (red), indicate negative effects. Within each panel, coefficients are ordered from the most to least positive effects. Coefficients with statistically significant effects are noted with asterisks (p &lt; .001 ‘***’, .01 ‘**’, .05 ‘*’). Error bars represent 95% confidence intervals.</w:t>
      </w:r>
      <w:bookmarkEnd w:id="994"/>
    </w:p>
    <w:p w14:paraId="67584840" w14:textId="5D4C8040" w:rsidR="00DC0CE2" w:rsidRPr="00DC0CE2" w:rsidDel="00A07387" w:rsidRDefault="00DC0CE2" w:rsidP="009F3333">
      <w:pPr>
        <w:pStyle w:val="Heading2"/>
        <w:rPr>
          <w:del w:id="1002" w:author="Daniel Stewart" w:date="2022-02-08T14:25:00Z"/>
        </w:rPr>
      </w:pPr>
      <w:bookmarkStart w:id="1003" w:name="_Toc96084865"/>
      <w:bookmarkStart w:id="1004" w:name="_Toc96085077"/>
      <w:bookmarkStart w:id="1005" w:name="_Toc96085168"/>
      <w:bookmarkStart w:id="1006" w:name="_Toc96085910"/>
      <w:bookmarkStart w:id="1007" w:name="_Toc96085972"/>
      <w:bookmarkStart w:id="1008" w:name="_Toc96086089"/>
      <w:bookmarkStart w:id="1009" w:name="_Toc96086498"/>
      <w:bookmarkStart w:id="1010" w:name="_Toc96086854"/>
      <w:bookmarkStart w:id="1011" w:name="_Toc96086977"/>
      <w:bookmarkStart w:id="1012" w:name="_Toc96087023"/>
      <w:bookmarkStart w:id="1013" w:name="_Toc96087068"/>
      <w:bookmarkStart w:id="1014" w:name="_Toc96087123"/>
      <w:bookmarkStart w:id="1015" w:name="_Toc96087203"/>
      <w:bookmarkStart w:id="1016" w:name="_Toc96087249"/>
      <w:bookmarkStart w:id="1017" w:name="_Toc96087298"/>
      <w:bookmarkStart w:id="1018" w:name="_Toc96087414"/>
      <w:bookmarkStart w:id="1019" w:name="_Toc96087477"/>
      <w:bookmarkStart w:id="1020" w:name="_Toc96087591"/>
      <w:bookmarkStart w:id="1021" w:name="_Toc96089249"/>
      <w:bookmarkStart w:id="1022" w:name="_Toc96089377"/>
      <w:bookmarkStart w:id="1023" w:name="_Toc96089529"/>
      <w:bookmarkStart w:id="1024" w:name="_Toc96089668"/>
      <w:bookmarkStart w:id="1025" w:name="_Toc96089725"/>
      <w:bookmarkStart w:id="1026" w:name="_Toc96089789"/>
      <w:bookmarkStart w:id="1027" w:name="_Toc96089924"/>
      <w:bookmarkStart w:id="1028" w:name="_Toc96089981"/>
      <w:bookmarkStart w:id="1029" w:name="_Toc96090078"/>
      <w:bookmarkStart w:id="1030" w:name="_Toc96090705"/>
      <w:bookmarkStart w:id="1031" w:name="_Toc96512261"/>
      <w:bookmarkStart w:id="1032" w:name="_Toc96512367"/>
      <w:bookmarkStart w:id="1033" w:name="_Toc96540174"/>
      <w:bookmarkStart w:id="1034" w:name="_Toc96540305"/>
      <w:bookmarkStart w:id="1035" w:name="_Toc96540354"/>
      <w:bookmarkStart w:id="1036" w:name="_Toc97625641"/>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p>
    <w:p w14:paraId="670891D3" w14:textId="176F3C5C" w:rsidR="600A8E5D" w:rsidRPr="004C769A" w:rsidRDefault="4882412D" w:rsidP="00D95039">
      <w:pPr>
        <w:pStyle w:val="Heading2"/>
      </w:pPr>
      <w:bookmarkStart w:id="1037" w:name="_Toc97625642"/>
      <w:r w:rsidRPr="004C769A">
        <w:t xml:space="preserve">Relative % Cover </w:t>
      </w:r>
      <w:r w:rsidR="00E24608" w:rsidRPr="004C769A">
        <w:t xml:space="preserve">of </w:t>
      </w:r>
      <w:r w:rsidR="3434965F" w:rsidRPr="004C769A">
        <w:t>Native</w:t>
      </w:r>
      <w:r w:rsidRPr="004C769A">
        <w:t xml:space="preserve"> Species in Created Marshes</w:t>
      </w:r>
      <w:bookmarkEnd w:id="1037"/>
    </w:p>
    <w:p w14:paraId="721AF5DA" w14:textId="40289531" w:rsidR="600A8E5D" w:rsidRDefault="21999174" w:rsidP="00D95039">
      <w:r w:rsidRPr="00A24308">
        <w:t>A total of 12</w:t>
      </w:r>
      <w:ins w:id="1038" w:author="Daniel Stewart" w:date="2022-02-08T15:01:00Z">
        <w:r w:rsidR="00715344" w:rsidRPr="00A24308">
          <w:t>44</w:t>
        </w:r>
      </w:ins>
      <w:del w:id="1039" w:author="Daniel Stewart" w:date="2022-02-08T15:01:00Z">
        <w:r w:rsidR="00915CFF" w:rsidRPr="00A24308" w:rsidDel="00715344">
          <w:delText>70</w:delText>
        </w:r>
      </w:del>
      <w:r w:rsidRPr="00A24308">
        <w:t xml:space="preserve"> </w:t>
      </w:r>
      <w:r w:rsidR="6DA94D97" w:rsidRPr="00A24308">
        <w:t xml:space="preserve">vegetation </w:t>
      </w:r>
      <w:r w:rsidRPr="00A24308">
        <w:t xml:space="preserve">plots sampled in created marshes were included in this </w:t>
      </w:r>
      <w:r w:rsidR="00773751">
        <w:t>model</w:t>
      </w:r>
      <w:r w:rsidRPr="00A24308">
        <w:t>,</w:t>
      </w:r>
      <w:r w:rsidR="4C0DB723" w:rsidRPr="00A24308">
        <w:t xml:space="preserve"> with </w:t>
      </w:r>
      <w:r w:rsidR="668A9E87" w:rsidRPr="00A24308">
        <w:t>8</w:t>
      </w:r>
      <w:r w:rsidR="00C178B4" w:rsidRPr="00A24308">
        <w:t>5</w:t>
      </w:r>
      <w:ins w:id="1040" w:author="Daniel Stewart" w:date="2022-02-08T15:07:00Z">
        <w:r w:rsidR="00395D87" w:rsidRPr="00A24308">
          <w:t>0</w:t>
        </w:r>
      </w:ins>
      <w:del w:id="1041" w:author="Daniel Stewart" w:date="2022-02-08T15:07:00Z">
        <w:r w:rsidR="00C178B4" w:rsidRPr="00A24308" w:rsidDel="00395D87">
          <w:delText>7</w:delText>
        </w:r>
      </w:del>
      <w:r w:rsidR="668A9E87" w:rsidRPr="00A24308">
        <w:t xml:space="preserve"> </w:t>
      </w:r>
      <w:r w:rsidR="1EBFEBED" w:rsidRPr="00A24308">
        <w:t xml:space="preserve">plots sampled </w:t>
      </w:r>
      <w:r w:rsidR="6063D8B3" w:rsidRPr="00A24308">
        <w:t>at</w:t>
      </w:r>
      <w:r w:rsidR="1EBFEBED" w:rsidRPr="00A24308">
        <w:t xml:space="preserve"> 51 sites</w:t>
      </w:r>
      <w:r w:rsidR="6EA4941D" w:rsidRPr="00A24308">
        <w:t xml:space="preserve"> in 2015</w:t>
      </w:r>
      <w:r w:rsidR="1EBFEBED" w:rsidRPr="00A24308">
        <w:t>, and</w:t>
      </w:r>
      <w:r w:rsidR="4C0DB723" w:rsidRPr="00A24308">
        <w:t xml:space="preserve"> </w:t>
      </w:r>
      <w:ins w:id="1042" w:author="Daniel Stewart" w:date="2022-02-08T15:07:00Z">
        <w:r w:rsidR="00395D87" w:rsidRPr="00A24308">
          <w:t>394</w:t>
        </w:r>
      </w:ins>
      <w:del w:id="1043" w:author="Daniel Stewart" w:date="2022-02-08T15:07:00Z">
        <w:r w:rsidR="4C0DB723" w:rsidRPr="00A24308" w:rsidDel="00395D87">
          <w:delText>4</w:delText>
        </w:r>
        <w:r w:rsidR="00C178B4" w:rsidRPr="00A24308" w:rsidDel="00395D87">
          <w:delText>13</w:delText>
        </w:r>
      </w:del>
      <w:r w:rsidR="4C0DB723" w:rsidRPr="00A24308">
        <w:t xml:space="preserve"> plots sampled</w:t>
      </w:r>
      <w:r w:rsidR="7CCE6F56" w:rsidRPr="00A24308">
        <w:t xml:space="preserve"> </w:t>
      </w:r>
      <w:r w:rsidR="7434E632" w:rsidRPr="00A24308">
        <w:t>at</w:t>
      </w:r>
      <w:r w:rsidR="7CCE6F56" w:rsidRPr="00A24308">
        <w:t xml:space="preserve"> </w:t>
      </w:r>
      <w:r w:rsidR="42CD203B" w:rsidRPr="00A24308">
        <w:t>2</w:t>
      </w:r>
      <w:ins w:id="1044" w:author="Daniel Stewart" w:date="2022-02-09T12:32:00Z">
        <w:r w:rsidR="00892620">
          <w:t>8</w:t>
        </w:r>
      </w:ins>
      <w:del w:id="1045" w:author="Daniel Stewart" w:date="2022-02-08T15:08:00Z">
        <w:r w:rsidR="42CD203B" w:rsidRPr="00A24308" w:rsidDel="00395D87">
          <w:delText>8</w:delText>
        </w:r>
      </w:del>
      <w:r w:rsidR="42CD203B" w:rsidRPr="00A24308">
        <w:t xml:space="preserve"> sites </w:t>
      </w:r>
      <w:r w:rsidR="6EB3038C" w:rsidRPr="00A24308">
        <w:t>in</w:t>
      </w:r>
      <w:r w:rsidR="518FF40E" w:rsidRPr="00A24308">
        <w:t xml:space="preserve"> </w:t>
      </w:r>
      <w:r w:rsidR="4C0DB723" w:rsidRPr="00A24308">
        <w:t>2021</w:t>
      </w:r>
      <w:r w:rsidR="00F077C2" w:rsidRPr="00A24308">
        <w:t xml:space="preserve"> (Fig.</w:t>
      </w:r>
      <w:r w:rsidR="00C178B4" w:rsidRPr="00A24308">
        <w:t xml:space="preserve"> </w:t>
      </w:r>
      <w:r w:rsidR="00F077C2" w:rsidRPr="00A24308">
        <w:t>4)</w:t>
      </w:r>
      <w:r w:rsidR="4C0DB723" w:rsidRPr="00A24308">
        <w:t>.</w:t>
      </w:r>
      <w:ins w:id="1046" w:author="Daniel Stewart" w:date="2022-02-08T15:02:00Z">
        <w:r w:rsidR="00395D87" w:rsidRPr="00A24308">
          <w:t xml:space="preserve"> No reference site plot data were included, as </w:t>
        </w:r>
      </w:ins>
      <w:ins w:id="1047" w:author="Daniel Stewart" w:date="2022-02-08T15:04:00Z">
        <w:r w:rsidR="00395D87" w:rsidRPr="00A24308">
          <w:t xml:space="preserve">we wanted to include project age </w:t>
        </w:r>
      </w:ins>
      <w:ins w:id="1048" w:author="Daniel Stewart" w:date="2022-02-08T15:18:00Z">
        <w:r w:rsidR="00753437" w:rsidRPr="00A24308">
          <w:t>as a variable</w:t>
        </w:r>
      </w:ins>
      <w:ins w:id="1049" w:author="Daniel Stewart" w:date="2022-02-08T15:04:00Z">
        <w:r w:rsidR="00395D87" w:rsidRPr="00A24308">
          <w:t xml:space="preserve">, which is specific to </w:t>
        </w:r>
      </w:ins>
      <w:ins w:id="1050" w:author="Daniel Stewart" w:date="2022-02-08T15:02:00Z">
        <w:r w:rsidR="00395D87" w:rsidRPr="00A24308">
          <w:t>created tidal marshes</w:t>
        </w:r>
      </w:ins>
      <w:ins w:id="1051" w:author="Daniel Stewart" w:date="2022-02-08T15:13:00Z">
        <w:r w:rsidR="008206BC" w:rsidRPr="00D96D53">
          <w:rPr>
            <w:rStyle w:val="FootnoteReference"/>
          </w:rPr>
          <w:footnoteReference w:id="3"/>
        </w:r>
      </w:ins>
      <w:ins w:id="1084" w:author="Daniel Stewart" w:date="2022-02-08T15:09:00Z">
        <w:r w:rsidR="00395D87" w:rsidRPr="00A24308">
          <w:t>.</w:t>
        </w:r>
      </w:ins>
      <w:r w:rsidR="6AD56545" w:rsidRPr="00A24308">
        <w:t xml:space="preserve"> </w:t>
      </w:r>
      <w:ins w:id="1085" w:author="Daniel Stewart" w:date="2022-02-08T15:36:00Z">
        <w:r w:rsidR="006B0158" w:rsidRPr="00A24308">
          <w:t xml:space="preserve">Numeric plot data </w:t>
        </w:r>
      </w:ins>
      <w:ins w:id="1086" w:author="Daniel Stewart" w:date="2022-02-08T16:11:00Z">
        <w:r w:rsidR="007D2C6B" w:rsidRPr="00A24308">
          <w:t>represent</w:t>
        </w:r>
      </w:ins>
      <w:ins w:id="1087" w:author="Daniel Stewart" w:date="2022-02-09T08:20:00Z">
        <w:r w:rsidR="00DA243B" w:rsidRPr="00A24308">
          <w:t>ed</w:t>
        </w:r>
      </w:ins>
      <w:ins w:id="1088" w:author="Daniel Stewart" w:date="2022-02-08T16:11:00Z">
        <w:r w:rsidR="007D2C6B" w:rsidRPr="00A24308">
          <w:t xml:space="preserve"> a </w:t>
        </w:r>
      </w:ins>
      <w:ins w:id="1089" w:author="Daniel Stewart" w:date="2022-02-09T08:20:00Z">
        <w:r w:rsidR="00DA243B" w:rsidRPr="00A24308">
          <w:t xml:space="preserve">wide </w:t>
        </w:r>
      </w:ins>
      <w:ins w:id="1090" w:author="Daniel Stewart" w:date="2022-02-08T16:12:00Z">
        <w:r w:rsidR="007D2C6B" w:rsidRPr="00A24308">
          <w:t>range of brackish and freshwater created</w:t>
        </w:r>
      </w:ins>
      <w:ins w:id="1091" w:author="Daniel Stewart" w:date="2022-02-08T16:11:00Z">
        <w:r w:rsidR="007D2C6B" w:rsidRPr="00A24308">
          <w:t xml:space="preserve"> tidal marsh conditions</w:t>
        </w:r>
      </w:ins>
      <w:ins w:id="1092" w:author="Daniel Stewart" w:date="2022-02-08T15:36:00Z">
        <w:r w:rsidR="006B0158" w:rsidRPr="00A24308">
          <w:t>: channel proximity (</w:t>
        </w:r>
      </w:ins>
      <w:ins w:id="1093" w:author="Daniel Stewart" w:date="2022-02-09T08:14:00Z">
        <w:r w:rsidR="00DA243B" w:rsidRPr="00A24308">
          <w:t>0–201 m</w:t>
        </w:r>
      </w:ins>
      <w:ins w:id="1094" w:author="Daniel Stewart" w:date="2022-02-08T15:36:00Z">
        <w:r w:rsidR="006B0158" w:rsidRPr="00A24308">
          <w:t>), project age</w:t>
        </w:r>
      </w:ins>
      <w:ins w:id="1095" w:author="Daniel Stewart" w:date="2022-02-09T08:15:00Z">
        <w:r w:rsidR="00DA243B" w:rsidRPr="00A24308">
          <w:t xml:space="preserve"> at time of sampling</w:t>
        </w:r>
      </w:ins>
      <w:ins w:id="1096" w:author="Daniel Stewart" w:date="2022-02-08T15:36:00Z">
        <w:r w:rsidR="006B0158" w:rsidRPr="00A24308">
          <w:t xml:space="preserve"> (</w:t>
        </w:r>
      </w:ins>
      <w:ins w:id="1097" w:author="Daniel Stewart" w:date="2022-02-09T08:17:00Z">
        <w:r w:rsidR="00DA243B" w:rsidRPr="00A24308">
          <w:t>2–37 years</w:t>
        </w:r>
      </w:ins>
      <w:ins w:id="1098" w:author="Daniel Stewart" w:date="2022-02-08T15:36:00Z">
        <w:r w:rsidR="006B0158" w:rsidRPr="00A24308">
          <w:t>), distance upriver (</w:t>
        </w:r>
      </w:ins>
      <w:ins w:id="1099" w:author="Daniel Stewart" w:date="2022-02-09T08:19:00Z">
        <w:r w:rsidR="00DA243B" w:rsidRPr="00A24308">
          <w:t>0.4–46.9 km</w:t>
        </w:r>
      </w:ins>
      <w:ins w:id="1100" w:author="Daniel Stewart" w:date="2022-02-08T15:36:00Z">
        <w:r w:rsidR="006B0158" w:rsidRPr="00A24308">
          <w:t>), elevation (</w:t>
        </w:r>
      </w:ins>
      <w:ins w:id="1101" w:author="Daniel Stewart" w:date="2022-02-09T08:21:00Z">
        <w:r w:rsidR="00DA243B" w:rsidRPr="00A24308">
          <w:t>-0.77– 2.8</w:t>
        </w:r>
      </w:ins>
      <w:ins w:id="1102" w:author="Daniel Stewart" w:date="2022-02-09T08:22:00Z">
        <w:r w:rsidR="00DA243B" w:rsidRPr="00A24308">
          <w:t>0</w:t>
        </w:r>
      </w:ins>
      <w:ins w:id="1103" w:author="Daniel Stewart" w:date="2022-02-09T08:21:00Z">
        <w:r w:rsidR="00DA243B" w:rsidRPr="00A24308">
          <w:t xml:space="preserve"> m</w:t>
        </w:r>
      </w:ins>
      <w:ins w:id="1104" w:author="Daniel Stewart" w:date="2022-02-08T16:16:00Z">
        <w:r w:rsidR="001F2601" w:rsidRPr="00A24308">
          <w:rPr>
            <w:rPrChange w:id="1105" w:author="Daniel Stewart" w:date="2022-02-09T12:24:00Z">
              <w:rPr>
                <w:color w:val="FF0000"/>
              </w:rPr>
            </w:rPrChange>
          </w:rPr>
          <w:t>)</w:t>
        </w:r>
      </w:ins>
      <w:ins w:id="1106" w:author="Daniel Stewart" w:date="2022-02-08T15:36:00Z">
        <w:r w:rsidR="006B0158" w:rsidRPr="00A24308">
          <w:t>. Among categorical variable</w:t>
        </w:r>
      </w:ins>
      <w:ins w:id="1107" w:author="Daniel Stewart" w:date="2022-02-09T09:17:00Z">
        <w:r w:rsidR="00DF08B4" w:rsidRPr="00A24308">
          <w:t>s</w:t>
        </w:r>
      </w:ins>
      <w:ins w:id="1108" w:author="Daniel Stewart" w:date="2022-02-08T15:36:00Z">
        <w:r w:rsidR="006B0158" w:rsidRPr="00A24308">
          <w:t xml:space="preserve">, </w:t>
        </w:r>
      </w:ins>
      <w:ins w:id="1109" w:author="Daniel Stewart" w:date="2022-02-09T08:26:00Z">
        <w:r w:rsidR="00411BFB" w:rsidRPr="00A24308">
          <w:t>524 (42</w:t>
        </w:r>
      </w:ins>
      <w:ins w:id="1110" w:author="Daniel Stewart" w:date="2022-02-09T08:27:00Z">
        <w:r w:rsidR="00411BFB" w:rsidRPr="00A24308">
          <w:t xml:space="preserve">%) </w:t>
        </w:r>
      </w:ins>
      <w:ins w:id="1111" w:author="Daniel Stewart" w:date="2022-02-09T09:17:00Z">
        <w:r w:rsidR="00DF08B4" w:rsidRPr="00A24308">
          <w:t xml:space="preserve">of plots </w:t>
        </w:r>
      </w:ins>
      <w:r w:rsidR="007223B6" w:rsidRPr="00A24308">
        <w:t>were in</w:t>
      </w:r>
      <w:ins w:id="1112" w:author="Daniel Stewart" w:date="2022-02-08T16:12:00Z">
        <w:r w:rsidR="007D2C6B" w:rsidRPr="00A24308">
          <w:t xml:space="preserve"> </w:t>
        </w:r>
      </w:ins>
      <w:ins w:id="1113" w:author="Daniel Stewart" w:date="2022-02-08T16:13:00Z">
        <w:r w:rsidR="007D2C6B" w:rsidRPr="00A24308">
          <w:t xml:space="preserve">the North Arm, and </w:t>
        </w:r>
      </w:ins>
      <w:ins w:id="1114" w:author="Daniel Stewart" w:date="2022-02-09T08:27:00Z">
        <w:r w:rsidR="00411BFB" w:rsidRPr="00A24308">
          <w:t>273</w:t>
        </w:r>
      </w:ins>
      <w:ins w:id="1115" w:author="Daniel Stewart" w:date="2022-02-09T08:28:00Z">
        <w:r w:rsidR="00411BFB" w:rsidRPr="00A24308">
          <w:t xml:space="preserve"> (22%)</w:t>
        </w:r>
      </w:ins>
      <w:ins w:id="1116" w:author="Daniel Stewart" w:date="2022-02-08T16:13:00Z">
        <w:r w:rsidR="007D2C6B" w:rsidRPr="00A24308">
          <w:t xml:space="preserve"> </w:t>
        </w:r>
      </w:ins>
      <w:r w:rsidR="007223B6" w:rsidRPr="00A24308">
        <w:t>were in</w:t>
      </w:r>
      <w:ins w:id="1117" w:author="Daniel Stewart" w:date="2022-02-08T16:13:00Z">
        <w:r w:rsidR="007D2C6B" w:rsidRPr="00A24308">
          <w:t xml:space="preserve"> closed embayments</w:t>
        </w:r>
      </w:ins>
      <w:r w:rsidR="007223B6">
        <w:t xml:space="preserve"> (</w:t>
      </w:r>
      <w:ins w:id="1118" w:author="Daniel Stewart" w:date="2022-02-08T16:16:00Z">
        <w:r w:rsidR="007223B6" w:rsidRPr="00A24308">
          <w:t xml:space="preserve">see Appendix </w:t>
        </w:r>
      </w:ins>
      <w:r w:rsidR="007223B6">
        <w:t>I</w:t>
      </w:r>
      <w:ins w:id="1119" w:author="Daniel Stewart" w:date="2022-02-08T16:16:00Z">
        <w:r w:rsidR="007223B6" w:rsidRPr="00A24308">
          <w:rPr>
            <w:rPrChange w:id="1120" w:author="Daniel Stewart" w:date="2022-02-09T12:24:00Z">
              <w:rPr>
                <w:color w:val="FF0000"/>
              </w:rPr>
            </w:rPrChange>
          </w:rPr>
          <w:t xml:space="preserve"> for </w:t>
        </w:r>
      </w:ins>
      <w:ins w:id="1121" w:author="Daniel Stewart" w:date="2022-02-09T08:13:00Z">
        <w:r w:rsidR="007223B6" w:rsidRPr="00A24308">
          <w:rPr>
            <w:rPrChange w:id="1122" w:author="Daniel Stewart" w:date="2022-02-09T12:24:00Z">
              <w:rPr>
                <w:color w:val="FF0000"/>
              </w:rPr>
            </w:rPrChange>
          </w:rPr>
          <w:t xml:space="preserve">detailed </w:t>
        </w:r>
      </w:ins>
      <w:ins w:id="1123" w:author="Daniel Stewart" w:date="2022-02-08T16:16:00Z">
        <w:r w:rsidR="007223B6" w:rsidRPr="00A24308">
          <w:rPr>
            <w:rPrChange w:id="1124" w:author="Daniel Stewart" w:date="2022-02-09T12:24:00Z">
              <w:rPr>
                <w:color w:val="FF0000"/>
              </w:rPr>
            </w:rPrChange>
          </w:rPr>
          <w:t>summary statistics</w:t>
        </w:r>
      </w:ins>
      <w:r w:rsidR="007223B6">
        <w:t>)</w:t>
      </w:r>
      <w:ins w:id="1125" w:author="Daniel Stewart" w:date="2022-02-08T15:36:00Z">
        <w:r w:rsidR="006B0158" w:rsidRPr="00A24308">
          <w:t xml:space="preserve">. </w:t>
        </w:r>
      </w:ins>
      <w:r w:rsidR="007223B6" w:rsidRPr="00A24308">
        <w:t>Relative percent cover of native species ranged from 0</w:t>
      </w:r>
      <w:ins w:id="1126" w:author="Daniel Stewart" w:date="2022-02-09T08:28:00Z">
        <w:r w:rsidR="007223B6" w:rsidRPr="00A24308">
          <w:t xml:space="preserve"> </w:t>
        </w:r>
      </w:ins>
      <w:r w:rsidR="007223B6" w:rsidRPr="00A24308">
        <w:t>–</w:t>
      </w:r>
      <w:ins w:id="1127" w:author="Daniel Stewart" w:date="2022-02-09T08:28:00Z">
        <w:r w:rsidR="007223B6" w:rsidRPr="00A24308">
          <w:t xml:space="preserve"> </w:t>
        </w:r>
      </w:ins>
      <w:r w:rsidR="007223B6" w:rsidRPr="00A24308">
        <w:t xml:space="preserve">100% in the </w:t>
      </w:r>
      <w:del w:id="1128" w:author="Daniel Stewart" w:date="2022-02-09T08:28:00Z">
        <w:r w:rsidR="007223B6" w:rsidRPr="00A24308" w:rsidDel="00CD35F4">
          <w:delText xml:space="preserve">created marsh </w:delText>
        </w:r>
      </w:del>
      <w:r w:rsidR="007223B6" w:rsidRPr="00A24308">
        <w:t>sample plots, averaging 60.2% (SD = 35.8%).</w:t>
      </w:r>
      <w:ins w:id="1129" w:author="Daniel Stewart" w:date="2022-02-08T15:29:00Z">
        <w:r w:rsidR="007223B6" w:rsidRPr="00A24308">
          <w:t xml:space="preserve"> </w:t>
        </w:r>
      </w:ins>
      <w:r w:rsidR="6AD56545" w:rsidRPr="00A24308">
        <w:t>Sampling effort was similar among years</w:t>
      </w:r>
      <w:r w:rsidR="1008E38F" w:rsidRPr="00A24308">
        <w:t xml:space="preserve"> in created marshes</w:t>
      </w:r>
      <w:r w:rsidR="16C5C1E5" w:rsidRPr="00A24308">
        <w:t>, averaging 1</w:t>
      </w:r>
      <w:r w:rsidR="00C178B4" w:rsidRPr="00A24308">
        <w:t>6</w:t>
      </w:r>
      <w:r w:rsidR="16C5C1E5" w:rsidRPr="00A24308">
        <w:t>.</w:t>
      </w:r>
      <w:ins w:id="1130" w:author="Daniel Stewart" w:date="2022-02-08T15:23:00Z">
        <w:r w:rsidR="00A10381" w:rsidRPr="00A24308">
          <w:t>7</w:t>
        </w:r>
      </w:ins>
      <w:del w:id="1131" w:author="Daniel Stewart" w:date="2022-02-08T15:23:00Z">
        <w:r w:rsidR="00C178B4" w:rsidRPr="00A24308" w:rsidDel="00A10381">
          <w:delText>8</w:delText>
        </w:r>
      </w:del>
      <w:r w:rsidR="16C5C1E5" w:rsidRPr="00A24308">
        <w:t xml:space="preserve"> plots/site in 2015 and 1</w:t>
      </w:r>
      <w:r w:rsidR="00C178B4" w:rsidRPr="00A24308">
        <w:t>4</w:t>
      </w:r>
      <w:r w:rsidR="16C5C1E5" w:rsidRPr="00A24308">
        <w:t>.</w:t>
      </w:r>
      <w:ins w:id="1132" w:author="Daniel Stewart" w:date="2022-02-08T15:23:00Z">
        <w:r w:rsidR="00A10381" w:rsidRPr="00A24308">
          <w:t>6</w:t>
        </w:r>
      </w:ins>
      <w:del w:id="1133" w:author="Daniel Stewart" w:date="2022-02-08T15:23:00Z">
        <w:r w:rsidR="00C178B4" w:rsidRPr="00A24308" w:rsidDel="00A10381">
          <w:delText>8</w:delText>
        </w:r>
      </w:del>
      <w:r w:rsidR="00B32D2B" w:rsidRPr="00A24308">
        <w:t xml:space="preserve"> plots/site</w:t>
      </w:r>
      <w:r w:rsidR="16C5C1E5" w:rsidRPr="00A24308">
        <w:t xml:space="preserve"> in 2021.</w:t>
      </w:r>
      <w:r w:rsidRPr="00A24308">
        <w:t xml:space="preserve"> </w:t>
      </w:r>
    </w:p>
    <w:p w14:paraId="3EF62507" w14:textId="77777777" w:rsidR="00397775" w:rsidRDefault="7FCD6A39" w:rsidP="00D95039">
      <w:r>
        <w:rPr>
          <w:noProof/>
          <w:lang w:val="en-US"/>
        </w:rPr>
        <w:lastRenderedPageBreak/>
        <w:drawing>
          <wp:inline distT="0" distB="0" distL="0" distR="0" wp14:anchorId="6550FF46" wp14:editId="529CD1E2">
            <wp:extent cx="5676900" cy="5295736"/>
            <wp:effectExtent l="0" t="0" r="0" b="635"/>
            <wp:docPr id="48278922" name="Picture 48278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78922" name="Picture 48278922"/>
                    <pic:cNvPicPr/>
                  </pic:nvPicPr>
                  <pic:blipFill>
                    <a:blip r:embed="rId36">
                      <a:extLst>
                        <a:ext uri="{28A0092B-C50C-407E-A947-70E740481C1C}">
                          <a14:useLocalDpi xmlns:a14="http://schemas.microsoft.com/office/drawing/2010/main" val="0"/>
                        </a:ext>
                      </a:extLst>
                    </a:blip>
                    <a:stretch>
                      <a:fillRect/>
                    </a:stretch>
                  </pic:blipFill>
                  <pic:spPr>
                    <a:xfrm>
                      <a:off x="0" y="0"/>
                      <a:ext cx="5676900" cy="5295736"/>
                    </a:xfrm>
                    <a:prstGeom prst="rect">
                      <a:avLst/>
                    </a:prstGeom>
                  </pic:spPr>
                </pic:pic>
              </a:graphicData>
            </a:graphic>
          </wp:inline>
        </w:drawing>
      </w:r>
    </w:p>
    <w:p w14:paraId="246C56E5" w14:textId="5A84C0A7" w:rsidR="00AA5631" w:rsidRPr="00AA5631" w:rsidRDefault="00397775" w:rsidP="009F3333">
      <w:pPr>
        <w:pStyle w:val="Caption"/>
      </w:pPr>
      <w:bookmarkStart w:id="1134" w:name="_Toc96540399"/>
      <w:r>
        <w:t xml:space="preserve">Figure </w:t>
      </w:r>
      <w:r>
        <w:fldChar w:fldCharType="begin"/>
      </w:r>
      <w:r>
        <w:instrText>SEQ Figure \* ARABIC</w:instrText>
      </w:r>
      <w:r>
        <w:fldChar w:fldCharType="separate"/>
      </w:r>
      <w:r w:rsidR="008306E7">
        <w:rPr>
          <w:noProof/>
        </w:rPr>
        <w:t>4</w:t>
      </w:r>
      <w:r>
        <w:fldChar w:fldCharType="end"/>
      </w:r>
      <w:r>
        <w:t xml:space="preserve">. </w:t>
      </w:r>
      <w:r w:rsidR="00F077C2">
        <w:t>Scatter plots and b</w:t>
      </w:r>
      <w:r w:rsidR="00F077C2" w:rsidRPr="559EFC6C">
        <w:t>ox and whisker plots displaying the distribution of data for each</w:t>
      </w:r>
      <w:r w:rsidR="007223B6">
        <w:t xml:space="preserve"> independent variable</w:t>
      </w:r>
      <w:r w:rsidR="00F077C2">
        <w:t xml:space="preserve"> used to model relative percent cover of native species</w:t>
      </w:r>
      <w:r w:rsidR="00074CAC">
        <w:t>/</w:t>
      </w:r>
      <w:r w:rsidR="00F077C2">
        <w:t>plot</w:t>
      </w:r>
      <w:r w:rsidR="00F077C2" w:rsidRPr="559EFC6C">
        <w:t xml:space="preserve">. </w:t>
      </w:r>
      <w:r w:rsidR="00F077C2">
        <w:t>Box and whisker m</w:t>
      </w:r>
      <w:r w:rsidR="00F077C2" w:rsidRPr="559EFC6C">
        <w:t>edian values are shown by the middle horizontal line of each box plot, separating the upper box (2nd quartile) and lower box (3rd quartile)</w:t>
      </w:r>
      <w:r w:rsidR="00115753">
        <w:t>. D</w:t>
      </w:r>
      <w:r w:rsidR="003522D6">
        <w:t xml:space="preserve">istance upriver </w:t>
      </w:r>
      <w:r w:rsidR="00115753">
        <w:t xml:space="preserve">(bottom left) and channel proximity (bottom centre) </w:t>
      </w:r>
      <w:r w:rsidR="00F077C2" w:rsidRPr="559EFC6C">
        <w:t xml:space="preserve">were </w:t>
      </w:r>
      <w:r w:rsidR="00115753">
        <w:t>included</w:t>
      </w:r>
      <w:r w:rsidR="00F077C2" w:rsidRPr="559EFC6C">
        <w:t xml:space="preserve"> as interacting terms</w:t>
      </w:r>
      <w:r w:rsidR="003522D6">
        <w:t xml:space="preserve"> with elevation</w:t>
      </w:r>
      <w:r w:rsidR="00F077C2" w:rsidRPr="559EFC6C">
        <w:t xml:space="preserve">, which we have visualized by showing the interactions relative to low (&lt; [mean - </w:t>
      </w:r>
      <w:r w:rsidR="00F077C2">
        <w:t>σ])</w:t>
      </w:r>
      <w:r w:rsidR="00F077C2" w:rsidRPr="559EFC6C">
        <w:t xml:space="preserve">, average (mean), and high (&gt; [mean + </w:t>
      </w:r>
      <w:r w:rsidR="00F077C2">
        <w:t>σ]</w:t>
      </w:r>
      <w:r w:rsidR="00F077C2" w:rsidRPr="559EFC6C">
        <w:t>) maximum elevation values.</w:t>
      </w:r>
      <w:bookmarkEnd w:id="1134"/>
    </w:p>
    <w:p w14:paraId="1080E862" w14:textId="763F2CA6" w:rsidR="600A8E5D" w:rsidRDefault="001F2601" w:rsidP="00D95039">
      <w:ins w:id="1135" w:author="Daniel Stewart" w:date="2022-02-08T16:20:00Z">
        <w:r>
          <w:t>Distance upriver (</w:t>
        </w:r>
        <w:r>
          <w:rPr>
            <w:i/>
            <w:iCs/>
          </w:rPr>
          <w:t xml:space="preserve">p </w:t>
        </w:r>
      </w:ins>
      <w:ins w:id="1136" w:author="Daniel Stewart" w:date="2022-02-08T16:21:00Z">
        <w:r w:rsidRPr="001F2601">
          <w:rPr>
            <w:i/>
            <w:iCs/>
          </w:rPr>
          <w:t>=</w:t>
        </w:r>
      </w:ins>
      <w:ins w:id="1137" w:author="Daniel Stewart" w:date="2022-02-08T16:20:00Z">
        <w:r>
          <w:t xml:space="preserve"> .0</w:t>
        </w:r>
      </w:ins>
      <w:ins w:id="1138" w:author="Daniel Stewart" w:date="2022-02-08T16:22:00Z">
        <w:r>
          <w:t>18</w:t>
        </w:r>
      </w:ins>
      <w:ins w:id="1139" w:author="Daniel Stewart" w:date="2022-02-08T16:20:00Z">
        <w:r>
          <w:t>)</w:t>
        </w:r>
      </w:ins>
      <w:ins w:id="1140" w:author="Daniel Stewart" w:date="2022-02-08T16:22:00Z">
        <w:r>
          <w:t xml:space="preserve"> </w:t>
        </w:r>
        <w:r w:rsidR="002D72B5">
          <w:t>and closed embayments (</w:t>
        </w:r>
        <w:r w:rsidR="002D72B5">
          <w:rPr>
            <w:i/>
            <w:iCs/>
          </w:rPr>
          <w:t xml:space="preserve">p </w:t>
        </w:r>
        <w:r w:rsidR="002D72B5">
          <w:t xml:space="preserve">= .019) were found </w:t>
        </w:r>
      </w:ins>
      <w:ins w:id="1141" w:author="Daniel Stewart" w:date="2022-02-09T09:23:00Z">
        <w:r w:rsidR="00F60B48">
          <w:t>to negatively affect</w:t>
        </w:r>
      </w:ins>
      <w:ins w:id="1142" w:author="Daniel Stewart" w:date="2022-02-08T16:22:00Z">
        <w:r w:rsidR="002D72B5">
          <w:t xml:space="preserve"> n</w:t>
        </w:r>
      </w:ins>
      <w:ins w:id="1143" w:author="Daniel Stewart" w:date="2022-02-08T16:23:00Z">
        <w:r w:rsidR="002D72B5">
          <w:t>ative dominanc</w:t>
        </w:r>
      </w:ins>
      <w:ins w:id="1144" w:author="Daniel Stewart" w:date="2022-02-09T09:20:00Z">
        <w:r w:rsidR="00F60B48">
          <w:t>e</w:t>
        </w:r>
      </w:ins>
      <w:ins w:id="1145" w:author="Daniel Stewart" w:date="2022-02-08T16:23:00Z">
        <w:r w:rsidR="002D72B5">
          <w:t xml:space="preserve">, </w:t>
        </w:r>
      </w:ins>
      <w:ins w:id="1146" w:author="Daniel Stewart" w:date="2022-02-09T09:25:00Z">
        <w:r w:rsidR="00F60B48">
          <w:t>as</w:t>
        </w:r>
      </w:ins>
      <w:ins w:id="1147" w:author="Daniel Stewart" w:date="2022-02-08T16:23:00Z">
        <w:r w:rsidR="002D72B5" w:rsidRPr="3A5D7FCA">
          <w:t xml:space="preserve"> plots averag</w:t>
        </w:r>
      </w:ins>
      <w:ins w:id="1148" w:author="Daniel Stewart" w:date="2022-02-09T09:25:00Z">
        <w:r w:rsidR="00F60B48">
          <w:t>ed</w:t>
        </w:r>
      </w:ins>
      <w:ins w:id="1149" w:author="Daniel Stewart" w:date="2022-02-08T16:23:00Z">
        <w:r w:rsidR="002D72B5" w:rsidRPr="3A5D7FCA">
          <w:t xml:space="preserve"> </w:t>
        </w:r>
      </w:ins>
      <w:ins w:id="1150" w:author="Daniel Stewart" w:date="2022-02-09T09:26:00Z">
        <w:r w:rsidR="00F60B48">
          <w:t xml:space="preserve">a decrease of </w:t>
        </w:r>
      </w:ins>
      <w:ins w:id="1151" w:author="Daniel Stewart" w:date="2022-02-08T16:23:00Z">
        <w:r w:rsidR="002D72B5">
          <w:t>over</w:t>
        </w:r>
        <w:r w:rsidR="002D72B5" w:rsidRPr="3A5D7FCA">
          <w:t xml:space="preserve"> 1% per kilometer </w:t>
        </w:r>
      </w:ins>
      <w:ins w:id="1152" w:author="Daniel Stewart" w:date="2022-02-09T09:42:00Z">
        <w:r w:rsidR="002702E4" w:rsidRPr="3A5D7FCA">
          <w:t>upriver and</w:t>
        </w:r>
      </w:ins>
      <w:ins w:id="1153" w:author="Daniel Stewart" w:date="2022-02-09T09:26:00Z">
        <w:r w:rsidR="00F12E81">
          <w:t xml:space="preserve"> were on average </w:t>
        </w:r>
      </w:ins>
      <w:ins w:id="1154" w:author="Daniel Stewart" w:date="2022-02-08T16:23:00Z">
        <w:r w:rsidR="002D72B5" w:rsidRPr="3A5D7FCA">
          <w:t>1</w:t>
        </w:r>
      </w:ins>
      <w:ins w:id="1155" w:author="Daniel Stewart" w:date="2022-02-08T16:24:00Z">
        <w:r w:rsidR="002D72B5">
          <w:t>6</w:t>
        </w:r>
      </w:ins>
      <w:ins w:id="1156" w:author="Daniel Stewart" w:date="2022-02-08T16:23:00Z">
        <w:r w:rsidR="002D72B5" w:rsidRPr="3A5D7FCA">
          <w:t xml:space="preserve">% </w:t>
        </w:r>
      </w:ins>
      <w:ins w:id="1157" w:author="Daniel Stewart" w:date="2022-02-09T09:26:00Z">
        <w:r w:rsidR="00F12E81">
          <w:t xml:space="preserve">lower </w:t>
        </w:r>
      </w:ins>
      <w:ins w:id="1158" w:author="Daniel Stewart" w:date="2022-02-08T16:23:00Z">
        <w:r w:rsidR="002D72B5" w:rsidRPr="3A5D7FCA">
          <w:t xml:space="preserve">in </w:t>
        </w:r>
      </w:ins>
      <w:ins w:id="1159" w:author="Daniel Stewart" w:date="2022-02-09T09:25:00Z">
        <w:r w:rsidR="00F60B48">
          <w:t>closed embayments</w:t>
        </w:r>
      </w:ins>
      <w:ins w:id="1160" w:author="Daniel Stewart" w:date="2022-02-09T09:26:00Z">
        <w:r w:rsidR="00F12E81">
          <w:t xml:space="preserve"> than non-embayed marshes</w:t>
        </w:r>
      </w:ins>
      <w:ins w:id="1161" w:author="Daniel Stewart" w:date="2022-02-09T09:25:00Z">
        <w:r w:rsidR="00F60B48">
          <w:t xml:space="preserve"> </w:t>
        </w:r>
      </w:ins>
      <w:ins w:id="1162" w:author="Daniel Stewart" w:date="2022-02-08T16:25:00Z">
        <w:r w:rsidR="002D72B5" w:rsidRPr="3A5D7FCA">
          <w:t xml:space="preserve">(marginal </w:t>
        </w:r>
        <w:r w:rsidR="002D72B5" w:rsidRPr="3A5D7FCA">
          <w:rPr>
            <w:i/>
            <w:iCs/>
          </w:rPr>
          <w:t>R</w:t>
        </w:r>
        <w:r w:rsidR="002D72B5" w:rsidRPr="3A5D7FCA">
          <w:rPr>
            <w:vertAlign w:val="superscript"/>
          </w:rPr>
          <w:t xml:space="preserve">2 </w:t>
        </w:r>
        <w:r w:rsidR="002D72B5" w:rsidRPr="3A5D7FCA">
          <w:t>= 0.0</w:t>
        </w:r>
      </w:ins>
      <w:ins w:id="1163" w:author="Daniel Stewart" w:date="2022-02-09T09:21:00Z">
        <w:r w:rsidR="00F60B48">
          <w:t>83</w:t>
        </w:r>
      </w:ins>
      <w:ins w:id="1164" w:author="Daniel Stewart" w:date="2022-02-08T16:25:00Z">
        <w:r w:rsidR="002D72B5" w:rsidRPr="3A5D7FCA">
          <w:t xml:space="preserve">, conditional </w:t>
        </w:r>
        <w:r w:rsidR="002D72B5" w:rsidRPr="3A5D7FCA">
          <w:rPr>
            <w:i/>
            <w:iCs/>
          </w:rPr>
          <w:t>R</w:t>
        </w:r>
        <w:r w:rsidR="002D72B5" w:rsidRPr="3A5D7FCA">
          <w:rPr>
            <w:vertAlign w:val="superscript"/>
          </w:rPr>
          <w:t>2</w:t>
        </w:r>
        <w:r w:rsidR="002D72B5" w:rsidRPr="3A5D7FCA">
          <w:t>= 0.4</w:t>
        </w:r>
      </w:ins>
      <w:ins w:id="1165" w:author="Daniel Stewart" w:date="2022-02-09T09:20:00Z">
        <w:r w:rsidR="00F60B48">
          <w:t>2</w:t>
        </w:r>
      </w:ins>
      <w:ins w:id="1166" w:author="Daniel Stewart" w:date="2022-02-08T16:25:00Z">
        <w:r w:rsidR="002D72B5">
          <w:t>; Fig. 3)</w:t>
        </w:r>
      </w:ins>
      <w:ins w:id="1167" w:author="Daniel Stewart" w:date="2022-02-08T16:23:00Z">
        <w:r w:rsidR="002D72B5">
          <w:t xml:space="preserve">. </w:t>
        </w:r>
      </w:ins>
      <w:del w:id="1168" w:author="Daniel Stewart" w:date="2022-02-08T16:24:00Z">
        <w:r w:rsidR="29EBDC8C" w:rsidRPr="3A5D7FCA" w:rsidDel="002D72B5">
          <w:delText xml:space="preserve">Among model main effects, </w:delText>
        </w:r>
      </w:del>
      <w:del w:id="1169" w:author="Daniel Stewart" w:date="2022-02-08T16:20:00Z">
        <w:r w:rsidR="29EBDC8C" w:rsidRPr="3A5D7FCA" w:rsidDel="001F2601">
          <w:delText xml:space="preserve">only </w:delText>
        </w:r>
      </w:del>
      <w:del w:id="1170" w:author="Daniel Stewart" w:date="2022-02-08T16:18:00Z">
        <w:r w:rsidR="33F2FFD1" w:rsidRPr="3A5D7FCA" w:rsidDel="001F2601">
          <w:delText>channel proximity</w:delText>
        </w:r>
      </w:del>
      <w:del w:id="1171" w:author="Daniel Stewart" w:date="2022-02-08T16:20:00Z">
        <w:r w:rsidR="29EBDC8C" w:rsidRPr="3A5D7FCA" w:rsidDel="001F2601">
          <w:delText xml:space="preserve"> (</w:delText>
        </w:r>
        <w:r w:rsidR="29EBDC8C" w:rsidRPr="3A5D7FCA" w:rsidDel="001F2601">
          <w:rPr>
            <w:i/>
            <w:iCs/>
          </w:rPr>
          <w:delText>p</w:delText>
        </w:r>
        <w:r w:rsidR="29EBDC8C" w:rsidRPr="3A5D7FCA" w:rsidDel="001F2601">
          <w:delText xml:space="preserve"> = .0</w:delText>
        </w:r>
      </w:del>
      <w:del w:id="1172" w:author="Daniel Stewart" w:date="2022-02-08T16:19:00Z">
        <w:r w:rsidR="29EBDC8C" w:rsidRPr="3A5D7FCA" w:rsidDel="001F2601">
          <w:delText>3</w:delText>
        </w:r>
        <w:r w:rsidR="00D7012B" w:rsidDel="001F2601">
          <w:delText>2</w:delText>
        </w:r>
      </w:del>
      <w:del w:id="1173" w:author="Daniel Stewart" w:date="2022-02-08T16:20:00Z">
        <w:r w:rsidR="29EBDC8C" w:rsidRPr="3A5D7FCA" w:rsidDel="001F2601">
          <w:delText>) had a significant</w:delText>
        </w:r>
        <w:r w:rsidR="12D8655B" w:rsidRPr="3A5D7FCA" w:rsidDel="001F2601">
          <w:delText xml:space="preserve"> positive</w:delText>
        </w:r>
        <w:r w:rsidR="29EBDC8C" w:rsidRPr="3A5D7FCA" w:rsidDel="001F2601">
          <w:delText xml:space="preserve"> effect</w:delText>
        </w:r>
        <w:r w:rsidR="3C5A6400" w:rsidRPr="3A5D7FCA" w:rsidDel="001F2601">
          <w:delText xml:space="preserve"> on native dominance</w:delText>
        </w:r>
        <w:r w:rsidR="35C621B1" w:rsidRPr="3A5D7FCA" w:rsidDel="001F2601">
          <w:delText xml:space="preserve"> </w:delText>
        </w:r>
      </w:del>
      <w:del w:id="1174" w:author="Daniel Stewart" w:date="2022-02-08T16:25:00Z">
        <w:r w:rsidR="35C621B1" w:rsidRPr="3A5D7FCA" w:rsidDel="002D72B5">
          <w:delText xml:space="preserve">(marginal </w:delText>
        </w:r>
        <w:r w:rsidR="35C621B1" w:rsidRPr="3A5D7FCA" w:rsidDel="002D72B5">
          <w:rPr>
            <w:i/>
            <w:iCs/>
          </w:rPr>
          <w:delText>R</w:delText>
        </w:r>
        <w:r w:rsidR="35C621B1" w:rsidRPr="3A5D7FCA" w:rsidDel="002D72B5">
          <w:rPr>
            <w:vertAlign w:val="superscript"/>
          </w:rPr>
          <w:delText xml:space="preserve">2 </w:delText>
        </w:r>
        <w:r w:rsidR="35C621B1" w:rsidRPr="3A5D7FCA" w:rsidDel="002D72B5">
          <w:delText>= 0.0</w:delText>
        </w:r>
        <w:r w:rsidR="00B32D2B" w:rsidDel="002D72B5">
          <w:delText>7</w:delText>
        </w:r>
        <w:r w:rsidR="00555CFD" w:rsidDel="002D72B5">
          <w:delText>1</w:delText>
        </w:r>
        <w:r w:rsidR="35C621B1" w:rsidRPr="3A5D7FCA" w:rsidDel="002D72B5">
          <w:delText xml:space="preserve">, conditional </w:delText>
        </w:r>
        <w:r w:rsidR="35C621B1" w:rsidRPr="3A5D7FCA" w:rsidDel="002D72B5">
          <w:rPr>
            <w:i/>
            <w:iCs/>
          </w:rPr>
          <w:delText>R</w:delText>
        </w:r>
        <w:r w:rsidR="35C621B1" w:rsidRPr="3A5D7FCA" w:rsidDel="002D72B5">
          <w:rPr>
            <w:vertAlign w:val="superscript"/>
          </w:rPr>
          <w:delText>2</w:delText>
        </w:r>
        <w:r w:rsidR="35C621B1" w:rsidRPr="3A5D7FCA" w:rsidDel="002D72B5">
          <w:delText>= 0.4</w:delText>
        </w:r>
        <w:r w:rsidR="00555CFD" w:rsidDel="002D72B5">
          <w:delText>1</w:delText>
        </w:r>
        <w:r w:rsidR="003522D6" w:rsidDel="002D72B5">
          <w:delText>; Fig. 3</w:delText>
        </w:r>
        <w:r w:rsidR="35C621B1" w:rsidRPr="3A5D7FCA" w:rsidDel="002D72B5">
          <w:delText>).</w:delText>
        </w:r>
        <w:r w:rsidR="36B2FB8C" w:rsidRPr="3A5D7FCA" w:rsidDel="002D72B5">
          <w:delText xml:space="preserve"> </w:delText>
        </w:r>
      </w:del>
      <w:r w:rsidR="36B2FB8C" w:rsidRPr="3A5D7FCA">
        <w:t xml:space="preserve">The significant interaction between </w:t>
      </w:r>
      <w:del w:id="1175" w:author="Daniel Stewart" w:date="2022-02-09T09:27:00Z">
        <w:r w:rsidR="36B2FB8C" w:rsidRPr="3A5D7FCA" w:rsidDel="00F12E81">
          <w:delText xml:space="preserve">channel proximity and </w:delText>
        </w:r>
      </w:del>
      <w:r w:rsidR="36B2FB8C" w:rsidRPr="3A5D7FCA">
        <w:t xml:space="preserve">elevation </w:t>
      </w:r>
      <w:ins w:id="1176" w:author="Daniel Stewart" w:date="2022-02-09T09:27:00Z">
        <w:r w:rsidR="00F12E81">
          <w:t xml:space="preserve">and channel proximity </w:t>
        </w:r>
      </w:ins>
      <w:r w:rsidR="36B2FB8C" w:rsidRPr="3A5D7FCA">
        <w:t>suggest</w:t>
      </w:r>
      <w:r w:rsidR="49D15540" w:rsidRPr="3A5D7FCA">
        <w:t>s</w:t>
      </w:r>
      <w:r w:rsidR="36B2FB8C" w:rsidRPr="3A5D7FCA">
        <w:t xml:space="preserve"> that </w:t>
      </w:r>
      <w:ins w:id="1177" w:author="Daniel Stewart" w:date="2022-02-09T09:41:00Z">
        <w:r w:rsidR="006D785F">
          <w:t xml:space="preserve">mid to high elevation </w:t>
        </w:r>
      </w:ins>
      <w:ins w:id="1178" w:author="Daniel Stewart" w:date="2022-02-09T09:39:00Z">
        <w:r w:rsidR="006D785F">
          <w:t>plots</w:t>
        </w:r>
      </w:ins>
      <w:del w:id="1179" w:author="Daniel Stewart" w:date="2022-02-09T09:41:00Z">
        <w:r w:rsidR="36B2FB8C" w:rsidRPr="3A5D7FCA" w:rsidDel="006D785F">
          <w:delText>mid to high elevation marshes</w:delText>
        </w:r>
      </w:del>
      <w:r w:rsidR="36B2FB8C" w:rsidRPr="3A5D7FCA">
        <w:t xml:space="preserve"> generally experience </w:t>
      </w:r>
      <w:del w:id="1180" w:author="Daniel Stewart" w:date="2022-02-09T09:33:00Z">
        <w:r w:rsidR="270ECA23" w:rsidRPr="3A5D7FCA" w:rsidDel="00BB1438">
          <w:delText xml:space="preserve">more significant </w:delText>
        </w:r>
      </w:del>
      <w:ins w:id="1181" w:author="Daniel Stewart" w:date="2022-02-09T09:39:00Z">
        <w:r w:rsidR="006D785F">
          <w:t>steeper declines</w:t>
        </w:r>
      </w:ins>
      <w:del w:id="1182" w:author="Daniel Stewart" w:date="2022-02-09T09:39:00Z">
        <w:r w:rsidR="36B2FB8C" w:rsidRPr="3A5D7FCA" w:rsidDel="006D785F">
          <w:delText>declines</w:delText>
        </w:r>
      </w:del>
      <w:r w:rsidR="36B2FB8C" w:rsidRPr="3A5D7FCA">
        <w:t xml:space="preserve"> in native dominance wi</w:t>
      </w:r>
      <w:ins w:id="1183" w:author="Daniel Stewart" w:date="2022-02-09T09:40:00Z">
        <w:r w:rsidR="006D785F">
          <w:t xml:space="preserve">th </w:t>
        </w:r>
      </w:ins>
      <w:del w:id="1184" w:author="Daniel Stewart" w:date="2022-02-09T09:40:00Z">
        <w:r w:rsidR="36B2FB8C" w:rsidRPr="3A5D7FCA" w:rsidDel="006D785F">
          <w:delText xml:space="preserve">th </w:delText>
        </w:r>
      </w:del>
      <w:r w:rsidR="36B2FB8C" w:rsidRPr="3A5D7FCA">
        <w:t xml:space="preserve">distance </w:t>
      </w:r>
      <w:r w:rsidR="11EC65A5" w:rsidRPr="3A5D7FCA">
        <w:t>from channel</w:t>
      </w:r>
      <w:r w:rsidR="57DAEF7A" w:rsidRPr="3A5D7FCA">
        <w:t>s</w:t>
      </w:r>
      <w:r w:rsidR="2006FBD8" w:rsidRPr="3A5D7FCA">
        <w:t xml:space="preserve"> </w:t>
      </w:r>
      <w:ins w:id="1185" w:author="Daniel Stewart" w:date="2022-02-09T09:40:00Z">
        <w:r w:rsidR="006D785F">
          <w:t xml:space="preserve">than low elevation plots </w:t>
        </w:r>
      </w:ins>
      <w:r w:rsidR="2006FBD8" w:rsidRPr="3A5D7FCA">
        <w:t>(</w:t>
      </w:r>
      <w:r w:rsidR="00D7012B" w:rsidRPr="00D7012B">
        <w:rPr>
          <w:i/>
          <w:iCs/>
        </w:rPr>
        <w:t>p</w:t>
      </w:r>
      <w:r w:rsidR="00D7012B">
        <w:t xml:space="preserve"> = .0</w:t>
      </w:r>
      <w:ins w:id="1186" w:author="Daniel Stewart" w:date="2022-02-09T09:28:00Z">
        <w:r w:rsidR="00F12E81">
          <w:t>18</w:t>
        </w:r>
      </w:ins>
      <w:del w:id="1187" w:author="Daniel Stewart" w:date="2022-02-09T09:28:00Z">
        <w:r w:rsidR="00D7012B" w:rsidDel="00F12E81">
          <w:delText>0</w:delText>
        </w:r>
        <w:r w:rsidR="00555CFD" w:rsidDel="00F12E81">
          <w:delText>2</w:delText>
        </w:r>
      </w:del>
      <w:r w:rsidR="00D7012B">
        <w:t xml:space="preserve">; </w:t>
      </w:r>
      <w:r w:rsidR="003522D6" w:rsidRPr="00D7012B">
        <w:t>Fig</w:t>
      </w:r>
      <w:r w:rsidR="003522D6">
        <w:t>. 4</w:t>
      </w:r>
      <w:r w:rsidR="2006FBD8" w:rsidRPr="3A5D7FCA">
        <w:t>)</w:t>
      </w:r>
      <w:r w:rsidR="11009B37" w:rsidRPr="3A5D7FCA">
        <w:t xml:space="preserve">. </w:t>
      </w:r>
      <w:del w:id="1188" w:author="Daniel Stewart" w:date="2022-02-09T09:29:00Z">
        <w:r w:rsidR="402DC15D" w:rsidRPr="3A5D7FCA" w:rsidDel="00F12E81">
          <w:delText xml:space="preserve">Distance upriver </w:delText>
        </w:r>
        <w:r w:rsidR="00D7012B" w:rsidDel="00F12E81">
          <w:delText>(</w:delText>
        </w:r>
        <w:r w:rsidR="00D7012B" w:rsidDel="00F12E81">
          <w:rPr>
            <w:i/>
            <w:iCs/>
          </w:rPr>
          <w:delText xml:space="preserve">p </w:delText>
        </w:r>
        <w:r w:rsidR="00D7012B" w:rsidDel="00F12E81">
          <w:delText xml:space="preserve">= .027) </w:delText>
        </w:r>
        <w:r w:rsidR="0AB486A2" w:rsidRPr="3A5D7FCA" w:rsidDel="00F12E81">
          <w:delText>and plots located in inland basins</w:delText>
        </w:r>
        <w:r w:rsidR="00D7012B" w:rsidDel="00F12E81">
          <w:delText xml:space="preserve"> (</w:delText>
        </w:r>
        <w:r w:rsidR="00D7012B" w:rsidDel="00F12E81">
          <w:rPr>
            <w:i/>
            <w:iCs/>
          </w:rPr>
          <w:delText>p</w:delText>
        </w:r>
        <w:r w:rsidR="00D7012B" w:rsidDel="00F12E81">
          <w:delText xml:space="preserve"> = .04</w:delText>
        </w:r>
        <w:r w:rsidR="00555CFD" w:rsidDel="00F12E81">
          <w:delText>4</w:delText>
        </w:r>
        <w:r w:rsidR="00D7012B" w:rsidDel="00F12E81">
          <w:delText>)</w:delText>
        </w:r>
        <w:r w:rsidR="0AB486A2" w:rsidRPr="3A5D7FCA" w:rsidDel="00F12E81">
          <w:delText xml:space="preserve"> had more substantial negative effects</w:delText>
        </w:r>
        <w:r w:rsidR="0FA8AB85" w:rsidRPr="3A5D7FCA" w:rsidDel="00F12E81">
          <w:delText>,</w:delText>
        </w:r>
        <w:r w:rsidR="0AB486A2" w:rsidRPr="3A5D7FCA" w:rsidDel="00F12E81">
          <w:delText xml:space="preserve"> </w:delText>
        </w:r>
      </w:del>
      <w:del w:id="1189" w:author="Daniel Stewart" w:date="2022-02-08T16:23:00Z">
        <w:r w:rsidR="0AB486A2" w:rsidRPr="3A5D7FCA" w:rsidDel="002D72B5">
          <w:delText xml:space="preserve">with </w:delText>
        </w:r>
        <w:r w:rsidR="79E2554D" w:rsidRPr="3A5D7FCA" w:rsidDel="002D72B5">
          <w:delText>plots</w:delText>
        </w:r>
        <w:r w:rsidR="0AB486A2" w:rsidRPr="3A5D7FCA" w:rsidDel="002D72B5">
          <w:delText xml:space="preserve"> averaging declines of nearly </w:delText>
        </w:r>
        <w:r w:rsidR="71EFC3EC" w:rsidRPr="3A5D7FCA" w:rsidDel="002D72B5">
          <w:delText>1% per kilometer upriver, and 14% in inland basins.</w:delText>
        </w:r>
        <w:r w:rsidR="12443E84" w:rsidRPr="3A5D7FCA" w:rsidDel="002D72B5">
          <w:delText xml:space="preserve"> </w:delText>
        </w:r>
      </w:del>
      <w:r w:rsidR="152DFDC2" w:rsidRPr="3A5D7FCA">
        <w:t xml:space="preserve">Project age, </w:t>
      </w:r>
      <w:r w:rsidR="4E350B3E" w:rsidRPr="3A5D7FCA">
        <w:t>r</w:t>
      </w:r>
      <w:r w:rsidR="29EBDC8C" w:rsidRPr="3A5D7FCA">
        <w:t>iver arm</w:t>
      </w:r>
      <w:r w:rsidR="223AF68B" w:rsidRPr="3A5D7FCA">
        <w:t xml:space="preserve"> and elevation had no significant effect</w:t>
      </w:r>
      <w:r w:rsidR="007223B6">
        <w:t xml:space="preserve"> on native dominance</w:t>
      </w:r>
      <w:r w:rsidR="223AF68B" w:rsidRPr="3A5D7FCA">
        <w:t>.</w:t>
      </w:r>
      <w:r w:rsidR="49C31C26" w:rsidRPr="3A5D7FCA">
        <w:t xml:space="preserve"> Though no significant interaction was observed between distance upriver and elevation, there are indications that low elevation</w:t>
      </w:r>
      <w:ins w:id="1190" w:author="Daniel Stewart" w:date="2022-02-09T09:42:00Z">
        <w:r w:rsidR="002702E4">
          <w:t xml:space="preserve"> </w:t>
        </w:r>
      </w:ins>
      <w:del w:id="1191" w:author="Daniel Stewart" w:date="2022-02-09T09:42:00Z">
        <w:r w:rsidR="49C31C26" w:rsidRPr="3A5D7FCA" w:rsidDel="002702E4">
          <w:delText xml:space="preserve"> marshes</w:delText>
        </w:r>
        <w:r w:rsidR="00B32D2B" w:rsidDel="002702E4">
          <w:delText xml:space="preserve"> </w:delText>
        </w:r>
      </w:del>
      <w:ins w:id="1192" w:author="Daniel Stewart" w:date="2022-02-09T09:42:00Z">
        <w:r w:rsidR="002702E4">
          <w:t xml:space="preserve">plots </w:t>
        </w:r>
      </w:ins>
      <w:r w:rsidR="00B32D2B">
        <w:t>may</w:t>
      </w:r>
      <w:r w:rsidR="49C31C26" w:rsidRPr="3A5D7FCA">
        <w:t xml:space="preserve"> experience greater declines in native dominance with distance upriver than mid to high elevation</w:t>
      </w:r>
      <w:del w:id="1193" w:author="Daniel Stewart" w:date="2022-02-09T09:42:00Z">
        <w:r w:rsidR="49C31C26" w:rsidRPr="3A5D7FCA" w:rsidDel="002702E4">
          <w:delText xml:space="preserve"> </w:delText>
        </w:r>
      </w:del>
      <w:ins w:id="1194" w:author="Daniel Stewart" w:date="2022-02-09T09:42:00Z">
        <w:r w:rsidR="002702E4">
          <w:t xml:space="preserve"> plots</w:t>
        </w:r>
      </w:ins>
      <w:r w:rsidR="007223B6">
        <w:t xml:space="preserve"> (</w:t>
      </w:r>
      <w:r w:rsidR="00BC3A4C">
        <w:t xml:space="preserve">see Appendixes J &amp; K </w:t>
      </w:r>
      <w:ins w:id="1195" w:author="Daniel Stewart" w:date="2022-02-08T14:07:00Z">
        <w:r w:rsidR="00BC3A4C">
          <w:t>for model summary and visualizations</w:t>
        </w:r>
      </w:ins>
      <w:r w:rsidR="007223B6">
        <w:t>)</w:t>
      </w:r>
      <w:del w:id="1196" w:author="Daniel Stewart" w:date="2022-02-09T09:42:00Z">
        <w:r w:rsidR="49C31C26" w:rsidRPr="3A5D7FCA" w:rsidDel="002702E4">
          <w:delText>marshes</w:delText>
        </w:r>
      </w:del>
      <w:r w:rsidR="49C31C26" w:rsidRPr="3A5D7FCA">
        <w:t>.</w:t>
      </w:r>
    </w:p>
    <w:p w14:paraId="4E52C598" w14:textId="77777777" w:rsidR="00115753" w:rsidRDefault="00115753" w:rsidP="00D95039"/>
    <w:p w14:paraId="764A735E" w14:textId="66C749DB" w:rsidR="3A5D7FCA" w:rsidDel="00252975" w:rsidRDefault="3A5D7FCA" w:rsidP="00D95039">
      <w:pPr>
        <w:rPr>
          <w:del w:id="1197" w:author="Daniel Stewart" w:date="2022-02-10T14:13:00Z"/>
        </w:rPr>
      </w:pPr>
      <w:bookmarkStart w:id="1198" w:name="_Toc96084867"/>
      <w:bookmarkStart w:id="1199" w:name="_Toc96085079"/>
      <w:bookmarkStart w:id="1200" w:name="_Toc96085170"/>
      <w:bookmarkStart w:id="1201" w:name="_Toc96085912"/>
      <w:bookmarkStart w:id="1202" w:name="_Toc96085974"/>
      <w:bookmarkStart w:id="1203" w:name="_Toc96086091"/>
      <w:bookmarkStart w:id="1204" w:name="_Toc96086500"/>
      <w:bookmarkStart w:id="1205" w:name="_Toc96086856"/>
      <w:bookmarkStart w:id="1206" w:name="_Toc96086979"/>
      <w:bookmarkStart w:id="1207" w:name="_Toc96087025"/>
      <w:bookmarkStart w:id="1208" w:name="_Toc96087070"/>
      <w:bookmarkStart w:id="1209" w:name="_Toc96087125"/>
      <w:bookmarkStart w:id="1210" w:name="_Toc96087205"/>
      <w:bookmarkStart w:id="1211" w:name="_Toc96087251"/>
      <w:bookmarkStart w:id="1212" w:name="_Toc96087300"/>
      <w:bookmarkStart w:id="1213" w:name="_Toc96087416"/>
      <w:bookmarkStart w:id="1214" w:name="_Toc96087479"/>
      <w:bookmarkStart w:id="1215" w:name="_Toc96087593"/>
      <w:bookmarkStart w:id="1216" w:name="_Toc96089251"/>
      <w:bookmarkStart w:id="1217" w:name="_Toc96089379"/>
      <w:bookmarkStart w:id="1218" w:name="_Toc96089531"/>
      <w:bookmarkStart w:id="1219" w:name="_Toc96089670"/>
      <w:bookmarkStart w:id="1220" w:name="_Toc96089727"/>
      <w:bookmarkStart w:id="1221" w:name="_Toc96089791"/>
      <w:bookmarkStart w:id="1222" w:name="_Toc96089926"/>
      <w:bookmarkStart w:id="1223" w:name="_Toc96089983"/>
      <w:bookmarkStart w:id="1224" w:name="_Toc96090080"/>
      <w:bookmarkStart w:id="1225" w:name="_Toc96090707"/>
      <w:bookmarkStart w:id="1226" w:name="_Toc96512263"/>
      <w:bookmarkStart w:id="1227" w:name="_Toc96512369"/>
      <w:bookmarkStart w:id="1228" w:name="_Toc96540176"/>
      <w:bookmarkStart w:id="1229" w:name="_Toc96540307"/>
      <w:bookmarkStart w:id="1230" w:name="_Toc96540356"/>
      <w:bookmarkStart w:id="1231" w:name="_Toc97625643"/>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bookmarkEnd w:id="1230"/>
      <w:bookmarkEnd w:id="1231"/>
    </w:p>
    <w:p w14:paraId="2BD5C035" w14:textId="40FCFA97" w:rsidR="600A8E5D" w:rsidRPr="004C769A" w:rsidRDefault="2C7672EC" w:rsidP="00D95039">
      <w:pPr>
        <w:pStyle w:val="Heading2"/>
      </w:pPr>
      <w:bookmarkStart w:id="1232" w:name="_Toc97625644"/>
      <w:r w:rsidRPr="004C769A">
        <w:t>Species</w:t>
      </w:r>
      <w:r w:rsidR="14D96621" w:rsidRPr="004C769A">
        <w:t xml:space="preserve"> Richness</w:t>
      </w:r>
      <w:r w:rsidR="707C6B9B" w:rsidRPr="004C769A">
        <w:t xml:space="preserve"> </w:t>
      </w:r>
      <w:r w:rsidR="004C769A">
        <w:t xml:space="preserve">of </w:t>
      </w:r>
      <w:r w:rsidR="707C6B9B" w:rsidRPr="004C769A">
        <w:t>Fraser Estuary</w:t>
      </w:r>
      <w:r w:rsidR="004C769A">
        <w:t xml:space="preserve"> Marshes</w:t>
      </w:r>
      <w:bookmarkEnd w:id="1232"/>
    </w:p>
    <w:p w14:paraId="10460AF3" w14:textId="2258B2E0" w:rsidR="003746AA" w:rsidRDefault="769A0334" w:rsidP="00D95039">
      <w:pPr>
        <w:rPr>
          <w:ins w:id="1233" w:author="Daniel Stewart" w:date="2022-02-09T13:28:00Z"/>
        </w:rPr>
      </w:pPr>
      <w:r w:rsidRPr="005B1331">
        <w:t xml:space="preserve">A total of </w:t>
      </w:r>
      <w:r w:rsidR="15F72E70" w:rsidRPr="005B1331">
        <w:t>17</w:t>
      </w:r>
      <w:ins w:id="1234" w:author="Daniel Stewart" w:date="2022-02-09T13:07:00Z">
        <w:r w:rsidR="002F123E">
          <w:t>16</w:t>
        </w:r>
      </w:ins>
      <w:del w:id="1235" w:author="Daniel Stewart" w:date="2022-02-09T13:07:00Z">
        <w:r w:rsidR="0071679A" w:rsidDel="002F123E">
          <w:delText>40</w:delText>
        </w:r>
      </w:del>
      <w:r w:rsidR="15F72E70" w:rsidRPr="005B1331">
        <w:t xml:space="preserve"> sample plots were included in </w:t>
      </w:r>
      <w:r w:rsidR="6A846B1C" w:rsidRPr="005B1331">
        <w:t>richness models</w:t>
      </w:r>
      <w:r w:rsidR="042C56A3" w:rsidRPr="005B1331">
        <w:t>,</w:t>
      </w:r>
      <w:r w:rsidR="426214C8" w:rsidRPr="005B1331">
        <w:t xml:space="preserve"> with</w:t>
      </w:r>
      <w:r w:rsidR="042C56A3" w:rsidRPr="005B1331">
        <w:t xml:space="preserve"> 1</w:t>
      </w:r>
      <w:r w:rsidR="2617484C" w:rsidRPr="005B1331">
        <w:t>2</w:t>
      </w:r>
      <w:ins w:id="1236" w:author="Daniel Stewart" w:date="2022-02-09T12:32:00Z">
        <w:r w:rsidR="00892620">
          <w:t>44</w:t>
        </w:r>
      </w:ins>
      <w:del w:id="1237" w:author="Daniel Stewart" w:date="2022-02-09T12:32:00Z">
        <w:r w:rsidR="00B32D2B" w:rsidDel="00892620">
          <w:delText>70</w:delText>
        </w:r>
      </w:del>
      <w:r w:rsidR="2617484C" w:rsidRPr="005B1331">
        <w:t xml:space="preserve"> originating from </w:t>
      </w:r>
      <w:r w:rsidR="04027C61" w:rsidRPr="005B1331">
        <w:t>79</w:t>
      </w:r>
      <w:r w:rsidR="2617484C" w:rsidRPr="005B1331">
        <w:t xml:space="preserve"> created marshes</w:t>
      </w:r>
      <w:r w:rsidR="00B32D2B">
        <w:t xml:space="preserve"> (see 3.2 for more details)</w:t>
      </w:r>
      <w:ins w:id="1238" w:author="Daniel Stewart" w:date="2022-02-09T12:31:00Z">
        <w:r w:rsidR="00B31E18">
          <w:t>. The remaining</w:t>
        </w:r>
      </w:ins>
      <w:del w:id="1239" w:author="Daniel Stewart" w:date="2022-02-09T12:31:00Z">
        <w:r w:rsidR="2617484C" w:rsidRPr="005B1331" w:rsidDel="00B31E18">
          <w:delText>, and</w:delText>
        </w:r>
      </w:del>
      <w:r w:rsidR="2617484C" w:rsidRPr="005B1331">
        <w:t xml:space="preserve"> 47</w:t>
      </w:r>
      <w:ins w:id="1240" w:author="Daniel Stewart" w:date="2022-02-09T12:35:00Z">
        <w:r w:rsidR="00892620">
          <w:t>2</w:t>
        </w:r>
      </w:ins>
      <w:del w:id="1241" w:author="Daniel Stewart" w:date="2022-02-09T12:35:00Z">
        <w:r w:rsidR="2617484C" w:rsidRPr="005B1331" w:rsidDel="00892620">
          <w:delText>0</w:delText>
        </w:r>
      </w:del>
      <w:ins w:id="1242" w:author="Daniel Stewart" w:date="2022-02-09T12:31:00Z">
        <w:r w:rsidR="00892620">
          <w:t xml:space="preserve"> </w:t>
        </w:r>
      </w:ins>
      <w:ins w:id="1243" w:author="Daniel Stewart" w:date="2022-02-09T12:32:00Z">
        <w:r w:rsidR="00892620">
          <w:t xml:space="preserve">originated from 16 </w:t>
        </w:r>
      </w:ins>
      <w:del w:id="1244" w:author="Daniel Stewart" w:date="2022-02-09T12:31:00Z">
        <w:r w:rsidR="2617484C" w:rsidRPr="005B1331" w:rsidDel="00892620">
          <w:delText xml:space="preserve"> from</w:delText>
        </w:r>
      </w:del>
      <w:del w:id="1245" w:author="Daniel Stewart" w:date="2022-02-09T12:32:00Z">
        <w:r w:rsidR="2617484C" w:rsidRPr="005B1331" w:rsidDel="00892620">
          <w:delText xml:space="preserve"> </w:delText>
        </w:r>
        <w:r w:rsidR="3C553CFA" w:rsidRPr="005B1331" w:rsidDel="00892620">
          <w:delText xml:space="preserve">16 </w:delText>
        </w:r>
      </w:del>
      <w:r w:rsidR="2617484C" w:rsidRPr="005B1331">
        <w:t>reference marshes</w:t>
      </w:r>
      <w:r w:rsidR="00BC3A4C">
        <w:t xml:space="preserve"> (Fig. 1)</w:t>
      </w:r>
      <w:ins w:id="1246" w:author="Daniel Stewart" w:date="2022-02-09T12:41:00Z">
        <w:r w:rsidR="00060D60">
          <w:t xml:space="preserve">, with </w:t>
        </w:r>
      </w:ins>
      <w:ins w:id="1247" w:author="Daniel Stewart" w:date="2022-02-09T12:46:00Z">
        <w:r w:rsidR="00E80E0A">
          <w:t>292</w:t>
        </w:r>
      </w:ins>
      <w:ins w:id="1248" w:author="Daniel Stewart" w:date="2022-02-09T12:41:00Z">
        <w:r w:rsidR="00060D60">
          <w:t xml:space="preserve"> sampled in 2015 and </w:t>
        </w:r>
      </w:ins>
      <w:ins w:id="1249" w:author="Daniel Stewart" w:date="2022-02-09T12:46:00Z">
        <w:r w:rsidR="00E80E0A">
          <w:t>180</w:t>
        </w:r>
      </w:ins>
      <w:ins w:id="1250" w:author="Daniel Stewart" w:date="2022-02-09T12:41:00Z">
        <w:r w:rsidR="00060D60">
          <w:t xml:space="preserve"> sampled in 2021</w:t>
        </w:r>
      </w:ins>
      <w:r w:rsidR="7377992F" w:rsidRPr="005B1331">
        <w:t>.</w:t>
      </w:r>
      <w:r w:rsidR="3D6E60D0" w:rsidRPr="005B1331">
        <w:t xml:space="preserve"> </w:t>
      </w:r>
      <w:del w:id="1251" w:author="Daniel Stewart" w:date="2022-02-09T12:51:00Z">
        <w:r w:rsidR="64853C5F" w:rsidRPr="005B1331" w:rsidDel="001A0C3D">
          <w:delText xml:space="preserve">Sampling effort was similar in </w:delText>
        </w:r>
      </w:del>
      <w:del w:id="1252" w:author="Daniel Stewart" w:date="2022-02-09T12:47:00Z">
        <w:r w:rsidR="64853C5F" w:rsidRPr="005B1331" w:rsidDel="001A0C3D">
          <w:delText>compensation</w:delText>
        </w:r>
      </w:del>
      <w:del w:id="1253" w:author="Daniel Stewart" w:date="2022-02-09T12:51:00Z">
        <w:r w:rsidR="64853C5F" w:rsidRPr="005B1331" w:rsidDel="001A0C3D">
          <w:delText xml:space="preserve"> sites between years, however r</w:delText>
        </w:r>
      </w:del>
      <w:ins w:id="1254" w:author="Daniel Stewart" w:date="2022-02-09T12:51:00Z">
        <w:r w:rsidR="001A0C3D">
          <w:t>R</w:t>
        </w:r>
      </w:ins>
      <w:r w:rsidR="64853C5F" w:rsidRPr="005B1331">
        <w:t>eference sites were sampled with greater intensity in 2015</w:t>
      </w:r>
      <w:ins w:id="1255" w:author="Daniel Stewart" w:date="2022-02-09T12:51:00Z">
        <w:r w:rsidR="001A0C3D">
          <w:t xml:space="preserve"> than 2021</w:t>
        </w:r>
      </w:ins>
      <w:r w:rsidR="64853C5F" w:rsidRPr="005B1331">
        <w:t xml:space="preserve">, averaging </w:t>
      </w:r>
      <w:r w:rsidR="0071679A">
        <w:t>4</w:t>
      </w:r>
      <w:ins w:id="1256" w:author="Daniel Stewart" w:date="2022-02-09T12:52:00Z">
        <w:r w:rsidR="008E4DFB">
          <w:t>2</w:t>
        </w:r>
      </w:ins>
      <w:del w:id="1257" w:author="Daniel Stewart" w:date="2022-02-09T12:52:00Z">
        <w:r w:rsidR="0071679A" w:rsidDel="001A0C3D">
          <w:delText>2</w:delText>
        </w:r>
        <w:r w:rsidR="420AC6DC" w:rsidRPr="005B1331" w:rsidDel="008E4DFB">
          <w:delText>.</w:delText>
        </w:r>
        <w:r w:rsidR="420AC6DC" w:rsidRPr="005B1331" w:rsidDel="001A0C3D">
          <w:delText>0</w:delText>
        </w:r>
      </w:del>
      <w:r w:rsidR="64853C5F" w:rsidRPr="005B1331">
        <w:t xml:space="preserve"> plots</w:t>
      </w:r>
      <w:ins w:id="1258" w:author="Daniel Stewart" w:date="2022-02-09T12:52:00Z">
        <w:r w:rsidR="008E4DFB">
          <w:t>/site</w:t>
        </w:r>
      </w:ins>
      <w:del w:id="1259" w:author="Daniel Stewart" w:date="2022-02-09T12:52:00Z">
        <w:r w:rsidR="00854586" w:rsidDel="008E4DFB">
          <w:delText xml:space="preserve"> in 7 site</w:delText>
        </w:r>
      </w:del>
      <w:r w:rsidR="00854586">
        <w:t>s</w:t>
      </w:r>
      <w:ins w:id="1260" w:author="Daniel Stewart" w:date="2022-02-09T12:53:00Z">
        <w:r w:rsidR="008E4DFB">
          <w:t xml:space="preserve"> across 7 sites</w:t>
        </w:r>
      </w:ins>
      <w:r w:rsidR="00854586">
        <w:t>,</w:t>
      </w:r>
      <w:r w:rsidR="64853C5F" w:rsidRPr="005B1331">
        <w:t xml:space="preserve"> versus </w:t>
      </w:r>
      <w:ins w:id="1261" w:author="Daniel Stewart" w:date="2022-02-09T12:53:00Z">
        <w:r w:rsidR="008E4DFB">
          <w:t>20.0 plots/site</w:t>
        </w:r>
      </w:ins>
      <w:del w:id="1262" w:author="Daniel Stewart" w:date="2022-02-09T12:53:00Z">
        <w:r w:rsidR="6F099043" w:rsidRPr="005B1331" w:rsidDel="008E4DFB">
          <w:delText>1</w:delText>
        </w:r>
        <w:r w:rsidR="0071679A" w:rsidDel="008E4DFB">
          <w:delText>9</w:delText>
        </w:r>
        <w:r w:rsidR="6F099043" w:rsidRPr="005B1331" w:rsidDel="008E4DFB">
          <w:delText>.</w:delText>
        </w:r>
        <w:r w:rsidR="0071679A" w:rsidDel="008E4DFB">
          <w:delText>6</w:delText>
        </w:r>
        <w:r w:rsidR="64853C5F" w:rsidRPr="005B1331" w:rsidDel="008E4DFB">
          <w:delText xml:space="preserve"> plots</w:delText>
        </w:r>
      </w:del>
      <w:r w:rsidR="00854586">
        <w:t xml:space="preserve"> </w:t>
      </w:r>
      <w:ins w:id="1263" w:author="Daniel Stewart" w:date="2022-02-09T12:53:00Z">
        <w:r w:rsidR="008E4DFB">
          <w:t xml:space="preserve">across 9 </w:t>
        </w:r>
      </w:ins>
      <w:del w:id="1264" w:author="Daniel Stewart" w:date="2022-02-09T12:53:00Z">
        <w:r w:rsidR="00854586" w:rsidDel="008E4DFB">
          <w:delText xml:space="preserve">in 9 </w:delText>
        </w:r>
      </w:del>
      <w:r w:rsidR="00854586">
        <w:t>s</w:t>
      </w:r>
      <w:r w:rsidR="64853C5F" w:rsidRPr="005B1331">
        <w:t>ite</w:t>
      </w:r>
      <w:r w:rsidR="00854586">
        <w:t>s</w:t>
      </w:r>
      <w:r w:rsidR="64853C5F" w:rsidRPr="005B1331">
        <w:t xml:space="preserve"> in 2021.</w:t>
      </w:r>
      <w:r w:rsidR="15F72E70" w:rsidRPr="005B1331">
        <w:t xml:space="preserve"> </w:t>
      </w:r>
      <w:ins w:id="1265" w:author="Daniel Stewart" w:date="2022-02-09T12:55:00Z">
        <w:r w:rsidR="008E4DFB" w:rsidRPr="00A24308">
          <w:t xml:space="preserve">Numeric plot data </w:t>
        </w:r>
      </w:ins>
      <w:ins w:id="1266" w:author="Daniel Stewart" w:date="2022-02-09T12:59:00Z">
        <w:r w:rsidR="008E4DFB">
          <w:t>encompassed</w:t>
        </w:r>
      </w:ins>
      <w:ins w:id="1267" w:author="Daniel Stewart" w:date="2022-02-09T12:55:00Z">
        <w:r w:rsidR="008E4DFB" w:rsidRPr="00A24308">
          <w:t xml:space="preserve"> a wide range of marsh conditions: channel proximity (0–201 m), distance upriver (0.4–46.9 km), elevation (-0.77–2.80 m</w:t>
        </w:r>
        <w:r w:rsidR="008E4DFB" w:rsidRPr="002E0D0D">
          <w:t>)</w:t>
        </w:r>
        <w:r w:rsidR="008E4DFB" w:rsidRPr="00A24308">
          <w:t xml:space="preserve">. Among categorical variables, </w:t>
        </w:r>
      </w:ins>
      <w:ins w:id="1268" w:author="Daniel Stewart" w:date="2022-02-09T13:06:00Z">
        <w:r w:rsidR="002F123E">
          <w:t>651</w:t>
        </w:r>
      </w:ins>
      <w:ins w:id="1269" w:author="Daniel Stewart" w:date="2022-02-09T12:55:00Z">
        <w:r w:rsidR="008E4DFB" w:rsidRPr="00A24308">
          <w:t xml:space="preserve"> (</w:t>
        </w:r>
      </w:ins>
      <w:ins w:id="1270" w:author="Daniel Stewart" w:date="2022-02-09T13:08:00Z">
        <w:r w:rsidR="002F123E">
          <w:t>38</w:t>
        </w:r>
      </w:ins>
      <w:ins w:id="1271" w:author="Daniel Stewart" w:date="2022-02-09T12:55:00Z">
        <w:r w:rsidR="008E4DFB" w:rsidRPr="00A24308">
          <w:t xml:space="preserve">%) of plots </w:t>
        </w:r>
      </w:ins>
      <w:r w:rsidR="00BC3A4C" w:rsidRPr="00A24308">
        <w:t>were in</w:t>
      </w:r>
      <w:ins w:id="1272" w:author="Daniel Stewart" w:date="2022-02-09T12:55:00Z">
        <w:r w:rsidR="008E4DFB" w:rsidRPr="00A24308">
          <w:t xml:space="preserve"> the North Arm, </w:t>
        </w:r>
      </w:ins>
      <w:ins w:id="1273" w:author="Daniel Stewart" w:date="2022-02-09T13:08:00Z">
        <w:r w:rsidR="002F123E">
          <w:t xml:space="preserve">472 (28%) occurred in reference marshes, </w:t>
        </w:r>
      </w:ins>
      <w:ins w:id="1274" w:author="Daniel Stewart" w:date="2022-02-09T12:55:00Z">
        <w:r w:rsidR="008E4DFB" w:rsidRPr="00A24308">
          <w:t>and 273 (</w:t>
        </w:r>
      </w:ins>
      <w:ins w:id="1275" w:author="Daniel Stewart" w:date="2022-02-09T13:10:00Z">
        <w:r w:rsidR="002F123E">
          <w:t>16</w:t>
        </w:r>
      </w:ins>
      <w:ins w:id="1276" w:author="Daniel Stewart" w:date="2022-02-09T12:55:00Z">
        <w:r w:rsidR="008E4DFB" w:rsidRPr="00A24308">
          <w:t xml:space="preserve">%) </w:t>
        </w:r>
      </w:ins>
      <w:r w:rsidR="00BC3A4C" w:rsidRPr="00A24308">
        <w:t>were in</w:t>
      </w:r>
      <w:ins w:id="1277" w:author="Daniel Stewart" w:date="2022-02-09T12:55:00Z">
        <w:r w:rsidR="008E4DFB" w:rsidRPr="00A24308">
          <w:t xml:space="preserve"> closed embayments</w:t>
        </w:r>
      </w:ins>
      <w:r w:rsidR="00BC3A4C">
        <w:t xml:space="preserve"> (see Appendix.L </w:t>
      </w:r>
      <w:ins w:id="1278" w:author="Daniel Stewart" w:date="2022-02-08T16:16:00Z">
        <w:r w:rsidR="00BC3A4C" w:rsidRPr="00A24308">
          <w:rPr>
            <w:rPrChange w:id="1279" w:author="Daniel Stewart" w:date="2022-02-09T12:24:00Z">
              <w:rPr>
                <w:color w:val="FF0000"/>
              </w:rPr>
            </w:rPrChange>
          </w:rPr>
          <w:t xml:space="preserve">for </w:t>
        </w:r>
      </w:ins>
      <w:ins w:id="1280" w:author="Daniel Stewart" w:date="2022-02-09T08:13:00Z">
        <w:r w:rsidR="00BC3A4C" w:rsidRPr="00A24308">
          <w:rPr>
            <w:rPrChange w:id="1281" w:author="Daniel Stewart" w:date="2022-02-09T12:24:00Z">
              <w:rPr>
                <w:color w:val="FF0000"/>
              </w:rPr>
            </w:rPrChange>
          </w:rPr>
          <w:t xml:space="preserve">detailed </w:t>
        </w:r>
      </w:ins>
      <w:ins w:id="1282" w:author="Daniel Stewart" w:date="2022-02-08T16:16:00Z">
        <w:r w:rsidR="00BC3A4C" w:rsidRPr="00A24308">
          <w:rPr>
            <w:rPrChange w:id="1283" w:author="Daniel Stewart" w:date="2022-02-09T12:24:00Z">
              <w:rPr>
                <w:color w:val="FF0000"/>
              </w:rPr>
            </w:rPrChange>
          </w:rPr>
          <w:t>summary statistics</w:t>
        </w:r>
      </w:ins>
      <w:r w:rsidR="00BC3A4C">
        <w:t>)</w:t>
      </w:r>
      <w:ins w:id="1284" w:author="Daniel Stewart" w:date="2022-02-09T12:55:00Z">
        <w:r w:rsidR="008E4DFB" w:rsidRPr="00A24308">
          <w:t>.</w:t>
        </w:r>
      </w:ins>
    </w:p>
    <w:p w14:paraId="37D282FB" w14:textId="77777777" w:rsidR="003746AA" w:rsidRDefault="003746AA" w:rsidP="00D95039">
      <w:pPr>
        <w:rPr>
          <w:ins w:id="1285" w:author="Daniel Stewart" w:date="2022-02-09T13:28:00Z"/>
        </w:rPr>
      </w:pPr>
    </w:p>
    <w:p w14:paraId="25C674E7" w14:textId="60E92C4C" w:rsidR="00CA40B1" w:rsidDel="004B08D8" w:rsidRDefault="34AE82F4" w:rsidP="009F3333">
      <w:pPr>
        <w:rPr>
          <w:del w:id="1286" w:author="Daniel Stewart" w:date="2022-02-09T16:46:00Z"/>
        </w:rPr>
      </w:pPr>
      <w:r w:rsidRPr="005B1331">
        <w:t>Native richness ranged from 0</w:t>
      </w:r>
      <w:r w:rsidR="0071679A">
        <w:t>–</w:t>
      </w:r>
      <w:r w:rsidRPr="005B1331">
        <w:t>13 species</w:t>
      </w:r>
      <w:ins w:id="1287" w:author="Daniel Stewart" w:date="2022-02-09T15:27:00Z">
        <w:r w:rsidR="002B1A91">
          <w:t>/plot</w:t>
        </w:r>
      </w:ins>
      <w:del w:id="1288" w:author="Daniel Stewart" w:date="2022-02-09T15:27:00Z">
        <w:r w:rsidR="5F16ED13" w:rsidRPr="005B1331" w:rsidDel="002B1A91">
          <w:delText>/plot</w:delText>
        </w:r>
      </w:del>
      <w:r w:rsidR="23ECEC17" w:rsidRPr="005B1331">
        <w:t>,</w:t>
      </w:r>
      <w:r w:rsidR="082ABEA8" w:rsidRPr="005B1331">
        <w:t xml:space="preserve"> averaging 3.</w:t>
      </w:r>
      <w:ins w:id="1289" w:author="Daniel Stewart" w:date="2022-02-09T13:27:00Z">
        <w:r w:rsidR="003746AA">
          <w:t>7</w:t>
        </w:r>
      </w:ins>
      <w:del w:id="1290" w:author="Daniel Stewart" w:date="2022-02-09T13:27:00Z">
        <w:r w:rsidR="77C495D1" w:rsidRPr="005B1331" w:rsidDel="003746AA">
          <w:delText>6</w:delText>
        </w:r>
      </w:del>
      <w:r w:rsidR="00976373">
        <w:t xml:space="preserve"> species/plot</w:t>
      </w:r>
      <w:r w:rsidR="77C495D1" w:rsidRPr="005B1331">
        <w:t xml:space="preserve"> </w:t>
      </w:r>
      <w:r w:rsidR="00F65639">
        <w:t xml:space="preserve">(SD = </w:t>
      </w:r>
      <w:r w:rsidR="721E4511" w:rsidRPr="005B1331">
        <w:t>2.4</w:t>
      </w:r>
      <w:r w:rsidR="00F65639">
        <w:t>)</w:t>
      </w:r>
      <w:r w:rsidR="5B0AF3BE" w:rsidRPr="005B1331">
        <w:t>.</w:t>
      </w:r>
      <w:ins w:id="1291" w:author="Daniel Stewart" w:date="2022-02-09T15:31:00Z">
        <w:r w:rsidR="002B1A91">
          <w:t xml:space="preserve"> A total of </w:t>
        </w:r>
      </w:ins>
      <w:ins w:id="1292" w:author="Daniel Stewart" w:date="2022-02-09T15:39:00Z">
        <w:r w:rsidR="00981875">
          <w:t>1</w:t>
        </w:r>
      </w:ins>
      <w:ins w:id="1293" w:author="Daniel Stewart" w:date="2022-02-09T16:28:00Z">
        <w:r w:rsidR="00305A4B">
          <w:t>0</w:t>
        </w:r>
      </w:ins>
      <w:ins w:id="1294" w:author="Daniel Stewart" w:date="2022-02-09T16:32:00Z">
        <w:r w:rsidR="00251431">
          <w:t>7</w:t>
        </w:r>
      </w:ins>
      <w:ins w:id="1295" w:author="Daniel Stewart" w:date="2022-02-09T15:31:00Z">
        <w:r w:rsidR="002B1A91">
          <w:t xml:space="preserve"> native </w:t>
        </w:r>
      </w:ins>
      <w:ins w:id="1296" w:author="Daniel Stewart" w:date="2022-02-09T15:39:00Z">
        <w:r w:rsidR="00981875">
          <w:t xml:space="preserve">plant </w:t>
        </w:r>
      </w:ins>
      <w:ins w:id="1297" w:author="Daniel Stewart" w:date="2022-02-09T15:31:00Z">
        <w:r w:rsidR="002B1A91">
          <w:t xml:space="preserve">species were observed in plots, including </w:t>
        </w:r>
      </w:ins>
      <w:ins w:id="1298" w:author="Daniel Stewart" w:date="2022-02-09T15:39:00Z">
        <w:r w:rsidR="00981875">
          <w:t xml:space="preserve">at-risk </w:t>
        </w:r>
      </w:ins>
      <w:r w:rsidR="001069D5">
        <w:t>Henderson’s checker-mallow (</w:t>
      </w:r>
      <w:ins w:id="1299" w:author="Daniel Stewart" w:date="2022-02-09T15:39:00Z">
        <w:r w:rsidR="00981875">
          <w:rPr>
            <w:i/>
            <w:iCs/>
          </w:rPr>
          <w:t>S</w:t>
        </w:r>
      </w:ins>
      <w:r w:rsidR="001069D5">
        <w:rPr>
          <w:i/>
          <w:iCs/>
        </w:rPr>
        <w:t>idalcea</w:t>
      </w:r>
      <w:ins w:id="1300" w:author="Daniel Stewart" w:date="2022-02-09T15:39:00Z">
        <w:r w:rsidR="00981875">
          <w:rPr>
            <w:i/>
            <w:iCs/>
          </w:rPr>
          <w:t xml:space="preserve"> hendersonii</w:t>
        </w:r>
      </w:ins>
      <w:r w:rsidR="001069D5" w:rsidRPr="001069D5">
        <w:t>)</w:t>
      </w:r>
      <w:ins w:id="1301" w:author="Daniel Stewart" w:date="2022-02-09T16:29:00Z">
        <w:r w:rsidR="00305A4B">
          <w:rPr>
            <w:i/>
            <w:iCs/>
          </w:rPr>
          <w:t xml:space="preserve"> </w:t>
        </w:r>
        <w:r w:rsidR="00305A4B">
          <w:t xml:space="preserve">and </w:t>
        </w:r>
      </w:ins>
      <w:r w:rsidR="001069D5">
        <w:t>American sweetflag (</w:t>
      </w:r>
      <w:ins w:id="1302" w:author="Daniel Stewart" w:date="2022-02-09T16:29:00Z">
        <w:r w:rsidR="00305A4B">
          <w:rPr>
            <w:i/>
            <w:iCs/>
          </w:rPr>
          <w:t>Acorus americanus</w:t>
        </w:r>
      </w:ins>
      <w:r w:rsidR="001069D5" w:rsidRPr="001069D5">
        <w:t>;</w:t>
      </w:r>
      <w:r w:rsidR="001069D5">
        <w:rPr>
          <w:i/>
          <w:iCs/>
        </w:rPr>
        <w:t xml:space="preserve"> </w:t>
      </w:r>
      <w:ins w:id="1303" w:author="Daniel Stewart" w:date="2022-02-09T15:40:00Z">
        <w:r w:rsidR="00981875">
          <w:t xml:space="preserve">see </w:t>
        </w:r>
        <w:r w:rsidR="00981875" w:rsidRPr="00BC3A4C">
          <w:rPr>
            <w:color w:val="000000" w:themeColor="text1"/>
            <w:rPrChange w:id="1304" w:author="Daniel Stewart" w:date="2022-02-09T15:40:00Z">
              <w:rPr/>
            </w:rPrChange>
          </w:rPr>
          <w:t xml:space="preserve">Appendix </w:t>
        </w:r>
      </w:ins>
      <w:r w:rsidR="00BC3A4C" w:rsidRPr="00BC3A4C">
        <w:rPr>
          <w:color w:val="000000" w:themeColor="text1"/>
        </w:rPr>
        <w:t>B</w:t>
      </w:r>
      <w:ins w:id="1305" w:author="Daniel Stewart" w:date="2022-02-09T15:40:00Z">
        <w:r w:rsidR="00981875" w:rsidRPr="00BC3A4C">
          <w:rPr>
            <w:color w:val="000000" w:themeColor="text1"/>
            <w:rPrChange w:id="1306" w:author="Daniel Stewart" w:date="2022-02-09T15:40:00Z">
              <w:rPr>
                <w:color w:val="FF0000"/>
              </w:rPr>
            </w:rPrChange>
          </w:rPr>
          <w:t xml:space="preserve"> for </w:t>
        </w:r>
        <w:r w:rsidR="00981875" w:rsidRPr="00BC3A4C">
          <w:rPr>
            <w:color w:val="000000" w:themeColor="text1"/>
          </w:rPr>
          <w:t xml:space="preserve">comprehensive </w:t>
        </w:r>
      </w:ins>
      <w:r w:rsidR="00BC3A4C">
        <w:rPr>
          <w:color w:val="000000" w:themeColor="text1"/>
        </w:rPr>
        <w:t xml:space="preserve">species </w:t>
      </w:r>
      <w:ins w:id="1307" w:author="Daniel Stewart" w:date="2022-02-09T15:40:00Z">
        <w:r w:rsidR="00981875">
          <w:rPr>
            <w:color w:val="000000" w:themeColor="text1"/>
          </w:rPr>
          <w:t>list</w:t>
        </w:r>
        <w:r w:rsidR="00981875" w:rsidRPr="00981875">
          <w:rPr>
            <w:color w:val="000000" w:themeColor="text1"/>
            <w:rPrChange w:id="1308" w:author="Daniel Stewart" w:date="2022-02-09T15:40:00Z">
              <w:rPr>
                <w:color w:val="FF0000"/>
              </w:rPr>
            </w:rPrChange>
          </w:rPr>
          <w:t>)</w:t>
        </w:r>
      </w:ins>
      <w:ins w:id="1309" w:author="Daniel Stewart" w:date="2022-02-09T15:39:00Z">
        <w:r w:rsidR="00981875" w:rsidRPr="00981875">
          <w:rPr>
            <w:color w:val="000000" w:themeColor="text1"/>
            <w:rPrChange w:id="1310" w:author="Daniel Stewart" w:date="2022-02-09T15:40:00Z">
              <w:rPr/>
            </w:rPrChange>
          </w:rPr>
          <w:t xml:space="preserve">. </w:t>
        </w:r>
      </w:ins>
      <w:del w:id="1311" w:author="Daniel Stewart" w:date="2022-02-09T15:39:00Z">
        <w:r w:rsidR="5B0AF3BE" w:rsidRPr="005B1331" w:rsidDel="00981875">
          <w:delText xml:space="preserve"> </w:delText>
        </w:r>
      </w:del>
      <w:r w:rsidR="00CA40B1" w:rsidRPr="005B1331">
        <w:t>Elevation (</w:t>
      </w:r>
      <w:r w:rsidR="00CA40B1" w:rsidRPr="005B1331">
        <w:rPr>
          <w:i/>
          <w:iCs/>
        </w:rPr>
        <w:t>p</w:t>
      </w:r>
      <w:r w:rsidR="00CA40B1" w:rsidRPr="005B1331">
        <w:t xml:space="preserve"> &lt;.001)</w:t>
      </w:r>
      <w:ins w:id="1312" w:author="Daniel Stewart" w:date="2022-02-09T16:36:00Z">
        <w:r w:rsidR="00251431">
          <w:t xml:space="preserve"> and</w:t>
        </w:r>
      </w:ins>
      <w:del w:id="1313" w:author="Daniel Stewart" w:date="2022-02-09T16:36:00Z">
        <w:r w:rsidR="00CA40B1" w:rsidDel="00251431">
          <w:delText>,</w:delText>
        </w:r>
      </w:del>
      <w:r w:rsidR="00CA40B1">
        <w:t xml:space="preserve"> </w:t>
      </w:r>
      <w:r w:rsidR="00CA40B1" w:rsidRPr="005B1331">
        <w:t>distance upriver (</w:t>
      </w:r>
      <w:r w:rsidR="00CA40B1" w:rsidRPr="005B1331">
        <w:rPr>
          <w:i/>
          <w:iCs/>
        </w:rPr>
        <w:t xml:space="preserve">p = </w:t>
      </w:r>
      <w:r w:rsidR="00CA40B1" w:rsidRPr="005B1331">
        <w:t>.02</w:t>
      </w:r>
      <w:r w:rsidR="00CA40B1">
        <w:t>8</w:t>
      </w:r>
      <w:ins w:id="1314" w:author="Daniel Stewart" w:date="2022-02-09T16:36:00Z">
        <w:r w:rsidR="00251431">
          <w:t>)</w:t>
        </w:r>
      </w:ins>
      <w:del w:id="1315" w:author="Daniel Stewart" w:date="2022-02-09T16:36:00Z">
        <w:r w:rsidR="00CA40B1" w:rsidRPr="005B1331" w:rsidDel="00251431">
          <w:delText>)</w:delText>
        </w:r>
        <w:r w:rsidR="00CA40B1" w:rsidDel="00251431">
          <w:delText>, and channel proximity</w:delText>
        </w:r>
      </w:del>
      <w:r w:rsidR="00CA40B1">
        <w:t xml:space="preserve"> </w:t>
      </w:r>
      <w:r w:rsidR="00CA40B1" w:rsidRPr="005B1331">
        <w:t>had significant positive effects on native richness, with an average increase of 0.</w:t>
      </w:r>
      <w:ins w:id="1316" w:author="Daniel Stewart" w:date="2022-02-09T16:36:00Z">
        <w:r w:rsidR="00C86E50">
          <w:t>9</w:t>
        </w:r>
      </w:ins>
      <w:del w:id="1317" w:author="Daniel Stewart" w:date="2022-02-09T16:36:00Z">
        <w:r w:rsidR="00CA40B1" w:rsidRPr="005B1331" w:rsidDel="00C86E50">
          <w:delText>8</w:delText>
        </w:r>
      </w:del>
      <w:r w:rsidR="00CA40B1" w:rsidRPr="005B1331">
        <w:t xml:space="preserve"> native species/plot with each met</w:t>
      </w:r>
      <w:del w:id="1318" w:author="Daniel Stewart" w:date="2022-02-09T16:36:00Z">
        <w:r w:rsidR="00CA40B1" w:rsidRPr="005B1331" w:rsidDel="00C86E50">
          <w:delText>e</w:delText>
        </w:r>
      </w:del>
      <w:r w:rsidR="00CA40B1" w:rsidRPr="005B1331">
        <w:t>r</w:t>
      </w:r>
      <w:ins w:id="1319" w:author="Daniel Stewart" w:date="2022-02-09T16:36:00Z">
        <w:r w:rsidR="00C86E50">
          <w:t>e</w:t>
        </w:r>
      </w:ins>
      <w:r w:rsidR="00CA40B1" w:rsidRPr="005B1331">
        <w:t xml:space="preserve"> </w:t>
      </w:r>
      <w:ins w:id="1320" w:author="Daniel Stewart" w:date="2022-02-09T16:36:00Z">
        <w:r w:rsidR="00C86E50">
          <w:t xml:space="preserve">of </w:t>
        </w:r>
      </w:ins>
      <w:r w:rsidR="00CA40B1" w:rsidRPr="005B1331">
        <w:t>elevation</w:t>
      </w:r>
      <w:ins w:id="1321" w:author="Daniel Stewart" w:date="2022-02-09T16:36:00Z">
        <w:r w:rsidR="00C86E50">
          <w:t xml:space="preserve"> g</w:t>
        </w:r>
      </w:ins>
      <w:ins w:id="1322" w:author="Daniel Stewart" w:date="2022-02-09T16:37:00Z">
        <w:r w:rsidR="00C86E50">
          <w:t>ained</w:t>
        </w:r>
      </w:ins>
      <w:r w:rsidR="00CA40B1" w:rsidRPr="005B1331">
        <w:t xml:space="preserve">, </w:t>
      </w:r>
      <w:ins w:id="1323" w:author="Daniel Stewart" w:date="2022-02-09T16:39:00Z">
        <w:r w:rsidR="00C86E50">
          <w:t xml:space="preserve">and </w:t>
        </w:r>
      </w:ins>
      <w:r w:rsidR="00B959EA">
        <w:t>0</w:t>
      </w:r>
      <w:r w:rsidR="00CA40B1" w:rsidRPr="005B1331">
        <w:t>.</w:t>
      </w:r>
      <w:del w:id="1324" w:author="Daniel Stewart" w:date="2022-02-09T16:39:00Z">
        <w:r w:rsidR="00CA40B1" w:rsidRPr="005B1331" w:rsidDel="00C86E50">
          <w:delText>06</w:delText>
        </w:r>
      </w:del>
      <w:ins w:id="1325" w:author="Daniel Stewart" w:date="2022-02-09T16:39:00Z">
        <w:r w:rsidR="00C86E50">
          <w:t>1</w:t>
        </w:r>
      </w:ins>
      <w:r w:rsidR="00CA40B1" w:rsidRPr="005B1331">
        <w:t xml:space="preserve"> native species/plot with each kilometer upriver</w:t>
      </w:r>
      <w:ins w:id="1326" w:author="Daniel Stewart" w:date="2022-02-09T16:37:00Z">
        <w:r w:rsidR="00C86E50">
          <w:t xml:space="preserve"> </w:t>
        </w:r>
      </w:ins>
      <w:del w:id="1327" w:author="Daniel Stewart" w:date="2022-02-09T16:37:00Z">
        <w:r w:rsidR="00CA40B1" w:rsidDel="00C86E50">
          <w:delText xml:space="preserve">, and </w:delText>
        </w:r>
        <w:r w:rsidR="00B959EA" w:rsidDel="00C86E50">
          <w:delText>0</w:delText>
        </w:r>
        <w:r w:rsidR="00CA40B1" w:rsidDel="00C86E50">
          <w:delText>.01 species/plot per meter distance from channel</w:delText>
        </w:r>
        <w:r w:rsidR="00CA40B1" w:rsidRPr="005B1331" w:rsidDel="00C86E50">
          <w:delText xml:space="preserve"> </w:delText>
        </w:r>
      </w:del>
      <w:r w:rsidR="00CA40B1" w:rsidRPr="005B1331">
        <w:t xml:space="preserve">(marginal </w:t>
      </w:r>
      <w:r w:rsidR="00CA40B1" w:rsidRPr="005B1331">
        <w:rPr>
          <w:i/>
          <w:iCs/>
        </w:rPr>
        <w:t>R</w:t>
      </w:r>
      <w:r w:rsidR="00CA40B1" w:rsidRPr="005B1331">
        <w:rPr>
          <w:i/>
          <w:iCs/>
          <w:vertAlign w:val="superscript"/>
        </w:rPr>
        <w:t>2</w:t>
      </w:r>
      <w:r w:rsidR="00CA40B1" w:rsidRPr="005B1331">
        <w:rPr>
          <w:vertAlign w:val="superscript"/>
        </w:rPr>
        <w:t xml:space="preserve"> </w:t>
      </w:r>
      <w:r w:rsidR="00CA40B1" w:rsidRPr="005B1331">
        <w:t>= 0.</w:t>
      </w:r>
      <w:ins w:id="1328" w:author="Daniel Stewart" w:date="2022-02-09T16:38:00Z">
        <w:r w:rsidR="00C86E50">
          <w:t>081</w:t>
        </w:r>
      </w:ins>
      <w:del w:id="1329" w:author="Daniel Stewart" w:date="2022-02-09T16:38:00Z">
        <w:r w:rsidR="00CA40B1" w:rsidRPr="005B1331" w:rsidDel="00C86E50">
          <w:delText>6</w:delText>
        </w:r>
        <w:r w:rsidR="00CA40B1" w:rsidDel="00C86E50">
          <w:delText>41</w:delText>
        </w:r>
      </w:del>
      <w:r w:rsidR="00CA40B1" w:rsidRPr="005B1331">
        <w:t xml:space="preserve">, conditional </w:t>
      </w:r>
      <w:r w:rsidR="00CA40B1" w:rsidRPr="005B1331">
        <w:rPr>
          <w:i/>
          <w:iCs/>
        </w:rPr>
        <w:t>R</w:t>
      </w:r>
      <w:r w:rsidR="00CA40B1" w:rsidRPr="005B1331">
        <w:rPr>
          <w:vertAlign w:val="superscript"/>
        </w:rPr>
        <w:t>2</w:t>
      </w:r>
      <w:r w:rsidR="00CA40B1" w:rsidRPr="005B1331">
        <w:rPr>
          <w:i/>
          <w:iCs/>
          <w:vertAlign w:val="superscript"/>
        </w:rPr>
        <w:t xml:space="preserve"> </w:t>
      </w:r>
      <w:r w:rsidR="00CA40B1" w:rsidRPr="005B1331">
        <w:t>= 0.4</w:t>
      </w:r>
      <w:ins w:id="1330" w:author="Daniel Stewart" w:date="2022-02-09T16:38:00Z">
        <w:r w:rsidR="00C86E50">
          <w:t>21</w:t>
        </w:r>
      </w:ins>
      <w:del w:id="1331" w:author="Daniel Stewart" w:date="2022-02-09T16:38:00Z">
        <w:r w:rsidR="00CA40B1" w:rsidRPr="005B1331" w:rsidDel="00C86E50">
          <w:delText>4</w:delText>
        </w:r>
        <w:r w:rsidR="00CA40B1" w:rsidDel="00C86E50">
          <w:delText>4</w:delText>
        </w:r>
      </w:del>
      <w:r w:rsidR="00CA40B1">
        <w:t>; Fig. 6</w:t>
      </w:r>
      <w:r w:rsidR="00CA40B1" w:rsidRPr="005B1331">
        <w:t xml:space="preserve">). </w:t>
      </w:r>
      <w:ins w:id="1332" w:author="Daniel Stewart" w:date="2022-02-09T16:40:00Z">
        <w:r w:rsidR="00C86E50">
          <w:t xml:space="preserve">Plots located in </w:t>
        </w:r>
      </w:ins>
      <w:ins w:id="1333" w:author="Daniel Stewart" w:date="2022-02-09T16:41:00Z">
        <w:r w:rsidR="00C86E50">
          <w:t xml:space="preserve">closed </w:t>
        </w:r>
      </w:ins>
      <w:ins w:id="1334" w:author="Daniel Stewart" w:date="2022-02-09T16:40:00Z">
        <w:r w:rsidR="00C86E50">
          <w:t>embay</w:t>
        </w:r>
      </w:ins>
      <w:ins w:id="1335" w:author="Daniel Stewart" w:date="2022-02-09T16:41:00Z">
        <w:r w:rsidR="00C86E50">
          <w:t>ment</w:t>
        </w:r>
      </w:ins>
      <w:ins w:id="1336" w:author="Daniel Stewart" w:date="2022-02-09T16:40:00Z">
        <w:r w:rsidR="00C86E50">
          <w:t xml:space="preserve"> marshes on average</w:t>
        </w:r>
      </w:ins>
      <w:ins w:id="1337" w:author="Daniel Stewart" w:date="2022-02-09T16:41:00Z">
        <w:r w:rsidR="00C86E50">
          <w:t xml:space="preserve"> contained </w:t>
        </w:r>
      </w:ins>
      <w:ins w:id="1338" w:author="Daniel Stewart" w:date="2022-02-09T16:40:00Z">
        <w:r w:rsidR="00C86E50">
          <w:t>1.45</w:t>
        </w:r>
      </w:ins>
      <w:ins w:id="1339" w:author="Daniel Stewart" w:date="2022-02-09T16:41:00Z">
        <w:r w:rsidR="00C86E50">
          <w:t xml:space="preserve"> fewer native species/plot than non-embayed marshes </w:t>
        </w:r>
        <w:r w:rsidR="00C86E50" w:rsidRPr="005B1331">
          <w:t>(</w:t>
        </w:r>
        <w:r w:rsidR="00C86E50" w:rsidRPr="005B1331">
          <w:rPr>
            <w:i/>
            <w:iCs/>
          </w:rPr>
          <w:t>p</w:t>
        </w:r>
        <w:r w:rsidR="00C86E50" w:rsidRPr="005B1331">
          <w:t xml:space="preserve"> &lt;.001)</w:t>
        </w:r>
        <w:r w:rsidR="00C86E50">
          <w:t>.</w:t>
        </w:r>
      </w:ins>
      <w:ins w:id="1340" w:author="Daniel Stewart" w:date="2022-02-09T16:42:00Z">
        <w:r w:rsidR="00C86E50">
          <w:t xml:space="preserve"> </w:t>
        </w:r>
      </w:ins>
      <w:ins w:id="1341" w:author="Daniel Stewart" w:date="2022-02-09T16:47:00Z">
        <w:r w:rsidR="004B08D8">
          <w:t>The placement of a plot within a r</w:t>
        </w:r>
      </w:ins>
      <w:ins w:id="1342" w:author="Daniel Stewart" w:date="2022-02-09T16:43:00Z">
        <w:r w:rsidR="004B08D8">
          <w:t>eference site</w:t>
        </w:r>
      </w:ins>
      <w:ins w:id="1343" w:author="Daniel Stewart" w:date="2022-02-09T16:47:00Z">
        <w:r w:rsidR="004B08D8">
          <w:t xml:space="preserve"> had no significant effect on</w:t>
        </w:r>
      </w:ins>
      <w:ins w:id="1344" w:author="Daniel Stewart" w:date="2022-02-09T16:48:00Z">
        <w:r w:rsidR="004B08D8">
          <w:t xml:space="preserve"> native richness, nor did </w:t>
        </w:r>
      </w:ins>
      <w:del w:id="1345" w:author="Daniel Stewart" w:date="2022-02-09T16:42:00Z">
        <w:r w:rsidR="00CA40B1" w:rsidRPr="005B1331" w:rsidDel="00C86E50">
          <w:delText xml:space="preserve">The placement of a plot in a reference </w:delText>
        </w:r>
      </w:del>
      <w:del w:id="1346" w:author="Daniel Stewart" w:date="2022-02-09T16:43:00Z">
        <w:r w:rsidR="00CA40B1" w:rsidRPr="005B1331" w:rsidDel="004B08D8">
          <w:delText>site had no significant effect</w:delText>
        </w:r>
      </w:del>
      <w:del w:id="1347" w:author="Daniel Stewart" w:date="2022-02-09T16:48:00Z">
        <w:r w:rsidR="00CA40B1" w:rsidRPr="005B1331" w:rsidDel="004B08D8">
          <w:delText>,</w:delText>
        </w:r>
      </w:del>
      <w:del w:id="1348" w:author="Daniel Stewart" w:date="2022-02-09T16:44:00Z">
        <w:r w:rsidR="00CA40B1" w:rsidRPr="005B1331" w:rsidDel="004B08D8">
          <w:delText xml:space="preserve"> nor did</w:delText>
        </w:r>
      </w:del>
      <w:del w:id="1349" w:author="Daniel Stewart" w:date="2022-02-09T16:45:00Z">
        <w:r w:rsidR="00CA40B1" w:rsidRPr="005B1331" w:rsidDel="004B08D8">
          <w:delText xml:space="preserve"> </w:delText>
        </w:r>
      </w:del>
      <w:r w:rsidR="00CA40B1" w:rsidRPr="005B1331">
        <w:t>river arm</w:t>
      </w:r>
      <w:ins w:id="1350" w:author="Daniel Stewart" w:date="2022-02-09T16:39:00Z">
        <w:r w:rsidR="00C86E50">
          <w:t>, channel proximity,</w:t>
        </w:r>
      </w:ins>
      <w:r w:rsidR="00CA40B1" w:rsidRPr="005B1331">
        <w:t xml:space="preserve"> or</w:t>
      </w:r>
      <w:ins w:id="1351" w:author="Daniel Stewart" w:date="2022-02-09T16:45:00Z">
        <w:r w:rsidR="004B08D8">
          <w:t xml:space="preserve"> an</w:t>
        </w:r>
      </w:ins>
      <w:del w:id="1352" w:author="Daniel Stewart" w:date="2022-02-09T16:45:00Z">
        <w:r w:rsidR="00CA40B1" w:rsidDel="004B08D8">
          <w:delText>an</w:delText>
        </w:r>
      </w:del>
      <w:r w:rsidR="00CA40B1">
        <w:t xml:space="preserve"> interaction between distance upriver and elevation</w:t>
      </w:r>
      <w:r w:rsidR="001069D5">
        <w:t xml:space="preserve"> (see Appendixes M &amp; N </w:t>
      </w:r>
      <w:ins w:id="1353" w:author="Daniel Stewart" w:date="2022-02-08T14:07:00Z">
        <w:r w:rsidR="001069D5">
          <w:t>for model summary and visualizations</w:t>
        </w:r>
      </w:ins>
      <w:r w:rsidR="001069D5">
        <w:t>).</w:t>
      </w:r>
    </w:p>
    <w:p w14:paraId="04CDCA99" w14:textId="0E88564D" w:rsidR="600A8E5D" w:rsidDel="004B08D8" w:rsidRDefault="600A8E5D" w:rsidP="009F3333">
      <w:pPr>
        <w:rPr>
          <w:del w:id="1354" w:author="Daniel Stewart" w:date="2022-02-09T16:46:00Z"/>
        </w:rPr>
      </w:pPr>
    </w:p>
    <w:p w14:paraId="2AE3C34F" w14:textId="4BCE672D" w:rsidR="00AA5631" w:rsidDel="005F4F92" w:rsidRDefault="00AA5631" w:rsidP="00D95039">
      <w:pPr>
        <w:rPr>
          <w:del w:id="1355" w:author="Daniel Stewart" w:date="2022-02-10T13:54:00Z"/>
        </w:rPr>
      </w:pPr>
    </w:p>
    <w:p w14:paraId="0C9DDFE2" w14:textId="09835127" w:rsidR="00AA5631" w:rsidDel="005F4F92" w:rsidRDefault="00AA5631" w:rsidP="00D95039">
      <w:pPr>
        <w:rPr>
          <w:del w:id="1356" w:author="Daniel Stewart" w:date="2022-02-10T13:54:00Z"/>
        </w:rPr>
      </w:pPr>
    </w:p>
    <w:p w14:paraId="6F10CB1B" w14:textId="74875B99" w:rsidR="00AA5631" w:rsidDel="005F4F92" w:rsidRDefault="00AA5631" w:rsidP="00D95039">
      <w:pPr>
        <w:rPr>
          <w:del w:id="1357" w:author="Daniel Stewart" w:date="2022-02-10T13:54:00Z"/>
        </w:rPr>
      </w:pPr>
    </w:p>
    <w:p w14:paraId="046322E1" w14:textId="4F3687A2" w:rsidR="00AA5631" w:rsidDel="005F4F92" w:rsidRDefault="00AA5631" w:rsidP="00D95039">
      <w:pPr>
        <w:rPr>
          <w:del w:id="1358" w:author="Daniel Stewart" w:date="2022-02-10T13:54:00Z"/>
        </w:rPr>
      </w:pPr>
    </w:p>
    <w:p w14:paraId="088303A0" w14:textId="4E39B942" w:rsidR="00AA5631" w:rsidDel="005F4F92" w:rsidRDefault="00AA5631" w:rsidP="00D95039">
      <w:pPr>
        <w:rPr>
          <w:del w:id="1359" w:author="Daniel Stewart" w:date="2022-02-10T13:54:00Z"/>
        </w:rPr>
      </w:pPr>
    </w:p>
    <w:p w14:paraId="0F8F2A3B" w14:textId="1784F451" w:rsidR="00AA5631" w:rsidDel="005F4F92" w:rsidRDefault="00AA5631" w:rsidP="00D95039">
      <w:pPr>
        <w:rPr>
          <w:del w:id="1360" w:author="Daniel Stewart" w:date="2022-02-10T13:54:00Z"/>
        </w:rPr>
      </w:pPr>
    </w:p>
    <w:p w14:paraId="504C2211" w14:textId="629D8B02" w:rsidR="00AA5631" w:rsidDel="005F4F92" w:rsidRDefault="00AA5631" w:rsidP="00D95039">
      <w:pPr>
        <w:rPr>
          <w:del w:id="1361" w:author="Daniel Stewart" w:date="2022-02-10T13:54:00Z"/>
        </w:rPr>
      </w:pPr>
    </w:p>
    <w:p w14:paraId="588D40E8" w14:textId="23F39934" w:rsidR="00AA5631" w:rsidRDefault="00AA5631" w:rsidP="00D95039"/>
    <w:p w14:paraId="53492340" w14:textId="32C1E782" w:rsidR="00AA5631" w:rsidDel="008E4DFB" w:rsidRDefault="00AA5631" w:rsidP="009F3333">
      <w:pPr>
        <w:rPr>
          <w:del w:id="1362" w:author="Daniel Stewart" w:date="2022-02-09T12:57:00Z"/>
        </w:rPr>
      </w:pPr>
    </w:p>
    <w:p w14:paraId="48F2D880" w14:textId="223FCCE3" w:rsidR="00AA5631" w:rsidDel="008E4DFB" w:rsidRDefault="00AA5631" w:rsidP="009F3333">
      <w:pPr>
        <w:rPr>
          <w:del w:id="1363" w:author="Daniel Stewart" w:date="2022-02-09T12:57:00Z"/>
        </w:rPr>
      </w:pPr>
    </w:p>
    <w:p w14:paraId="0BBC0970" w14:textId="4A25B038" w:rsidR="00AA5631" w:rsidDel="008E4DFB" w:rsidRDefault="00AA5631" w:rsidP="009F3333">
      <w:pPr>
        <w:rPr>
          <w:del w:id="1364" w:author="Daniel Stewart" w:date="2022-02-09T12:57:00Z"/>
        </w:rPr>
      </w:pPr>
    </w:p>
    <w:p w14:paraId="18D1D365" w14:textId="1BAC0029" w:rsidR="00AA5631" w:rsidDel="008E4DFB" w:rsidRDefault="00AA5631" w:rsidP="009F3333">
      <w:pPr>
        <w:rPr>
          <w:del w:id="1365" w:author="Daniel Stewart" w:date="2022-02-09T12:57:00Z"/>
        </w:rPr>
      </w:pPr>
    </w:p>
    <w:p w14:paraId="68572DD8" w14:textId="1ABBB28B" w:rsidR="00AA5631" w:rsidRDefault="00AA5631" w:rsidP="00D95039"/>
    <w:p w14:paraId="2DBD381E" w14:textId="4F1EA486" w:rsidR="00AA5631" w:rsidRDefault="00AA5631" w:rsidP="00D95039"/>
    <w:p w14:paraId="659A8969" w14:textId="448B87FB" w:rsidR="00AA5631" w:rsidRDefault="00AA5631" w:rsidP="00D95039"/>
    <w:p w14:paraId="37EC8672" w14:textId="07EE8A3A" w:rsidR="00AA5631" w:rsidRDefault="00AA5631" w:rsidP="00D95039"/>
    <w:p w14:paraId="65397922" w14:textId="6045286F" w:rsidR="00AA5631" w:rsidRDefault="00AA5631" w:rsidP="00D95039"/>
    <w:p w14:paraId="1F70DEBE" w14:textId="481DD978" w:rsidR="00AA5631" w:rsidRDefault="00AA5631" w:rsidP="00D95039"/>
    <w:p w14:paraId="3C2C9E25" w14:textId="6E627811" w:rsidR="00AA5631" w:rsidRDefault="00AA5631" w:rsidP="00D95039"/>
    <w:p w14:paraId="52A508A7" w14:textId="2049DED6" w:rsidR="00AA5631" w:rsidRDefault="00AA5631" w:rsidP="00D95039"/>
    <w:p w14:paraId="4CF68E5C" w14:textId="29C0385D" w:rsidR="00AA5631" w:rsidRDefault="00AA5631" w:rsidP="00D95039"/>
    <w:p w14:paraId="4E3F1290" w14:textId="59517E0E" w:rsidR="00AA5631" w:rsidRDefault="00AA5631" w:rsidP="00D95039"/>
    <w:p w14:paraId="265DC6DD" w14:textId="76A2D5B6" w:rsidR="00AA5631" w:rsidRDefault="00AA5631" w:rsidP="00D95039"/>
    <w:p w14:paraId="5FEDA79E" w14:textId="5B96F329" w:rsidR="00AA5631" w:rsidDel="00252975" w:rsidRDefault="00B76C96" w:rsidP="00D95039">
      <w:pPr>
        <w:rPr>
          <w:del w:id="1366" w:author="Daniel Stewart" w:date="2022-02-10T14:14:00Z"/>
        </w:rPr>
      </w:pPr>
      <w:r>
        <w:rPr>
          <w:noProof/>
        </w:rPr>
        <w:lastRenderedPageBreak/>
        <w:drawing>
          <wp:anchor distT="0" distB="0" distL="114300" distR="114300" simplePos="0" relativeHeight="251738192" behindDoc="0" locked="0" layoutInCell="1" allowOverlap="1" wp14:anchorId="58948B6E" wp14:editId="043B2441">
            <wp:simplePos x="0" y="0"/>
            <wp:positionH relativeFrom="column">
              <wp:posOffset>1054100</wp:posOffset>
            </wp:positionH>
            <wp:positionV relativeFrom="paragraph">
              <wp:posOffset>0</wp:posOffset>
            </wp:positionV>
            <wp:extent cx="4095750" cy="8191500"/>
            <wp:effectExtent l="0" t="0" r="6350" b="0"/>
            <wp:wrapTopAndBottom/>
            <wp:docPr id="22" name="Picture 22" descr="Diagram,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 timeline&#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4095750" cy="8191500"/>
                    </a:xfrm>
                    <a:prstGeom prst="rect">
                      <a:avLst/>
                    </a:prstGeom>
                  </pic:spPr>
                </pic:pic>
              </a:graphicData>
            </a:graphic>
            <wp14:sizeRelH relativeFrom="page">
              <wp14:pctWidth>0</wp14:pctWidth>
            </wp14:sizeRelH>
            <wp14:sizeRelV relativeFrom="page">
              <wp14:pctHeight>0</wp14:pctHeight>
            </wp14:sizeRelV>
          </wp:anchor>
        </w:drawing>
      </w:r>
      <w:ins w:id="1367" w:author="Daniel Stewart" w:date="2022-02-09T15:07:00Z">
        <w:r w:rsidR="001069D5">
          <w:rPr>
            <w:noProof/>
          </w:rPr>
          <mc:AlternateContent>
            <mc:Choice Requires="wps">
              <w:drawing>
                <wp:anchor distT="0" distB="0" distL="114300" distR="114300" simplePos="0" relativeHeight="251679824" behindDoc="0" locked="0" layoutInCell="1" allowOverlap="1" wp14:anchorId="5C2059CE" wp14:editId="320EA76C">
                  <wp:simplePos x="0" y="0"/>
                  <wp:positionH relativeFrom="column">
                    <wp:posOffset>101600</wp:posOffset>
                  </wp:positionH>
                  <wp:positionV relativeFrom="paragraph">
                    <wp:posOffset>8196580</wp:posOffset>
                  </wp:positionV>
                  <wp:extent cx="5867400" cy="663575"/>
                  <wp:effectExtent l="0" t="0" r="0" b="0"/>
                  <wp:wrapTopAndBottom/>
                  <wp:docPr id="1" name="Text Box 1"/>
                  <wp:cNvGraphicFramePr/>
                  <a:graphic xmlns:a="http://schemas.openxmlformats.org/drawingml/2006/main">
                    <a:graphicData uri="http://schemas.microsoft.com/office/word/2010/wordprocessingShape">
                      <wps:wsp>
                        <wps:cNvSpPr txBox="1"/>
                        <wps:spPr>
                          <a:xfrm>
                            <a:off x="0" y="0"/>
                            <a:ext cx="5867400" cy="663575"/>
                          </a:xfrm>
                          <a:prstGeom prst="rect">
                            <a:avLst/>
                          </a:prstGeom>
                          <a:solidFill>
                            <a:prstClr val="white"/>
                          </a:solidFill>
                          <a:ln>
                            <a:noFill/>
                          </a:ln>
                        </wps:spPr>
                        <wps:txbx>
                          <w:txbxContent>
                            <w:p w14:paraId="1E152CA3" w14:textId="58BD52F5" w:rsidR="007B387A" w:rsidRDefault="007B387A" w:rsidP="009F3333">
                              <w:pPr>
                                <w:pStyle w:val="Caption"/>
                                <w:rPr>
                                  <w:ins w:id="1368" w:author="Daniel Stewart" w:date="2022-02-09T15:07:00Z"/>
                                </w:rPr>
                              </w:pPr>
                              <w:bookmarkStart w:id="1369" w:name="_Toc96540400"/>
                              <w:ins w:id="1370" w:author="Daniel Stewart" w:date="2022-02-09T15:07:00Z">
                                <w:r>
                                  <w:t xml:space="preserve">Figure </w:t>
                                </w:r>
                                <w:r>
                                  <w:fldChar w:fldCharType="begin"/>
                                </w:r>
                                <w:r>
                                  <w:instrText xml:space="preserve"> SEQ Figure \* ARABIC </w:instrText>
                                </w:r>
                              </w:ins>
                              <w:r>
                                <w:fldChar w:fldCharType="separate"/>
                              </w:r>
                              <w:r w:rsidR="008306E7">
                                <w:rPr>
                                  <w:noProof/>
                                </w:rPr>
                                <w:t>5</w:t>
                              </w:r>
                              <w:ins w:id="1371" w:author="Daniel Stewart" w:date="2022-02-09T15:07:00Z">
                                <w:r>
                                  <w:fldChar w:fldCharType="end"/>
                                </w:r>
                                <w:r>
                                  <w:t>.</w:t>
                                </w:r>
                                <w:r w:rsidRPr="00397775">
                                  <w:t xml:space="preserve"> </w:t>
                                </w:r>
                                <w:r>
                                  <w:t>Scatter plots and b</w:t>
                                </w:r>
                                <w:r w:rsidRPr="559EFC6C">
                                  <w:t>ox and whisker plots displaying the distribution of data for each</w:t>
                                </w:r>
                              </w:ins>
                              <w:r w:rsidR="001069D5">
                                <w:t xml:space="preserve"> independent variable</w:t>
                              </w:r>
                              <w:ins w:id="1372" w:author="Daniel Stewart" w:date="2022-02-09T15:07:00Z">
                                <w:r>
                                  <w:t xml:space="preserve"> used to model native richness/plot (left) and non-native richness/plot (right)</w:t>
                                </w:r>
                                <w:r w:rsidRPr="559EFC6C">
                                  <w:t xml:space="preserve">. </w:t>
                                </w:r>
                                <w:r>
                                  <w:t>Box and whisker m</w:t>
                                </w:r>
                                <w:r w:rsidRPr="559EFC6C">
                                  <w:t xml:space="preserve">edian values are shown by the middle horizontal line of each box plot, separating the upper box (2nd quartile) and lower box (3rd quartile) </w:t>
                                </w:r>
                              </w:ins>
                              <w:r w:rsidR="00074CAC">
                                <w:t>D</w:t>
                              </w:r>
                              <w:ins w:id="1373" w:author="Daniel Stewart" w:date="2022-02-09T15:07:00Z">
                                <w:r>
                                  <w:t xml:space="preserve">istance upriver </w:t>
                                </w:r>
                                <w:r w:rsidRPr="559EFC6C">
                                  <w:t>w</w:t>
                                </w:r>
                              </w:ins>
                              <w:r w:rsidR="00074CAC">
                                <w:t xml:space="preserve">as included </w:t>
                              </w:r>
                              <w:ins w:id="1374" w:author="Daniel Stewart" w:date="2022-02-09T15:07:00Z">
                                <w:r w:rsidRPr="559EFC6C">
                                  <w:t xml:space="preserve">as </w:t>
                                </w:r>
                              </w:ins>
                              <w:r w:rsidR="00074CAC">
                                <w:t xml:space="preserve">an </w:t>
                              </w:r>
                              <w:ins w:id="1375" w:author="Daniel Stewart" w:date="2022-02-09T15:07:00Z">
                                <w:r w:rsidRPr="559EFC6C">
                                  <w:t>interacti</w:t>
                                </w:r>
                              </w:ins>
                              <w:r w:rsidR="00074CAC">
                                <w:t>on</w:t>
                              </w:r>
                              <w:ins w:id="1376" w:author="Daniel Stewart" w:date="2022-02-09T15:07:00Z">
                                <w:r w:rsidRPr="559EFC6C">
                                  <w:t xml:space="preserve"> term</w:t>
                                </w:r>
                                <w:r>
                                  <w:t xml:space="preserve"> with elevation</w:t>
                                </w:r>
                              </w:ins>
                              <w:r w:rsidR="00074CAC">
                                <w:t xml:space="preserve"> in both models (bottom row)</w:t>
                              </w:r>
                              <w:ins w:id="1377" w:author="Daniel Stewart" w:date="2022-02-09T15:07:00Z">
                                <w:r w:rsidRPr="559EFC6C">
                                  <w:t xml:space="preserve">, which we have visualized by showing the interactions relative to low (&lt; [mean - </w:t>
                                </w:r>
                                <w:r>
                                  <w:t>σ])</w:t>
                                </w:r>
                                <w:r w:rsidRPr="559EFC6C">
                                  <w:t xml:space="preserve">, average (mean), and high (&gt; [mean + </w:t>
                                </w:r>
                                <w:r>
                                  <w:t>σ]</w:t>
                                </w:r>
                                <w:r w:rsidRPr="559EFC6C">
                                  <w:t>) maximum elevation values.</w:t>
                                </w:r>
                                <w:bookmarkEnd w:id="1369"/>
                              </w:ins>
                            </w:p>
                            <w:p w14:paraId="27DC6594" w14:textId="2D5E2828" w:rsidR="007B387A" w:rsidRPr="00204277" w:rsidRDefault="007B387A" w:rsidP="009F3333">
                              <w:pPr>
                                <w:pStyle w:val="Caption"/>
                                <w:rPr>
                                  <w:noProof/>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2059CE" id="Text Box 1" o:spid="_x0000_s1030" type="#_x0000_t202" style="position:absolute;left:0;text-align:left;margin-left:8pt;margin-top:645.4pt;width:462pt;height:52.25pt;z-index:251679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" stroked="f">
                  <v:textbox inset="0,0,0,0">
                    <w:txbxContent>
                      <w:p w14:paraId="1E152CA3" w14:textId="58BD52F5" w:rsidR="007B387A" w:rsidRDefault="007B387A" w:rsidP="009F3333">
                        <w:pPr>
                          <w:pStyle w:val="Caption"/>
                          <w:rPr>
                            <w:ins w:id="1378" w:author="Daniel Stewart" w:date="2022-02-09T15:07:00Z"/>
                          </w:rPr>
                        </w:pPr>
                        <w:bookmarkStart w:id="1379" w:name="_Toc96540400"/>
                        <w:ins w:id="1380" w:author="Daniel Stewart" w:date="2022-02-09T15:07:00Z">
                          <w:r>
                            <w:t xml:space="preserve">Figure </w:t>
                          </w:r>
                          <w:r>
                            <w:fldChar w:fldCharType="begin"/>
                          </w:r>
                          <w:r>
                            <w:instrText xml:space="preserve"> SEQ Figure \* ARABIC </w:instrText>
                          </w:r>
                        </w:ins>
                        <w:r>
                          <w:fldChar w:fldCharType="separate"/>
                        </w:r>
                        <w:r w:rsidR="008306E7">
                          <w:rPr>
                            <w:noProof/>
                          </w:rPr>
                          <w:t>5</w:t>
                        </w:r>
                        <w:ins w:id="1381" w:author="Daniel Stewart" w:date="2022-02-09T15:07:00Z">
                          <w:r>
                            <w:fldChar w:fldCharType="end"/>
                          </w:r>
                          <w:r>
                            <w:t>.</w:t>
                          </w:r>
                          <w:r w:rsidRPr="00397775">
                            <w:t xml:space="preserve"> </w:t>
                          </w:r>
                          <w:r>
                            <w:t>Scatter plots and b</w:t>
                          </w:r>
                          <w:r w:rsidRPr="559EFC6C">
                            <w:t>ox and whisker plots displaying the distribution of data for each</w:t>
                          </w:r>
                        </w:ins>
                        <w:r w:rsidR="001069D5">
                          <w:t xml:space="preserve"> independent variable</w:t>
                        </w:r>
                        <w:ins w:id="1382" w:author="Daniel Stewart" w:date="2022-02-09T15:07:00Z">
                          <w:r>
                            <w:t xml:space="preserve"> used to model native richness/plot (left) and non-native richness/plot (right)</w:t>
                          </w:r>
                          <w:r w:rsidRPr="559EFC6C">
                            <w:t xml:space="preserve">. </w:t>
                          </w:r>
                          <w:r>
                            <w:t>Box and whisker m</w:t>
                          </w:r>
                          <w:r w:rsidRPr="559EFC6C">
                            <w:t xml:space="preserve">edian values are shown by the middle horizontal line of each box plot, separating the upper box (2nd quartile) and lower box (3rd quartile) </w:t>
                          </w:r>
                        </w:ins>
                        <w:r w:rsidR="00074CAC">
                          <w:t>D</w:t>
                        </w:r>
                        <w:ins w:id="1383" w:author="Daniel Stewart" w:date="2022-02-09T15:07:00Z">
                          <w:r>
                            <w:t xml:space="preserve">istance upriver </w:t>
                          </w:r>
                          <w:r w:rsidRPr="559EFC6C">
                            <w:t>w</w:t>
                          </w:r>
                        </w:ins>
                        <w:r w:rsidR="00074CAC">
                          <w:t xml:space="preserve">as included </w:t>
                        </w:r>
                        <w:ins w:id="1384" w:author="Daniel Stewart" w:date="2022-02-09T15:07:00Z">
                          <w:r w:rsidRPr="559EFC6C">
                            <w:t xml:space="preserve">as </w:t>
                          </w:r>
                        </w:ins>
                        <w:r w:rsidR="00074CAC">
                          <w:t xml:space="preserve">an </w:t>
                        </w:r>
                        <w:ins w:id="1385" w:author="Daniel Stewart" w:date="2022-02-09T15:07:00Z">
                          <w:r w:rsidRPr="559EFC6C">
                            <w:t>interacti</w:t>
                          </w:r>
                        </w:ins>
                        <w:r w:rsidR="00074CAC">
                          <w:t>on</w:t>
                        </w:r>
                        <w:ins w:id="1386" w:author="Daniel Stewart" w:date="2022-02-09T15:07:00Z">
                          <w:r w:rsidRPr="559EFC6C">
                            <w:t xml:space="preserve"> term</w:t>
                          </w:r>
                          <w:r>
                            <w:t xml:space="preserve"> with elevation</w:t>
                          </w:r>
                        </w:ins>
                        <w:r w:rsidR="00074CAC">
                          <w:t xml:space="preserve"> in both models (bottom row)</w:t>
                        </w:r>
                        <w:ins w:id="1387" w:author="Daniel Stewart" w:date="2022-02-09T15:07:00Z">
                          <w:r w:rsidRPr="559EFC6C">
                            <w:t xml:space="preserve">, which we have visualized by showing the interactions relative to low (&lt; [mean - </w:t>
                          </w:r>
                          <w:r>
                            <w:t>σ])</w:t>
                          </w:r>
                          <w:r w:rsidRPr="559EFC6C">
                            <w:t xml:space="preserve">, average (mean), and high (&gt; [mean + </w:t>
                          </w:r>
                          <w:r>
                            <w:t>σ]</w:t>
                          </w:r>
                          <w:r w:rsidRPr="559EFC6C">
                            <w:t>) maximum elevation values.</w:t>
                          </w:r>
                          <w:bookmarkEnd w:id="1379"/>
                        </w:ins>
                      </w:p>
                      <w:p w14:paraId="27DC6594" w14:textId="2D5E2828" w:rsidR="007B387A" w:rsidRPr="00204277" w:rsidRDefault="007B387A" w:rsidP="009F3333">
                        <w:pPr>
                          <w:pStyle w:val="Caption"/>
                          <w:rPr>
                            <w:noProof/>
                            <w:lang w:val="en-US"/>
                          </w:rPr>
                        </w:pPr>
                      </w:p>
                    </w:txbxContent>
                  </v:textbox>
                  <w10:wrap type="topAndBottom"/>
                </v:shape>
              </w:pict>
            </mc:Fallback>
          </mc:AlternateContent>
        </w:r>
      </w:ins>
      <w:r w:rsidR="00074CAC">
        <w:rPr>
          <w:noProof/>
        </w:rPr>
        <w:drawing>
          <wp:anchor distT="0" distB="0" distL="114300" distR="114300" simplePos="0" relativeHeight="251720784" behindDoc="0" locked="0" layoutInCell="1" allowOverlap="1" wp14:anchorId="69132DA6" wp14:editId="69AB5F44">
            <wp:simplePos x="0" y="0"/>
            <wp:positionH relativeFrom="column">
              <wp:posOffset>2582122</wp:posOffset>
            </wp:positionH>
            <wp:positionV relativeFrom="paragraph">
              <wp:posOffset>6982460</wp:posOffset>
            </wp:positionV>
            <wp:extent cx="685800" cy="779145"/>
            <wp:effectExtent l="0" t="0" r="0" b="0"/>
            <wp:wrapTopAndBottom/>
            <wp:docPr id="438458060" name="Picture 438458060"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458060" name="Picture 438458060" descr="Chart, waterfall chart&#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85800" cy="779145"/>
                    </a:xfrm>
                    <a:prstGeom prst="rect">
                      <a:avLst/>
                    </a:prstGeom>
                  </pic:spPr>
                </pic:pic>
              </a:graphicData>
            </a:graphic>
            <wp14:sizeRelH relativeFrom="page">
              <wp14:pctWidth>0</wp14:pctWidth>
            </wp14:sizeRelH>
            <wp14:sizeRelV relativeFrom="page">
              <wp14:pctHeight>0</wp14:pctHeight>
            </wp14:sizeRelV>
          </wp:anchor>
        </w:drawing>
      </w:r>
    </w:p>
    <w:p w14:paraId="3D6F7AF5" w14:textId="46418BA4" w:rsidR="00AA5631" w:rsidRDefault="00AA5631" w:rsidP="00D95039"/>
    <w:p w14:paraId="258551DD" w14:textId="004320F3" w:rsidR="600A8E5D" w:rsidDel="00D9618F" w:rsidRDefault="00397775">
      <w:pPr>
        <w:rPr>
          <w:del w:id="1388" w:author="Daniel Stewart" w:date="2022-02-09T15:11:00Z"/>
        </w:rPr>
        <w:pPrChange w:id="1389" w:author="Daniel Stewart" w:date="2022-02-10T11:31:00Z">
          <w:pPr>
            <w:pStyle w:val="Caption"/>
          </w:pPr>
        </w:pPrChange>
      </w:pPr>
      <w:del w:id="1390" w:author="Daniel Stewart" w:date="2022-02-09T15:11:00Z">
        <w:r w:rsidDel="00D9618F">
          <w:lastRenderedPageBreak/>
          <w:delText xml:space="preserve">Figure </w:delText>
        </w:r>
        <w:r w:rsidDel="00D9618F">
          <w:rPr>
            <w:color w:val="44546A" w:themeColor="text2"/>
            <w:sz w:val="18"/>
            <w:szCs w:val="18"/>
          </w:rPr>
          <w:fldChar w:fldCharType="begin"/>
        </w:r>
        <w:r w:rsidDel="00D9618F">
          <w:delInstrText>SEQ Figure \* ARABIC</w:delInstrText>
        </w:r>
        <w:r w:rsidDel="00D9618F">
          <w:rPr>
            <w:color w:val="44546A" w:themeColor="text2"/>
            <w:sz w:val="18"/>
            <w:szCs w:val="18"/>
          </w:rPr>
          <w:fldChar w:fldCharType="separate"/>
        </w:r>
      </w:del>
      <w:del w:id="1391" w:author="Daniel Stewart" w:date="2022-02-09T15:07:00Z">
        <w:r w:rsidR="006567E1" w:rsidDel="007B387A">
          <w:rPr>
            <w:noProof/>
          </w:rPr>
          <w:delText>5</w:delText>
        </w:r>
      </w:del>
      <w:del w:id="1392" w:author="Daniel Stewart" w:date="2022-02-09T15:11:00Z">
        <w:r w:rsidDel="00D9618F">
          <w:rPr>
            <w:color w:val="44546A" w:themeColor="text2"/>
            <w:sz w:val="18"/>
            <w:szCs w:val="18"/>
          </w:rPr>
          <w:fldChar w:fldCharType="end"/>
        </w:r>
        <w:r w:rsidDel="00D9618F">
          <w:delText>.</w:delText>
        </w:r>
        <w:r w:rsidRPr="00397775" w:rsidDel="00D9618F">
          <w:delText xml:space="preserve"> </w:delText>
        </w:r>
        <w:r w:rsidR="00AA5631" w:rsidDel="00D9618F">
          <w:delText>Scatter plots and b</w:delText>
        </w:r>
        <w:r w:rsidR="00AA5631" w:rsidRPr="559EFC6C" w:rsidDel="00D9618F">
          <w:delText>ox and whisker plots displaying the distribution of data for each covariate</w:delText>
        </w:r>
        <w:r w:rsidR="00AA5631" w:rsidDel="00D9618F">
          <w:delText xml:space="preserve"> used to model native richness/plot (left) and non-native richness/plot (right)</w:delText>
        </w:r>
        <w:r w:rsidR="00AA5631" w:rsidRPr="559EFC6C" w:rsidDel="00D9618F">
          <w:delText xml:space="preserve">. </w:delText>
        </w:r>
        <w:r w:rsidR="00AA5631" w:rsidDel="00D9618F">
          <w:delText>Box and whisker m</w:delText>
        </w:r>
        <w:r w:rsidR="00AA5631" w:rsidRPr="559EFC6C" w:rsidDel="00D9618F">
          <w:delText xml:space="preserve">edian values are shown by the middle horizontal line of each box plot, separating the upper box (2nd quartile) and lower box (3rd quartile) </w:delText>
        </w:r>
        <w:r w:rsidR="00AA5631" w:rsidDel="00D9618F">
          <w:delText xml:space="preserve">Percent </w:delText>
        </w:r>
        <w:r w:rsidR="00AA5631" w:rsidRPr="559EFC6C" w:rsidDel="00D9618F">
          <w:delText xml:space="preserve">edge habitat </w:delText>
        </w:r>
        <w:r w:rsidR="00AA5631" w:rsidDel="00D9618F">
          <w:delText xml:space="preserve">and distance upriver </w:delText>
        </w:r>
        <w:r w:rsidR="00AA5631" w:rsidRPr="559EFC6C" w:rsidDel="00D9618F">
          <w:delText>were entered as interacting terms</w:delText>
        </w:r>
        <w:r w:rsidR="00AA5631" w:rsidDel="00D9618F">
          <w:delText xml:space="preserve"> with elevation</w:delText>
        </w:r>
        <w:r w:rsidR="00AA5631" w:rsidRPr="559EFC6C" w:rsidDel="00D9618F">
          <w:delText xml:space="preserve">, which we have visualized by showing the interactions relative to low (&lt; [mean - </w:delText>
        </w:r>
        <w:r w:rsidR="00AA5631" w:rsidDel="00D9618F">
          <w:delText>σ])</w:delText>
        </w:r>
        <w:r w:rsidR="00AA5631" w:rsidRPr="559EFC6C" w:rsidDel="00D9618F">
          <w:delText xml:space="preserve">, average (mean), and high (&gt; [mean + </w:delText>
        </w:r>
        <w:r w:rsidR="00AA5631" w:rsidDel="00D9618F">
          <w:delText>σ]</w:delText>
        </w:r>
        <w:r w:rsidR="00AA5631" w:rsidRPr="559EFC6C" w:rsidDel="00D9618F">
          <w:delText>) maximum elevation values (centre bottom).</w:delText>
        </w:r>
      </w:del>
    </w:p>
    <w:p w14:paraId="35A012FB" w14:textId="5D73A658" w:rsidR="00252975" w:rsidRDefault="05F114BC" w:rsidP="00D95039">
      <w:pPr>
        <w:rPr>
          <w:ins w:id="1393" w:author="Daniel Stewart" w:date="2022-02-10T14:35:00Z"/>
        </w:rPr>
      </w:pPr>
      <w:r w:rsidRPr="43C0CAC4">
        <w:t>N</w:t>
      </w:r>
      <w:r w:rsidR="4C404CE9" w:rsidRPr="43C0CAC4">
        <w:t xml:space="preserve">on-native richness ranged from 0–12 species/plot, averaging 2.5 </w:t>
      </w:r>
      <w:r w:rsidR="00F65639">
        <w:t>(SD =</w:t>
      </w:r>
      <w:r w:rsidR="4C404CE9" w:rsidRPr="43C0CAC4">
        <w:t xml:space="preserve"> 1.9</w:t>
      </w:r>
      <w:r w:rsidR="00F65639">
        <w:t>)</w:t>
      </w:r>
      <w:r w:rsidR="6FF09B52" w:rsidRPr="43C0CAC4">
        <w:t xml:space="preserve"> over the study area.</w:t>
      </w:r>
      <w:r w:rsidR="08C8BD7D" w:rsidRPr="43C0CAC4">
        <w:t xml:space="preserve"> </w:t>
      </w:r>
      <w:ins w:id="1394" w:author="Daniel Stewart" w:date="2022-02-09T16:49:00Z">
        <w:r w:rsidR="004B08D8">
          <w:t xml:space="preserve">A total of 74 non-native plant species were observed in plots. </w:t>
        </w:r>
      </w:ins>
      <w:r w:rsidR="08C8BD7D" w:rsidRPr="43C0CAC4">
        <w:t>Similar to native richness, non-native richness wa</w:t>
      </w:r>
      <w:r w:rsidR="75DF6D96" w:rsidRPr="43C0CAC4">
        <w:t>s</w:t>
      </w:r>
      <w:r w:rsidR="08C8BD7D" w:rsidRPr="43C0CAC4">
        <w:t xml:space="preserve"> </w:t>
      </w:r>
      <w:ins w:id="1395" w:author="Daniel Stewart" w:date="2022-02-10T14:22:00Z">
        <w:r w:rsidR="005777DB">
          <w:t xml:space="preserve">positively </w:t>
        </w:r>
      </w:ins>
      <w:r w:rsidR="08C8BD7D" w:rsidRPr="43C0CAC4">
        <w:t>correlated with elevation (</w:t>
      </w:r>
      <w:r w:rsidR="08C8BD7D" w:rsidRPr="43C0CAC4">
        <w:rPr>
          <w:i/>
          <w:iCs/>
        </w:rPr>
        <w:t>p</w:t>
      </w:r>
      <w:r w:rsidR="08C8BD7D" w:rsidRPr="43C0CAC4">
        <w:t xml:space="preserve"> &lt;</w:t>
      </w:r>
      <w:r w:rsidR="00AA5631">
        <w:t xml:space="preserve"> </w:t>
      </w:r>
      <w:r w:rsidR="08C8BD7D" w:rsidRPr="43C0CAC4">
        <w:t>.001)</w:t>
      </w:r>
      <w:ins w:id="1396" w:author="Daniel Stewart" w:date="2022-02-10T14:15:00Z">
        <w:r w:rsidR="00252975">
          <w:t xml:space="preserve"> and </w:t>
        </w:r>
      </w:ins>
      <w:del w:id="1397" w:author="Daniel Stewart" w:date="2022-02-10T14:15:00Z">
        <w:r w:rsidR="00CA40B1" w:rsidDel="00252975">
          <w:delText xml:space="preserve">, </w:delText>
        </w:r>
      </w:del>
      <w:r w:rsidR="08C8BD7D" w:rsidRPr="43C0CAC4">
        <w:t xml:space="preserve">distance upriver </w:t>
      </w:r>
      <w:r w:rsidR="6A783D7A" w:rsidRPr="43C0CAC4">
        <w:t>(</w:t>
      </w:r>
      <w:r w:rsidR="6A783D7A" w:rsidRPr="43C0CAC4">
        <w:rPr>
          <w:i/>
          <w:iCs/>
        </w:rPr>
        <w:t>p</w:t>
      </w:r>
      <w:r w:rsidR="6A783D7A" w:rsidRPr="43C0CAC4">
        <w:t xml:space="preserve"> &lt;.001</w:t>
      </w:r>
      <w:ins w:id="1398" w:author="Daniel Stewart" w:date="2022-02-10T14:29:00Z">
        <w:r w:rsidR="009857EE">
          <w:t xml:space="preserve">; </w:t>
        </w:r>
        <w:r w:rsidR="009857EE" w:rsidRPr="43C0CAC4">
          <w:t xml:space="preserve">marginal </w:t>
        </w:r>
        <w:r w:rsidR="009857EE" w:rsidRPr="43C0CAC4">
          <w:rPr>
            <w:i/>
            <w:iCs/>
          </w:rPr>
          <w:t>R</w:t>
        </w:r>
        <w:r w:rsidR="009857EE" w:rsidRPr="43C0CAC4">
          <w:rPr>
            <w:vertAlign w:val="superscript"/>
          </w:rPr>
          <w:t xml:space="preserve">2 </w:t>
        </w:r>
        <w:r w:rsidR="009857EE" w:rsidRPr="43C0CAC4">
          <w:t>= 0.1</w:t>
        </w:r>
        <w:r w:rsidR="009857EE">
          <w:t>80</w:t>
        </w:r>
        <w:r w:rsidR="009857EE" w:rsidRPr="43C0CAC4">
          <w:t xml:space="preserve">, conditional </w:t>
        </w:r>
        <w:r w:rsidR="009857EE" w:rsidRPr="43C0CAC4">
          <w:rPr>
            <w:i/>
            <w:iCs/>
          </w:rPr>
          <w:t>R</w:t>
        </w:r>
        <w:r w:rsidR="009857EE" w:rsidRPr="43C0CAC4">
          <w:rPr>
            <w:vertAlign w:val="superscript"/>
          </w:rPr>
          <w:t xml:space="preserve">2 </w:t>
        </w:r>
        <w:r w:rsidR="009857EE" w:rsidRPr="43C0CAC4">
          <w:t>= 0.5</w:t>
        </w:r>
        <w:r w:rsidR="009857EE">
          <w:t>06</w:t>
        </w:r>
      </w:ins>
      <w:ins w:id="1399" w:author="Daniel Stewart" w:date="2022-02-10T14:31:00Z">
        <w:r w:rsidR="009857EE">
          <w:t>; Fig. 6</w:t>
        </w:r>
      </w:ins>
      <w:ins w:id="1400" w:author="Daniel Stewart" w:date="2022-02-10T14:29:00Z">
        <w:r w:rsidR="009857EE">
          <w:t>)</w:t>
        </w:r>
      </w:ins>
      <w:ins w:id="1401" w:author="Daniel Stewart" w:date="2022-02-10T14:26:00Z">
        <w:r w:rsidR="005777DB">
          <w:t>. A</w:t>
        </w:r>
      </w:ins>
      <w:ins w:id="1402" w:author="Daniel Stewart" w:date="2022-02-10T14:24:00Z">
        <w:r w:rsidR="005777DB">
          <w:t xml:space="preserve"> significant interaction between the</w:t>
        </w:r>
      </w:ins>
      <w:ins w:id="1403" w:author="Daniel Stewart" w:date="2022-02-10T14:45:00Z">
        <w:r w:rsidR="00E81B1B">
          <w:t>se</w:t>
        </w:r>
      </w:ins>
      <w:ins w:id="1404" w:author="Daniel Stewart" w:date="2022-02-10T14:24:00Z">
        <w:r w:rsidR="005777DB">
          <w:t xml:space="preserve"> variables </w:t>
        </w:r>
      </w:ins>
      <w:ins w:id="1405" w:author="Daniel Stewart" w:date="2022-02-10T14:25:00Z">
        <w:r w:rsidR="005777DB">
          <w:t>(</w:t>
        </w:r>
        <w:r w:rsidR="005777DB">
          <w:rPr>
            <w:i/>
            <w:iCs/>
          </w:rPr>
          <w:t>p</w:t>
        </w:r>
        <w:r w:rsidR="005777DB">
          <w:t xml:space="preserve"> &lt; .001) </w:t>
        </w:r>
      </w:ins>
      <w:ins w:id="1406" w:author="Daniel Stewart" w:date="2022-02-10T14:26:00Z">
        <w:r w:rsidR="005777DB">
          <w:t xml:space="preserve">suggests </w:t>
        </w:r>
        <w:r w:rsidR="005777DB" w:rsidRPr="43C0CAC4">
          <w:t xml:space="preserve">that the effects of distance upriver on </w:t>
        </w:r>
      </w:ins>
      <w:ins w:id="1407" w:author="Daniel Stewart" w:date="2022-02-10T14:29:00Z">
        <w:r w:rsidR="009857EE" w:rsidRPr="43C0CAC4">
          <w:t>non</w:t>
        </w:r>
        <w:r w:rsidR="009857EE">
          <w:t>-</w:t>
        </w:r>
        <w:r w:rsidR="009857EE" w:rsidRPr="43C0CAC4">
          <w:t>native</w:t>
        </w:r>
      </w:ins>
      <w:ins w:id="1408" w:author="Daniel Stewart" w:date="2022-02-10T14:26:00Z">
        <w:r w:rsidR="005777DB" w:rsidRPr="43C0CAC4">
          <w:t xml:space="preserve"> </w:t>
        </w:r>
      </w:ins>
      <w:ins w:id="1409" w:author="Daniel Stewart" w:date="2022-02-10T14:27:00Z">
        <w:r w:rsidR="009857EE">
          <w:t>richness</w:t>
        </w:r>
      </w:ins>
      <w:ins w:id="1410" w:author="Daniel Stewart" w:date="2022-02-10T14:26:00Z">
        <w:r w:rsidR="005777DB" w:rsidRPr="43C0CAC4">
          <w:t xml:space="preserve"> is dependent on</w:t>
        </w:r>
      </w:ins>
      <w:ins w:id="1411" w:author="Daniel Stewart" w:date="2022-02-10T14:27:00Z">
        <w:r w:rsidR="005777DB">
          <w:t xml:space="preserve"> </w:t>
        </w:r>
      </w:ins>
      <w:ins w:id="1412" w:author="Daniel Stewart" w:date="2022-02-10T14:26:00Z">
        <w:r w:rsidR="005777DB" w:rsidRPr="43C0CAC4">
          <w:t>elevation.</w:t>
        </w:r>
      </w:ins>
      <w:ins w:id="1413" w:author="Daniel Stewart" w:date="2022-02-10T14:27:00Z">
        <w:r w:rsidR="009857EE" w:rsidRPr="009857EE">
          <w:t xml:space="preserve"> </w:t>
        </w:r>
        <w:r w:rsidR="009857EE" w:rsidRPr="43C0CAC4">
          <w:t xml:space="preserve">Average and low elevation </w:t>
        </w:r>
      </w:ins>
      <w:ins w:id="1414" w:author="Daniel Stewart" w:date="2022-02-10T14:30:00Z">
        <w:r w:rsidR="009857EE">
          <w:t>plots</w:t>
        </w:r>
      </w:ins>
      <w:ins w:id="1415" w:author="Daniel Stewart" w:date="2022-02-10T14:27:00Z">
        <w:r w:rsidR="009857EE" w:rsidRPr="43C0CAC4">
          <w:t xml:space="preserve"> appear to increase in </w:t>
        </w:r>
      </w:ins>
      <w:r w:rsidR="001F6F73">
        <w:t xml:space="preserve">non-native </w:t>
      </w:r>
      <w:ins w:id="1416" w:author="Daniel Stewart" w:date="2022-02-10T14:27:00Z">
        <w:r w:rsidR="009857EE" w:rsidRPr="43C0CAC4">
          <w:t xml:space="preserve">richness with distance upriver, whereas high elevation </w:t>
        </w:r>
      </w:ins>
      <w:ins w:id="1417" w:author="Daniel Stewart" w:date="2022-02-10T14:30:00Z">
        <w:r w:rsidR="009857EE">
          <w:t>plots</w:t>
        </w:r>
      </w:ins>
      <w:ins w:id="1418" w:author="Daniel Stewart" w:date="2022-02-10T14:27:00Z">
        <w:r w:rsidR="009857EE" w:rsidRPr="43C0CAC4">
          <w:t xml:space="preserve"> experience minimal change</w:t>
        </w:r>
        <w:r w:rsidR="009857EE">
          <w:t xml:space="preserve"> (</w:t>
        </w:r>
      </w:ins>
      <w:ins w:id="1419" w:author="Daniel Stewart" w:date="2022-02-10T14:31:00Z">
        <w:r w:rsidR="009857EE">
          <w:t xml:space="preserve">see </w:t>
        </w:r>
      </w:ins>
      <w:ins w:id="1420" w:author="Daniel Stewart" w:date="2022-02-10T14:27:00Z">
        <w:r w:rsidR="009857EE">
          <w:t xml:space="preserve">Fig. </w:t>
        </w:r>
      </w:ins>
      <w:ins w:id="1421" w:author="Daniel Stewart" w:date="2022-02-10T14:28:00Z">
        <w:r w:rsidR="009857EE">
          <w:t>5</w:t>
        </w:r>
      </w:ins>
      <w:ins w:id="1422" w:author="Daniel Stewart" w:date="2022-02-10T14:31:00Z">
        <w:r w:rsidR="009857EE">
          <w:t xml:space="preserve"> for visualized interactions</w:t>
        </w:r>
      </w:ins>
      <w:ins w:id="1423" w:author="Daniel Stewart" w:date="2022-02-10T14:28:00Z">
        <w:r w:rsidR="009857EE">
          <w:t>)</w:t>
        </w:r>
      </w:ins>
      <w:ins w:id="1424" w:author="Daniel Stewart" w:date="2022-02-10T14:27:00Z">
        <w:r w:rsidR="009857EE" w:rsidRPr="43C0CAC4">
          <w:t>.</w:t>
        </w:r>
      </w:ins>
      <w:ins w:id="1425" w:author="Daniel Stewart" w:date="2022-02-10T14:28:00Z">
        <w:r w:rsidR="009857EE">
          <w:t xml:space="preserve"> </w:t>
        </w:r>
      </w:ins>
      <w:del w:id="1426" w:author="Daniel Stewart" w:date="2022-02-10T14:24:00Z">
        <w:r w:rsidR="6A783D7A" w:rsidRPr="43C0CAC4" w:rsidDel="005777DB">
          <w:delText xml:space="preserve">), </w:delText>
        </w:r>
      </w:del>
      <w:ins w:id="1427" w:author="Daniel Stewart" w:date="2022-02-10T14:22:00Z">
        <w:r w:rsidR="005777DB">
          <w:t>Channel proximity was also positively correl</w:t>
        </w:r>
      </w:ins>
      <w:ins w:id="1428" w:author="Daniel Stewart" w:date="2022-02-10T14:23:00Z">
        <w:r w:rsidR="005777DB">
          <w:t>ated</w:t>
        </w:r>
      </w:ins>
      <w:ins w:id="1429" w:author="Daniel Stewart" w:date="2022-02-10T14:28:00Z">
        <w:r w:rsidR="009857EE">
          <w:t xml:space="preserve"> with non-native richness</w:t>
        </w:r>
      </w:ins>
      <w:ins w:id="1430" w:author="Daniel Stewart" w:date="2022-02-10T14:23:00Z">
        <w:r w:rsidR="005777DB">
          <w:t xml:space="preserve">, with an average increase of </w:t>
        </w:r>
      </w:ins>
      <w:ins w:id="1431" w:author="Daniel Stewart" w:date="2022-02-10T14:28:00Z">
        <w:r w:rsidR="009857EE">
          <w:t xml:space="preserve">1 </w:t>
        </w:r>
      </w:ins>
      <w:ins w:id="1432" w:author="Daniel Stewart" w:date="2022-02-10T14:23:00Z">
        <w:r w:rsidR="005777DB">
          <w:t xml:space="preserve">non-native species/plot per 100 </w:t>
        </w:r>
      </w:ins>
      <w:ins w:id="1433" w:author="Daniel Stewart" w:date="2022-02-10T14:28:00Z">
        <w:r w:rsidR="009857EE">
          <w:t>m</w:t>
        </w:r>
      </w:ins>
      <w:ins w:id="1434" w:author="Daniel Stewart" w:date="2022-02-10T14:29:00Z">
        <w:r w:rsidR="009857EE">
          <w:t xml:space="preserve"> distance from </w:t>
        </w:r>
      </w:ins>
      <w:ins w:id="1435" w:author="Daniel Stewart" w:date="2022-02-10T14:46:00Z">
        <w:r w:rsidR="00E81B1B">
          <w:t xml:space="preserve">the nearest </w:t>
        </w:r>
      </w:ins>
      <w:ins w:id="1436" w:author="Daniel Stewart" w:date="2022-02-10T14:29:00Z">
        <w:r w:rsidR="009857EE">
          <w:t>channel</w:t>
        </w:r>
      </w:ins>
      <w:ins w:id="1437" w:author="Daniel Stewart" w:date="2022-02-10T14:46:00Z">
        <w:r w:rsidR="00E81B1B">
          <w:t xml:space="preserve"> (</w:t>
        </w:r>
        <w:r w:rsidR="00E81B1B">
          <w:rPr>
            <w:i/>
            <w:iCs/>
          </w:rPr>
          <w:t>p</w:t>
        </w:r>
        <w:r w:rsidR="00E81B1B">
          <w:t xml:space="preserve"> = .024)</w:t>
        </w:r>
      </w:ins>
      <w:ins w:id="1438" w:author="Daniel Stewart" w:date="2022-02-10T14:28:00Z">
        <w:r w:rsidR="009857EE">
          <w:t>.</w:t>
        </w:r>
      </w:ins>
      <w:ins w:id="1439" w:author="Daniel Stewart" w:date="2022-02-10T14:32:00Z">
        <w:r w:rsidR="009857EE">
          <w:t xml:space="preserve"> Unlike native richness, </w:t>
        </w:r>
        <w:r w:rsidR="00CC05D4">
          <w:t>the placement of plots in closed embayments did not</w:t>
        </w:r>
      </w:ins>
      <w:ins w:id="1440" w:author="Daniel Stewart" w:date="2022-02-10T14:33:00Z">
        <w:r w:rsidR="00CC05D4">
          <w:t xml:space="preserve"> have a significant adverse effect on non-native richness, though there </w:t>
        </w:r>
      </w:ins>
      <w:r w:rsidR="000B2D1E">
        <w:t xml:space="preserve">is inconclusive evidence </w:t>
      </w:r>
      <w:ins w:id="1441" w:author="Daniel Stewart" w:date="2022-02-10T14:33:00Z">
        <w:r w:rsidR="00CC05D4">
          <w:t xml:space="preserve">that </w:t>
        </w:r>
      </w:ins>
      <w:ins w:id="1442" w:author="Daniel Stewart" w:date="2022-02-10T14:34:00Z">
        <w:r w:rsidR="00CC05D4">
          <w:t xml:space="preserve">plots located in </w:t>
        </w:r>
      </w:ins>
      <w:r w:rsidR="00074CAC">
        <w:t>embayments</w:t>
      </w:r>
      <w:ins w:id="1443" w:author="Daniel Stewart" w:date="2022-02-10T14:34:00Z">
        <w:r w:rsidR="00CC05D4">
          <w:t xml:space="preserve"> and </w:t>
        </w:r>
      </w:ins>
      <w:ins w:id="1444" w:author="Daniel Stewart" w:date="2022-02-10T14:33:00Z">
        <w:r w:rsidR="00CC05D4">
          <w:t xml:space="preserve">reference sites </w:t>
        </w:r>
      </w:ins>
      <w:ins w:id="1445" w:author="Daniel Stewart" w:date="2022-02-10T14:35:00Z">
        <w:r w:rsidR="00CC05D4">
          <w:t>may be</w:t>
        </w:r>
      </w:ins>
      <w:ins w:id="1446" w:author="Daniel Stewart" w:date="2022-02-10T14:33:00Z">
        <w:r w:rsidR="00CC05D4">
          <w:t xml:space="preserve"> </w:t>
        </w:r>
      </w:ins>
      <w:ins w:id="1447" w:author="Daniel Stewart" w:date="2022-02-10T14:35:00Z">
        <w:r w:rsidR="00CC05D4">
          <w:t xml:space="preserve">prone to lower </w:t>
        </w:r>
      </w:ins>
      <w:ins w:id="1448" w:author="Daniel Stewart" w:date="2022-02-10T14:34:00Z">
        <w:r w:rsidR="00CC05D4">
          <w:t xml:space="preserve">non-native </w:t>
        </w:r>
      </w:ins>
      <w:ins w:id="1449" w:author="Daniel Stewart" w:date="2022-02-10T14:33:00Z">
        <w:r w:rsidR="00CC05D4">
          <w:t>richness</w:t>
        </w:r>
      </w:ins>
      <w:r w:rsidR="001F6F73">
        <w:t xml:space="preserve"> (see Appendixes O &amp; P </w:t>
      </w:r>
      <w:ins w:id="1450" w:author="Daniel Stewart" w:date="2022-02-08T14:07:00Z">
        <w:r w:rsidR="001F6F73">
          <w:t>for model summary and visualizations</w:t>
        </w:r>
      </w:ins>
      <w:r w:rsidR="001F6F73">
        <w:t>)</w:t>
      </w:r>
      <w:r w:rsidR="000B2D1E">
        <w:t>.</w:t>
      </w:r>
      <w:ins w:id="1451" w:author="Daniel Stewart" w:date="2022-02-10T14:33:00Z">
        <w:r w:rsidR="00CC05D4">
          <w:t xml:space="preserve"> </w:t>
        </w:r>
      </w:ins>
    </w:p>
    <w:p w14:paraId="3AAC5460" w14:textId="579D9437" w:rsidR="600A8E5D" w:rsidDel="00CC05D4" w:rsidRDefault="00CA40B1" w:rsidP="00D95039">
      <w:pPr>
        <w:rPr>
          <w:del w:id="1452" w:author="Daniel Stewart" w:date="2022-02-10T14:35:00Z"/>
        </w:rPr>
      </w:pPr>
      <w:del w:id="1453" w:author="Daniel Stewart" w:date="2022-02-10T14:15:00Z">
        <w:r w:rsidDel="00252975">
          <w:delText>and</w:delText>
        </w:r>
      </w:del>
      <w:del w:id="1454" w:author="Daniel Stewart" w:date="2022-02-10T14:30:00Z">
        <w:r w:rsidDel="009857EE">
          <w:delText xml:space="preserve"> </w:delText>
        </w:r>
        <w:r w:rsidR="6A783D7A" w:rsidRPr="43C0CAC4" w:rsidDel="009857EE">
          <w:delText>proximity to channel (</w:delText>
        </w:r>
        <w:r w:rsidR="6A783D7A" w:rsidRPr="43C0CAC4" w:rsidDel="009857EE">
          <w:rPr>
            <w:i/>
            <w:iCs/>
          </w:rPr>
          <w:delText>p</w:delText>
        </w:r>
        <w:r w:rsidR="6A783D7A" w:rsidRPr="43C0CAC4" w:rsidDel="009857EE">
          <w:delText xml:space="preserve"> = .0</w:delText>
        </w:r>
      </w:del>
      <w:del w:id="1455" w:author="Daniel Stewart" w:date="2022-02-10T14:16:00Z">
        <w:r w:rsidR="6A783D7A" w:rsidRPr="43C0CAC4" w:rsidDel="00252975">
          <w:delText>0</w:delText>
        </w:r>
        <w:r w:rsidDel="00252975">
          <w:delText>7</w:delText>
        </w:r>
      </w:del>
      <w:del w:id="1456" w:author="Daniel Stewart" w:date="2022-02-10T14:30:00Z">
        <w:r w:rsidR="3A6C5A8E" w:rsidRPr="43C0CAC4" w:rsidDel="009857EE">
          <w:delText xml:space="preserve">; </w:delText>
        </w:r>
        <w:r w:rsidR="4E1D9DE6" w:rsidRPr="43C0CAC4" w:rsidDel="009857EE">
          <w:delText xml:space="preserve">marginal </w:delText>
        </w:r>
        <w:r w:rsidR="4E1D9DE6" w:rsidRPr="43C0CAC4" w:rsidDel="009857EE">
          <w:rPr>
            <w:i/>
            <w:iCs/>
          </w:rPr>
          <w:delText>R</w:delText>
        </w:r>
        <w:r w:rsidR="4E1D9DE6" w:rsidRPr="43C0CAC4" w:rsidDel="009857EE">
          <w:rPr>
            <w:vertAlign w:val="superscript"/>
          </w:rPr>
          <w:delText xml:space="preserve">2 </w:delText>
        </w:r>
        <w:r w:rsidR="4E1D9DE6" w:rsidRPr="43C0CAC4" w:rsidDel="009857EE">
          <w:delText>= 0.1</w:delText>
        </w:r>
      </w:del>
      <w:del w:id="1457" w:author="Daniel Stewart" w:date="2022-02-10T14:16:00Z">
        <w:r w:rsidR="3ECAA3DA" w:rsidRPr="43C0CAC4" w:rsidDel="00252975">
          <w:delText>6</w:delText>
        </w:r>
        <w:r w:rsidDel="00252975">
          <w:delText>4</w:delText>
        </w:r>
      </w:del>
      <w:del w:id="1458" w:author="Daniel Stewart" w:date="2022-02-10T14:30:00Z">
        <w:r w:rsidR="4E1D9DE6" w:rsidRPr="43C0CAC4" w:rsidDel="009857EE">
          <w:delText xml:space="preserve">, </w:delText>
        </w:r>
        <w:r w:rsidR="3A6C5A8E" w:rsidRPr="43C0CAC4" w:rsidDel="009857EE">
          <w:delText xml:space="preserve">conditional </w:delText>
        </w:r>
        <w:r w:rsidR="3A6C5A8E" w:rsidRPr="43C0CAC4" w:rsidDel="009857EE">
          <w:rPr>
            <w:i/>
            <w:iCs/>
          </w:rPr>
          <w:delText>R</w:delText>
        </w:r>
        <w:r w:rsidR="3A6C5A8E" w:rsidRPr="43C0CAC4" w:rsidDel="009857EE">
          <w:rPr>
            <w:vertAlign w:val="superscript"/>
          </w:rPr>
          <w:delText xml:space="preserve">2 </w:delText>
        </w:r>
        <w:r w:rsidR="3A6C5A8E" w:rsidRPr="43C0CAC4" w:rsidDel="009857EE">
          <w:delText>= 0.5</w:delText>
        </w:r>
      </w:del>
      <w:del w:id="1459" w:author="Daniel Stewart" w:date="2022-02-10T14:16:00Z">
        <w:r w:rsidR="325DC692" w:rsidRPr="43C0CAC4" w:rsidDel="00252975">
          <w:delText>2</w:delText>
        </w:r>
        <w:r w:rsidDel="00252975">
          <w:delText>2</w:delText>
        </w:r>
      </w:del>
      <w:del w:id="1460" w:author="Daniel Stewart" w:date="2022-02-10T14:30:00Z">
        <w:r w:rsidR="00AA5631" w:rsidDel="009857EE">
          <w:delText>; Fig. 6</w:delText>
        </w:r>
        <w:r w:rsidR="6A783D7A" w:rsidRPr="43C0CAC4" w:rsidDel="009857EE">
          <w:delText>).</w:delText>
        </w:r>
        <w:r w:rsidR="2D670475" w:rsidRPr="43C0CAC4" w:rsidDel="009857EE">
          <w:delText xml:space="preserve"> </w:delText>
        </w:r>
      </w:del>
      <w:del w:id="1461" w:author="Daniel Stewart" w:date="2022-02-10T14:35:00Z">
        <w:r w:rsidR="2B83A72F" w:rsidRPr="43C0CAC4" w:rsidDel="00CC05D4">
          <w:delText xml:space="preserve">The placement of plots in </w:delText>
        </w:r>
        <w:r w:rsidR="6278B557" w:rsidRPr="43C0CAC4" w:rsidDel="00CC05D4">
          <w:delText xml:space="preserve">inland basins, </w:delText>
        </w:r>
        <w:r w:rsidR="2B83A72F" w:rsidRPr="43C0CAC4" w:rsidDel="00CC05D4">
          <w:delText xml:space="preserve">the North Arm or in reference sites had no significant effect on non-native richness, though there are indications that </w:delText>
        </w:r>
        <w:r w:rsidR="38F70E60" w:rsidRPr="43C0CAC4" w:rsidDel="00CC05D4">
          <w:delText xml:space="preserve">plots in </w:delText>
        </w:r>
        <w:r w:rsidR="2B83A72F" w:rsidRPr="43C0CAC4" w:rsidDel="00CC05D4">
          <w:delText xml:space="preserve">reference sites </w:delText>
        </w:r>
        <w:r w:rsidR="4EA60349" w:rsidRPr="43C0CAC4" w:rsidDel="00CC05D4">
          <w:delText>may be prone to lower non-native richness than</w:delText>
        </w:r>
        <w:r w:rsidR="6D2CED1E" w:rsidRPr="43C0CAC4" w:rsidDel="00CC05D4">
          <w:delText xml:space="preserve"> those of</w:delText>
        </w:r>
        <w:r w:rsidR="4EA60349" w:rsidRPr="43C0CAC4" w:rsidDel="00CC05D4">
          <w:delText xml:space="preserve"> created marshes (</w:delText>
        </w:r>
        <w:r w:rsidR="4EA60349" w:rsidRPr="43C0CAC4" w:rsidDel="00CC05D4">
          <w:rPr>
            <w:i/>
            <w:iCs/>
          </w:rPr>
          <w:delText>p</w:delText>
        </w:r>
        <w:r w:rsidR="4EA60349" w:rsidRPr="43C0CAC4" w:rsidDel="00CC05D4">
          <w:delText xml:space="preserve"> = .</w:delText>
        </w:r>
        <w:r w:rsidR="62A1CDD4" w:rsidRPr="43C0CAC4" w:rsidDel="00CC05D4">
          <w:delText>0</w:delText>
        </w:r>
        <w:r w:rsidR="00BA6133" w:rsidDel="00CC05D4">
          <w:delText>84</w:delText>
        </w:r>
        <w:r w:rsidR="4EA60349" w:rsidRPr="43C0CAC4" w:rsidDel="00CC05D4">
          <w:delText xml:space="preserve">). </w:delText>
        </w:r>
      </w:del>
      <w:del w:id="1462" w:author="Daniel Stewart" w:date="2022-02-10T14:31:00Z">
        <w:r w:rsidR="2D670475" w:rsidRPr="43C0CAC4" w:rsidDel="009857EE">
          <w:delText>A significant interaction was found between distance upriver and elevation (</w:delText>
        </w:r>
        <w:r w:rsidR="2D670475" w:rsidRPr="43C0CAC4" w:rsidDel="009857EE">
          <w:rPr>
            <w:i/>
            <w:iCs/>
          </w:rPr>
          <w:delText>p</w:delText>
        </w:r>
        <w:r w:rsidR="2D670475" w:rsidRPr="43C0CAC4" w:rsidDel="009857EE">
          <w:delText xml:space="preserve"> </w:delText>
        </w:r>
        <w:r w:rsidR="05A3255B" w:rsidRPr="43C0CAC4" w:rsidDel="009857EE">
          <w:delText>=</w:delText>
        </w:r>
        <w:r w:rsidR="2D670475" w:rsidRPr="43C0CAC4" w:rsidDel="009857EE">
          <w:delText xml:space="preserve"> </w:delText>
        </w:r>
        <w:r w:rsidR="42FDFFA2" w:rsidRPr="43C0CAC4" w:rsidDel="009857EE">
          <w:delText>.</w:delText>
        </w:r>
        <w:r w:rsidR="6E7946A9" w:rsidRPr="43C0CAC4" w:rsidDel="009857EE">
          <w:delText>00</w:delText>
        </w:r>
        <w:r w:rsidR="6FF3A309" w:rsidRPr="43C0CAC4" w:rsidDel="009857EE">
          <w:delText>2</w:delText>
        </w:r>
        <w:r w:rsidR="6E7946A9" w:rsidRPr="43C0CAC4" w:rsidDel="009857EE">
          <w:delText>)</w:delText>
        </w:r>
        <w:r w:rsidR="0DAF2528" w:rsidRPr="43C0CAC4" w:rsidDel="009857EE">
          <w:delText xml:space="preserve">, indicating that the effects of </w:delText>
        </w:r>
        <w:r w:rsidR="1B8F0F76" w:rsidRPr="43C0CAC4" w:rsidDel="009857EE">
          <w:delText xml:space="preserve">distance upriver on non-native diversity is dependent on elevation. </w:delText>
        </w:r>
        <w:r w:rsidR="28745869" w:rsidRPr="43C0CAC4" w:rsidDel="009857EE">
          <w:delText>A</w:delText>
        </w:r>
        <w:r w:rsidR="3559BAFD" w:rsidRPr="43C0CAC4" w:rsidDel="009857EE">
          <w:delText>verage and low elevation marshes</w:delText>
        </w:r>
        <w:r w:rsidR="3F92E7DD" w:rsidRPr="43C0CAC4" w:rsidDel="009857EE">
          <w:delText xml:space="preserve"> appear to</w:delText>
        </w:r>
        <w:r w:rsidR="3559BAFD" w:rsidRPr="43C0CAC4" w:rsidDel="009857EE">
          <w:delText xml:space="preserve"> increase in richness with distance upriver, whereas high elevation marshes </w:delText>
        </w:r>
        <w:r w:rsidR="40D1EB7B" w:rsidRPr="43C0CAC4" w:rsidDel="009857EE">
          <w:delText>experience minimal change</w:delText>
        </w:r>
        <w:r w:rsidR="3559BAFD" w:rsidRPr="43C0CAC4" w:rsidDel="009857EE">
          <w:delText>.</w:delText>
        </w:r>
        <w:r w:rsidR="6E7547E3" w:rsidRPr="43C0CAC4" w:rsidDel="009857EE">
          <w:delText xml:space="preserve"> </w:delText>
        </w:r>
      </w:del>
      <w:del w:id="1463" w:author="Daniel Stewart" w:date="2022-02-10T14:35:00Z">
        <w:r w:rsidR="6E7547E3" w:rsidRPr="43C0CAC4" w:rsidDel="00CC05D4">
          <w:delText>Though not statistically significant, similar trends were observed with the native richness model</w:delText>
        </w:r>
        <w:r w:rsidR="4672C171" w:rsidRPr="43C0CAC4" w:rsidDel="00CC05D4">
          <w:delText xml:space="preserve"> (</w:delText>
        </w:r>
        <w:r w:rsidR="00AA5631" w:rsidDel="00CC05D4">
          <w:delText>see Fig. 5 for all visualized interactions</w:delText>
        </w:r>
        <w:r w:rsidR="4672C171" w:rsidRPr="43C0CAC4" w:rsidDel="00CC05D4">
          <w:delText>)</w:delText>
        </w:r>
        <w:r w:rsidR="6E7547E3" w:rsidRPr="43C0CAC4" w:rsidDel="00CC05D4">
          <w:delText>.</w:delText>
        </w:r>
      </w:del>
    </w:p>
    <w:p w14:paraId="4B419C20" w14:textId="5957D392" w:rsidR="600A8E5D" w:rsidDel="00CC05D4" w:rsidRDefault="600A8E5D" w:rsidP="00D95039">
      <w:pPr>
        <w:rPr>
          <w:del w:id="1464" w:author="Daniel Stewart" w:date="2022-02-10T14:35:00Z"/>
        </w:rPr>
      </w:pPr>
    </w:p>
    <w:p w14:paraId="3299F8F8" w14:textId="01318626" w:rsidR="00397775" w:rsidRDefault="00832D9D" w:rsidP="00D95039">
      <w:ins w:id="1465" w:author="Daniel Stewart" w:date="2022-02-09T15:19:00Z">
        <w:r>
          <w:rPr>
            <w:noProof/>
            <w:lang w:val="en-US"/>
          </w:rPr>
          <w:drawing>
            <wp:inline distT="0" distB="0" distL="0" distR="0" wp14:anchorId="63F41C92" wp14:editId="5095515F">
              <wp:extent cx="2852600" cy="3373200"/>
              <wp:effectExtent l="0" t="0" r="508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9">
                        <a:extLst>
                          <a:ext uri="{28A0092B-C50C-407E-A947-70E740481C1C}">
                            <a14:useLocalDpi xmlns:a14="http://schemas.microsoft.com/office/drawing/2010/main" val="0"/>
                          </a:ext>
                        </a:extLst>
                      </a:blip>
                      <a:stretch>
                        <a:fillRect/>
                      </a:stretch>
                    </pic:blipFill>
                    <pic:spPr>
                      <a:xfrm>
                        <a:off x="0" y="0"/>
                        <a:ext cx="2852600" cy="3373200"/>
                      </a:xfrm>
                      <a:prstGeom prst="rect">
                        <a:avLst/>
                      </a:prstGeom>
                    </pic:spPr>
                  </pic:pic>
                </a:graphicData>
              </a:graphic>
            </wp:inline>
          </w:drawing>
        </w:r>
      </w:ins>
      <w:r w:rsidR="3A5D7FCA">
        <w:rPr>
          <w:noProof/>
          <w:lang w:val="en-US"/>
        </w:rPr>
        <w:drawing>
          <wp:inline distT="0" distB="0" distL="0" distR="0" wp14:anchorId="23CADF24" wp14:editId="295A20C7">
            <wp:extent cx="2852600" cy="3373199"/>
            <wp:effectExtent l="0" t="0" r="5080" b="5080"/>
            <wp:docPr id="1599239181" name="Picture 1599239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239181" name="Picture 1599239181"/>
                    <pic:cNvPicPr/>
                  </pic:nvPicPr>
                  <pic:blipFill>
                    <a:blip r:embed="rId40">
                      <a:extLst>
                        <a:ext uri="{28A0092B-C50C-407E-A947-70E740481C1C}">
                          <a14:useLocalDpi xmlns:a14="http://schemas.microsoft.com/office/drawing/2010/main" val="0"/>
                        </a:ext>
                      </a:extLst>
                    </a:blip>
                    <a:stretch>
                      <a:fillRect/>
                    </a:stretch>
                  </pic:blipFill>
                  <pic:spPr>
                    <a:xfrm>
                      <a:off x="0" y="0"/>
                      <a:ext cx="2852600" cy="3373199"/>
                    </a:xfrm>
                    <a:prstGeom prst="rect">
                      <a:avLst/>
                    </a:prstGeom>
                  </pic:spPr>
                </pic:pic>
              </a:graphicData>
            </a:graphic>
          </wp:inline>
        </w:drawing>
      </w:r>
      <w:del w:id="1466" w:author="Daniel Stewart" w:date="2022-02-09T15:18:00Z">
        <w:r w:rsidR="00397775" w:rsidDel="00832D9D">
          <w:rPr>
            <w:noProof/>
            <w:lang w:val="en-US"/>
          </w:rPr>
          <w:drawing>
            <wp:inline distT="0" distB="0" distL="0" distR="0" wp14:anchorId="03BA8063" wp14:editId="18552F53">
              <wp:extent cx="2824874" cy="3345412"/>
              <wp:effectExtent l="0" t="0" r="0" b="0"/>
              <wp:docPr id="2011185496" name="Picture 2011185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185496" name="Picture 2011185496"/>
                      <pic:cNvPicPr/>
                    </pic:nvPicPr>
                    <pic:blipFill>
                      <a:blip r:embed="rId41">
                        <a:extLst>
                          <a:ext uri="{28A0092B-C50C-407E-A947-70E740481C1C}">
                            <a14:useLocalDpi xmlns:a14="http://schemas.microsoft.com/office/drawing/2010/main" val="0"/>
                          </a:ext>
                        </a:extLst>
                      </a:blip>
                      <a:stretch>
                        <a:fillRect/>
                      </a:stretch>
                    </pic:blipFill>
                    <pic:spPr>
                      <a:xfrm>
                        <a:off x="0" y="0"/>
                        <a:ext cx="2824874" cy="3345412"/>
                      </a:xfrm>
                      <a:prstGeom prst="rect">
                        <a:avLst/>
                      </a:prstGeom>
                    </pic:spPr>
                  </pic:pic>
                </a:graphicData>
              </a:graphic>
            </wp:inline>
          </w:drawing>
        </w:r>
      </w:del>
    </w:p>
    <w:p w14:paraId="57F12034" w14:textId="14AF4B3D" w:rsidR="00397775" w:rsidRDefault="00397775" w:rsidP="009F3333">
      <w:pPr>
        <w:pStyle w:val="Caption"/>
      </w:pPr>
      <w:bookmarkStart w:id="1467" w:name="_Toc96540401"/>
      <w:r>
        <w:t xml:space="preserve">Figure </w:t>
      </w:r>
      <w:r>
        <w:fldChar w:fldCharType="begin"/>
      </w:r>
      <w:r>
        <w:instrText>SEQ Figure \* ARABIC</w:instrText>
      </w:r>
      <w:r>
        <w:fldChar w:fldCharType="separate"/>
      </w:r>
      <w:ins w:id="1468" w:author="Daniel Stewart" w:date="2022-02-09T16:37:00Z">
        <w:r w:rsidR="00C86E50">
          <w:rPr>
            <w:noProof/>
          </w:rPr>
          <w:t>6</w:t>
        </w:r>
      </w:ins>
      <w:del w:id="1469" w:author="Daniel Stewart" w:date="2022-02-09T15:07:00Z">
        <w:r w:rsidR="006567E1" w:rsidDel="007B387A">
          <w:rPr>
            <w:noProof/>
          </w:rPr>
          <w:delText>6</w:delText>
        </w:r>
      </w:del>
      <w:r>
        <w:fldChar w:fldCharType="end"/>
      </w:r>
      <w:r>
        <w:t>.</w:t>
      </w:r>
      <w:r w:rsidRPr="00397775">
        <w:t xml:space="preserve"> </w:t>
      </w:r>
      <w:r w:rsidRPr="43C0CAC4">
        <w:t xml:space="preserve">Model coefficients for fixed effects included in </w:t>
      </w:r>
      <w:r w:rsidR="00AA5631">
        <w:t xml:space="preserve">native richness </w:t>
      </w:r>
      <w:r w:rsidRPr="43C0CAC4">
        <w:t>(</w:t>
      </w:r>
      <w:r w:rsidR="00AA5631">
        <w:t>left</w:t>
      </w:r>
      <w:r w:rsidRPr="43C0CAC4">
        <w:t>)</w:t>
      </w:r>
      <w:r w:rsidR="00AA5631">
        <w:t xml:space="preserve"> and non-native richness (right) </w:t>
      </w:r>
      <w:r w:rsidRPr="43C0CAC4">
        <w:t>models. Coefficients right of 0 (blue) indicate positive effects, and those located to the left of zero (red), indicate negative effects. Within each panel, coefficients are ordered from the most to least positive effects. Coefficients with statistically significant effects are noted with asterisks (p &lt; .001 ‘***’, .01 ‘**’, .05 ‘*’). Error bars represent 95% confidence intervals.</w:t>
      </w:r>
      <w:bookmarkEnd w:id="1467"/>
    </w:p>
    <w:p w14:paraId="0C603AF4" w14:textId="577FC691" w:rsidR="600A8E5D" w:rsidRPr="004C769A" w:rsidRDefault="6E490991" w:rsidP="00D95039">
      <w:pPr>
        <w:pStyle w:val="Heading1"/>
      </w:pPr>
      <w:bookmarkStart w:id="1470" w:name="_Toc97625645"/>
      <w:r w:rsidRPr="004C769A">
        <w:t>Discussion</w:t>
      </w:r>
      <w:bookmarkEnd w:id="1470"/>
    </w:p>
    <w:p w14:paraId="724C74C3" w14:textId="343A8578" w:rsidR="4600F354" w:rsidRPr="004C769A" w:rsidRDefault="75CA79F2" w:rsidP="00D95039">
      <w:pPr>
        <w:pStyle w:val="Heading2"/>
      </w:pPr>
      <w:bookmarkStart w:id="1471" w:name="_Toc97625646"/>
      <w:r w:rsidRPr="004C769A">
        <w:t>Marsh Recession</w:t>
      </w:r>
      <w:r w:rsidR="20AA8BA2" w:rsidRPr="004C769A">
        <w:t xml:space="preserve"> </w:t>
      </w:r>
      <w:ins w:id="1472" w:author="Daniel Stewart" w:date="2022-02-11T12:03:00Z">
        <w:r w:rsidR="00450588">
          <w:t xml:space="preserve">Mechanisms &amp; </w:t>
        </w:r>
      </w:ins>
      <w:r w:rsidR="20AA8BA2" w:rsidRPr="004C769A">
        <w:t>Mitigation Strategies</w:t>
      </w:r>
      <w:bookmarkEnd w:id="1471"/>
    </w:p>
    <w:p w14:paraId="4E755EF6" w14:textId="46D7C199" w:rsidR="4600F354" w:rsidRDefault="7F18F4F0" w:rsidP="00D95039">
      <w:r w:rsidRPr="43C0CAC4">
        <w:t xml:space="preserve">We found that </w:t>
      </w:r>
      <w:r w:rsidR="2BE5C577" w:rsidRPr="43C0CAC4">
        <w:t>m</w:t>
      </w:r>
      <w:r w:rsidR="5B9A781C" w:rsidRPr="43C0CAC4">
        <w:t xml:space="preserve">arsh recession is </w:t>
      </w:r>
      <w:r w:rsidR="749EAF98" w:rsidRPr="43C0CAC4">
        <w:t>frequent</w:t>
      </w:r>
      <w:r w:rsidR="5B9A781C" w:rsidRPr="43C0CAC4">
        <w:t xml:space="preserve"> in </w:t>
      </w:r>
      <w:r w:rsidR="69809188" w:rsidRPr="43C0CAC4">
        <w:t xml:space="preserve">created marshes of </w:t>
      </w:r>
      <w:r w:rsidR="5B9A781C" w:rsidRPr="43C0CAC4">
        <w:t>the FRE, occu</w:t>
      </w:r>
      <w:r w:rsidR="3A0D20C1" w:rsidRPr="43C0CAC4">
        <w:t>r</w:t>
      </w:r>
      <w:r w:rsidR="5B9A781C" w:rsidRPr="43C0CAC4">
        <w:t xml:space="preserve">ring </w:t>
      </w:r>
      <w:r w:rsidR="38F9F1F7" w:rsidRPr="43C0CAC4">
        <w:t xml:space="preserve">in </w:t>
      </w:r>
      <w:ins w:id="1473" w:author="Daniel Stewart" w:date="2022-02-10T14:51:00Z">
        <w:r w:rsidR="00E81B1B">
          <w:t>40</w:t>
        </w:r>
      </w:ins>
      <w:del w:id="1474" w:author="Daniel Stewart" w:date="2022-02-10T14:50:00Z">
        <w:r w:rsidR="3FC07E7F" w:rsidRPr="43C0CAC4" w:rsidDel="00E81B1B">
          <w:delText>39</w:delText>
        </w:r>
      </w:del>
      <w:del w:id="1475" w:author="Daniel Stewart" w:date="2022-02-10T14:51:00Z">
        <w:r w:rsidR="3FC07E7F" w:rsidRPr="43C0CAC4" w:rsidDel="00E81B1B">
          <w:delText>%</w:delText>
        </w:r>
      </w:del>
      <w:ins w:id="1476" w:author="Daniel Stewart" w:date="2022-02-10T14:51:00Z">
        <w:r w:rsidR="00E81B1B">
          <w:t xml:space="preserve"> (51%)</w:t>
        </w:r>
      </w:ins>
      <w:r w:rsidR="3FC07E7F" w:rsidRPr="43C0CAC4">
        <w:t xml:space="preserve"> of</w:t>
      </w:r>
      <w:ins w:id="1477" w:author="Daniel Stewart" w:date="2022-02-10T14:50:00Z">
        <w:r w:rsidR="00E81B1B">
          <w:t xml:space="preserve"> the 78 projects</w:t>
        </w:r>
      </w:ins>
      <w:del w:id="1478" w:author="Daniel Stewart" w:date="2022-02-10T14:50:00Z">
        <w:r w:rsidR="3FC07E7F" w:rsidRPr="43C0CAC4" w:rsidDel="00E81B1B">
          <w:delText xml:space="preserve"> </w:delText>
        </w:r>
        <w:r w:rsidR="7CF298DF" w:rsidRPr="43C0CAC4" w:rsidDel="00E81B1B">
          <w:delText>projects</w:delText>
        </w:r>
      </w:del>
      <w:r w:rsidR="5B9A781C" w:rsidRPr="43C0CAC4">
        <w:t xml:space="preserve"> </w:t>
      </w:r>
      <w:r w:rsidR="401BD191" w:rsidRPr="43C0CAC4">
        <w:t xml:space="preserve">included </w:t>
      </w:r>
      <w:r w:rsidR="09A708F0" w:rsidRPr="43C0CAC4">
        <w:t>in this study</w:t>
      </w:r>
      <w:r w:rsidR="6220B96D" w:rsidRPr="43C0CAC4">
        <w:t xml:space="preserve">, representing </w:t>
      </w:r>
      <w:r w:rsidR="001F6F73">
        <w:rPr>
          <w:color w:val="000000" w:themeColor="text1"/>
        </w:rPr>
        <w:t>an estimated</w:t>
      </w:r>
      <w:r w:rsidR="6220B96D" w:rsidRPr="001F6F73">
        <w:rPr>
          <w:color w:val="000000" w:themeColor="text1"/>
        </w:rPr>
        <w:t xml:space="preserve"> </w:t>
      </w:r>
      <w:ins w:id="1479" w:author="Daniel Stewart" w:date="2022-02-10T14:50:00Z">
        <w:r w:rsidR="00E81B1B" w:rsidRPr="00C529F0">
          <w:rPr>
            <w:color w:val="FF0000"/>
          </w:rPr>
          <w:t>23,</w:t>
        </w:r>
      </w:ins>
      <w:r w:rsidR="00283B31">
        <w:rPr>
          <w:color w:val="FF0000"/>
        </w:rPr>
        <w:t>553</w:t>
      </w:r>
      <w:ins w:id="1480" w:author="Daniel Stewart" w:date="2022-02-10T14:50:00Z">
        <w:r w:rsidR="00E81B1B" w:rsidRPr="00C529F0">
          <w:rPr>
            <w:color w:val="FF0000"/>
          </w:rPr>
          <w:t xml:space="preserve"> m</w:t>
        </w:r>
        <w:r w:rsidR="00E81B1B" w:rsidRPr="00C529F0">
          <w:rPr>
            <w:color w:val="FF0000"/>
            <w:vertAlign w:val="superscript"/>
          </w:rPr>
          <w:t>2</w:t>
        </w:r>
        <w:r w:rsidR="00E81B1B" w:rsidRPr="00C529F0">
          <w:rPr>
            <w:color w:val="FF0000"/>
          </w:rPr>
          <w:t xml:space="preserve"> </w:t>
        </w:r>
      </w:ins>
      <w:del w:id="1481" w:author="Daniel Stewart" w:date="2022-02-10T14:50:00Z">
        <w:r w:rsidR="00D53AFF" w:rsidDel="00E81B1B">
          <w:delText>22</w:delText>
        </w:r>
        <w:r w:rsidR="00D53AFF" w:rsidRPr="3A5D7FCA" w:rsidDel="00E81B1B">
          <w:delText>,</w:delText>
        </w:r>
        <w:r w:rsidR="00D53AFF" w:rsidDel="00E81B1B">
          <w:delText>946 m</w:delText>
        </w:r>
        <w:r w:rsidR="00D53AFF" w:rsidRPr="00F13652" w:rsidDel="00E81B1B">
          <w:rPr>
            <w:vertAlign w:val="superscript"/>
          </w:rPr>
          <w:delText>2</w:delText>
        </w:r>
      </w:del>
      <w:del w:id="1482" w:author="Daniel Stewart" w:date="2022-02-10T14:51:00Z">
        <w:r w:rsidR="00D53AFF" w:rsidRPr="3A5D7FCA" w:rsidDel="00E81B1B">
          <w:delText xml:space="preserve"> </w:delText>
        </w:r>
      </w:del>
      <w:r w:rsidR="6220B96D" w:rsidRPr="43C0CAC4">
        <w:t xml:space="preserve">of </w:t>
      </w:r>
      <w:r w:rsidR="48991AEC" w:rsidRPr="43C0CAC4">
        <w:t xml:space="preserve">total </w:t>
      </w:r>
      <w:r w:rsidR="004518DD">
        <w:t>recessed marsh</w:t>
      </w:r>
      <w:ins w:id="1483" w:author="Daniel Stewart" w:date="2022-02-10T14:52:00Z">
        <w:r w:rsidR="00E81B1B">
          <w:t xml:space="preserve">. </w:t>
        </w:r>
      </w:ins>
      <w:r w:rsidR="00D072A0" w:rsidRPr="00E41EB9">
        <w:rPr>
          <w:color w:val="FF0000"/>
        </w:rPr>
        <w:t>These results do not conflict with Lievesley (2016)</w:t>
      </w:r>
      <w:r w:rsidR="000A3F2F">
        <w:rPr>
          <w:color w:val="FF0000"/>
        </w:rPr>
        <w:t xml:space="preserve"> </w:t>
      </w:r>
      <w:r w:rsidR="00D072A0" w:rsidRPr="00E41EB9">
        <w:rPr>
          <w:color w:val="FF0000"/>
        </w:rPr>
        <w:t xml:space="preserve">who </w:t>
      </w:r>
      <w:r w:rsidR="00536860">
        <w:rPr>
          <w:color w:val="FF0000"/>
        </w:rPr>
        <w:t>found</w:t>
      </w:r>
      <w:r w:rsidR="00D072A0" w:rsidRPr="00E41EB9">
        <w:rPr>
          <w:color w:val="FF0000"/>
        </w:rPr>
        <w:t xml:space="preserve"> that</w:t>
      </w:r>
      <w:r w:rsidR="00D625BA">
        <w:rPr>
          <w:color w:val="FF0000"/>
        </w:rPr>
        <w:t xml:space="preserve"> of the 54 projects visited, 66% </w:t>
      </w:r>
      <w:r w:rsidR="00D072A0" w:rsidRPr="00E41EB9">
        <w:rPr>
          <w:color w:val="FF0000"/>
        </w:rPr>
        <w:t>achieve</w:t>
      </w:r>
      <w:r w:rsidR="000A3F2F">
        <w:rPr>
          <w:color w:val="FF0000"/>
        </w:rPr>
        <w:t>d</w:t>
      </w:r>
      <w:r w:rsidR="00D072A0" w:rsidRPr="00E41EB9">
        <w:rPr>
          <w:color w:val="FF0000"/>
        </w:rPr>
        <w:t xml:space="preserve"> their </w:t>
      </w:r>
      <w:r w:rsidR="00D625BA">
        <w:rPr>
          <w:color w:val="FF0000"/>
        </w:rPr>
        <w:t>intended</w:t>
      </w:r>
      <w:r w:rsidR="00D072A0" w:rsidRPr="00E41EB9">
        <w:rPr>
          <w:color w:val="FF0000"/>
        </w:rPr>
        <w:t xml:space="preserve"> area, as</w:t>
      </w:r>
      <w:r w:rsidR="00E41EB9" w:rsidRPr="00E41EB9">
        <w:rPr>
          <w:color w:val="FF0000"/>
        </w:rPr>
        <w:t xml:space="preserve"> (1) </w:t>
      </w:r>
      <w:r w:rsidR="000A3F2F">
        <w:rPr>
          <w:color w:val="FF0000"/>
        </w:rPr>
        <w:t xml:space="preserve">their </w:t>
      </w:r>
      <w:r w:rsidR="00E41EB9" w:rsidRPr="00E41EB9">
        <w:rPr>
          <w:color w:val="FF0000"/>
        </w:rPr>
        <w:t xml:space="preserve">calculations </w:t>
      </w:r>
      <w:r w:rsidR="000A3F2F">
        <w:rPr>
          <w:color w:val="FF0000"/>
        </w:rPr>
        <w:t xml:space="preserve">were </w:t>
      </w:r>
      <w:r w:rsidR="00D625BA">
        <w:rPr>
          <w:color w:val="FF0000"/>
        </w:rPr>
        <w:t xml:space="preserve">exclusively </w:t>
      </w:r>
      <w:r w:rsidR="000A3F2F">
        <w:rPr>
          <w:color w:val="FF0000"/>
        </w:rPr>
        <w:t>based</w:t>
      </w:r>
      <w:r w:rsidR="00E41EB9" w:rsidRPr="00E41EB9">
        <w:rPr>
          <w:color w:val="FF0000"/>
        </w:rPr>
        <w:t xml:space="preserve"> </w:t>
      </w:r>
      <w:r w:rsidR="000A3F2F">
        <w:rPr>
          <w:color w:val="FF0000"/>
        </w:rPr>
        <w:t xml:space="preserve">on </w:t>
      </w:r>
      <w:r w:rsidR="00E41EB9" w:rsidRPr="00E41EB9">
        <w:rPr>
          <w:color w:val="FF0000"/>
        </w:rPr>
        <w:t xml:space="preserve">habitat creation </w:t>
      </w:r>
      <w:r w:rsidR="000A3F2F">
        <w:rPr>
          <w:color w:val="FF0000"/>
        </w:rPr>
        <w:t xml:space="preserve">goals outlined </w:t>
      </w:r>
      <w:r w:rsidR="000A3F2F">
        <w:rPr>
          <w:color w:val="FF0000"/>
        </w:rPr>
        <w:lastRenderedPageBreak/>
        <w:t>in legacy FREMP records</w:t>
      </w:r>
      <w:r w:rsidR="00D625BA">
        <w:rPr>
          <w:color w:val="FF0000"/>
        </w:rPr>
        <w:t xml:space="preserve"> </w:t>
      </w:r>
      <w:r w:rsidR="000A3F2F">
        <w:rPr>
          <w:color w:val="FF0000"/>
        </w:rPr>
        <w:t xml:space="preserve">and </w:t>
      </w:r>
      <w:r w:rsidR="00E41EB9" w:rsidRPr="00E41EB9">
        <w:rPr>
          <w:color w:val="FF0000"/>
        </w:rPr>
        <w:t xml:space="preserve">(2) they </w:t>
      </w:r>
      <w:r w:rsidR="000A3F2F">
        <w:rPr>
          <w:color w:val="FF0000"/>
        </w:rPr>
        <w:t>included</w:t>
      </w:r>
      <w:r w:rsidR="00E41EB9" w:rsidRPr="00E41EB9">
        <w:rPr>
          <w:color w:val="FF0000"/>
        </w:rPr>
        <w:t xml:space="preserve"> a </w:t>
      </w:r>
      <w:r w:rsidR="000A3F2F">
        <w:rPr>
          <w:color w:val="FF0000"/>
        </w:rPr>
        <w:t>15</w:t>
      </w:r>
      <w:r w:rsidR="00E41EB9" w:rsidRPr="00E41EB9">
        <w:rPr>
          <w:color w:val="FF0000"/>
        </w:rPr>
        <w:t xml:space="preserve">% buffer in their </w:t>
      </w:r>
      <w:r w:rsidR="000A3F2F">
        <w:rPr>
          <w:color w:val="FF0000"/>
        </w:rPr>
        <w:t xml:space="preserve">success </w:t>
      </w:r>
      <w:r w:rsidR="00E41EB9" w:rsidRPr="00E41EB9">
        <w:rPr>
          <w:color w:val="FF0000"/>
        </w:rPr>
        <w:t xml:space="preserve">grading, which </w:t>
      </w:r>
      <w:r w:rsidR="00E41EB9">
        <w:rPr>
          <w:color w:val="FF0000"/>
        </w:rPr>
        <w:t xml:space="preserve">allowed </w:t>
      </w:r>
      <w:r w:rsidR="00E41EB9" w:rsidRPr="00E41EB9">
        <w:rPr>
          <w:color w:val="FF0000"/>
        </w:rPr>
        <w:t>for some minor losses</w:t>
      </w:r>
      <w:r w:rsidR="000A3F2F">
        <w:rPr>
          <w:color w:val="FF0000"/>
        </w:rPr>
        <w:t xml:space="preserve"> to occur</w:t>
      </w:r>
      <w:r w:rsidR="00D625BA">
        <w:rPr>
          <w:color w:val="FF0000"/>
        </w:rPr>
        <w:t xml:space="preserve"> without detection.</w:t>
      </w:r>
      <w:r w:rsidR="00D072A0">
        <w:t xml:space="preserve"> </w:t>
      </w:r>
      <w:del w:id="1484" w:author="Daniel Stewart" w:date="2022-02-10T14:52:00Z">
        <w:r w:rsidR="004518DD" w:rsidDel="00E81B1B">
          <w:delText xml:space="preserve"> </w:delText>
        </w:r>
        <w:r w:rsidR="005A5989" w:rsidDel="00E81B1B">
          <w:delText>(</w:delText>
        </w:r>
        <w:r w:rsidR="00F72422" w:rsidDel="00E81B1B">
          <w:delText>s</w:delText>
        </w:r>
        <w:r w:rsidR="005A5989" w:rsidDel="00E81B1B">
          <w:delText>ee Appendix</w:delText>
        </w:r>
      </w:del>
      <w:ins w:id="1485" w:author="Eric Balke" w:date="2022-01-12T21:17:00Z">
        <w:del w:id="1486" w:author="Daniel Stewart" w:date="2022-02-10T14:52:00Z">
          <w:r w:rsidR="00884D94" w:rsidDel="00E81B1B">
            <w:delText xml:space="preserve"> </w:delText>
          </w:r>
        </w:del>
      </w:ins>
      <w:del w:id="1487" w:author="Daniel Stewart" w:date="2022-02-10T14:52:00Z">
        <w:r w:rsidR="00F72422" w:rsidDel="00E81B1B">
          <w:delText>B</w:delText>
        </w:r>
        <w:r w:rsidR="005A5989" w:rsidDel="00E81B1B">
          <w:delText xml:space="preserve">A for </w:delText>
        </w:r>
        <w:r w:rsidR="00F72422" w:rsidDel="00E81B1B">
          <w:delText>examples</w:delText>
        </w:r>
      </w:del>
      <w:ins w:id="1488" w:author="Eric Balke" w:date="2022-01-12T21:17:00Z">
        <w:del w:id="1489" w:author="Daniel Stewart" w:date="2022-02-10T14:52:00Z">
          <w:r w:rsidR="00884D94" w:rsidDel="00E81B1B">
            <w:delText xml:space="preserve">). </w:delText>
          </w:r>
        </w:del>
      </w:ins>
      <w:r w:rsidR="68FBFD1E" w:rsidRPr="43C0CAC4">
        <w:t xml:space="preserve">Similar to recession </w:t>
      </w:r>
      <w:r w:rsidR="5062CDD0" w:rsidRPr="43C0CAC4">
        <w:t>occurring</w:t>
      </w:r>
      <w:r w:rsidR="68FBFD1E" w:rsidRPr="43C0CAC4">
        <w:t xml:space="preserve"> in the natural marshes of the </w:t>
      </w:r>
      <w:ins w:id="1490" w:author="Daniel Stewart" w:date="2022-02-10T14:54:00Z">
        <w:r w:rsidR="00E81B1B">
          <w:t>delta front</w:t>
        </w:r>
      </w:ins>
      <w:del w:id="1491" w:author="Daniel Stewart" w:date="2022-02-10T14:53:00Z">
        <w:r w:rsidR="68FBFD1E" w:rsidRPr="43C0CAC4" w:rsidDel="00E81B1B">
          <w:delText>outer estuary</w:delText>
        </w:r>
      </w:del>
      <w:r w:rsidR="68FBFD1E" w:rsidRPr="43C0CAC4">
        <w:t xml:space="preserve">, </w:t>
      </w:r>
      <w:r w:rsidR="3B8A15A8" w:rsidRPr="43C0CAC4">
        <w:t>i</w:t>
      </w:r>
      <w:r w:rsidR="281B02C0" w:rsidRPr="43C0CAC4">
        <w:t xml:space="preserve">solating a lone driver for these losses is </w:t>
      </w:r>
      <w:r w:rsidR="77B0A617" w:rsidRPr="43C0CAC4">
        <w:t>unlikely</w:t>
      </w:r>
      <w:r w:rsidR="281B02C0" w:rsidRPr="43C0CAC4">
        <w:t xml:space="preserve">, as </w:t>
      </w:r>
      <w:r w:rsidR="07C2EC24" w:rsidRPr="43C0CAC4">
        <w:t xml:space="preserve">there </w:t>
      </w:r>
      <w:r w:rsidR="15FD71B2" w:rsidRPr="43C0CAC4">
        <w:t xml:space="preserve">are </w:t>
      </w:r>
      <w:r w:rsidR="00636E6F">
        <w:t>presumably</w:t>
      </w:r>
      <w:r w:rsidR="00636E6F" w:rsidRPr="43C0CAC4">
        <w:t xml:space="preserve"> </w:t>
      </w:r>
      <w:r w:rsidR="15FD71B2" w:rsidRPr="43C0CAC4">
        <w:t xml:space="preserve">several </w:t>
      </w:r>
      <w:r w:rsidR="3E9127C1" w:rsidRPr="43C0CAC4">
        <w:t>contributing</w:t>
      </w:r>
      <w:r w:rsidR="54618BDC" w:rsidRPr="43C0CAC4">
        <w:t xml:space="preserve"> and interacting</w:t>
      </w:r>
      <w:r w:rsidR="3E9127C1" w:rsidRPr="43C0CAC4">
        <w:t xml:space="preserve"> </w:t>
      </w:r>
      <w:r w:rsidR="281B02C0" w:rsidRPr="43C0CAC4">
        <w:t>factors</w:t>
      </w:r>
      <w:r w:rsidR="60546513" w:rsidRPr="43C0CAC4">
        <w:t xml:space="preserve"> leading to plant mortality</w:t>
      </w:r>
      <w:r w:rsidR="00D072A0">
        <w:t xml:space="preserve"> </w:t>
      </w:r>
      <w:r w:rsidR="00397775">
        <w:fldChar w:fldCharType="begin"/>
      </w:r>
      <w:r w:rsidR="00536860">
        <w:instrText xml:space="preserve"> ADDIN ZOTERO_ITEM CSL_CITATION {"citationID":"LmOwCNnO","properties":{"formattedCitation":"(Balke 2017; Marijnissen 2017; Marijnissen &amp; Stefan 2017)","plainCitation":"(Balke 2017; Marijnissen 2017; Marijnissen &amp; Stefan 2017)","noteIndex":0},"citationItems":[{"id":672,"uris":["http://zotero.org/users/6112721/items/K6UASA32"],"uri":["http://zotero.org/users/6112721/items/K6UASA32"],"itemData":{"id":672,"type":"report","abstract":"At least 160 ha of the Sturgeon Bank low marsh in the Fraser River delta died off between 1989 and 2011. Humans have heavily modified the Fraser River estuary since the late 1800’s, including installing a series of jetties throughout the leading edge of the delta to train the course of the river. I established a reciprocal transplant experiment to determine the role of elevated salinity in the marsh recession and generate information needed to eventually revegetate areas of receded marsh as part of an intergovernmental collaboration to investigate the causes of this marsh recession. I propose specific actions to better monitor, maintain, and restore the Fraser River delta foreshore brackish marshes in response to ongoing ecological degradation of the estuary. The predicted effects of climate change and sea-level rise may cause us to rethink options for restoring the Sturgeon Bank marsh.","event-place":"Burnaby","genre":"Master's Project","language":"en","page":"1-108","publisher":"Simon Fraser University &amp; British Columbia Institute of Technology","publisher-place":"Burnaby","source":"Zotero","title":"Investigating the role of elevated salinity in the recession of a large brackish marsh in the Fraser River Estuary","author":[{"family":"Balke","given":"Eric"}],"issued":{"date-parts":[["2017"]]}}},{"id":1953,"uris":["http://zotero.org/users/6112721/items/J3T2LZZB"],"uri":["http://zotero.org/users/6112721/items/J3T2LZZB"],"itemData":{"id":1953,"type":"thesis","event-place":"Delft, Netherlands","genre":"Masters Thesis","number-of-pages":"134","publisher":"Delft University of Technology","publisher-place":"Delft, Netherlands","title":"Potential mechanisms for the salt marsh recession on Sturgeon Bank","author":[{"family":"Marijnissen","given":"Richard"}],"issued":{"date-parts":[["2017"]]}}},{"id":1673,"uris":["http://zotero.org/users/6112721/items/R2DUK8M4"],"uri":["http://zotero.org/users/6112721/items/R2DUK8M4"],"itemData":{"id":1673,"type":"article-journal","container-title":"Communications on Hydraulic and Geotechnical Engineering","ISSN":"0169-6548","issue":"1","page":"59","title":"Marsh recession and erosion study of the Fraser Delta, B.C., Canada from historic satellite imagery","volume":"2017-1","author":[{"family":"Marijnissen","given":"Richard"},{"family":"Stefan","given":"Aarninkhof"}],"issued":{"date-parts":[["2017"]]}}}],"schema":"https://github.com/citation-style-language/schema/raw/master/csl-citation.json"} </w:instrText>
      </w:r>
      <w:r w:rsidR="00397775">
        <w:fldChar w:fldCharType="separate"/>
      </w:r>
      <w:r w:rsidR="00536860">
        <w:rPr>
          <w:noProof/>
        </w:rPr>
        <w:t>(Balke 2017; Marijnissen 2017; Marijnissen &amp; Stefan 2017)</w:t>
      </w:r>
      <w:r w:rsidR="00397775">
        <w:fldChar w:fldCharType="end"/>
      </w:r>
      <w:r w:rsidR="5FA85602" w:rsidRPr="43C0CAC4">
        <w:t>.</w:t>
      </w:r>
      <w:r w:rsidR="7857E268" w:rsidRPr="43C0CAC4">
        <w:t xml:space="preserve"> </w:t>
      </w:r>
      <w:ins w:id="1492" w:author="Daniel Stewart" w:date="2022-02-10T15:20:00Z">
        <w:r w:rsidR="004943B6">
          <w:t>Example</w:t>
        </w:r>
      </w:ins>
      <w:r w:rsidR="009F6377">
        <w:t xml:space="preserve">s may </w:t>
      </w:r>
      <w:ins w:id="1493" w:author="Daniel Stewart" w:date="2022-02-10T15:11:00Z">
        <w:r w:rsidR="002E4654">
          <w:t>include</w:t>
        </w:r>
      </w:ins>
      <w:del w:id="1494" w:author="Daniel Stewart" w:date="2022-02-10T15:11:00Z">
        <w:r w:rsidR="14346D15" w:rsidRPr="43C0CAC4" w:rsidDel="002E4654">
          <w:delText>W</w:delText>
        </w:r>
      </w:del>
      <w:del w:id="1495" w:author="Daniel Stewart" w:date="2022-02-10T15:13:00Z">
        <w:r w:rsidR="185EE9CA" w:rsidRPr="43C0CAC4" w:rsidDel="002E4654">
          <w:delText>ave</w:delText>
        </w:r>
      </w:del>
      <w:r w:rsidR="281B02C0" w:rsidRPr="43C0CAC4">
        <w:t xml:space="preserve"> </w:t>
      </w:r>
      <w:r w:rsidR="2AA7495F" w:rsidRPr="43C0CAC4">
        <w:t>erosion</w:t>
      </w:r>
      <w:ins w:id="1496" w:author="Daniel Stewart" w:date="2022-02-10T15:13:00Z">
        <w:r w:rsidR="002E4654">
          <w:t xml:space="preserve"> from </w:t>
        </w:r>
      </w:ins>
      <w:ins w:id="1497" w:author="Daniel Stewart" w:date="2022-02-14T09:50:00Z">
        <w:r w:rsidR="00F21E60">
          <w:t>vessel</w:t>
        </w:r>
      </w:ins>
      <w:ins w:id="1498" w:author="Daniel Stewart" w:date="2022-02-10T15:13:00Z">
        <w:r w:rsidR="002E4654">
          <w:t xml:space="preserve"> wake and </w:t>
        </w:r>
        <w:r w:rsidR="004943B6">
          <w:t>river processes</w:t>
        </w:r>
      </w:ins>
      <w:r w:rsidR="2AA7495F" w:rsidRPr="43C0CAC4">
        <w:t xml:space="preserve">, </w:t>
      </w:r>
      <w:ins w:id="1499" w:author="Daniel Stewart" w:date="2022-02-14T09:55:00Z">
        <w:r w:rsidR="0034191A">
          <w:t>sediment deficiency,</w:t>
        </w:r>
      </w:ins>
      <w:ins w:id="1500" w:author="Daniel Stewart" w:date="2022-02-14T09:56:00Z">
        <w:r w:rsidR="0034191A">
          <w:t xml:space="preserve"> </w:t>
        </w:r>
      </w:ins>
      <w:ins w:id="1501" w:author="Daniel Stewart" w:date="2022-02-10T15:53:00Z">
        <w:r w:rsidR="00AD426F">
          <w:t xml:space="preserve">poor project design and implementation, </w:t>
        </w:r>
      </w:ins>
      <w:r w:rsidR="2AA7495F" w:rsidRPr="43C0CAC4">
        <w:t xml:space="preserve">herbivory by </w:t>
      </w:r>
      <w:ins w:id="1502" w:author="Daniel Stewart" w:date="2022-02-10T15:14:00Z">
        <w:r w:rsidR="004943B6">
          <w:t xml:space="preserve">invasive </w:t>
        </w:r>
      </w:ins>
      <w:r w:rsidR="2AA7495F" w:rsidRPr="43C0CAC4">
        <w:t>Canada Geese</w:t>
      </w:r>
      <w:r w:rsidR="3D3A9D9D" w:rsidRPr="43C0CAC4">
        <w:t xml:space="preserve"> </w:t>
      </w:r>
      <w:r w:rsidR="3D3A9D9D" w:rsidRPr="43C0CAC4">
        <w:rPr>
          <w:i/>
          <w:iCs/>
        </w:rPr>
        <w:t>(Branta canadensis</w:t>
      </w:r>
      <w:r w:rsidR="3D3A9D9D" w:rsidRPr="43C0CAC4">
        <w:t>)</w:t>
      </w:r>
      <w:r w:rsidR="2AA7495F" w:rsidRPr="43C0CAC4">
        <w:rPr>
          <w:i/>
          <w:iCs/>
        </w:rPr>
        <w:t>,</w:t>
      </w:r>
      <w:r w:rsidR="2AA7495F" w:rsidRPr="43C0CAC4">
        <w:t xml:space="preserve"> </w:t>
      </w:r>
      <w:r w:rsidR="00D072A0">
        <w:t xml:space="preserve">relative </w:t>
      </w:r>
      <w:del w:id="1503" w:author="Daniel Stewart" w:date="2022-02-10T15:16:00Z">
        <w:r w:rsidR="341CBD86" w:rsidRPr="43C0CAC4" w:rsidDel="004943B6">
          <w:delText>altered sediment</w:delText>
        </w:r>
      </w:del>
      <w:del w:id="1504" w:author="Daniel Stewart" w:date="2022-02-10T15:22:00Z">
        <w:r w:rsidR="432C946D" w:rsidRPr="43C0CAC4" w:rsidDel="00C57925">
          <w:delText xml:space="preserve"> </w:delText>
        </w:r>
        <w:r w:rsidR="341CBD86" w:rsidRPr="43C0CAC4" w:rsidDel="00C57925">
          <w:delText xml:space="preserve">processes, </w:delText>
        </w:r>
      </w:del>
      <w:r w:rsidR="4F8D0E58" w:rsidRPr="43C0CAC4">
        <w:t>sea</w:t>
      </w:r>
      <w:ins w:id="1505" w:author="Eric Balke" w:date="2022-01-12T16:30:00Z">
        <w:r w:rsidR="005F5681">
          <w:t>-</w:t>
        </w:r>
      </w:ins>
      <w:del w:id="1506" w:author="Eric Balke" w:date="2022-01-12T16:30:00Z">
        <w:r w:rsidR="4F8D0E58" w:rsidRPr="43C0CAC4" w:rsidDel="005F5681">
          <w:delText xml:space="preserve"> </w:delText>
        </w:r>
      </w:del>
      <w:r w:rsidR="4F8D0E58" w:rsidRPr="43C0CAC4">
        <w:t xml:space="preserve">level rise, </w:t>
      </w:r>
      <w:r w:rsidR="341CBD86" w:rsidRPr="43C0CAC4">
        <w:t>and</w:t>
      </w:r>
      <w:r w:rsidR="2AA7495F" w:rsidRPr="43C0CAC4">
        <w:t xml:space="preserve"> shading by </w:t>
      </w:r>
      <w:r w:rsidR="414727A7" w:rsidRPr="43C0CAC4">
        <w:t xml:space="preserve">bridge structures </w:t>
      </w:r>
      <w:r w:rsidR="070755B8" w:rsidRPr="43C0CAC4">
        <w:t>or</w:t>
      </w:r>
      <w:r w:rsidR="414727A7" w:rsidRPr="43C0CAC4">
        <w:t xml:space="preserve"> </w:t>
      </w:r>
      <w:r w:rsidR="2AA7495F" w:rsidRPr="43C0CAC4">
        <w:t>neighbouring riparian vegetation</w:t>
      </w:r>
      <w:del w:id="1507" w:author="Daniel Stewart" w:date="2022-02-10T15:11:00Z">
        <w:r w:rsidR="110475C2" w:rsidRPr="43C0CAC4" w:rsidDel="002E4654">
          <w:delText xml:space="preserve"> are </w:delText>
        </w:r>
      </w:del>
      <w:del w:id="1508" w:author="Daniel Stewart" w:date="2022-02-10T15:07:00Z">
        <w:r w:rsidR="597D6E19" w:rsidRPr="43C0CAC4" w:rsidDel="002E4654">
          <w:delText>all</w:delText>
        </w:r>
      </w:del>
      <w:del w:id="1509" w:author="Daniel Stewart" w:date="2022-02-10T15:11:00Z">
        <w:r w:rsidR="597D6E19" w:rsidRPr="43C0CAC4" w:rsidDel="002E4654">
          <w:delText xml:space="preserve"> </w:delText>
        </w:r>
        <w:r w:rsidR="346C25E8" w:rsidRPr="43C0CAC4" w:rsidDel="002E4654">
          <w:delText>possible</w:delText>
        </w:r>
        <w:r w:rsidR="36F9B112" w:rsidRPr="43C0CAC4" w:rsidDel="002E4654">
          <w:delText xml:space="preserve"> causes</w:delText>
        </w:r>
      </w:del>
      <w:ins w:id="1510" w:author="Daniel Stewart" w:date="2022-02-10T15:21:00Z">
        <w:r w:rsidR="00C57925">
          <w:t>.</w:t>
        </w:r>
      </w:ins>
      <w:del w:id="1511" w:author="Daniel Stewart" w:date="2022-02-10T15:20:00Z">
        <w:r w:rsidR="346C25E8" w:rsidRPr="43C0CAC4" w:rsidDel="00C57925">
          <w:delText>,</w:delText>
        </w:r>
      </w:del>
      <w:del w:id="1512" w:author="Daniel Stewart" w:date="2022-02-10T15:21:00Z">
        <w:r w:rsidR="4DEEA6A8" w:rsidRPr="43C0CAC4" w:rsidDel="00C57925">
          <w:delText xml:space="preserve"> and </w:delText>
        </w:r>
      </w:del>
      <w:ins w:id="1513" w:author="Daniel Stewart" w:date="2022-02-10T15:21:00Z">
        <w:r w:rsidR="00C57925">
          <w:t xml:space="preserve"> </w:t>
        </w:r>
      </w:ins>
      <w:del w:id="1514" w:author="Daniel Stewart" w:date="2022-02-10T15:21:00Z">
        <w:r w:rsidR="4DEEA6A8" w:rsidRPr="43C0CAC4" w:rsidDel="00C57925">
          <w:delText>warrant further investigation</w:delText>
        </w:r>
        <w:r w:rsidR="2AA7495F" w:rsidRPr="43C0CAC4" w:rsidDel="00C57925">
          <w:delText>.</w:delText>
        </w:r>
      </w:del>
    </w:p>
    <w:p w14:paraId="7B8B1756" w14:textId="497DECEF" w:rsidR="6C1B43F5" w:rsidRDefault="6C1B43F5" w:rsidP="00D95039"/>
    <w:p w14:paraId="440DAACB" w14:textId="34D36067" w:rsidR="004F3F9B" w:rsidRDefault="00C57925" w:rsidP="002743AF">
      <w:ins w:id="1515" w:author="Daniel Stewart" w:date="2022-02-10T15:24:00Z">
        <w:r>
          <w:t>Results of our marsh recession model suggest</w:t>
        </w:r>
      </w:ins>
      <w:ins w:id="1516" w:author="Daniel Stewart" w:date="2022-02-10T15:26:00Z">
        <w:r w:rsidR="00345EFD">
          <w:t xml:space="preserve"> </w:t>
        </w:r>
      </w:ins>
      <w:ins w:id="1517" w:author="Daniel Stewart" w:date="2022-02-10T15:24:00Z">
        <w:r>
          <w:t xml:space="preserve">that </w:t>
        </w:r>
      </w:ins>
      <w:ins w:id="1518" w:author="Daniel Stewart" w:date="2022-02-10T15:30:00Z">
        <w:r w:rsidR="00345EFD">
          <w:t>projects</w:t>
        </w:r>
      </w:ins>
      <w:ins w:id="1519" w:author="Daniel Stewart" w:date="2022-02-10T15:50:00Z">
        <w:r w:rsidR="00AD426F">
          <w:t xml:space="preserve"> protected from erosional </w:t>
        </w:r>
      </w:ins>
      <w:ins w:id="1520" w:author="Daniel Stewart" w:date="2022-02-10T15:51:00Z">
        <w:r w:rsidR="00AD426F">
          <w:t>processes</w:t>
        </w:r>
      </w:ins>
      <w:ins w:id="1521" w:author="Daniel Stewart" w:date="2022-02-10T15:50:00Z">
        <w:r w:rsidR="00AD426F">
          <w:t xml:space="preserve"> are</w:t>
        </w:r>
      </w:ins>
      <w:ins w:id="1522" w:author="Daniel Stewart" w:date="2022-02-10T15:28:00Z">
        <w:r w:rsidR="00345EFD">
          <w:t xml:space="preserve"> </w:t>
        </w:r>
      </w:ins>
      <w:ins w:id="1523" w:author="Daniel Stewart" w:date="2022-02-10T15:29:00Z">
        <w:r w:rsidR="00345EFD">
          <w:t xml:space="preserve">likely to </w:t>
        </w:r>
      </w:ins>
      <w:ins w:id="1524" w:author="Daniel Stewart" w:date="2022-02-10T15:27:00Z">
        <w:r w:rsidR="00345EFD">
          <w:t>experience less recession</w:t>
        </w:r>
      </w:ins>
      <w:ins w:id="1525" w:author="Daniel Stewart" w:date="2022-02-14T09:16:00Z">
        <w:r w:rsidR="002A790B">
          <w:t xml:space="preserve"> than exposed sites</w:t>
        </w:r>
      </w:ins>
      <w:ins w:id="1526" w:author="Daniel Stewart" w:date="2022-02-10T15:51:00Z">
        <w:r w:rsidR="00AD426F">
          <w:t>. P</w:t>
        </w:r>
      </w:ins>
      <w:ins w:id="1527" w:author="Daniel Stewart" w:date="2022-02-10T15:25:00Z">
        <w:r w:rsidR="00345EFD">
          <w:t xml:space="preserve">lacement of sites in a slough, closed embayment designs, </w:t>
        </w:r>
      </w:ins>
      <w:ins w:id="1528" w:author="Daniel Stewart" w:date="2022-02-10T15:30:00Z">
        <w:r w:rsidR="00345EFD">
          <w:t>and</w:t>
        </w:r>
      </w:ins>
      <w:ins w:id="1529" w:author="Daniel Stewart" w:date="2022-02-10T15:51:00Z">
        <w:r w:rsidR="00AD426F">
          <w:t xml:space="preserve"> foreshore</w:t>
        </w:r>
      </w:ins>
      <w:ins w:id="1530" w:author="Daniel Stewart" w:date="2022-02-10T15:30:00Z">
        <w:r w:rsidR="00345EFD">
          <w:t xml:space="preserve"> protection through use of </w:t>
        </w:r>
      </w:ins>
      <w:ins w:id="1531" w:author="Daniel Stewart" w:date="2022-02-10T15:26:00Z">
        <w:r w:rsidR="00345EFD">
          <w:t xml:space="preserve">sheer booms and other </w:t>
        </w:r>
      </w:ins>
      <w:ins w:id="1532" w:author="Daniel Stewart" w:date="2022-02-10T15:39:00Z">
        <w:r w:rsidR="004D4E80">
          <w:t xml:space="preserve">offshore </w:t>
        </w:r>
      </w:ins>
      <w:ins w:id="1533" w:author="Daniel Stewart" w:date="2022-02-10T15:26:00Z">
        <w:r w:rsidR="00345EFD">
          <w:t xml:space="preserve">structures were all negatively correlated with </w:t>
        </w:r>
      </w:ins>
      <w:ins w:id="1534" w:author="Daniel Stewart" w:date="2022-02-14T09:26:00Z">
        <w:r w:rsidR="002C10D0">
          <w:t xml:space="preserve">marsh </w:t>
        </w:r>
      </w:ins>
      <w:r w:rsidR="00654E0D">
        <w:t>recession</w:t>
      </w:r>
      <w:r w:rsidR="00C80726">
        <w:t xml:space="preserve"> to varying degrees</w:t>
      </w:r>
      <w:r w:rsidR="009F6377">
        <w:t>, though results remain inconclusive</w:t>
      </w:r>
      <w:del w:id="1535" w:author="Daniel Stewart" w:date="2022-02-14T11:59:00Z">
        <w:r w:rsidR="00C35325" w:rsidDel="00286D03">
          <w:fldChar w:fldCharType="begin"/>
        </w:r>
        <w:r w:rsidR="00C35325" w:rsidDel="00286D03">
          <w:delInstrText xml:space="preserve"> ADDIN ZOTERO_ITEM CSL_CITATION {"citationID":"GOU31XgP","properties":{"formattedCitation":"(Kistritz et al. 1992)","plainCitation":"(Kistritz et al. 1992)","noteIndex":0},"citationItems":[{"id":1894,"uris":["http://zotero.org/users/6112721/items/5NPRKNAW"],"uri":["http://zotero.org/users/6112721/items/5NPRKNAW"],"itemData":{"id":1894,"type":"report","event-place":"New Westminster, B.C.","page":"177","publisher":"Fraser River Estuary Management Program","publisher-place":"New Westminster, B.C.","title":"Inspection of Red-Coded Habitat: Fraser River Estuary Summer of 1992","URL":"http://a100.gov.bc.ca/pub/acat/documents/r43192/92_Insptn_RedCodedHabitat_1406584202267_6577808418.pdf","author":[{"family":"Kistritz","given":"R."},{"family":"Williams","given":"G."},{"family":"Scott","given":"J."}],"accessed":{"date-parts":[["2022",1,27]]},"issued":{"date-parts":[["1992"]]}}}],"schema":"https://github.com/citation-style-language/schema/raw/master/csl-citation.json"} </w:delInstrText>
        </w:r>
        <w:r w:rsidR="00C35325" w:rsidDel="00286D03">
          <w:fldChar w:fldCharType="separate"/>
        </w:r>
        <w:r w:rsidR="00C35325" w:rsidDel="00286D03">
          <w:rPr>
            <w:noProof/>
          </w:rPr>
          <w:delText>(Kistritz et al. 1992)</w:delText>
        </w:r>
        <w:r w:rsidR="00C35325" w:rsidDel="00286D03">
          <w:fldChar w:fldCharType="end"/>
        </w:r>
      </w:del>
      <w:ins w:id="1536" w:author="Daniel Stewart" w:date="2022-02-10T15:26:00Z">
        <w:r w:rsidR="00345EFD">
          <w:t>.</w:t>
        </w:r>
      </w:ins>
      <w:del w:id="1537" w:author="Daniel Stewart" w:date="2022-02-10T15:27:00Z">
        <w:r w:rsidR="1E9C7696" w:rsidRPr="001C1CAE" w:rsidDel="00345EFD">
          <w:delText>O</w:delText>
        </w:r>
        <w:r w:rsidR="09A708F0" w:rsidRPr="001C1CAE" w:rsidDel="00345EFD">
          <w:delText>ffshore structures</w:delText>
        </w:r>
        <w:r w:rsidR="685886D7" w:rsidRPr="001C1CAE" w:rsidDel="00345EFD">
          <w:delText xml:space="preserve">, which included </w:delText>
        </w:r>
        <w:r w:rsidR="09A708F0" w:rsidRPr="001C1CAE" w:rsidDel="00345EFD">
          <w:delText xml:space="preserve">log </w:delText>
        </w:r>
        <w:r w:rsidR="2BB2B20D" w:rsidRPr="001C1CAE" w:rsidDel="00345EFD">
          <w:delText xml:space="preserve">storage </w:delText>
        </w:r>
        <w:r w:rsidR="09A708F0" w:rsidRPr="001C1CAE" w:rsidDel="00345EFD">
          <w:delText xml:space="preserve">booms and </w:delText>
        </w:r>
        <w:r w:rsidR="5D722E6F" w:rsidRPr="001C1CAE" w:rsidDel="00345EFD">
          <w:delText>dock</w:delText>
        </w:r>
        <w:r w:rsidR="09A708F0" w:rsidRPr="001C1CAE" w:rsidDel="00345EFD">
          <w:delText xml:space="preserve"> structures</w:delText>
        </w:r>
        <w:r w:rsidR="7838D08E" w:rsidRPr="001C1CAE" w:rsidDel="00345EFD">
          <w:delText>,</w:delText>
        </w:r>
        <w:r w:rsidR="09A708F0" w:rsidRPr="001C1CAE" w:rsidDel="00345EFD">
          <w:delText xml:space="preserve"> were negati</w:delText>
        </w:r>
        <w:r w:rsidR="05794AC5" w:rsidRPr="001C1CAE" w:rsidDel="00345EFD">
          <w:delText>vely correlated with recession,</w:delText>
        </w:r>
      </w:del>
      <w:ins w:id="1538" w:author="Daniel Stewart" w:date="2022-02-14T08:11:00Z">
        <w:r w:rsidR="00155167">
          <w:t xml:space="preserve"> Natural riverine processes may be a factor behind these erosional losses</w:t>
        </w:r>
      </w:ins>
      <w:ins w:id="1539" w:author="Daniel Stewart" w:date="2022-02-14T12:07:00Z">
        <w:r w:rsidR="002743AF">
          <w:t xml:space="preserve"> </w:t>
        </w:r>
      </w:ins>
      <w:r w:rsidR="002743AF">
        <w:fldChar w:fldCharType="begin"/>
      </w:r>
      <w:r w:rsidR="00782C24">
        <w:instrText xml:space="preserve"> ADDIN ZOTERO_ITEM CSL_CITATION {"citationID":"MDfvoQwj","properties":{"formattedCitation":"(Kistritz et al. 1992)","plainCitation":"(Kistritz et al. 1992)","noteIndex":0},"citationItems":[{"id":1894,"uris":["http://zotero.org/users/6112721/items/5NPRKNAW"],"uri":["http://zotero.org/users/6112721/items/5NPRKNAW"],"itemData":{"id":1894,"type":"report","event-place":"New Westminster, B.C.","page":"1-177","publisher":"Fraser River Estuary Management Program","publisher-place":"New Westminster, B.C.","title":"Inspection of red-coded habitat: Fraser River Estuary summer of 1992","author":[{"family":"Kistritz","given":"R."},{"family":"Williams","given":"G."},{"family":"Scott","given":"J."}],"issued":{"date-parts":[["1992"]]}}}],"schema":"https://github.com/citation-style-language/schema/raw/master/csl-citation.json"} </w:instrText>
      </w:r>
      <w:r w:rsidR="002743AF">
        <w:fldChar w:fldCharType="separate"/>
      </w:r>
      <w:r w:rsidR="002743AF">
        <w:rPr>
          <w:noProof/>
        </w:rPr>
        <w:t>(Kistritz et al. 1992)</w:t>
      </w:r>
      <w:r w:rsidR="002743AF">
        <w:fldChar w:fldCharType="end"/>
      </w:r>
      <w:ins w:id="1540" w:author="Daniel Stewart" w:date="2022-02-14T08:11:00Z">
        <w:r w:rsidR="00155167">
          <w:t>, but also</w:t>
        </w:r>
      </w:ins>
      <w:del w:id="1541" w:author="Daniel Stewart" w:date="2022-02-14T08:11:00Z">
        <w:r w:rsidR="05794AC5" w:rsidRPr="43C0CAC4" w:rsidDel="00155167">
          <w:delText xml:space="preserve"> </w:delText>
        </w:r>
      </w:del>
      <w:ins w:id="1542" w:author="Daniel Stewart" w:date="2022-02-14T08:11:00Z">
        <w:r w:rsidR="00155167">
          <w:t xml:space="preserve"> </w:t>
        </w:r>
      </w:ins>
      <w:ins w:id="1543" w:author="Daniel Stewart" w:date="2022-02-10T16:19:00Z">
        <w:r w:rsidR="00C21CC0">
          <w:t>vessel</w:t>
        </w:r>
      </w:ins>
      <w:ins w:id="1544" w:author="Daniel Stewart" w:date="2022-02-10T15:58:00Z">
        <w:r w:rsidR="00610DDE">
          <w:t xml:space="preserve"> wake, </w:t>
        </w:r>
      </w:ins>
      <w:ins w:id="1545" w:author="Daniel Stewart" w:date="2022-02-14T08:22:00Z">
        <w:r w:rsidR="006B385A">
          <w:t xml:space="preserve">which </w:t>
        </w:r>
      </w:ins>
      <w:ins w:id="1546" w:author="Daniel Stewart" w:date="2022-02-14T08:36:00Z">
        <w:r w:rsidR="00C77D5A">
          <w:t xml:space="preserve">to our knowledge </w:t>
        </w:r>
      </w:ins>
      <w:ins w:id="1547" w:author="Daniel Stewart" w:date="2022-02-14T08:22:00Z">
        <w:r w:rsidR="006B385A">
          <w:t xml:space="preserve">has yet to be </w:t>
        </w:r>
      </w:ins>
      <w:ins w:id="1548" w:author="Daniel Stewart" w:date="2022-02-14T11:54:00Z">
        <w:r w:rsidR="00E96954">
          <w:t>assessed</w:t>
        </w:r>
      </w:ins>
      <w:ins w:id="1549" w:author="Daniel Stewart" w:date="2022-02-14T08:22:00Z">
        <w:r w:rsidR="006B385A">
          <w:t xml:space="preserve"> in the FRE but is known to be a driver behind erosion and </w:t>
        </w:r>
      </w:ins>
      <w:ins w:id="1550" w:author="Daniel Stewart" w:date="2022-02-14T10:17:00Z">
        <w:r w:rsidR="0088336C">
          <w:t xml:space="preserve">marsh </w:t>
        </w:r>
      </w:ins>
      <w:ins w:id="1551" w:author="Daniel Stewart" w:date="2022-02-14T08:22:00Z">
        <w:r w:rsidR="006B385A">
          <w:t>recession in other</w:t>
        </w:r>
      </w:ins>
      <w:ins w:id="1552" w:author="Daniel Stewart" w:date="2022-02-14T08:24:00Z">
        <w:r w:rsidR="006B385A">
          <w:t xml:space="preserve"> </w:t>
        </w:r>
      </w:ins>
      <w:ins w:id="1553" w:author="Daniel Stewart" w:date="2022-02-14T10:23:00Z">
        <w:r w:rsidR="00743D27">
          <w:t xml:space="preserve">coastal regions </w:t>
        </w:r>
      </w:ins>
      <w:r w:rsidR="006B385A">
        <w:fldChar w:fldCharType="begin"/>
      </w:r>
      <w:r w:rsidR="00782C24">
        <w:instrText xml:space="preserve"> ADDIN ZOTERO_ITEM CSL_CITATION {"citationID":"2Aqlgb3l","properties":{"formattedCitation":"(Nanson et al. 1994; Houser 2010; Bilkovic et al. 2017, 2019; El Safty &amp; Marsooli 2020)","plainCitation":"(Nanson et al. 1994; Houser 2010; Bilkovic et al. 2017, 2019; El Safty &amp; Marsooli 2020)","noteIndex":0},"citationItems":[{"id":2019,"uris":["http://zotero.org/users/6112721/items/PGCZCXQJ"],"uri":["http://zotero.org/users/6112721/items/PGCZCXQJ"],"itemData":{"id":2019,"type":"article-journal","container-title":"Regulated Rivers: Research &amp; Management","page":"1-14","title":"Experimental measurements of river-bank erosion caused by boat-generated waves on the Gordon River, Tasmania","volume":"9","author":[{"family":"Nanson","given":"Gerald C."},{"family":"Krusenstierna","given":"Axel Von"},{"family":"Bryant","given":"Edward A."}],"issued":{"date-parts":[["1994"]]}}},{"id":2006,"uris":["http://zotero.org/users/6112721/items/YXG6S5LY"],"uri":["http://zotero.org/users/6112721/items/YXG6S5LY"],"itemData":{"id":2006,"type":"article-journal","abstract":"Erosion of a salt marsh at Fort Pulaski National Monument threatens a pier of historical significance along the North Channel of the Savannah River, the main shipping channel for the Port of Savannah, Georgia. The erosion was initiated by the alongshore and onshore migration of a supratidal oyster shell ridge that exposed a marsh scarp that is susceptible to lateral retreat in response to both wind-generated and vessel-generated waves undercutting the upper-marsh surface. An instrumented field study was completed between October 2007 and February 2008 to examine the relative importance of wind-generated and vessel-generated waves to the retreat of the scarp by 0.21 m along the instrumented transect. On average, there were 14 sailings by container ships per day and up to twice as many sailings by pilot boats ferrying the harbor pilots to container ships offshore, but only those vessels that sailed within 1 m of the high-tide water level had waves capable of reaching the scarp. The vessel-generated waves accounted for ~5% of the cumulative wave energy over the study, but because of their larger height and longer period, they accounted for almost 25% of the cumulative wave force. It is the locally generated wind waves that account for most of the wave force acting on the exposed scarp and which are largely responsible for the observed retreat. Waves generated during both frontal and tropical storms tend to be associated with storm tides that maintain water levels at or near the elevation of the scarp for several days. Now that the shell ridge has largely migrated past the site and the areas of greater retreat historically are protected by a wedge of sand, it is argued that an increase in vessel traffic and/or the use of larger, post-Panamax ships will not significantly accelerate the retreat of the marsh.","container-title":"Journal of Coastal Research","ISSN":"0749-0208","issue":"2","note":"publisher: Coastal Education &amp; Research Foundation, Inc.","page":"230-240","source":"JSTOR","title":"Relative Importance of Vessel-Generated and Wind Waves to Salt Marsh Erosion in a Restricted Fetch Environment","volume":"26","author":[{"family":"Houser","given":"Chris"}],"issued":{"date-parts":[["2010"]]}}},{"id":2025,"uris":["http://zotero.org/users/6112721/items/JGFX9A9N"],"uri":["http://zotero.org/users/6112721/items/JGFX9A9N"],"itemData":{"id":2025,"type":"report","event-place":"Edgewater, MD","language":"en","number":"STAC Publication 17-002","page":"1-68","publisher-place":"Edgewater, MD","source":"Zotero","title":"Review of boat wake wave impacts on shoreline erosion and potential solutions for the Chesapeake Bay","author":[{"family":"Bilkovic","given":"D. M."},{"family":"Mitchell","given":"M."},{"family":"Davis","given":"J."},{"family":"Andrews","given":"E."},{"family":"King","given":"A/"},{"family":"Mason","given":"Pamela"},{"family":"Herman","given":"Julie"},{"family":"Tahvildari","given":"Navid"},{"family":"Davis","given":"Jana"}],"issued":{"date-parts":[["2017"]]}}},{"id":2004,"uris":["http://zotero.org/users/6112721/items/4Y8N7NTM"],"uri":["http://zotero.org/users/6112721/items/4Y8N7NTM"],"itemData":{"id":2004,"type":"article-journal","abstract":"Coastal economies are often supported by activities that rely on commercial or recreational vessels to move people or goods, such as shipping, transportation, cruising, and fishing. Unintentionally, frequent or intense vessel traffic can contribute to erosion of coastlines; this can be particularly evident in sheltered systems where shoreline erosion should be minimal in the absence of boat waves. We reviewed the state of the science of known effects of boat waves on shoreline stability, examined data on erosion, turbidity, and shoreline armoring patterns for evidence of a response to boat waves in Chesapeake Bay, and reviewed existing management and policy actions in Chesapeake Bay and nearby states to make recommendations for actions to minimize boat wake impacts. In the literature, as well as in our analyses, boat wake energy may be linked to elevated turbidity and shoreline erosion, particularly in narrow waterways. In Chesapeake Bay, three lines of evidence suggest boat waves are contributing to shoreline erosion and poor water clarity in some Bay creeks and tributaries: 1) nearshore turbidity was elevated in many waterways during periods of expected high boating activity, 2) armoring was placed along about a quarter of the low energy shorelines of three examined tidal creeks that are exposed to relatively high boating pressure, and 3) 15% of the shorelines we examined throughout the Bay (9000 km) are low energy shorelines that are experiencing high erosion (≥0.3 m/yr) that cannot be attributed to wind wave energy. Still, there remain significant data gaps that preclude the determination of the overall contribution of boat waves to shoreline erosion throughout the Bay, notably, shoreline erosion data in low energy waterways, recreational boating traffic patterns, and nearshore bathymetry. Interim protective measures can be (and have been) applied in high risk waterways, such as small, low energy waterways that have high recreational boating activity, to help reduce shoreline erosion. Policy options used in Bay states and elsewhere include setbacks from the shore, wake restrictions, and speed restrictions; other more restrictive policies may include prohibition on boats of a certain size or limiting the number of passages. Finally, a systems-approach to boat wake impact management using uniform boat wake policies is likely to be the most effective for consistent shoreline protection.","container-title":"Ocean &amp; Coastal Management","DOI":"10.1016/j.ocecoaman.2019.104945","ISSN":"0964-5691","journalAbbreviation":"Ocean &amp; Coastal Management","language":"en","page":"104945","source":"ScienceDirect","title":"Defining boat wake impacts on shoreline stability toward management and policy solutions","volume":"182","author":[{"family":"Bilkovic","given":"Donna Marie"},{"family":"Mitchell","given":"Molly M."},{"family":"Davis","given":"Jennifer"},{"family":"Herman","given":"Julie"},{"family":"Andrews","given":"Elizabeth"},{"family":"King","given":"Angela"},{"family":"Mason","given":"Pamela"},{"family":"Tahvildari","given":"Navid"},{"family":"Davis","given":"Jana"},{"family":"Dixon","given":"Rachel L."}],"issued":{"date-parts":[["2019",12,1]]}}},{"id":2021,"uris":["http://zotero.org/users/6112721/items/CYEDQ74J"],"uri":["http://zotero.org/users/6112721/items/CYEDQ74J"],"itemData":{"id":2021,"type":"article-journal","abstract":"Aerial photographs and ﬁeld studies have revealed a rapid deterioration of salt marshes in Jamaica Bay, New York. Past studies have linked marsh deterioration to sediment supply, water quality, storms, and sea level rise. Yet ship wakes and their potential impacts on marsh edge erosion are not understood. Here, we study ship wake transformation in Jamaica Bay and their potential impacts on salt marsh erosion. We apply short-time, Fourier transform (spectrogram) on existing water level measurements collected during 2015 and 2016. Our analysis reveals the existence of typical wake components. Among the observed wake components is a long wave component which propagates over shallow areas where short wind waves do not reach. We further implement a phase-resolving wave model to study wake transformation in the vicinity of salt marsh islands Little Egg and Big Egg and the consequent morphological changes. The selected marshes are located near a deep shipping channel and a ferry station, making them exposed to wakes of vessels with diﬀerent size and sailing speed. A series of numerical experiments show that ship wakes can result in erosion spots near the border of deep shipping channels and their banks, i.e., edges of mudﬂats and marsh substrates. We show that the cumulative erosion increases rapidly with the number of vessels that pass through the study area. For instance, the magnitude of ﬁnal bed erosion after the passage of 10 vessels is two to three times larger than that after the passage of ﬁve vessels.","container-title":"Journal of Marine Science and Engineering","DOI":"10.3390/jmse8050325","ISSN":"2077-1312","issue":"5","journalAbbreviation":"JMSE","language":"en","page":"325","source":"DOI.org (Crossref)","title":"Ship wakes and their potential impacts on salt marshes in Jamaica Bay, New York","volume":"8","author":[{"family":"El Safty","given":"Hoda"},{"family":"Marsooli","given":"Reza"}],"issued":{"date-parts":[["2020",5,3]]}}}],"schema":"https://github.com/citation-style-language/schema/raw/master/csl-citation.json"} </w:instrText>
      </w:r>
      <w:r w:rsidR="006B385A">
        <w:fldChar w:fldCharType="separate"/>
      </w:r>
      <w:r w:rsidR="00C80726">
        <w:rPr>
          <w:noProof/>
        </w:rPr>
        <w:t>(Nanson et al. 1994; Houser 2010; Bilkovic et al. 2017, 2019; El Safty &amp; Marsooli 2020)</w:t>
      </w:r>
      <w:r w:rsidR="006B385A">
        <w:fldChar w:fldCharType="end"/>
      </w:r>
      <w:ins w:id="1554" w:author="Daniel Stewart" w:date="2022-02-14T08:22:00Z">
        <w:r w:rsidR="006B385A">
          <w:t xml:space="preserve">. </w:t>
        </w:r>
      </w:ins>
      <w:r w:rsidR="004F3F9B">
        <w:t xml:space="preserve">The </w:t>
      </w:r>
      <w:r w:rsidR="00C80726">
        <w:t>erosional effects</w:t>
      </w:r>
      <w:r w:rsidR="004F3F9B">
        <w:t xml:space="preserve"> of boat wake is not a new proposition to the FRE, as it has </w:t>
      </w:r>
      <w:ins w:id="1555" w:author="Daniel Stewart" w:date="2022-02-14T11:55:00Z">
        <w:r w:rsidR="004F3F9B">
          <w:t xml:space="preserve">been </w:t>
        </w:r>
      </w:ins>
      <w:r w:rsidR="004F3F9B">
        <w:t xml:space="preserve">already </w:t>
      </w:r>
      <w:ins w:id="1556" w:author="Daniel Stewart" w:date="2022-02-14T11:55:00Z">
        <w:r w:rsidR="004F3F9B">
          <w:t xml:space="preserve">noted as a threat to some projects in the FRE, and has motivated the installation of protective offshore log booms </w:t>
        </w:r>
        <w:r w:rsidR="004F3F9B">
          <w:fldChar w:fldCharType="begin"/>
        </w:r>
      </w:ins>
      <w:r w:rsidR="00782C24">
        <w:instrText xml:space="preserve"> ADDIN ZOTERO_ITEM CSL_CITATION {"citationID":"JBzBuSAI","properties":{"formattedCitation":"(Kistritz et al. 1992; Adams &amp; Williams 2004)","plainCitation":"(Kistritz et al. 1992; Adams &amp; Williams 2004)","noteIndex":0},"citationItems":[{"id":1894,"uris":["http://zotero.org/users/6112721/items/5NPRKNAW"],"uri":["http://zotero.org/users/6112721/items/5NPRKNAW"],"itemData":{"id":1894,"type":"report","event-place":"New Westminster, B.C.","page":"1-177","publisher":"Fraser River Estuary Management Program","publisher-place":"New Westminster, B.C.","title":"Inspection of red-coded habitat: Fraser River Estuary summer of 1992","author":[{"family":"Kistritz","given":"R."},{"family":"Williams","given":"G."},{"family":"Scott","given":"J."}],"issued":{"date-parts":[["1992"]]}}},{"id":886,"uris":["http://zotero.org/users/6112721/items/KKDSKZWG"],"uri":["http://zotero.org/users/6112721/items/KKDSKZWG"],"itemData":{"id":886,"type":"chapter","abstract":"Tidal marshes support important habitat for the fish and wildlife of the Fraser River estuary.\nThe presence and distribution of plant species within these marshes are governed by salinity and tidal inundation.\nThese parameters are in turn related to the location ofthe salt wedge within the estuary. Distinct salt-,\nbrackish-, and fresh-marsh species assemblages occur throughout the estuary as a result of these influences.\nPast human activities have resulted in the net loss of tidal marsh, impacting the estuary's ability to\nsustain fish and wildlife.\nTidal-marsh creation is a technical tool to achieve environmentally sustainable development within the\nestuary. Early marsh-creation efforts achieved limited success. Deficiencies in project performance were\nprimarily a result of poor quality assurance and control during site preparation and planting. Recent efforts\nhave achieved excellent success in establishing tidal marshes through an intense focus on compliance with\nsound design criteria.","collection-title":"Geological Survey of Canada, Bulletin","container-title":"Fraser River Delta, British Columbia: Issues of an Urban Estuary","language":"en","note":"DOI: 10.4095/215772","page":"147-172","source":"DOI.org (Crossref)","title":"Tidal marshes of the Fraser River estuary: composition, structure, and a history of marsh creation efforts to 1997","title-short":"Fraser River Delta, British Columbia","volume":"567","author":[{"family":"Adams","given":"M A"},{"family":"Williams","given":"G L"}],"editor":[{"family":"Groulx","given":"D C"},{"family":"Luternauer","given":"J L"},{"family":"Bilderback","given":"D E"}],"accessed":{"date-parts":[["2021",9,7]]},"issued":{"date-parts":[["2004"]]}}}],"schema":"https://github.com/citation-style-language/schema/raw/master/csl-citation.json"} </w:instrText>
      </w:r>
      <w:ins w:id="1557" w:author="Daniel Stewart" w:date="2022-02-14T11:55:00Z">
        <w:r w:rsidR="004F3F9B">
          <w:fldChar w:fldCharType="separate"/>
        </w:r>
        <w:r w:rsidR="004F3F9B">
          <w:rPr>
            <w:noProof/>
          </w:rPr>
          <w:t>(Kistritz et al. 1992; Adams &amp; Williams 2004)</w:t>
        </w:r>
        <w:r w:rsidR="004F3F9B">
          <w:fldChar w:fldCharType="end"/>
        </w:r>
        <w:r w:rsidR="004F3F9B">
          <w:t xml:space="preserve"> and the strategic planting of the densely-rhizomatous </w:t>
        </w:r>
        <w:r w:rsidR="004F3F9B">
          <w:rPr>
            <w:i/>
            <w:iCs/>
          </w:rPr>
          <w:t>Juncus balticus</w:t>
        </w:r>
        <w:r w:rsidR="004F3F9B">
          <w:t xml:space="preserve"> along the leading edge of </w:t>
        </w:r>
      </w:ins>
      <w:ins w:id="1558" w:author="Daniel Stewart" w:date="2022-02-14T11:56:00Z">
        <w:r w:rsidR="004F3F9B">
          <w:t>at least one project</w:t>
        </w:r>
      </w:ins>
      <w:ins w:id="1559" w:author="Daniel Stewart" w:date="2022-02-14T11:55:00Z">
        <w:r w:rsidR="004F3F9B">
          <w:t xml:space="preserve"> (G. Williams, pers</w:t>
        </w:r>
      </w:ins>
      <w:r w:rsidR="00645BF3">
        <w:t>onal</w:t>
      </w:r>
      <w:ins w:id="1560" w:author="Daniel Stewart" w:date="2022-02-14T11:55:00Z">
        <w:r w:rsidR="004F3F9B">
          <w:t xml:space="preserve"> </w:t>
        </w:r>
      </w:ins>
      <w:r w:rsidR="00645BF3">
        <w:t>c</w:t>
      </w:r>
      <w:ins w:id="1561" w:author="Daniel Stewart" w:date="2022-02-14T11:55:00Z">
        <w:r w:rsidR="004F3F9B">
          <w:t>ommun</w:t>
        </w:r>
      </w:ins>
      <w:r w:rsidR="00645BF3">
        <w:t>ication</w:t>
      </w:r>
      <w:ins w:id="1562" w:author="Daniel Stewart" w:date="2022-02-14T11:55:00Z">
        <w:r w:rsidR="004F3F9B">
          <w:t>, December 2021).</w:t>
        </w:r>
        <w:r w:rsidR="004F3F9B" w:rsidRPr="005B3327">
          <w:t xml:space="preserve"> </w:t>
        </w:r>
      </w:ins>
    </w:p>
    <w:p w14:paraId="6069E27D" w14:textId="77777777" w:rsidR="004F3F9B" w:rsidRDefault="004F3F9B" w:rsidP="002743AF"/>
    <w:p w14:paraId="4AAE1EF3" w14:textId="4C1C5125" w:rsidR="002A2E0F" w:rsidRDefault="00E96954" w:rsidP="00D95039">
      <w:ins w:id="1563" w:author="Daniel Stewart" w:date="2022-02-14T11:54:00Z">
        <w:r w:rsidRPr="43C0CAC4">
          <w:t xml:space="preserve">Further evidence of wake impacts may be the </w:t>
        </w:r>
        <w:r>
          <w:t xml:space="preserve">significant </w:t>
        </w:r>
        <w:r w:rsidRPr="43C0CAC4">
          <w:t xml:space="preserve">difference </w:t>
        </w:r>
        <w:r>
          <w:t xml:space="preserve">in recession observed </w:t>
        </w:r>
        <w:r w:rsidRPr="43C0CAC4">
          <w:t xml:space="preserve">between </w:t>
        </w:r>
      </w:ins>
      <w:r w:rsidR="00C72CB7">
        <w:t xml:space="preserve">the </w:t>
      </w:r>
      <w:ins w:id="1564" w:author="Daniel Stewart" w:date="2022-02-14T11:54:00Z">
        <w:r w:rsidRPr="43C0CAC4">
          <w:t xml:space="preserve">Main Arm and North Arm, with North Arm </w:t>
        </w:r>
      </w:ins>
      <w:r w:rsidR="00BF3641">
        <w:t>projects</w:t>
      </w:r>
      <w:ins w:id="1565" w:author="Daniel Stewart" w:date="2022-02-14T11:54:00Z">
        <w:r w:rsidRPr="43C0CAC4">
          <w:t xml:space="preserve"> averaging 1</w:t>
        </w:r>
        <w:r>
          <w:t>3</w:t>
        </w:r>
        <w:r w:rsidRPr="43C0CAC4">
          <w:t>% more recessed area per site.</w:t>
        </w:r>
        <w:r>
          <w:t xml:space="preserve"> Boat wake energy is primarily influenced by channel morphology (depth, width) and vessel characteristics (</w:t>
        </w:r>
      </w:ins>
      <w:r w:rsidR="002743AF">
        <w:t xml:space="preserve">frequency, </w:t>
      </w:r>
      <w:ins w:id="1566" w:author="Daniel Stewart" w:date="2022-02-14T11:54:00Z">
        <w:r>
          <w:t xml:space="preserve">length, depth, speed), which differ between river arms </w:t>
        </w:r>
        <w:r>
          <w:fldChar w:fldCharType="begin"/>
        </w:r>
      </w:ins>
      <w:r w:rsidR="00782C24">
        <w:instrText xml:space="preserve"> ADDIN ZOTERO_ITEM CSL_CITATION {"citationID":"lMou64Qj","properties":{"formattedCitation":"(Bilkovic et al. 2019; El Safty &amp; Marsooli 2020; Glamore n.d.)","plainCitation":"(Bilkovic et al. 2019; El Safty &amp; Marsooli 2020; Glamore n.d.)","dontUpdate":true,"noteIndex":0},"citationItems":[{"id":2004,"uris":["http://zotero.org/users/6112721/items/4Y8N7NTM"],"uri":["http://zotero.org/users/6112721/items/4Y8N7NTM"],"itemData":{"id":2004,"type":"article-journal","abstract":"Coastal economies are often supported by activities that rely on commercial or recreational vessels to move people or goods, such as shipping, transportation, cruising, and fishing. Unintentionally, frequent or intense vessel traffic can contribute to erosion of coastlines; this can be particularly evident in sheltered systems where shoreline erosion should be minimal in the absence of boat waves. We reviewed the state of the science of known effects of boat waves on shoreline stability, examined data on erosion, turbidity, and shoreline armoring patterns for evidence of a response to boat waves in Chesapeake Bay, and reviewed existing management and policy actions in Chesapeake Bay and nearby states to make recommendations for actions to minimize boat wake impacts. In the literature, as well as in our analyses, boat wake energy may be linked to elevated turbidity and shoreline erosion, particularly in narrow waterways. In Chesapeake Bay, three lines of evidence suggest boat waves are contributing to shoreline erosion and poor water clarity in some Bay creeks and tributaries: 1) nearshore turbidity was elevated in many waterways during periods of expected high boating activity, 2) armoring was placed along about a quarter of the low energy shorelines of three examined tidal creeks that are exposed to relatively high boating pressure, and 3) 15% of the shorelines we examined throughout the Bay (9000 km) are low energy shorelines that are experiencing high erosion (≥0.3 m/yr) that cannot be attributed to wind wave energy. Still, there remain significant data gaps that preclude the determination of the overall contribution of boat waves to shoreline erosion throughout the Bay, notably, shoreline erosion data in low energy waterways, recreational boating traffic patterns, and nearshore bathymetry. Interim protective measures can be (and have been) applied in high risk waterways, such as small, low energy waterways that have high recreational boating activity, to help reduce shoreline erosion. Policy options used in Bay states and elsewhere include setbacks from the shore, wake restrictions, and speed restrictions; other more restrictive policies may include prohibition on boats of a certain size or limiting the number of passages. Finally, a systems-approach to boat wake impact management using uniform boat wake policies is likely to be the most effective for consistent shoreline protection.","container-title":"Ocean &amp; Coastal Management","DOI":"10.1016/j.ocecoaman.2019.104945","ISSN":"0964-5691","journalAbbreviation":"Ocean &amp; Coastal Management","language":"en","page":"104945","source":"ScienceDirect","title":"Defining boat wake impacts on shoreline stability toward management and policy solutions","volume":"182","author":[{"family":"Bilkovic","given":"Donna Marie"},{"family":"Mitchell","given":"Molly M."},{"family":"Davis","given":"Jennifer"},{"family":"Herman","given":"Julie"},{"family":"Andrews","given":"Elizabeth"},{"family":"King","given":"Angela"},{"family":"Mason","given":"Pamela"},{"family":"Tahvildari","given":"Navid"},{"family":"Davis","given":"Jana"},{"family":"Dixon","given":"Rachel L."}],"issued":{"date-parts":[["2019",12,1]]}}},{"id":2021,"uris":["http://zotero.org/users/6112721/items/CYEDQ74J"],"uri":["http://zotero.org/users/6112721/items/CYEDQ74J"],"itemData":{"id":2021,"type":"article-journal","abstract":"Aerial photographs and ﬁeld studies have revealed a rapid deterioration of salt marshes in Jamaica Bay, New York. Past studies have linked marsh deterioration to sediment supply, water quality, storms, and sea level rise. Yet ship wakes and their potential impacts on marsh edge erosion are not understood. Here, we study ship wake transformation in Jamaica Bay and their potential impacts on salt marsh erosion. We apply short-time, Fourier transform (spectrogram) on existing water level measurements collected during 2015 and 2016. Our analysis reveals the existence of typical wake components. Among the observed wake components is a long wave component which propagates over shallow areas where short wind waves do not reach. We further implement a phase-resolving wave model to study wake transformation in the vicinity of salt marsh islands Little Egg and Big Egg and the consequent morphological changes. The selected marshes are located near a deep shipping channel and a ferry station, making them exposed to wakes of vessels with diﬀerent size and sailing speed. A series of numerical experiments show that ship wakes can result in erosion spots near the border of deep shipping channels and their banks, i.e., edges of mudﬂats and marsh substrates. We show that the cumulative erosion increases rapidly with the number of vessels that pass through the study area. For instance, the magnitude of ﬁnal bed erosion after the passage of 10 vessels is two to three times larger than that after the passage of ﬁve vessels.","container-title":"Journal of Marine Science and Engineering","DOI":"10.3390/jmse8050325","ISSN":"2077-1312","issue":"5","journalAbbreviation":"JMSE","language":"en","page":"325","source":"DOI.org (Crossref)","title":"Ship wakes and their potential impacts on salt marshes in Jamaica Bay, New York","volume":"8","author":[{"family":"El Safty","given":"Hoda"},{"family":"Marsooli","given":"Reza"}],"issued":{"date-parts":[["2020",5,3]]}}},{"id":2023,"uris":["http://zotero.org/users/6112721/items/VELPH6XB"],"uri":["http://zotero.org/users/6112721/items/VELPH6XB"],"itemData":{"id":2023,"type":"paper-conference","abstract":"The generation, propagation, attenuation and forces related to boat generated wake waves are currently being investigated due to increasing concerns regarding their impact on coastal and inland waterways. To ensure that these concerns are objectively addressed, a Decision Support Tool (DST) to assist in waterway management has been developed. The DST is based on standardised field measurements of boat wake waves, which have been specifically developed for this field of study, local wind wave energy calculations, and an assessment of the waterway’s erosion potential. Importantly, the tool incorporates both individual and cumulative wave energy calculations and a field methodology for assessing the erosion potential of a selected site. An interactive spreadsheet has been developed to assist in applying the DST at selected sites. Field testing of the DST has assisted in refining and validating the assessment methods. The DST can be easily adapted to assess the impact of boat wake waves in a variety of waterways and can be expanded to include additional vessels. While there is currently a large demand for this type of decision support tool in coastal and inland waterways, no alternative comprehensive method currently exist.","event":"International Conference on Coastal and Port Engineering in Developing Countries","language":"en","page":"1-20","source":"Zotero","title":"A decision support tool for assessing the impact of boat wake waves on inland waterways","author":[{"family":"Glamore","given":"William C."}],"issued":{"date-parts":[["2008"]]}}}],"schema":"https://github.com/citation-style-language/schema/raw/master/csl-citation.json"} </w:instrText>
      </w:r>
      <w:ins w:id="1567" w:author="Daniel Stewart" w:date="2022-02-14T11:54:00Z">
        <w:r>
          <w:fldChar w:fldCharType="separate"/>
        </w:r>
      </w:ins>
      <w:r w:rsidR="004F3F9B">
        <w:rPr>
          <w:noProof/>
        </w:rPr>
        <w:t>(Glamore 2008; Bilkovic et al. 2019; El Safty &amp; Marsooli 2020)</w:t>
      </w:r>
      <w:ins w:id="1568" w:author="Daniel Stewart" w:date="2022-02-14T11:54:00Z">
        <w:r>
          <w:fldChar w:fldCharType="end"/>
        </w:r>
        <w:r>
          <w:t xml:space="preserve">. Based on morphology the North Arm appears to be more vulnerable to wake impacts, as it is both shallower and narrower than the Main Arm, allowing </w:t>
        </w:r>
      </w:ins>
      <w:r w:rsidR="00C72CB7">
        <w:t xml:space="preserve">less </w:t>
      </w:r>
      <w:ins w:id="1569" w:author="Daniel Stewart" w:date="2022-02-14T11:54:00Z">
        <w:r>
          <w:t>distance</w:t>
        </w:r>
        <w:r w:rsidRPr="43C0CAC4">
          <w:t xml:space="preserve"> for wave energy to dissipate before reaching the shore</w:t>
        </w:r>
        <w:r>
          <w:t xml:space="preserve"> </w:t>
        </w:r>
        <w:r>
          <w:fldChar w:fldCharType="begin"/>
        </w:r>
      </w:ins>
      <w:r w:rsidR="00183A0E">
        <w:instrText xml:space="preserve"> ADDIN ZOTERO_ITEM CSL_CITATION {"citationID":"N0IenIl3","properties":{"formattedCitation":"(Nanson et al. 1994; Bilkovic et al. 2019)","plainCitation":"(Nanson et al. 1994; Bilkovic et al. 2019)","noteIndex":0},"citationItems":[{"id":2019,"uris":["http://zotero.org/users/6112721/items/PGCZCXQJ"],"uri":["http://zotero.org/users/6112721/items/PGCZCXQJ"],"itemData":{"id":2019,"type":"article-journal","container-title":"Regulated Rivers: Research &amp; Management","page":"1-14","title":"Experimental measurements of river-bank erosion caused by boat-generated waves on the Gordon River, Tasmania","volume":"9","author":[{"family":"Nanson","given":"Gerald C."},{"family":"Krusenstierna","given":"Axel Von"},{"family":"Bryant","given":"Edward A."}],"issued":{"date-parts":[["1994"]]}}},{"id":2004,"uris":["http://zotero.org/users/6112721/items/4Y8N7NTM"],"uri":["http://zotero.org/users/6112721/items/4Y8N7NTM"],"itemData":{"id":2004,"type":"article-journal","abstract":"Coastal economies are often supported by activities that rely on commercial or recreational vessels to move people or goods, such as shipping, transportation, cruising, and fishing. Unintentionally, frequent or intense vessel traffic can contribute to erosion of coastlines; this can be particularly evident in sheltered systems where shoreline erosion should be minimal in the absence of boat waves. We reviewed the state of the science of known effects of boat waves on shoreline stability, examined data on erosion, turbidity, and shoreline armoring patterns for evidence of a response to boat waves in Chesapeake Bay, and reviewed existing management and policy actions in Chesapeake Bay and nearby states to make recommendations for actions to minimize boat wake impacts. In the literature, as well as in our analyses, boat wake energy may be linked to elevated turbidity and shoreline erosion, particularly in narrow waterways. In Chesapeake Bay, three lines of evidence suggest boat waves are contributing to shoreline erosion and poor water clarity in some Bay creeks and tributaries: 1) nearshore turbidity was elevated in many waterways during periods of expected high boating activity, 2) armoring was placed along about a quarter of the low energy shorelines of three examined tidal creeks that are exposed to relatively high boating pressure, and 3) 15% of the shorelines we examined throughout the Bay (9000 km) are low energy shorelines that are experiencing high erosion (≥0.3 m/yr) that cannot be attributed to wind wave energy. Still, there remain significant data gaps that preclude the determination of the overall contribution of boat waves to shoreline erosion throughout the Bay, notably, shoreline erosion data in low energy waterways, recreational boating traffic patterns, and nearshore bathymetry. Interim protective measures can be (and have been) applied in high risk waterways, such as small, low energy waterways that have high recreational boating activity, to help reduce shoreline erosion. Policy options used in Bay states and elsewhere include setbacks from the shore, wake restrictions, and speed restrictions; other more restrictive policies may include prohibition on boats of a certain size or limiting the number of passages. Finally, a systems-approach to boat wake impact management using uniform boat wake policies is likely to be the most effective for consistent shoreline protection.","container-title":"Ocean &amp; Coastal Management","DOI":"10.1016/j.ocecoaman.2019.104945","ISSN":"0964-5691","journalAbbreviation":"Ocean &amp; Coastal Management","language":"en","page":"104945","source":"ScienceDirect","title":"Defining boat wake impacts on shoreline stability toward management and policy solutions","volume":"182","author":[{"family":"Bilkovic","given":"Donna Marie"},{"family":"Mitchell","given":"Molly M."},{"family":"Davis","given":"Jennifer"},{"family":"Herman","given":"Julie"},{"family":"Andrews","given":"Elizabeth"},{"family":"King","given":"Angela"},{"family":"Mason","given":"Pamela"},{"family":"Tahvildari","given":"Navid"},{"family":"Davis","given":"Jana"},{"family":"Dixon","given":"Rachel L."}],"issued":{"date-parts":[["2019",12,1]]}}}],"schema":"https://github.com/citation-style-language/schema/raw/master/csl-citation.json"} </w:instrText>
      </w:r>
      <w:ins w:id="1570" w:author="Daniel Stewart" w:date="2022-02-14T11:54:00Z">
        <w:r>
          <w:fldChar w:fldCharType="separate"/>
        </w:r>
      </w:ins>
      <w:r w:rsidR="00183A0E">
        <w:rPr>
          <w:noProof/>
        </w:rPr>
        <w:t>(Nanson et al. 1994; Bilkovic et al. 2019)</w:t>
      </w:r>
      <w:ins w:id="1571" w:author="Daniel Stewart" w:date="2022-02-14T11:54:00Z">
        <w:r>
          <w:fldChar w:fldCharType="end"/>
        </w:r>
        <w:r w:rsidRPr="43C0CAC4">
          <w:t>.</w:t>
        </w:r>
      </w:ins>
      <w:r w:rsidR="002B0BB2">
        <w:t xml:space="preserve"> </w:t>
      </w:r>
      <w:r w:rsidR="005746B4">
        <w:t>As for vessel characteristics, t</w:t>
      </w:r>
      <w:r w:rsidR="00117FAE">
        <w:t xml:space="preserve">he </w:t>
      </w:r>
      <w:ins w:id="1572" w:author="Daniel Stewart" w:date="2022-02-14T11:54:00Z">
        <w:r>
          <w:t xml:space="preserve">Main Arm </w:t>
        </w:r>
      </w:ins>
      <w:r w:rsidR="00642871">
        <w:t xml:space="preserve">downstream of the Pattullo Bridge </w:t>
      </w:r>
      <w:r w:rsidR="002743AF">
        <w:t xml:space="preserve">is </w:t>
      </w:r>
      <w:r w:rsidR="00642871">
        <w:t xml:space="preserve">designated and maintained </w:t>
      </w:r>
      <w:r w:rsidR="002743AF">
        <w:t xml:space="preserve">as a </w:t>
      </w:r>
      <w:r w:rsidR="00642871">
        <w:t>deep-sea</w:t>
      </w:r>
      <w:r w:rsidR="002743AF">
        <w:t xml:space="preserve"> </w:t>
      </w:r>
      <w:r w:rsidR="00642871">
        <w:t>s</w:t>
      </w:r>
      <w:r w:rsidR="002743AF">
        <w:t xml:space="preserve">hipping </w:t>
      </w:r>
      <w:r w:rsidR="00642871">
        <w:t>c</w:t>
      </w:r>
      <w:r w:rsidR="002743AF">
        <w:t>hannel</w:t>
      </w:r>
      <w:r w:rsidR="00642871">
        <w:t xml:space="preserve">, supporting </w:t>
      </w:r>
      <w:r w:rsidR="00C72CB7">
        <w:t xml:space="preserve">both small and large boats, including </w:t>
      </w:r>
      <w:r w:rsidR="00D6028C">
        <w:t xml:space="preserve">ocean-going </w:t>
      </w:r>
      <w:r w:rsidR="00787F89">
        <w:t>container ships</w:t>
      </w:r>
      <w:r w:rsidR="00C72CB7">
        <w:t xml:space="preserve"> and</w:t>
      </w:r>
      <w:r w:rsidR="00787F89">
        <w:t xml:space="preserve"> automobile carriers</w:t>
      </w:r>
      <w:r w:rsidR="00C72CB7">
        <w:t>. T</w:t>
      </w:r>
      <w:r w:rsidR="00642871">
        <w:t>he</w:t>
      </w:r>
      <w:ins w:id="1573" w:author="Daniel Stewart" w:date="2022-02-14T11:54:00Z">
        <w:r>
          <w:t xml:space="preserve"> North Arm</w:t>
        </w:r>
      </w:ins>
      <w:r w:rsidR="00C72CB7">
        <w:t xml:space="preserve"> differs in being</w:t>
      </w:r>
      <w:r w:rsidR="00642871">
        <w:t xml:space="preserve"> designated as a </w:t>
      </w:r>
      <w:r w:rsidR="00642871" w:rsidRPr="005746B4">
        <w:rPr>
          <w:i/>
          <w:iCs/>
        </w:rPr>
        <w:t>domestic</w:t>
      </w:r>
      <w:r w:rsidR="00642871">
        <w:t xml:space="preserve"> navigational channel,</w:t>
      </w:r>
      <w:ins w:id="1574" w:author="Daniel Stewart" w:date="2022-02-14T11:54:00Z">
        <w:r>
          <w:t xml:space="preserve"> support</w:t>
        </w:r>
      </w:ins>
      <w:r w:rsidR="00642871">
        <w:t>ing</w:t>
      </w:r>
      <w:ins w:id="1575" w:author="Daniel Stewart" w:date="2022-02-14T11:54:00Z">
        <w:r>
          <w:t xml:space="preserve"> small and mid-sized </w:t>
        </w:r>
      </w:ins>
      <w:r w:rsidR="00654E0D">
        <w:t xml:space="preserve">boats </w:t>
      </w:r>
      <w:r w:rsidR="00642871">
        <w:t>such as</w:t>
      </w:r>
      <w:ins w:id="1576" w:author="Daniel Stewart" w:date="2022-02-14T11:54:00Z">
        <w:r>
          <w:t xml:space="preserve"> tugs</w:t>
        </w:r>
      </w:ins>
      <w:r w:rsidR="00642871">
        <w:t>, barges,</w:t>
      </w:r>
      <w:ins w:id="1577" w:author="Daniel Stewart" w:date="2022-02-14T11:54:00Z">
        <w:r>
          <w:t xml:space="preserve"> and</w:t>
        </w:r>
      </w:ins>
      <w:r w:rsidR="00654E0D">
        <w:t xml:space="preserve"> pleasure crafts</w:t>
      </w:r>
      <w:r w:rsidR="00C72CB7">
        <w:t xml:space="preserve"> </w:t>
      </w:r>
      <w:r w:rsidR="005746B4">
        <w:t xml:space="preserve">that are possibly </w:t>
      </w:r>
      <w:r w:rsidR="00514C84">
        <w:t xml:space="preserve">in greater densities </w:t>
      </w:r>
      <w:r w:rsidR="00F86CAA">
        <w:t>than the Main Arm</w:t>
      </w:r>
      <w:ins w:id="1578" w:author="Daniel Stewart" w:date="2022-02-14T11:54:00Z">
        <w:r>
          <w:t>.</w:t>
        </w:r>
      </w:ins>
      <w:r w:rsidR="00117FAE">
        <w:t xml:space="preserve"> </w:t>
      </w:r>
      <w:r w:rsidR="00514C84">
        <w:t>Currently t</w:t>
      </w:r>
      <w:r w:rsidR="00F86CAA">
        <w:t xml:space="preserve">he </w:t>
      </w:r>
      <w:r w:rsidR="00BF3641">
        <w:t>differences</w:t>
      </w:r>
      <w:r w:rsidR="00F86CAA">
        <w:t xml:space="preserve"> in type,</w:t>
      </w:r>
      <w:r w:rsidR="00BF3641">
        <w:t xml:space="preserve"> </w:t>
      </w:r>
      <w:r w:rsidR="00C80726">
        <w:t>frequenc</w:t>
      </w:r>
      <w:r w:rsidR="00BF3641">
        <w:t>y</w:t>
      </w:r>
      <w:r w:rsidR="00C80726">
        <w:t xml:space="preserve"> and </w:t>
      </w:r>
      <w:r w:rsidR="00F86CAA">
        <w:t>even</w:t>
      </w:r>
      <w:r w:rsidR="004131EB">
        <w:t xml:space="preserve"> </w:t>
      </w:r>
      <w:r w:rsidR="00C80726">
        <w:t xml:space="preserve">speed </w:t>
      </w:r>
      <w:r w:rsidR="00BF3641">
        <w:t xml:space="preserve">of vessels </w:t>
      </w:r>
      <w:r w:rsidR="004131EB">
        <w:t xml:space="preserve">between </w:t>
      </w:r>
      <w:r w:rsidR="00514C84">
        <w:t xml:space="preserve">river </w:t>
      </w:r>
      <w:r w:rsidR="004131EB">
        <w:t xml:space="preserve">arms </w:t>
      </w:r>
      <w:r w:rsidR="00F23007">
        <w:t xml:space="preserve">remains poorly understood, but may, in addition to </w:t>
      </w:r>
      <w:r w:rsidR="005746B4">
        <w:t xml:space="preserve">the above </w:t>
      </w:r>
      <w:r w:rsidR="009F6377">
        <w:t>geo</w:t>
      </w:r>
      <w:r w:rsidR="00F23007">
        <w:t xml:space="preserve">morphological </w:t>
      </w:r>
      <w:r w:rsidR="00514C84">
        <w:t>characteristics</w:t>
      </w:r>
      <w:r w:rsidR="00F23007">
        <w:t xml:space="preserve">, </w:t>
      </w:r>
      <w:r w:rsidR="008D3A0C">
        <w:t xml:space="preserve">be a </w:t>
      </w:r>
      <w:r w:rsidR="00514C84">
        <w:t xml:space="preserve">contributing </w:t>
      </w:r>
      <w:r w:rsidR="008D3A0C">
        <w:t xml:space="preserve">factor </w:t>
      </w:r>
      <w:r w:rsidR="00514C84">
        <w:t xml:space="preserve">to marsh recession. </w:t>
      </w:r>
    </w:p>
    <w:p w14:paraId="5C11BBF3" w14:textId="77777777" w:rsidR="004131EB" w:rsidRDefault="004131EB" w:rsidP="00D95039"/>
    <w:p w14:paraId="0ED12235" w14:textId="76109B90" w:rsidR="559EFC6C" w:rsidRDefault="006F6F8D" w:rsidP="00D95039">
      <w:r>
        <w:lastRenderedPageBreak/>
        <w:t xml:space="preserve">In addition to erosion, the negative correlation between </w:t>
      </w:r>
      <w:r w:rsidR="00C4626E">
        <w:t xml:space="preserve">closed embayments </w:t>
      </w:r>
      <w:r>
        <w:t xml:space="preserve">and recessed marsh </w:t>
      </w:r>
      <w:r w:rsidR="00D851A4">
        <w:t>may also point to herbivory by Canada Geese as a contributing factor</w:t>
      </w:r>
      <w:r w:rsidR="004F23BD">
        <w:t>.</w:t>
      </w:r>
      <w:r w:rsidR="0AC1AE6E" w:rsidRPr="43C0CAC4">
        <w:t xml:space="preserve"> </w:t>
      </w:r>
      <w:r w:rsidR="02D1A89A" w:rsidRPr="43C0CAC4">
        <w:t>Canada Geese have already been attributed to planting mortality</w:t>
      </w:r>
      <w:r w:rsidR="32F45F4C" w:rsidRPr="43C0CAC4">
        <w:t xml:space="preserve"> and failure</w:t>
      </w:r>
      <w:r w:rsidR="02D1A89A" w:rsidRPr="43C0CAC4">
        <w:t xml:space="preserve"> in several tidal marshes in the FRE</w:t>
      </w:r>
      <w:r w:rsidR="3B942989" w:rsidRPr="43C0CAC4">
        <w:t xml:space="preserve"> </w:t>
      </w:r>
      <w:r w:rsidR="00397775">
        <w:fldChar w:fldCharType="begin"/>
      </w:r>
      <w:r w:rsidR="00B1111F">
        <w:instrText xml:space="preserve"> ADDIN ZOTERO_ITEM CSL_CITATION {"citationID":"VDQ9p7Ed","properties":{"formattedCitation":"(Kistritz 1995; Adams &amp; Williams 2004)","plainCitation":"(Kistritz 1995; Adams &amp; Williams 2004)","noteIndex":0},"citationItems":[{"id":1145,"uris":["http://zotero.org/users/6112721/items/HF5TGCW3"],"uri":["http://zotero.org/users/6112721/items/HF5TGCW3"],"itemData":{"id":1145,"type":"report","collection-title":"Fish. Aquat. Sci.","genre":"Can. Tech. Rept.","number":"2349","page":"1-113","title":"Habitat compensation, restoration and creation in the Fraser River Estuary: are we achieving a no-net-loss of fish habitat?","author":[{"family":"Kistritz","given":"R.U."}],"issued":{"date-parts":[["1995"]]}}},{"id":886,"uris":["http://zotero.org/users/6112721/items/KKDSKZWG"],"uri":["http://zotero.org/users/6112721/items/KKDSKZWG"],"itemData":{"id":886,"type":"chapter","abstract":"Tidal marshes support important habitat for the fish and wildlife of the Fraser River estuary.\nThe presence and distribution of plant species within these marshes are governed by salinity and tidal inundation.\nThese parameters are in turn related to the location ofthe salt wedge within the estuary. Distinct salt-,\nbrackish-, and fresh-marsh species assemblages occur throughout the estuary as a result of these influences.\nPast human activities have resulted in the net loss of tidal marsh, impacting the estuary's ability to\nsustain fish and wildlife.\nTidal-marsh creation is a technical tool to achieve environmentally sustainable development within the\nestuary. Early marsh-creation efforts achieved limited success. Deficiencies in project performance were\nprimarily a result of poor quality assurance and control during site preparation and planting. Recent efforts\nhave achieved excellent success in establishing tidal marshes through an intense focus on compliance with\nsound design criteria.","collection-title":"Geological Survey of Canada, Bulletin","container-title":"Fraser River Delta, British Columbia: Issues of an Urban Estuary","language":"en","note":"DOI: 10.4095/215772","page":"147-172","source":"DOI.org (Crossref)","title":"Tidal marshes of the Fraser River estuary: composition, structure, and a history of marsh creation efforts to 1997","title-short":"Fraser River Delta, British Columbia","volume":"567","author":[{"family":"Adams","given":"M A"},{"family":"Williams","given":"G L"}],"editor":[{"family":"Groulx","given":"D C"},{"family":"Luternauer","given":"J L"},{"family":"Bilderback","given":"D E"}],"accessed":{"date-parts":[["2021",9,7]]},"issued":{"date-parts":[["2004"]]}}}],"schema":"https://github.com/citation-style-language/schema/raw/master/csl-citation.json"} </w:instrText>
      </w:r>
      <w:r w:rsidR="00397775">
        <w:fldChar w:fldCharType="separate"/>
      </w:r>
      <w:r w:rsidR="00397775">
        <w:rPr>
          <w:noProof/>
        </w:rPr>
        <w:t>(Kistritz 1995; Adams &amp; Williams 2004)</w:t>
      </w:r>
      <w:r w:rsidR="00397775">
        <w:fldChar w:fldCharType="end"/>
      </w:r>
      <w:r w:rsidR="02D1A89A" w:rsidRPr="43C0CAC4">
        <w:t xml:space="preserve">, and </w:t>
      </w:r>
      <w:r w:rsidR="64EBE192" w:rsidRPr="43C0CAC4">
        <w:t>sedge marsh losses</w:t>
      </w:r>
      <w:r w:rsidR="5237CFB5" w:rsidRPr="43C0CAC4">
        <w:t xml:space="preserve"> in </w:t>
      </w:r>
      <w:r w:rsidR="00EE5015">
        <w:t>other pacific northwest</w:t>
      </w:r>
      <w:r w:rsidR="5237CFB5" w:rsidRPr="43C0CAC4">
        <w:t xml:space="preserve"> estuaries</w:t>
      </w:r>
      <w:r w:rsidR="15527FC4" w:rsidRPr="43C0CAC4">
        <w:t xml:space="preserve"> </w:t>
      </w:r>
      <w:r w:rsidR="00397775">
        <w:fldChar w:fldCharType="begin"/>
      </w:r>
      <w:r w:rsidR="00782C24">
        <w:instrText xml:space="preserve"> ADDIN ZOTERO_ITEM CSL_CITATION {"citationID":"jqAxinEU","properties":{"formattedCitation":"(Crandell 2001; Dawe et al. 2015)","plainCitation":"(Crandell 2001; Dawe et al. 2015)","noteIndex":0},"citationItems":[{"id":1665,"uris":["http://zotero.org/users/6112721/items/XWCDPTBT"],"uri":["http://zotero.org/users/6112721/items/XWCDPTBT"],"itemData":{"id":1665,"type":"thesis","event-place":"Seattle, WA","genre":"Master's Thesis","number-of-pages":"118","publisher":"University of Washington","publisher-place":"Seattle, WA","title":"Effect of grazing by &lt;i&gt;Branta canadensis&lt;/i&gt; (Canada Geese) on the fitness of &lt;i&gt;Carex lyngbyei&lt;/i&gt; (Lyngby's sedge) at a restored wetland in the Duwamish River Estuary","author":[{"family":"Crandell","given":"Caren Jane"}],"issued":{"date-parts":[["2001"]]}}},{"id":1808,"uris":["http://zotero.org/users/6112721/items/FCQJJYQF"],"uri":["http://zotero.org/users/6112721/items/FCQJJYQF"],"itemData":{"id":1808,"type":"article-journal","abstract":"We document significant, negative changes in vegetation composition of intertidal marshes on constructed and natural islands in the Campbell River estuary between 1994 and 2012. We also provide compelling evidence that vegetation changes were caused primarily by resident Canada Geese. Of the 9 dominant plant species present in the estuary, all showed significant changes in frequency and/or mean cover values over time. Four species, Carex lyngbyei, Deschampsia cespitosa, Eleocharis palustris and Triglochin maritima, declined significantly in frequency or cover values. Five species, Juncus balticus, Potentilla egedii, Isolepis cernua, Lilaeopsis occidentalis, and Agrostis sp., showed significant increases in frequency or cover. In 1994, marshes on all islands, excluding higher elevations of Nunn's Island, were dominated by C. lyngbyei. However, by 2012 all marshes were dominated by J. balticus. An estimated minimum of 12 tonnes of C. lyngbyei dry mass is being lost annually from island marshes as input to the estuarine food web, a result of the goose impacts to the marshes. Prior to the late 1980s, the Canada Goose was an uncommon bird in the Campbell River area. However, over the period 1991–2001 their winter numbers increased at a rate of 18% per year but now appear to have stabilized. The summer goose population on the Campbell River estuary now averages more than twice the Campbell River area winter numbers. That, coupled with banding data, suggests a moult migration may be occurring as geese move from southern regions of the island, and perhaps elsewhere, to the Campbell River estuary. If the island marshes on the estuary are to recover it will be necessary to reduce the number of Canada Geese to some small fraction of their current level or eliminate them altogether from the area.","language":"en","page":"11","source":"Zotero","title":"Significant marsh primary production is being lost from the Campbell River estuary: another case of too many resident Canada Geese (&lt;i&gt;Branta canadensis&lt;/i&gt;)?","volume":"25","author":[{"family":"Dawe","given":"Neil K"},{"family":"Boyd","given":"W Sean"},{"family":"Martin","given":"Terri"},{"family":"Anderson","given":"Shannon"},{"family":"Wright","given":"Margaret"}],"issued":{"date-parts":[["2015"]]}}}],"schema":"https://github.com/citation-style-language/schema/raw/master/csl-citation.json"} </w:instrText>
      </w:r>
      <w:r w:rsidR="00397775">
        <w:fldChar w:fldCharType="separate"/>
      </w:r>
      <w:r w:rsidR="00397775">
        <w:rPr>
          <w:noProof/>
        </w:rPr>
        <w:t>(Crandell 2001; Dawe et al. 2015)</w:t>
      </w:r>
      <w:r w:rsidR="00397775">
        <w:fldChar w:fldCharType="end"/>
      </w:r>
      <w:r w:rsidR="5237CFB5" w:rsidRPr="43C0CAC4">
        <w:t>.</w:t>
      </w:r>
      <w:r w:rsidR="02D1A89A" w:rsidRPr="43C0CAC4">
        <w:t xml:space="preserve"> </w:t>
      </w:r>
      <w:r w:rsidR="43C0CAC4" w:rsidRPr="43C0CAC4">
        <w:t>Herbivory was noted in more than half of the</w:t>
      </w:r>
      <w:r w:rsidR="007F23E4">
        <w:t xml:space="preserve"> 7</w:t>
      </w:r>
      <w:r w:rsidR="00E03635">
        <w:t>6</w:t>
      </w:r>
      <w:r w:rsidR="42874C54" w:rsidRPr="43C0CAC4">
        <w:t xml:space="preserve"> </w:t>
      </w:r>
      <w:r w:rsidR="43C0CAC4" w:rsidRPr="43C0CAC4">
        <w:t>created marshes</w:t>
      </w:r>
      <w:r w:rsidR="00E03635">
        <w:t xml:space="preserve"> that were </w:t>
      </w:r>
      <w:r w:rsidR="43C0CAC4" w:rsidRPr="43C0CAC4">
        <w:t>visited in this study</w:t>
      </w:r>
      <w:r w:rsidR="00E03635">
        <w:t xml:space="preserve"> (two were excluded because they </w:t>
      </w:r>
      <w:r w:rsidR="00E340C6">
        <w:t xml:space="preserve">were </w:t>
      </w:r>
      <w:r w:rsidR="00E03635">
        <w:t>unvegetated and cause was uncertain)</w:t>
      </w:r>
      <w:r w:rsidR="43C0CAC4" w:rsidRPr="43C0CAC4">
        <w:t xml:space="preserve">, with high </w:t>
      </w:r>
      <w:r w:rsidR="4DF2B5A6" w:rsidRPr="43C0CAC4">
        <w:t>(</w:t>
      </w:r>
      <w:ins w:id="1579" w:author="Eric Balke" w:date="2022-01-12T21:25:00Z">
        <w:r w:rsidR="00E42824">
          <w:t xml:space="preserve">i.e., </w:t>
        </w:r>
      </w:ins>
      <w:r w:rsidR="4DF2B5A6" w:rsidRPr="43C0CAC4">
        <w:t xml:space="preserve">community altering) </w:t>
      </w:r>
      <w:r w:rsidR="11F5CCF8" w:rsidRPr="43C0CAC4">
        <w:t>impacts</w:t>
      </w:r>
      <w:r w:rsidR="43C0CAC4" w:rsidRPr="43C0CAC4">
        <w:t xml:space="preserve"> observed in </w:t>
      </w:r>
      <w:r w:rsidR="00E03635">
        <w:t>11 (14</w:t>
      </w:r>
      <w:r w:rsidR="43C0CAC4" w:rsidRPr="43C0CAC4">
        <w:t>%</w:t>
      </w:r>
      <w:r w:rsidR="00E03635">
        <w:t>)</w:t>
      </w:r>
      <w:r w:rsidR="43C0CAC4" w:rsidRPr="43C0CAC4">
        <w:t>, moderate</w:t>
      </w:r>
      <w:r w:rsidR="770853E9" w:rsidRPr="43C0CAC4">
        <w:t xml:space="preserve"> (</w:t>
      </w:r>
      <w:ins w:id="1580" w:author="Eric Balke" w:date="2022-01-12T21:26:00Z">
        <w:r w:rsidR="00E42824">
          <w:t xml:space="preserve">i.e., </w:t>
        </w:r>
      </w:ins>
      <w:r w:rsidR="7DD88C2E" w:rsidRPr="43C0CAC4">
        <w:t>widespread</w:t>
      </w:r>
      <w:r w:rsidR="770853E9" w:rsidRPr="43C0CAC4">
        <w:t xml:space="preserve"> clipping)</w:t>
      </w:r>
      <w:r w:rsidR="43C0CAC4" w:rsidRPr="43C0CAC4">
        <w:t xml:space="preserve"> in </w:t>
      </w:r>
      <w:r w:rsidR="003E6E2B">
        <w:t>30 (39</w:t>
      </w:r>
      <w:r w:rsidR="43C0CAC4" w:rsidRPr="43C0CAC4">
        <w:t>%</w:t>
      </w:r>
      <w:r w:rsidR="003E6E2B">
        <w:t>)</w:t>
      </w:r>
      <w:r w:rsidR="43C0CAC4" w:rsidRPr="43C0CAC4">
        <w:t xml:space="preserve">, </w:t>
      </w:r>
      <w:r w:rsidR="69A845AC" w:rsidRPr="43C0CAC4">
        <w:t xml:space="preserve">and </w:t>
      </w:r>
      <w:r w:rsidR="43C0CAC4" w:rsidRPr="43C0CAC4">
        <w:t>low</w:t>
      </w:r>
      <w:r w:rsidR="06310474" w:rsidRPr="43C0CAC4">
        <w:t xml:space="preserve"> (</w:t>
      </w:r>
      <w:ins w:id="1581" w:author="Eric Balke" w:date="2022-01-12T21:26:00Z">
        <w:r w:rsidR="00E42824">
          <w:t xml:space="preserve">i.e., </w:t>
        </w:r>
      </w:ins>
      <w:r w:rsidR="06310474" w:rsidRPr="43C0CAC4">
        <w:t>occasional clipping)</w:t>
      </w:r>
      <w:r w:rsidR="43C0CAC4" w:rsidRPr="43C0CAC4">
        <w:t xml:space="preserve"> in </w:t>
      </w:r>
      <w:r w:rsidR="003E6E2B">
        <w:t>18 (</w:t>
      </w:r>
      <w:r w:rsidR="43C0CAC4" w:rsidRPr="43C0CAC4">
        <w:t>24%</w:t>
      </w:r>
      <w:r w:rsidR="003E6E2B">
        <w:t>)</w:t>
      </w:r>
      <w:r w:rsidR="43C0CAC4" w:rsidRPr="43C0CAC4">
        <w:t xml:space="preserve"> of sites</w:t>
      </w:r>
      <w:r w:rsidR="7AB9DD4D" w:rsidRPr="43C0CAC4">
        <w:t xml:space="preserve"> (Fig.</w:t>
      </w:r>
      <w:r w:rsidR="00F8589F">
        <w:t xml:space="preserve"> 7</w:t>
      </w:r>
      <w:r w:rsidR="7AB9DD4D" w:rsidRPr="43C0CAC4">
        <w:t>)</w:t>
      </w:r>
      <w:r w:rsidR="43C0CAC4" w:rsidRPr="43C0CAC4">
        <w:t xml:space="preserve">. </w:t>
      </w:r>
      <w:r w:rsidR="3EF38563" w:rsidRPr="000915E4">
        <w:t>I</w:t>
      </w:r>
      <w:r w:rsidR="5A2F0B3D" w:rsidRPr="000915E4">
        <w:t>nland</w:t>
      </w:r>
      <w:r w:rsidR="2B7E4011" w:rsidRPr="000915E4">
        <w:t xml:space="preserve"> marsh designs may offer a</w:t>
      </w:r>
      <w:r w:rsidR="007F23E4">
        <w:t xml:space="preserve"> strategy </w:t>
      </w:r>
      <w:r w:rsidR="00C4626E">
        <w:t>for</w:t>
      </w:r>
      <w:r w:rsidR="2B7E4011" w:rsidRPr="000915E4">
        <w:t xml:space="preserve"> </w:t>
      </w:r>
      <w:r w:rsidR="00C4626E">
        <w:t xml:space="preserve">mitigating </w:t>
      </w:r>
      <w:r w:rsidR="2B7E4011" w:rsidRPr="000915E4">
        <w:t>herbivory</w:t>
      </w:r>
      <w:r w:rsidR="2B7E4011" w:rsidRPr="00D53AFF">
        <w:t>, as</w:t>
      </w:r>
      <w:r w:rsidR="5A2F0B3D" w:rsidRPr="00D53AFF">
        <w:t xml:space="preserve"> </w:t>
      </w:r>
      <w:r w:rsidR="00E340C6">
        <w:t xml:space="preserve">these </w:t>
      </w:r>
      <w:r w:rsidR="5A2F0B3D" w:rsidRPr="00D53AFF">
        <w:t xml:space="preserve">sites are generally less </w:t>
      </w:r>
      <w:r w:rsidR="00DF5D54">
        <w:t>suitable for</w:t>
      </w:r>
      <w:r w:rsidR="5A2F0B3D" w:rsidRPr="001C1CAE">
        <w:t xml:space="preserve"> Canada Geese</w:t>
      </w:r>
      <w:r w:rsidR="7AC07B75" w:rsidRPr="001C1CAE">
        <w:t xml:space="preserve">, who </w:t>
      </w:r>
      <w:r w:rsidR="391BDD2E" w:rsidRPr="001C1CAE">
        <w:t xml:space="preserve">rely on </w:t>
      </w:r>
      <w:r w:rsidR="00121745">
        <w:t>foreshore tidal flats</w:t>
      </w:r>
      <w:r w:rsidR="391BDD2E" w:rsidRPr="001C1CAE">
        <w:t xml:space="preserve"> and large channels to enter marshes</w:t>
      </w:r>
      <w:r w:rsidR="6D2AE633" w:rsidRPr="43C0CAC4">
        <w:t>,</w:t>
      </w:r>
      <w:r w:rsidR="7AC07B75" w:rsidRPr="43C0CAC4">
        <w:t xml:space="preserve"> </w:t>
      </w:r>
      <w:r w:rsidR="56B4802F" w:rsidRPr="43C0CAC4">
        <w:t>generally</w:t>
      </w:r>
      <w:r w:rsidR="7AC07B75" w:rsidRPr="43C0CAC4">
        <w:t xml:space="preserve"> avoid enclosed areas</w:t>
      </w:r>
      <w:r w:rsidR="0B307718" w:rsidRPr="43C0CAC4">
        <w:t xml:space="preserve"> w</w:t>
      </w:r>
      <w:r w:rsidR="1293EF35" w:rsidRPr="43C0CAC4">
        <w:t xml:space="preserve">here tall vegetation or human structures </w:t>
      </w:r>
      <w:r w:rsidR="489F3F93" w:rsidRPr="43C0CAC4">
        <w:t xml:space="preserve">obscure their </w:t>
      </w:r>
      <w:r w:rsidR="009F6377" w:rsidRPr="43C0CAC4">
        <w:t>vision</w:t>
      </w:r>
      <w:r w:rsidR="009F6377">
        <w:t xml:space="preserve"> and</w:t>
      </w:r>
      <w:r w:rsidR="00DF5D54">
        <w:t xml:space="preserve"> rely on large open areas for take-off</w:t>
      </w:r>
      <w:r w:rsidR="7AC07B75" w:rsidRPr="43C0CAC4">
        <w:t>.</w:t>
      </w:r>
      <w:r w:rsidR="4984D497" w:rsidRPr="43C0CAC4">
        <w:t xml:space="preserve"> </w:t>
      </w:r>
      <w:r w:rsidR="00F8589F">
        <w:t>Our data support this hypothesis, as</w:t>
      </w:r>
      <w:r w:rsidR="0041032E">
        <w:t xml:space="preserve"> 9 out of 1</w:t>
      </w:r>
      <w:r w:rsidR="0000030A">
        <w:t>2</w:t>
      </w:r>
      <w:r w:rsidR="0041032E">
        <w:t xml:space="preserve"> (</w:t>
      </w:r>
      <w:r w:rsidR="0000030A">
        <w:t>75</w:t>
      </w:r>
      <w:del w:id="1582" w:author="Eric Balke" w:date="2022-01-12T21:27:00Z">
        <w:r w:rsidR="0041032E" w:rsidDel="00E42824">
          <w:delText xml:space="preserve"> </w:delText>
        </w:r>
      </w:del>
      <w:r w:rsidR="0041032E">
        <w:t>%) of inland sites visited in our surveys had no visible sign of herbivory</w:t>
      </w:r>
      <w:r w:rsidR="0000030A">
        <w:t>,</w:t>
      </w:r>
      <w:r w:rsidR="0041032E">
        <w:t xml:space="preserve"> and none were graded as moderate or high intensity.</w:t>
      </w:r>
      <w:r w:rsidR="00F8589F">
        <w:t xml:space="preserve"> </w:t>
      </w:r>
      <w:r w:rsidR="4984D497" w:rsidRPr="43C0CAC4">
        <w:t xml:space="preserve">Maximum </w:t>
      </w:r>
      <w:r w:rsidR="4984D497" w:rsidRPr="43C0CAC4">
        <w:rPr>
          <w:i/>
          <w:iCs/>
        </w:rPr>
        <w:t xml:space="preserve">C. lyngbyei </w:t>
      </w:r>
      <w:r w:rsidR="00911CB7">
        <w:t xml:space="preserve">leaf </w:t>
      </w:r>
      <w:r w:rsidR="4984D497" w:rsidRPr="43C0CAC4">
        <w:t xml:space="preserve">height data from vegetation plots </w:t>
      </w:r>
      <w:r w:rsidR="0041032E">
        <w:t xml:space="preserve">also appear to be </w:t>
      </w:r>
      <w:r w:rsidR="4984D497" w:rsidRPr="43C0CAC4">
        <w:t>s</w:t>
      </w:r>
      <w:r w:rsidR="0F7FB8F5" w:rsidRPr="43C0CAC4">
        <w:t>lightly</w:t>
      </w:r>
      <w:r w:rsidR="4984D497" w:rsidRPr="43C0CAC4">
        <w:t xml:space="preserve"> </w:t>
      </w:r>
      <w:r w:rsidR="0041032E" w:rsidRPr="43C0CAC4">
        <w:t>higher</w:t>
      </w:r>
      <w:r w:rsidR="0041032E">
        <w:t xml:space="preserve"> </w:t>
      </w:r>
      <w:r w:rsidR="0041032E" w:rsidRPr="43C0CAC4">
        <w:t>in</w:t>
      </w:r>
      <w:r w:rsidR="4984D497" w:rsidRPr="43C0CAC4">
        <w:t xml:space="preserve"> </w:t>
      </w:r>
      <w:r>
        <w:t xml:space="preserve">closed embayments </w:t>
      </w:r>
      <w:r w:rsidR="6DBB00DF" w:rsidRPr="43C0CAC4">
        <w:t>than those exposed to river channels</w:t>
      </w:r>
      <w:r w:rsidR="4984D497" w:rsidRPr="43C0CAC4">
        <w:t xml:space="preserve"> (F</w:t>
      </w:r>
      <w:r w:rsidR="67C52555" w:rsidRPr="43C0CAC4">
        <w:t>i</w:t>
      </w:r>
      <w:r w:rsidR="4984D497" w:rsidRPr="43C0CAC4">
        <w:t>g.</w:t>
      </w:r>
      <w:r w:rsidR="7CC39102" w:rsidRPr="43C0CAC4">
        <w:t xml:space="preserve"> </w:t>
      </w:r>
      <w:r w:rsidR="00F8589F">
        <w:t>7</w:t>
      </w:r>
      <w:r w:rsidR="4984D497" w:rsidRPr="43C0CAC4">
        <w:t>)</w:t>
      </w:r>
      <w:r w:rsidR="008752B3">
        <w:t>.</w:t>
      </w:r>
      <w:r w:rsidR="7AC07B75" w:rsidRPr="43C0CAC4">
        <w:t xml:space="preserve"> </w:t>
      </w:r>
    </w:p>
    <w:p w14:paraId="6292DA31" w14:textId="789AB5B3" w:rsidR="00397775" w:rsidRDefault="00F8589F" w:rsidP="00D95039">
      <w:r>
        <w:rPr>
          <w:noProof/>
          <w:lang w:val="en-US"/>
        </w:rPr>
        <w:drawing>
          <wp:inline distT="0" distB="0" distL="0" distR="0" wp14:anchorId="62399CB2" wp14:editId="2A195704">
            <wp:extent cx="5596436" cy="2534856"/>
            <wp:effectExtent l="0" t="0" r="4445"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42">
                      <a:extLst>
                        <a:ext uri="{28A0092B-C50C-407E-A947-70E740481C1C}">
                          <a14:useLocalDpi xmlns:a14="http://schemas.microsoft.com/office/drawing/2010/main" val="0"/>
                        </a:ext>
                      </a:extLst>
                    </a:blip>
                    <a:stretch>
                      <a:fillRect/>
                    </a:stretch>
                  </pic:blipFill>
                  <pic:spPr>
                    <a:xfrm>
                      <a:off x="0" y="0"/>
                      <a:ext cx="5617134" cy="2544231"/>
                    </a:xfrm>
                    <a:prstGeom prst="rect">
                      <a:avLst/>
                    </a:prstGeom>
                  </pic:spPr>
                </pic:pic>
              </a:graphicData>
            </a:graphic>
          </wp:inline>
        </w:drawing>
      </w:r>
    </w:p>
    <w:p w14:paraId="683DA72D" w14:textId="40D23585" w:rsidR="60046CE4" w:rsidRDefault="00397775" w:rsidP="009F3333">
      <w:pPr>
        <w:pStyle w:val="Caption"/>
      </w:pPr>
      <w:bookmarkStart w:id="1583" w:name="_Toc96540402"/>
      <w:r>
        <w:t xml:space="preserve">Figure </w:t>
      </w:r>
      <w:r>
        <w:fldChar w:fldCharType="begin"/>
      </w:r>
      <w:r>
        <w:instrText>SEQ Figure \* ARABIC</w:instrText>
      </w:r>
      <w:r>
        <w:fldChar w:fldCharType="separate"/>
      </w:r>
      <w:r w:rsidR="007F23E4">
        <w:rPr>
          <w:noProof/>
        </w:rPr>
        <w:t>7</w:t>
      </w:r>
      <w:r>
        <w:fldChar w:fldCharType="end"/>
      </w:r>
      <w:r>
        <w:t xml:space="preserve">. </w:t>
      </w:r>
      <w:r w:rsidRPr="43C0CAC4">
        <w:t>Bar plot (left) showing the number of created marsh sites (</w:t>
      </w:r>
      <w:r w:rsidR="0000030A">
        <w:t>closed embayments</w:t>
      </w:r>
      <w:r w:rsidR="00EE5015">
        <w:t xml:space="preserve"> [</w:t>
      </w:r>
      <w:r w:rsidR="00543D92">
        <w:rPr>
          <w:i/>
          <w:iCs/>
        </w:rPr>
        <w:t>n</w:t>
      </w:r>
      <w:r w:rsidR="00543D92">
        <w:t xml:space="preserve"> = 1</w:t>
      </w:r>
      <w:r w:rsidR="0000030A">
        <w:t>1</w:t>
      </w:r>
      <w:r w:rsidR="00543D92">
        <w:t>]</w:t>
      </w:r>
      <w:r w:rsidRPr="43C0CAC4">
        <w:t xml:space="preserve"> </w:t>
      </w:r>
      <w:r w:rsidR="0000030A">
        <w:t xml:space="preserve">other </w:t>
      </w:r>
      <w:r w:rsidR="00543D92">
        <w:t>[</w:t>
      </w:r>
      <w:r w:rsidR="00543D92">
        <w:rPr>
          <w:i/>
          <w:iCs/>
        </w:rPr>
        <w:t>n</w:t>
      </w:r>
      <w:r w:rsidR="00543D92">
        <w:t xml:space="preserve"> =</w:t>
      </w:r>
      <w:r w:rsidR="00074CAC">
        <w:t xml:space="preserve"> </w:t>
      </w:r>
      <w:r w:rsidR="00543D92">
        <w:t>6</w:t>
      </w:r>
      <w:r w:rsidR="0000030A">
        <w:t>7</w:t>
      </w:r>
      <w:r w:rsidR="00543D92">
        <w:t>]</w:t>
      </w:r>
      <w:r w:rsidRPr="43C0CAC4">
        <w:t xml:space="preserve">) per grazing intensity class, based on field notes </w:t>
      </w:r>
      <w:r w:rsidR="0041032E">
        <w:t xml:space="preserve">and photos </w:t>
      </w:r>
      <w:r w:rsidRPr="43C0CAC4">
        <w:t xml:space="preserve">taken in 2015 </w:t>
      </w:r>
      <w:r w:rsidR="00543D92">
        <w:t>(</w:t>
      </w:r>
      <w:r w:rsidRPr="43C0CAC4">
        <w:t>Lievesley at al. 2016) and this study (2021) Classes were defined as “None” (no evidence of herbivory), “Low” (occasional clipped plants), “Moderate” (widespread clipping), and “High” (community altering). Boxplot (right) showing the maximum Lyngbye’s sedge height per plot in inland sites versus non-inland created marshes.</w:t>
      </w:r>
      <w:bookmarkEnd w:id="1583"/>
    </w:p>
    <w:p w14:paraId="54262BCB" w14:textId="41EC3DBF" w:rsidR="006F6F8D" w:rsidRDefault="00591389" w:rsidP="006F6F8D">
      <w:r>
        <w:t xml:space="preserve">The </w:t>
      </w:r>
      <w:r w:rsidR="00C906C1">
        <w:t xml:space="preserve">positive correlation between </w:t>
      </w:r>
      <w:r>
        <w:t xml:space="preserve">both </w:t>
      </w:r>
      <w:r w:rsidR="00206683">
        <w:t>North Arm sites and</w:t>
      </w:r>
      <w:r w:rsidR="00C54A66">
        <w:t xml:space="preserve"> </w:t>
      </w:r>
      <w:r w:rsidR="00206683">
        <w:t xml:space="preserve">distance upriver </w:t>
      </w:r>
      <w:r w:rsidR="00C906C1">
        <w:t xml:space="preserve">with recession </w:t>
      </w:r>
      <w:r w:rsidR="00206683">
        <w:t>may</w:t>
      </w:r>
      <w:r>
        <w:t xml:space="preserve"> also provide evidence of </w:t>
      </w:r>
      <w:r w:rsidR="00206683">
        <w:t>herbivor</w:t>
      </w:r>
      <w:r>
        <w:t>y impacts</w:t>
      </w:r>
      <w:r w:rsidR="00C906C1">
        <w:t xml:space="preserve">. The </w:t>
      </w:r>
      <w:r w:rsidR="005B1D14">
        <w:t xml:space="preserve">seasonal </w:t>
      </w:r>
      <w:r w:rsidR="00C906C1">
        <w:t xml:space="preserve">distribution and abundance of </w:t>
      </w:r>
      <w:r w:rsidR="00206683">
        <w:t xml:space="preserve">Canada Geese </w:t>
      </w:r>
      <w:r w:rsidR="00C906C1">
        <w:t>in the FRE are</w:t>
      </w:r>
      <w:r w:rsidR="00206683">
        <w:t xml:space="preserve"> not well documente</w:t>
      </w:r>
      <w:r w:rsidR="00C906C1">
        <w:t>d</w:t>
      </w:r>
      <w:r w:rsidR="00206683">
        <w:t xml:space="preserve">, </w:t>
      </w:r>
      <w:r w:rsidR="00C906C1">
        <w:t xml:space="preserve">but they are known to feed, </w:t>
      </w:r>
      <w:r w:rsidR="001732D5">
        <w:t>breed</w:t>
      </w:r>
      <w:r w:rsidR="0062170B">
        <w:t>,</w:t>
      </w:r>
      <w:r w:rsidR="00C906C1">
        <w:t xml:space="preserve"> and moult </w:t>
      </w:r>
      <w:r w:rsidR="00E067A2">
        <w:t>up and down</w:t>
      </w:r>
      <w:r w:rsidR="00C906C1">
        <w:t xml:space="preserve"> the</w:t>
      </w:r>
      <w:r w:rsidR="00834863">
        <w:t xml:space="preserve"> estuary</w:t>
      </w:r>
      <w:r w:rsidR="001732D5">
        <w:t xml:space="preserve"> </w:t>
      </w:r>
      <w:r w:rsidR="0062170B">
        <w:t>even though</w:t>
      </w:r>
      <w:r w:rsidR="005B1D14">
        <w:t xml:space="preserve"> the majority of tidal marsh habitat occurs at the </w:t>
      </w:r>
      <w:r w:rsidR="0062170B">
        <w:t>delta front</w:t>
      </w:r>
      <w:r w:rsidR="00C706DA" w:rsidRPr="00D96D53">
        <w:rPr>
          <w:rStyle w:val="FootnoteReference"/>
        </w:rPr>
        <w:footnoteReference w:id="4"/>
      </w:r>
      <w:r w:rsidR="0062170B">
        <w:t>.</w:t>
      </w:r>
      <w:r w:rsidR="003D7D94">
        <w:t xml:space="preserve"> M</w:t>
      </w:r>
      <w:r w:rsidR="0062170B">
        <w:t xml:space="preserve">arsh habitat </w:t>
      </w:r>
      <w:r w:rsidR="00972040">
        <w:t xml:space="preserve">is </w:t>
      </w:r>
      <w:r w:rsidR="0062170B">
        <w:t>increasingly rare and fragmented as you move up</w:t>
      </w:r>
      <w:r w:rsidR="00066266">
        <w:t xml:space="preserve">river, </w:t>
      </w:r>
      <w:r w:rsidR="0062170B">
        <w:t xml:space="preserve">and the North Arm is more deficient than the </w:t>
      </w:r>
      <w:r w:rsidR="00536860">
        <w:t>Main</w:t>
      </w:r>
      <w:r w:rsidR="0062170B">
        <w:t xml:space="preserve"> Arm </w:t>
      </w:r>
      <w:r w:rsidR="0062170B">
        <w:lastRenderedPageBreak/>
        <w:fldChar w:fldCharType="begin"/>
      </w:r>
      <w:r w:rsidR="00B1111F">
        <w:instrText xml:space="preserve"> ADDIN ZOTERO_ITEM CSL_CITATION {"citationID":"C7mZP7cI","properties":{"formattedCitation":"(Levings 2004a)","plainCitation":"(Levings 2004a)","noteIndex":0},"citationItems":[{"id":1814,"uris":["http://zotero.org/users/6112721/items/DBSAZRPE"],"uri":["http://zotero.org/users/6112721/items/DBSAZRPE"],"itemData":{"id":1814,"type":"chapter","abstract":"Information on fish habitat in th-e lower Fraser River and estuary downstream from Agassiz is presented with emphasis on geophysical factors that may be affecting fish ecology. The application to fisheries management is considered. The lower Fraser River and estuary provides habitat to support over 50 species of fish. Brief synopses are given of the ecology of commercially and ecologically significant fish. Fish communities in Boundary Bay and on Roberts Bank tend to be dominated by species adapted to marine conditions. Some brackish-water species are found in the salt wedge and on Sturgeon Bank. Our knowledge of fish ecology in the lower Fraser River and estuary is based on a patchwork of studies. To enable good management of this world-class estuary into the twenty-first century, it is prudent for stakeholders to foster ongoing programs of integrated fisheries ecosystem research in this area.","collection-title":"Geological Survey of Canada, Bulletin","container-title":"Fraser River Delta, British Columbia: Issues of an Urban Estuary","language":"en","note":"DOI: 10.4095/215810","page":"213-236","source":"DOI.org (Crossref)","title":"Knowledge of fish ecology and its application to habitat management","volume":"567","author":[{"family":"Levings","given":"C.D."}],"editor":[{"family":"Groulx","given":"D.C."},{"family":"Luternauer","given":"J.L."},{"family":"Bilderback","given":"D.E."}],"accessed":{"date-parts":[["2021",11,24]]},"issued":{"date-parts":[["2004"]]}}}],"schema":"https://github.com/citation-style-language/schema/raw/master/csl-citation.json"} </w:instrText>
      </w:r>
      <w:r w:rsidR="0062170B">
        <w:fldChar w:fldCharType="separate"/>
      </w:r>
      <w:r w:rsidR="0062170B">
        <w:rPr>
          <w:noProof/>
        </w:rPr>
        <w:t>(Levings 2004a)</w:t>
      </w:r>
      <w:r w:rsidR="0062170B">
        <w:fldChar w:fldCharType="end"/>
      </w:r>
      <w:r w:rsidR="0062170B">
        <w:t>. The</w:t>
      </w:r>
      <w:r w:rsidR="00972040">
        <w:t xml:space="preserve"> </w:t>
      </w:r>
      <w:r w:rsidR="0062170B">
        <w:t xml:space="preserve">highly-fragmented habitat “oases” </w:t>
      </w:r>
      <w:r w:rsidR="000D18C0">
        <w:t>of the North Arm and upper estuary</w:t>
      </w:r>
      <w:r w:rsidR="00972040">
        <w:t>, many of which are tidal marsh creation projects,</w:t>
      </w:r>
      <w:r w:rsidR="000D18C0">
        <w:t xml:space="preserve"> </w:t>
      </w:r>
      <w:r w:rsidR="0062170B">
        <w:t xml:space="preserve">may </w:t>
      </w:r>
      <w:r w:rsidR="000D18C0">
        <w:t xml:space="preserve">be </w:t>
      </w:r>
      <w:r w:rsidR="00972040">
        <w:t xml:space="preserve">subject to higher grazing intensity </w:t>
      </w:r>
      <w:r w:rsidR="000D18C0">
        <w:t xml:space="preserve">due to a lack of </w:t>
      </w:r>
      <w:r w:rsidR="00972040">
        <w:t>neighbouring</w:t>
      </w:r>
      <w:r w:rsidR="000D18C0">
        <w:t xml:space="preserve"> habitat to dissipate these impacts,</w:t>
      </w:r>
      <w:r w:rsidR="00066266">
        <w:t xml:space="preserve"> leading to the overexploitation of a plant community </w:t>
      </w:r>
      <w:r w:rsidR="00066266">
        <w:fldChar w:fldCharType="begin"/>
      </w:r>
      <w:r w:rsidR="00066266">
        <w:instrText xml:space="preserve"> ADDIN ZOTERO_ITEM CSL_CITATION {"citationID":"PuTvPTrv","properties":{"formattedCitation":"(Kondoh 2003)","plainCitation":"(Kondoh 2003)","noteIndex":0},"citationItems":[{"id":2029,"uris":["http://zotero.org/users/6112721/items/UKIKLK46"],"uri":["http://zotero.org/users/6112721/items/UKIKLK46"],"itemData":{"id":2029,"type":"article-journal","abstract":"Habitat fragmentation sometimes results in outbreaks of herbivorous insect and causes an enormous loss of primary production. It is hypothesized that the driving force behind such herbivore outbreaks is disruption of natural enemy attack that releases herbivores from top-down control. To test this hypothesis I studied how trophic community structure changes along a gradient of habitat fragmentation level using spatially implicit and explicit models of a tri-trophic (plant, herbivore and natural enemy) food chain. While in spatially implicit model number of trophic levels gradually decreases with increasing fragmentation, in spatially explicit model a relatively low level of habitat fragmentation leads to overgrazing by herbivore to result in extinction of the plant population followed by a total system collapse. This provides a theoretical support to the hypothesis that habitat fragmentation can lead to overgrazing by herbivores and suggests a central role of spatial structure in the inﬂuence of habitat fragmentation on trophic communities. Further, the spatially explicit model shows (i) that the total system collapse by the overgrazing can occur only if herbivore colonization rate is high; (ii) that with increasing natural enemy colonization rate, the fragmentation level that leads to the system collapse becomes higher, and the frequency of the collapse is lowered.","container-title":"Journal of Theoretical Biology","DOI":"10.1016/S0022-5193(03)00279-0","ISSN":"00225193","issue":"4","journalAbbreviation":"Journal of Theoretical Biology","language":"en","page":"453-460","source":"DOI.org (Crossref)","title":"Habitat fragmentation resulting in overgrazing by herbivores","volume":"225","author":[{"family":"Kondoh","given":"Michio"}],"issued":{"date-parts":[["2003",12]]}}}],"schema":"https://github.com/citation-style-language/schema/raw/master/csl-citation.json"} </w:instrText>
      </w:r>
      <w:r w:rsidR="00066266">
        <w:fldChar w:fldCharType="separate"/>
      </w:r>
      <w:r w:rsidR="00066266">
        <w:rPr>
          <w:noProof/>
        </w:rPr>
        <w:t>(Kondoh 2003)</w:t>
      </w:r>
      <w:r w:rsidR="00066266">
        <w:fldChar w:fldCharType="end"/>
      </w:r>
      <w:r w:rsidR="00066266">
        <w:t>,</w:t>
      </w:r>
      <w:r w:rsidR="000D18C0">
        <w:t xml:space="preserve"> and due to disrupted predator-prey relationships, which are more likely to occur in small habitat fragments </w:t>
      </w:r>
      <w:r w:rsidR="000D18C0">
        <w:fldChar w:fldCharType="begin"/>
      </w:r>
      <w:r w:rsidR="000D18C0">
        <w:instrText xml:space="preserve"> ADDIN ZOTERO_ITEM CSL_CITATION {"citationID":"VQheNbs5","properties":{"formattedCitation":"(Genua et al. 2017)","plainCitation":"(Genua et al. 2017)","noteIndex":0},"citationItems":[{"id":2027,"uris":["http://zotero.org/users/6112721/items/6MTRD53K"],"uri":["http://zotero.org/users/6112721/items/6MTRD53K"],"itemData":{"id":2027,"type":"article-journal","container-title":"Oikos","DOI":"10.1111/oik.04223","ISSN":"00301299","issue":"9","journalAbbreviation":"Oikos","language":"en","page":"1357-1365","source":"DOI.org (Crossref)","title":"Fragment size affects plant herbivory via predator loss","volume":"126","author":[{"family":"Genua","given":"Lucy"},{"family":"Start","given":"Denon"},{"family":"Gilbert","given":"Benjamin"}],"issued":{"date-parts":[["2017",9]]}}}],"schema":"https://github.com/citation-style-language/schema/raw/master/csl-citation.json"} </w:instrText>
      </w:r>
      <w:r w:rsidR="000D18C0">
        <w:fldChar w:fldCharType="separate"/>
      </w:r>
      <w:r w:rsidR="000D18C0">
        <w:rPr>
          <w:noProof/>
        </w:rPr>
        <w:t>(Genua et al. 2017)</w:t>
      </w:r>
      <w:r w:rsidR="000D18C0">
        <w:fldChar w:fldCharType="end"/>
      </w:r>
      <w:r w:rsidR="000D18C0">
        <w:t xml:space="preserve">. </w:t>
      </w:r>
    </w:p>
    <w:p w14:paraId="42AAD2F5" w14:textId="77777777" w:rsidR="003D7D94" w:rsidRDefault="003D7D94" w:rsidP="003D7D94"/>
    <w:p w14:paraId="03914D7C" w14:textId="3B3A325C" w:rsidR="003D7D94" w:rsidRDefault="003D7D94" w:rsidP="003D7D94">
      <w:del w:id="1584" w:author="Eric Balke" w:date="2022-01-12T21:28:00Z">
        <w:r w:rsidDel="00E42824">
          <w:delText>To our surprise</w:delText>
        </w:r>
      </w:del>
      <w:ins w:id="1585" w:author="Eric Balke" w:date="2022-01-12T21:28:00Z">
        <w:r>
          <w:t>Unexpectedly</w:t>
        </w:r>
      </w:ins>
      <w:r>
        <w:t xml:space="preserve">, </w:t>
      </w:r>
      <w:r w:rsidRPr="43C0CAC4">
        <w:t xml:space="preserve">we </w:t>
      </w:r>
      <w:r w:rsidRPr="001C1CAE">
        <w:t xml:space="preserve">found that project size </w:t>
      </w:r>
      <w:r>
        <w:t>and proportion of edge habitat did not have a significant effect on</w:t>
      </w:r>
      <w:r w:rsidRPr="001C1CAE">
        <w:t xml:space="preserve"> marsh recession, suggesting that </w:t>
      </w:r>
      <w:r>
        <w:t xml:space="preserve">large projects do not </w:t>
      </w:r>
      <w:r w:rsidRPr="001C1CAE">
        <w:t xml:space="preserve">equate to recession resilience. This finding </w:t>
      </w:r>
      <w:r>
        <w:t xml:space="preserve">fails to support </w:t>
      </w:r>
      <w:r w:rsidRPr="001C1CAE">
        <w:t>the prevailing opinion that larger projects are more resilient to external stressors</w:t>
      </w:r>
      <w:r w:rsidRPr="43C0CAC4">
        <w:t xml:space="preserve"> due to their size</w:t>
      </w:r>
      <w:r>
        <w:t xml:space="preserve">, but does not discount their value, for example larger habitats may support more natural processes, habitat features (e.g., tidal channels) and overall heterogeneity than small sites, potentially supporting higher diversity </w:t>
      </w:r>
      <w:r>
        <w:fldChar w:fldCharType="begin"/>
      </w:r>
      <w:r>
        <w:instrText xml:space="preserve"> ADDIN ZOTERO_ITEM CSL_CITATION {"citationID":"gJeFHNoS","properties":{"formattedCitation":"(Larkin et al. 2008; Hood 2020)","plainCitation":"(Larkin et al. 2008; Hood 2020)","noteIndex":0},"citationItems":[{"id":2030,"uris":["http://zotero.org/users/6112721/items/HSPEQA38"],"uri":["http://zotero.org/users/6112721/items/HSPEQA38"],"itemData":{"id":2030,"type":"article-journal","abstract":"Ecological theory predicts that incorporating habitat heterogeneity into restoration sites should enhance diversity and key functions, yet research is limited on how topographic heterogeneity affects higher trophic levels. Our large (8-ha) southern California restoration experiment tested effects of tidal creek networks and pools on trophic structure of salt marsh habitat and high-tide use by two regionally dominant fish species, California killifish (Fundulus parvipinnis) and longjaw mudsucker (Gillichthys mirabilis). We expected tidal creeks to function as \"conduits\" that would enhance connectivity between subtidal and intertidal habitat and pools to serve as microhabitat \"oases\" for fishes. Pools did provide abundant invertebrate prey and were a preferred microhabitat for F. parvipinnis, even when the entire marsh was inundated (catch rates were 61% higher in pools). However, G. mirabilis showed no preference for pools. At a larger scale, effects of tidal creek networks were also mixed. Areas containing creeks had 12% higher catch rates of G. mirabilis, but lower catch rates and feeding rates of F. parvipinnis. Collectively, the results indicate that restoring multiple forms of heterogeneity is required to provide opportunities for multiple target consumers.","container-title":"Ecological Applications","ISSN":"1051-0761","issue":"2","note":"publisher: Ecological Society of America","page":"483-496","source":"JSTOR","title":"Topographic heterogeneity influences fish use of an experimentally restored tidal marsh","volume":"18","author":[{"family":"Larkin","given":"Daniel J."},{"family":"Madon","given":"Sharook P."},{"family":"West","given":"Janelle M."},{"family":"Zedler","given":"Joy B."}],"issued":{"date-parts":[["2008"]]}}},{"id":685,"uris":["http://zotero.org/users/6112721/items/FRUTPP6F"],"uri":["http://zotero.org/users/6112721/items/FRUTPP6F"],"itemData":{"id":685,"type":"article-journal","abstract":"Tidal channels are structurally and functionally prominent features in tidal marshes, so their restoration is central to marsh restoration. Prominent design questions in tidal marsh restoration include: How many tidal channels can a restoration site support, and thus, how many dike breaches should be made to restore tidal inundation and tidal channels? How much total channel surface area will be supported by a restored marsh, and thus, how many fish, shrimp, or other organisms can be supported by restored channel habitat? These basic design questions can be addressed by landscape allometry, which describes the proportional relative rates of change in a system between two entities of particular interest—in the case of marsh restoration, between the amount of marsh area to be restored and a wide variety of measures of tidal channel network geometry. This paper briefly reviews the development of landscape allometry, insights that it provides into landforms and related ecological patterns, and its utility and application to marsh restoration planning, design and monitoring. Its practical application is illustrated in a conceptual restoration design that is the basis for a current restoration project.","container-title":"Estuarine, Coastal and Shelf Science","DOI":"10.1016/j.ecss.2018.12.017","ISSN":"02727714","journalAbbreviation":"Estuarine, Coastal and Shelf Science","language":"en","page":"106060","source":"DOI.org (Crossref)","title":"Applying tidal landform scaling to habitat restoration planning, design, and monitoring","volume":"244","author":[{"family":"Hood","given":"W. Gregory"}],"issued":{"date-parts":[["2020",10]]}}}],"schema":"https://github.com/citation-style-language/schema/raw/master/csl-citation.json"} </w:instrText>
      </w:r>
      <w:r>
        <w:fldChar w:fldCharType="separate"/>
      </w:r>
      <w:r>
        <w:rPr>
          <w:noProof/>
        </w:rPr>
        <w:t>(Larkin et al. 2008; Hood 2020)</w:t>
      </w:r>
      <w:r>
        <w:fldChar w:fldCharType="end"/>
      </w:r>
      <w:r>
        <w:t xml:space="preserve">. </w:t>
      </w:r>
    </w:p>
    <w:p w14:paraId="2623DC1E" w14:textId="77777777" w:rsidR="006F6F8D" w:rsidRPr="006F6F8D" w:rsidRDefault="006F6F8D" w:rsidP="006F6F8D"/>
    <w:p w14:paraId="3C11662F" w14:textId="0FF5BA6E" w:rsidR="132F5732" w:rsidRPr="004C769A" w:rsidRDefault="00D16B4C" w:rsidP="00D95039">
      <w:pPr>
        <w:pStyle w:val="Heading2"/>
      </w:pPr>
      <w:bookmarkStart w:id="1586" w:name="_Toc97625647"/>
      <w:r>
        <w:t>Elevation</w:t>
      </w:r>
      <w:r w:rsidR="60C84A38" w:rsidRPr="004C769A">
        <w:t xml:space="preserve"> &amp; Sea</w:t>
      </w:r>
      <w:del w:id="1587" w:author="Eric Balke" w:date="2022-01-12T16:30:00Z">
        <w:r w:rsidR="60C84A38" w:rsidRPr="004C769A" w:rsidDel="005F5681">
          <w:delText xml:space="preserve"> Level </w:delText>
        </w:r>
      </w:del>
      <w:r w:rsidR="00D625BA">
        <w:t>-l</w:t>
      </w:r>
      <w:ins w:id="1588" w:author="Eric Balke" w:date="2022-01-12T16:30:00Z">
        <w:r w:rsidR="005F5681" w:rsidRPr="004C769A">
          <w:t xml:space="preserve">evel </w:t>
        </w:r>
      </w:ins>
      <w:r w:rsidR="60C84A38" w:rsidRPr="004C769A">
        <w:t>Rise</w:t>
      </w:r>
      <w:bookmarkEnd w:id="1586"/>
    </w:p>
    <w:p w14:paraId="31D0FE4F" w14:textId="1DC47BE6" w:rsidR="000F0FA3" w:rsidRDefault="006030B1" w:rsidP="00D95039">
      <w:r>
        <w:t xml:space="preserve">We found </w:t>
      </w:r>
      <w:r w:rsidR="00D16B4C">
        <w:t xml:space="preserve">mean site </w:t>
      </w:r>
      <w:r>
        <w:t xml:space="preserve">elevation to be a </w:t>
      </w:r>
      <w:r w:rsidR="00D16B4C">
        <w:t xml:space="preserve">significant </w:t>
      </w:r>
      <w:r w:rsidR="003D7D94">
        <w:t>predictor of</w:t>
      </w:r>
      <w:r>
        <w:t xml:space="preserve"> marsh recession, with</w:t>
      </w:r>
      <w:r w:rsidR="00E648F7">
        <w:t xml:space="preserve"> an average </w:t>
      </w:r>
      <w:r w:rsidR="003D7D94">
        <w:t>decrease in percent recessed area</w:t>
      </w:r>
      <w:r w:rsidR="001B24DA">
        <w:t xml:space="preserve"> </w:t>
      </w:r>
      <w:r w:rsidR="003D7D94">
        <w:t xml:space="preserve">of </w:t>
      </w:r>
      <w:r>
        <w:t>26%</w:t>
      </w:r>
      <w:r w:rsidR="00D16B4C">
        <w:t xml:space="preserve"> </w:t>
      </w:r>
      <w:r>
        <w:t>for every metre</w:t>
      </w:r>
      <w:r w:rsidR="00E648F7">
        <w:t xml:space="preserve"> </w:t>
      </w:r>
      <w:r w:rsidR="003D7D94">
        <w:t>gained.</w:t>
      </w:r>
      <w:r w:rsidR="00D16B4C">
        <w:t xml:space="preserve"> To a degree this may </w:t>
      </w:r>
      <w:r w:rsidR="00F96C25">
        <w:t xml:space="preserve">simply </w:t>
      </w:r>
      <w:r w:rsidR="00D16B4C">
        <w:t>reflect the environmental limits of tidal marsh species, as emergent vegetation ceases to grow at certain low elevation threshold</w:t>
      </w:r>
      <w:r w:rsidR="001B24DA">
        <w:t>s</w:t>
      </w:r>
      <w:r w:rsidR="00E340C6">
        <w:t xml:space="preserve"> </w:t>
      </w:r>
      <w:r w:rsidR="00E340C6">
        <w:fldChar w:fldCharType="begin"/>
      </w:r>
      <w:r w:rsidR="00E340C6">
        <w:instrText xml:space="preserve"> ADDIN ZOTERO_ITEM CSL_CITATION {"citationID":"v0BIz8ij","properties":{"formattedCitation":"(Cronk &amp; Fennessy 2001)","plainCitation":"(Cronk &amp; Fennessy 2001)","noteIndex":0},"citationItems":[{"id":2034,"uris":["http://zotero.org/users/6112721/items/64LM8KMC"],"uri":["http://zotero.org/users/6112721/items/64LM8KMC"],"itemData":{"id":2034,"type":"book","call-number":"QK938.M3 C76 2001","event-place":"Boca Raton, Fla","ISBN":"978-1-56670-372-7","number-of-pages":"462","publisher":"Lewis Publishers","publisher-place":"Boca Raton, Fla","source":"Library of Congress ISBN","title":"Wetland plants: biology and ecology","title-short":"Wetland plants","author":[{"family":"Cronk","given":"J. K."},{"family":"Fennessy","given":"M. Siobhan"}],"issued":{"date-parts":[["2001"]]}}}],"schema":"https://github.com/citation-style-language/schema/raw/master/csl-citation.json"} </w:instrText>
      </w:r>
      <w:r w:rsidR="00E340C6">
        <w:fldChar w:fldCharType="separate"/>
      </w:r>
      <w:r w:rsidR="00E340C6">
        <w:rPr>
          <w:noProof/>
        </w:rPr>
        <w:t>(Cronk &amp; Fennessy 2001)</w:t>
      </w:r>
      <w:r w:rsidR="00E340C6">
        <w:fldChar w:fldCharType="end"/>
      </w:r>
      <w:r w:rsidR="00D16B4C">
        <w:t>. However, it</w:t>
      </w:r>
      <w:r w:rsidR="00F96C25">
        <w:t xml:space="preserve"> may also be</w:t>
      </w:r>
      <w:r w:rsidR="00D16B4C">
        <w:t xml:space="preserve"> linked to the </w:t>
      </w:r>
      <w:r w:rsidR="00A12DB0">
        <w:t>sensitivity</w:t>
      </w:r>
      <w:r w:rsidR="00D16B4C">
        <w:t xml:space="preserve"> </w:t>
      </w:r>
      <w:r w:rsidR="00B11D73">
        <w:t>of low elevation plant communities</w:t>
      </w:r>
      <w:r w:rsidR="00587DBD">
        <w:t xml:space="preserve">, which </w:t>
      </w:r>
      <w:r w:rsidR="00C706DA">
        <w:t>already</w:t>
      </w:r>
      <w:r w:rsidR="00E340C6">
        <w:t xml:space="preserve"> occur </w:t>
      </w:r>
      <w:r w:rsidR="00587DBD">
        <w:t>in stressful environments,</w:t>
      </w:r>
      <w:r w:rsidR="00B11D73">
        <w:t xml:space="preserve"> to</w:t>
      </w:r>
      <w:r w:rsidR="00C6488C">
        <w:t xml:space="preserve"> disturbance</w:t>
      </w:r>
      <w:r w:rsidR="00B11D73">
        <w:t>.</w:t>
      </w:r>
      <w:r w:rsidR="00C6488C">
        <w:t xml:space="preserve"> Many marsh species survive prolonged inundation and anoxic soil conditions </w:t>
      </w:r>
      <w:r w:rsidR="00587DBD">
        <w:t>using</w:t>
      </w:r>
      <w:r w:rsidR="00C6488C">
        <w:t xml:space="preserve"> </w:t>
      </w:r>
      <w:r w:rsidR="003D7D94">
        <w:t>specialized tissue (</w:t>
      </w:r>
      <w:r w:rsidR="00C6488C">
        <w:t>aerenchyma</w:t>
      </w:r>
      <w:r w:rsidR="003D7D94">
        <w:t>)</w:t>
      </w:r>
      <w:r w:rsidR="00D50307">
        <w:t xml:space="preserve">, which </w:t>
      </w:r>
      <w:r w:rsidR="00C6488C">
        <w:t>delivers oxygen from emergent foliage to their root systems.</w:t>
      </w:r>
      <w:r w:rsidR="00452858">
        <w:t xml:space="preserve"> However, c</w:t>
      </w:r>
      <w:r w:rsidR="00C6488C">
        <w:t xml:space="preserve">lipping by Canada Geese may be essentially cutting off the “snorkel” of these </w:t>
      </w:r>
      <w:r w:rsidR="00B11D73">
        <w:t xml:space="preserve">low elevation </w:t>
      </w:r>
      <w:r w:rsidR="00C6488C">
        <w:t xml:space="preserve">species, </w:t>
      </w:r>
      <w:r w:rsidR="00B11D73">
        <w:t>th</w:t>
      </w:r>
      <w:r w:rsidR="00A12DB0">
        <w:t>ereby</w:t>
      </w:r>
      <w:r w:rsidR="00587DBD">
        <w:t xml:space="preserve"> inducing stress</w:t>
      </w:r>
      <w:r w:rsidR="00452858">
        <w:t xml:space="preserve"> </w:t>
      </w:r>
      <w:r w:rsidR="00587DBD">
        <w:t>by</w:t>
      </w:r>
      <w:r w:rsidR="00CE3833">
        <w:t xml:space="preserve"> reducing</w:t>
      </w:r>
      <w:r w:rsidR="00B11D73">
        <w:t xml:space="preserve"> </w:t>
      </w:r>
      <w:r w:rsidR="005A77C2">
        <w:t>both</w:t>
      </w:r>
      <w:r w:rsidR="00491666">
        <w:t xml:space="preserve"> </w:t>
      </w:r>
      <w:r w:rsidR="00B11D73">
        <w:t>photosynthesis, and</w:t>
      </w:r>
      <w:r w:rsidR="005A77C2">
        <w:t xml:space="preserve"> </w:t>
      </w:r>
      <w:r w:rsidR="00B11D73">
        <w:t>oxygen transport</w:t>
      </w:r>
      <w:r w:rsidR="00452858">
        <w:t xml:space="preserve"> to the</w:t>
      </w:r>
      <w:r w:rsidR="00D50307">
        <w:t xml:space="preserve"> anoxic</w:t>
      </w:r>
      <w:r w:rsidR="00452858">
        <w:t xml:space="preserve"> root zone</w:t>
      </w:r>
      <w:r w:rsidR="00CE3833">
        <w:t>. Depending on severity</w:t>
      </w:r>
      <w:r w:rsidR="005A77C2">
        <w:t>,</w:t>
      </w:r>
      <w:r w:rsidR="00CE3833">
        <w:t xml:space="preserve"> </w:t>
      </w:r>
      <w:r w:rsidR="00FD2ADC">
        <w:t>this added stress</w:t>
      </w:r>
      <w:r w:rsidR="00CE3833">
        <w:t xml:space="preserve"> </w:t>
      </w:r>
      <w:r w:rsidR="00C706DA">
        <w:t xml:space="preserve">may </w:t>
      </w:r>
      <w:r w:rsidR="00CE3833">
        <w:t xml:space="preserve">result in reductions of fitness and even mortality of vegetation, </w:t>
      </w:r>
      <w:r w:rsidR="00FD2ADC">
        <w:t xml:space="preserve">as shown in the use of similar mechanical cutting to </w:t>
      </w:r>
      <w:r w:rsidR="005A77C2">
        <w:t>manage</w:t>
      </w:r>
      <w:r w:rsidR="00FD2ADC">
        <w:t xml:space="preserve"> problematic wetland species such as cattail </w:t>
      </w:r>
      <w:r w:rsidR="00FD2ADC">
        <w:fldChar w:fldCharType="begin"/>
      </w:r>
      <w:r w:rsidR="00D96D53">
        <w:instrText xml:space="preserve"> ADDIN ZOTERO_ITEM CSL_CITATION {"citationID":"cZXWrxn5","properties":{"formattedCitation":"(Johnson et al. 2019)","plainCitation":"(Johnson et al. 2019)","noteIndex":0},"citationItems":[{"id":585,"uris":["http://zotero.org/users/6112721/items/2FVPMXBM"],"uri":["http://zotero.org/users/6112721/items/2FVPMXBM"],"itemData":{"id":585,"type":"article-journal","abstract":"Aims We examined how mechanical management of invasive macrophyte, Typha × glauca alters plant-soil interactions underlying carbon processes and nutrient cycling, which are important to wetland function but under-represented in restoration research.","container-title":"Plant and Soil","DOI":"10.1007/s11104-019-04171-1","ISSN":"0032-079X, 1573-5036","issue":"1-2","journalAbbreviation":"Plant Soil","language":"en","page":"157-167","source":"DOI.org (Crossref)","title":"Submerged harvest reduces invasive &lt;i&gt;Typha&lt;/i&gt; and increases soil macronutrient availability","volume":"442","author":[{"family":"Johnson","given":"Olivia F."},{"family":"Lishawa","given":"Shane C."},{"family":"Lawrence","given":"Beth A."}],"issued":{"date-parts":[["2019",9]]}}}],"schema":"https://github.com/citation-style-language/schema/raw/master/csl-citation.json"} </w:instrText>
      </w:r>
      <w:r w:rsidR="00FD2ADC">
        <w:fldChar w:fldCharType="separate"/>
      </w:r>
      <w:r w:rsidR="00FD2ADC">
        <w:rPr>
          <w:noProof/>
        </w:rPr>
        <w:t>(Johnson et al. 2019)</w:t>
      </w:r>
      <w:r w:rsidR="00FD2ADC">
        <w:fldChar w:fldCharType="end"/>
      </w:r>
      <w:r w:rsidR="00FD2ADC">
        <w:t xml:space="preserve"> and reed canarygrass</w:t>
      </w:r>
      <w:r w:rsidR="005A77C2">
        <w:t xml:space="preserve"> </w:t>
      </w:r>
      <w:r w:rsidR="005A77C2">
        <w:fldChar w:fldCharType="begin"/>
      </w:r>
      <w:r w:rsidR="00D96D53">
        <w:instrText xml:space="preserve"> ADDIN ZOTERO_ITEM CSL_CITATION {"citationID":"kCy4bppn","properties":{"formattedCitation":"(Klime\\uc0\\u353{}ov\\uc0\\u225{} 1994)","plainCitation":"(Klimešová 1994)","noteIndex":0},"citationItems":[{"id":1850,"uris":["http://zotero.org/users/6112721/items/X3ERHULQ"],"uri":["http://zotero.org/users/6112721/items/X3ERHULQ"],"itemData":{"id":1850,"type":"article-journal","abstract":"A pot experiment was performed with young plants of Phalaris arundinacea L. and Urtica dioica L. cultivated from seeds sown in April. Seedlings of both species were flooded during the spring (May-June) or summer (June-August) or autumn (August-October). Flooding in spring did not affect the survival of P. arundinacea seedlings but increased mortality of U. dioica seedlings. Summer flooding reduced the growth of rhizomes and tillering in P. arundinacea, while none of the U. dioica plants survived more than 4 weeks of summer flooding. Plants of P. arundinacea flooded in autumn had a higher dry mass than those grown in mesic conditions, but their growth terminated earlier. All plants of U. dioica survived the whole period of autumn flooding (9 weeks) but their dry mass decreased as a result of leaf and root mortality. The response of the two species to flooding is discussed in relation to their establishment in floodplain habitats.","container-title":"Aquatic Botany","language":"en","page":"21-29","source":"Zotero","title":"The effects of timing and duration of floods on growth of young plants of &lt;i&gt;Phalaris arundinacea&lt;/i&gt; L. and &lt;i&gt;Urtica dioica&lt;/i&gt; L.: an experimental study","volume":"48","author":[{"family":"Klimešová","given":"Jitka"}],"issued":{"date-parts":[["1994"]]}}}],"schema":"https://github.com/citation-style-language/schema/raw/master/csl-citation.json"} </w:instrText>
      </w:r>
      <w:r w:rsidR="005A77C2">
        <w:fldChar w:fldCharType="separate"/>
      </w:r>
      <w:r w:rsidR="005A77C2" w:rsidRPr="005A77C2">
        <w:rPr>
          <w:lang w:val="en-GB"/>
        </w:rPr>
        <w:t>(Klimešová 1994)</w:t>
      </w:r>
      <w:r w:rsidR="005A77C2">
        <w:fldChar w:fldCharType="end"/>
      </w:r>
      <w:r w:rsidR="00FD2ADC">
        <w:t>.</w:t>
      </w:r>
      <w:r w:rsidR="00EB7979">
        <w:t xml:space="preserve"> </w:t>
      </w:r>
      <w:r w:rsidR="000F0FA3">
        <w:t>These</w:t>
      </w:r>
      <w:r w:rsidR="0026275F">
        <w:t xml:space="preserve"> impacts to vegetation, which include </w:t>
      </w:r>
      <w:r w:rsidR="000F0FA3">
        <w:t>mortality</w:t>
      </w:r>
      <w:r w:rsidR="00EB7979">
        <w:t>,</w:t>
      </w:r>
      <w:r w:rsidR="000F0FA3">
        <w:t xml:space="preserve"> </w:t>
      </w:r>
      <w:r w:rsidR="00EB7979">
        <w:t xml:space="preserve">clipping/thinning of </w:t>
      </w:r>
      <w:r w:rsidR="000F0FA3">
        <w:t>aboveground biomass, or grubbing of root systems, may also amplify erosion</w:t>
      </w:r>
      <w:r w:rsidR="00A12DB0">
        <w:t>al</w:t>
      </w:r>
      <w:r w:rsidR="003D7D94">
        <w:t xml:space="preserve"> losses</w:t>
      </w:r>
      <w:r w:rsidR="000F0FA3">
        <w:t>, particularly in low elevation marshes where there is prolonged exposure to these processes</w:t>
      </w:r>
      <w:r w:rsidR="00EB7979">
        <w:t xml:space="preserve"> </w:t>
      </w:r>
      <w:r w:rsidR="00EB7979">
        <w:fldChar w:fldCharType="begin"/>
      </w:r>
      <w:r w:rsidR="00425C3C">
        <w:instrText xml:space="preserve"> ADDIN ZOTERO_ITEM CSL_CITATION {"citationID":"hu2NN99K","properties":{"formattedCitation":"(Coops et al. 1996a)","plainCitation":"(Coops et al. 1996a)","noteIndex":0},"citationItems":[{"id":2017,"uris":["http://zotero.org/users/6112721/items/5369NRJV"],"uri":["http://zotero.org/users/6112721/items/5369NRJV"],"itemData":{"id":2017,"type":"article-journal","container-title":"Aquatic Botany","DOI":"10.1016/0304-3770(96)01027-3","ISSN":"03043770","issue":"3-4","journalAbbreviation":"Aquatic Botany","language":"en","page":"187-198","source":"DOI.org (Crossref)","title":"Interactions between waves, bank erosion and emergent vegetation: an experimental study in a wave tank","title-short":"Interactions between waves, bank erosion and emergent vegetation","volume":"53","author":[{"family":"Coops","given":"Hugo"},{"family":"Geilen","given":"Noël"},{"family":"Verheij","given":"Henk J."},{"family":"Boeters","given":"René"},{"family":"Velde","given":"Gerard","non-dropping-particle":"van der"}],"issued":{"date-parts":[["1996",4]]}}}],"schema":"https://github.com/citation-style-language/schema/raw/master/csl-citation.json"} </w:instrText>
      </w:r>
      <w:r w:rsidR="00EB7979">
        <w:fldChar w:fldCharType="separate"/>
      </w:r>
      <w:r w:rsidR="00425C3C">
        <w:rPr>
          <w:noProof/>
        </w:rPr>
        <w:t>(Coops et al. 1996a)</w:t>
      </w:r>
      <w:r w:rsidR="00EB7979">
        <w:fldChar w:fldCharType="end"/>
      </w:r>
      <w:r w:rsidR="000F0FA3">
        <w:t>.</w:t>
      </w:r>
    </w:p>
    <w:p w14:paraId="72A864D3" w14:textId="77777777" w:rsidR="00C4680B" w:rsidRPr="001C1CAE" w:rsidRDefault="00C4680B" w:rsidP="00D95039"/>
    <w:p w14:paraId="496CC626" w14:textId="219E24B1" w:rsidR="00E01AD0" w:rsidRPr="004319F9" w:rsidRDefault="005E2C09" w:rsidP="00D95039">
      <w:r w:rsidRPr="001C1CAE">
        <w:t>Coastal squeeze is a term used to describe the loss of intertidal habitat due to sea</w:t>
      </w:r>
      <w:ins w:id="1589" w:author="Eric Balke" w:date="2022-01-12T16:30:00Z">
        <w:r w:rsidR="005F5681">
          <w:t>-</w:t>
        </w:r>
      </w:ins>
      <w:del w:id="1590" w:author="Eric Balke" w:date="2022-01-12T16:30:00Z">
        <w:r w:rsidRPr="001C1CAE" w:rsidDel="005F5681">
          <w:delText xml:space="preserve"> </w:delText>
        </w:r>
      </w:del>
      <w:r w:rsidRPr="001C1CAE">
        <w:t>level rise</w:t>
      </w:r>
      <w:r w:rsidR="001C4F1C">
        <w:t xml:space="preserve"> and other factors</w:t>
      </w:r>
      <w:r w:rsidRPr="001C1CAE">
        <w:t>, while the high water mark is fixed by a dike or other defence infrastructure</w:t>
      </w:r>
      <w:r w:rsidR="00221E23">
        <w:t xml:space="preserve"> </w:t>
      </w:r>
      <w:r w:rsidR="00221E23">
        <w:fldChar w:fldCharType="begin"/>
      </w:r>
      <w:r w:rsidR="00221E23">
        <w:instrText xml:space="preserve"> ADDIN ZOTERO_ITEM CSL_CITATION {"citationID":"IlmSbAAL","properties":{"formattedCitation":"(Pontee 2013)","plainCitation":"(Pontee 2013)","noteIndex":0},"citationItems":[{"id":1812,"uris":["http://zotero.org/users/6112721/items/6KJDTLJ4"],"uri":["http://zotero.org/users/6112721/items/6KJDTLJ4"],"itemData":{"id":1812,"type":"article-journal","abstract":"In the UK the term ‘coastal squeeze’ is commonly used to describe the loss of coastal habitats in front of sea defences. This brief discussion paper explains how the usage of the term has evolved since its origins and how imprecise deﬁnitions have led to confusion when discussing changes in coastal habitat extent. The paper clariﬁes the geomorphological processes responsible for habitat extent and concludes with a more precise deﬁnition of coastal squeeze.","container-title":"Ocean &amp; Coastal Management","DOI":"10.1016/j.ocecoaman.2013.07.010","ISSN":"09645691","journalAbbreviation":"Ocean &amp; Coastal Management","language":"en","page":"204-207","source":"DOI.org (Crossref)","title":"Defining coastal squeeze: A discussion","title-short":"Defining coastal squeeze","volume":"84","author":[{"family":"Pontee","given":"Nigel"}],"issued":{"date-parts":[["2013",11]]}}}],"schema":"https://github.com/citation-style-language/schema/raw/master/csl-citation.json"} </w:instrText>
      </w:r>
      <w:r w:rsidR="00221E23">
        <w:fldChar w:fldCharType="separate"/>
      </w:r>
      <w:r w:rsidR="00221E23">
        <w:rPr>
          <w:noProof/>
        </w:rPr>
        <w:t>(Pontee 2013)</w:t>
      </w:r>
      <w:r w:rsidR="00221E23">
        <w:fldChar w:fldCharType="end"/>
      </w:r>
      <w:r w:rsidRPr="001C1CAE">
        <w:fldChar w:fldCharType="begin"/>
      </w:r>
      <w:r w:rsidR="000F1124">
        <w:instrText xml:space="preserve"> ADDIN ZOTERO_ITEM CSL_CITATION {"citationID":"TedxYj2B","properties":{"formattedCitation":"(Pontee 2013)","plainCitation":"(Pontee 2013)","dontUpdate":true,"noteIndex":0},"citationItems":[{"id":1812,"uris":["http://zotero.org/users/6112721/items/6KJDTLJ4"],"uri":["http://zotero.org/users/6112721/items/6KJDTLJ4"],"itemData":{"id":1812,"type":"article-journal","abstract":"In the UK the term ‘coastal squeeze’ is commonly used to describe the loss of coastal habitats in front of sea defences. This brief discussion paper explains how the usage of the term has evolved since its origins and how imprecise deﬁnitions have led to confusion when discussing changes in coastal habitat extent. The paper clariﬁes the geomorphological processes responsible for habitat extent and concludes with a more precise deﬁnition of coastal squeeze.","container-title":"Ocean &amp; Coastal Management","DOI":"10.1016/j.ocecoaman.2013.07.010","ISSN":"09645691","journalAbbreviation":"Ocean &amp; Coastal Management","language":"en","page":"204-207","source":"DOI.org (Crossref)","title":"Defining coastal squeeze: A discussion","title-short":"Defining coastal squeeze","volume":"84","author":[{"family":"Pontee","given":"Nigel"}],"issued":{"date-parts":[["2013",11]]}}}],"schema":"https://github.com/citation-style-language/schema/raw/master/csl-citation.json"} </w:instrText>
      </w:r>
      <w:r w:rsidR="004F0ACE">
        <w:fldChar w:fldCharType="separate"/>
      </w:r>
      <w:r w:rsidRPr="001C1CAE">
        <w:fldChar w:fldCharType="end"/>
      </w:r>
      <w:r w:rsidRPr="001C1CAE">
        <w:t>.</w:t>
      </w:r>
      <w:r w:rsidR="00E01AD0" w:rsidRPr="001C1CAE">
        <w:t xml:space="preserve"> We </w:t>
      </w:r>
      <w:r w:rsidR="00250297" w:rsidRPr="001C1CAE">
        <w:t xml:space="preserve">propose </w:t>
      </w:r>
      <w:r w:rsidR="00E01AD0" w:rsidRPr="001C1CAE">
        <w:t>a</w:t>
      </w:r>
      <w:r w:rsidR="0041032E" w:rsidRPr="001C1CAE">
        <w:t>nother form of</w:t>
      </w:r>
      <w:r w:rsidR="00A12DB0">
        <w:t xml:space="preserve"> localised</w:t>
      </w:r>
      <w:r w:rsidR="0041032E" w:rsidRPr="001C1CAE">
        <w:t xml:space="preserve"> coastal squeeze</w:t>
      </w:r>
      <w:r w:rsidR="006567E1" w:rsidRPr="001C1CAE">
        <w:t xml:space="preserve"> may also occu</w:t>
      </w:r>
      <w:r w:rsidR="003D7D94">
        <w:t>r</w:t>
      </w:r>
      <w:r w:rsidR="00E01AD0" w:rsidRPr="001C1CAE">
        <w:t>, as</w:t>
      </w:r>
      <w:r w:rsidR="0073031C">
        <w:t xml:space="preserve"> in some situations</w:t>
      </w:r>
      <w:r w:rsidR="00E01AD0" w:rsidRPr="001C1CAE">
        <w:t xml:space="preserve"> </w:t>
      </w:r>
      <w:r w:rsidR="00250297" w:rsidRPr="001C1CAE">
        <w:t xml:space="preserve">rising sea levels </w:t>
      </w:r>
      <w:r w:rsidR="0073031C">
        <w:t xml:space="preserve">may </w:t>
      </w:r>
      <w:r w:rsidR="00E01AD0" w:rsidRPr="001C1CAE">
        <w:t xml:space="preserve">force the retreat of </w:t>
      </w:r>
      <w:r w:rsidR="0041032E" w:rsidRPr="001C1CAE">
        <w:t>native</w:t>
      </w:r>
      <w:r w:rsidR="00E01AD0" w:rsidRPr="001C1CAE">
        <w:t xml:space="preserve"> marsh communities into high elevations dominated </w:t>
      </w:r>
      <w:r w:rsidR="006567E1" w:rsidRPr="001C1CAE">
        <w:t>by established</w:t>
      </w:r>
      <w:r w:rsidR="0041032E" w:rsidRPr="001C1CAE">
        <w:t xml:space="preserve"> </w:t>
      </w:r>
      <w:r w:rsidR="00E01AD0" w:rsidRPr="001C1CAE">
        <w:t>invasive species</w:t>
      </w:r>
      <w:r w:rsidR="006567E1" w:rsidRPr="001C1CAE">
        <w:t xml:space="preserve"> (Fig. 8)</w:t>
      </w:r>
      <w:r w:rsidR="00E01AD0" w:rsidRPr="001C1CAE">
        <w:t xml:space="preserve">. This is evidenced by </w:t>
      </w:r>
      <w:r w:rsidR="00CA3CA6" w:rsidRPr="001C1CAE">
        <w:t>our richness data</w:t>
      </w:r>
      <w:r w:rsidR="00A12DB0">
        <w:t>, which although</w:t>
      </w:r>
      <w:r w:rsidR="00E01AD0" w:rsidRPr="001C1CAE">
        <w:t xml:space="preserve"> positively correlated with elevation, appears to be symmetric and unimodal, peaking around 1 m elevation</w:t>
      </w:r>
      <w:r w:rsidR="00CA3CA6" w:rsidRPr="001C1CAE">
        <w:t xml:space="preserve"> (Fig. 5)</w:t>
      </w:r>
      <w:r w:rsidR="00E01AD0" w:rsidRPr="001C1CAE">
        <w:t>. This</w:t>
      </w:r>
      <w:r w:rsidR="00273257">
        <w:t xml:space="preserve"> </w:t>
      </w:r>
      <w:r w:rsidR="00273257">
        <w:lastRenderedPageBreak/>
        <w:t xml:space="preserve">departs from </w:t>
      </w:r>
      <w:r w:rsidR="00FE17E2">
        <w:t xml:space="preserve">the prevailing pattern of richness increasing with elevation in </w:t>
      </w:r>
      <w:r w:rsidR="00273257">
        <w:t xml:space="preserve">estuaries </w:t>
      </w:r>
      <w:r w:rsidR="00273257">
        <w:fldChar w:fldCharType="begin"/>
      </w:r>
      <w:r w:rsidR="00182432">
        <w:instrText xml:space="preserve"> ADDIN ZOTERO_ITEM CSL_CITATION {"citationID":"sxSHXXva","properties":{"formattedCitation":"(Cronk &amp; Fennessy 2001)","plainCitation":"(Cronk &amp; Fennessy 2001)","noteIndex":0},"citationItems":[{"id":2034,"uris":["http://zotero.org/users/6112721/items/64LM8KMC"],"uri":["http://zotero.org/users/6112721/items/64LM8KMC"],"itemData":{"id":2034,"type":"book","call-number":"QK938.M3 C76 2001","event-place":"Boca Raton, Fla","ISBN":"978-1-56670-372-7","number-of-pages":"462","publisher":"Lewis Publishers","publisher-place":"Boca Raton, Fla","source":"Library of Congress ISBN","title":"Wetland plants: biology and ecology","title-short":"Wetland plants","author":[{"family":"Cronk","given":"J. K."},{"family":"Fennessy","given":"M. Siobhan"}],"issued":{"date-parts":[["2001"]]}}}],"schema":"https://github.com/citation-style-language/schema/raw/master/csl-citation.json"} </w:instrText>
      </w:r>
      <w:r w:rsidR="00273257">
        <w:fldChar w:fldCharType="separate"/>
      </w:r>
      <w:r w:rsidR="00182432">
        <w:rPr>
          <w:noProof/>
        </w:rPr>
        <w:t>(Cronk &amp; Fennessy 2001)</w:t>
      </w:r>
      <w:r w:rsidR="00273257">
        <w:fldChar w:fldCharType="end"/>
      </w:r>
      <w:r w:rsidR="00EE593B">
        <w:t xml:space="preserve">, </w:t>
      </w:r>
      <w:r w:rsidR="00273257">
        <w:t>which occurs as</w:t>
      </w:r>
      <w:r w:rsidR="00EE593B">
        <w:t xml:space="preserve"> </w:t>
      </w:r>
      <w:r w:rsidR="00273257">
        <w:t>the environment is further removed from</w:t>
      </w:r>
      <w:r w:rsidR="003D7D94">
        <w:t xml:space="preserve"> environmental</w:t>
      </w:r>
      <w:r w:rsidR="00273257">
        <w:t xml:space="preserve"> stres</w:t>
      </w:r>
      <w:r w:rsidR="003D7D94">
        <w:t>s</w:t>
      </w:r>
      <w:r w:rsidR="00273257">
        <w:t xml:space="preserve"> </w:t>
      </w:r>
      <w:r w:rsidR="00EE593B">
        <w:t>(</w:t>
      </w:r>
      <w:r w:rsidR="00273257">
        <w:t xml:space="preserve">e.g., </w:t>
      </w:r>
      <w:r w:rsidR="005617F1">
        <w:t>tidal submergence</w:t>
      </w:r>
      <w:r w:rsidR="00EE593B">
        <w:t>, salinity)</w:t>
      </w:r>
      <w:r w:rsidR="00273257">
        <w:t xml:space="preserve"> and is thus able to support a larger pool of</w:t>
      </w:r>
      <w:r w:rsidR="001C672F">
        <w:t xml:space="preserve"> non-specialist</w:t>
      </w:r>
      <w:r w:rsidR="00273257">
        <w:t xml:space="preserve"> species</w:t>
      </w:r>
      <w:r w:rsidR="005617F1">
        <w:t xml:space="preserve"> </w:t>
      </w:r>
      <w:r w:rsidR="005617F1">
        <w:fldChar w:fldCharType="begin"/>
      </w:r>
      <w:r w:rsidR="005617F1">
        <w:instrText xml:space="preserve"> ADDIN ZOTERO_ITEM CSL_CITATION {"citationID":"xH4utU4O","properties":{"formattedCitation":"(Engels &amp; Jensen 2009)","plainCitation":"(Engels &amp; Jensen 2009)","noteIndex":0},"citationItems":[{"id":742,"uris":["http://zotero.org/users/6112721/items/QPJ5X7MN"],"uri":["http://zotero.org/users/6112721/items/QPJ5X7MN"],"itemData":{"id":742,"type":"article-journal","abstract":"Background: Estuaries are characterised by salinity gradients and regular flooding events. These environmental factors form stress gradients, along which species composition changes. Aims: Analyse and compare patterns of plant species diversity along the estuarine salinity and flooding gradients of the Elbe and Connecticut Rivers.\nMethods: Vegetation was sampled at three elevations (low, mid, high) in five sites of each marsh type (fresh, brackish, salt) in both estuaries. Patterns of species density (SD) and evenness (E) along the gradients were analysed and compared between the two estuaries with three-factor ANOVAs.\nResults: The regional species pool was 33% higher for the Connecticut than for the Elbe. SD of fresh marshes (19 ± 2.2) was more than twice in the Connecticut than in the Elbe. We found an overall increase in SD from low to high elevation and from salt to freshwater marshes in both estuaries. However, SD and E were strongly depressed at intermediate elevations in the Elbe fresh and brackish marshes.\nConclusions: Although diversity patterns in the two estuaries show overall similarities, patterns of SD and E differ, when particular elevational zones and marsh types are compared. We hypothesise this to be due to evolutionary and historical influences on the regional species pools, shaping the impact of local biotic and abiotic processes.","container-title":"Plant Ecology &amp; Diversity","DOI":"10.1080/17550870903508947","ISSN":"1755-0874, 1755-1668","issue":"3","journalAbbreviation":"Plant Ecology &amp; Diversity","language":"en","page":"301-311","source":"DOI.org (Crossref)","title":"Patterns of wetland plant diversity along estuarine stress gradients of the Elbe (Germany) and Connecticut (USA) Rivers","volume":"2","author":[{"family":"Engels","given":"J. Gesina"},{"family":"Jensen","given":"Kai"}],"issued":{"date-parts":[["2009",12,22]]}}}],"schema":"https://github.com/citation-style-language/schema/raw/master/csl-citation.json"} </w:instrText>
      </w:r>
      <w:r w:rsidR="005617F1">
        <w:fldChar w:fldCharType="separate"/>
      </w:r>
      <w:r w:rsidR="005617F1">
        <w:rPr>
          <w:noProof/>
        </w:rPr>
        <w:t>(Engels &amp; Jensen 2009)</w:t>
      </w:r>
      <w:r w:rsidR="005617F1">
        <w:fldChar w:fldCharType="end"/>
      </w:r>
      <w:r w:rsidR="00273257">
        <w:t>. This</w:t>
      </w:r>
      <w:r w:rsidR="00E01AD0" w:rsidRPr="001C1CAE">
        <w:t xml:space="preserve"> suggests </w:t>
      </w:r>
      <w:r w:rsidR="00380060" w:rsidRPr="001C1CAE">
        <w:t xml:space="preserve">that the species-rich elevations of the estuary are currently constrained by environmental stress at low elevations, and another, unknown factor in upper elevations. </w:t>
      </w:r>
      <w:r w:rsidR="00CA3CA6" w:rsidRPr="001C1CAE">
        <w:t>Second</w:t>
      </w:r>
      <w:r w:rsidR="005B1331" w:rsidRPr="001C1CAE">
        <w:t>, we found that</w:t>
      </w:r>
      <w:r w:rsidR="001C672F">
        <w:t xml:space="preserve"> both native and non-native</w:t>
      </w:r>
      <w:r w:rsidR="005B1331" w:rsidRPr="001C1CAE">
        <w:t xml:space="preserve"> richness </w:t>
      </w:r>
      <w:r w:rsidR="001C672F">
        <w:t xml:space="preserve">generally </w:t>
      </w:r>
      <w:r w:rsidR="005B1331" w:rsidRPr="001C1CAE">
        <w:t xml:space="preserve">increased with distance upriver, but this trend was </w:t>
      </w:r>
      <w:r w:rsidR="005617F1">
        <w:t>less pronounced</w:t>
      </w:r>
      <w:r w:rsidR="005B1331" w:rsidRPr="001C1CAE">
        <w:t xml:space="preserve"> in high elevations, which appear to remain stable throughout</w:t>
      </w:r>
      <w:r w:rsidR="005B1331">
        <w:t xml:space="preserve"> the estuary</w:t>
      </w:r>
      <w:r w:rsidR="005617F1">
        <w:t xml:space="preserve"> (Fig. 6)</w:t>
      </w:r>
      <w:r w:rsidR="005B1331">
        <w:t>.</w:t>
      </w:r>
      <w:r w:rsidR="00CA3CA6">
        <w:t xml:space="preserve"> Though only observational, we believe that reed canarygrass </w:t>
      </w:r>
      <w:r w:rsidR="005617F1">
        <w:t>may represent</w:t>
      </w:r>
      <w:r w:rsidR="00CA3CA6">
        <w:t xml:space="preserve"> this </w:t>
      </w:r>
      <w:r w:rsidR="005617F1">
        <w:t xml:space="preserve">upslope </w:t>
      </w:r>
      <w:r w:rsidR="00CA3CA6">
        <w:t>barr</w:t>
      </w:r>
      <w:r w:rsidR="000B2F9E">
        <w:t>i</w:t>
      </w:r>
      <w:r w:rsidR="00CA3CA6">
        <w:t>er, as (1) we have observed it</w:t>
      </w:r>
      <w:r w:rsidR="006567E1">
        <w:t xml:space="preserve"> as a dominant species</w:t>
      </w:r>
      <w:r w:rsidR="000B2F9E">
        <w:t xml:space="preserve"> in nearly all parts of our study area</w:t>
      </w:r>
      <w:r w:rsidR="00CA3CA6">
        <w:t>, particularly in mid</w:t>
      </w:r>
      <w:ins w:id="1591" w:author="Eric Balke" w:date="2022-01-12T21:50:00Z">
        <w:r w:rsidR="0080440E">
          <w:t>-</w:t>
        </w:r>
      </w:ins>
      <w:r w:rsidR="00CA3CA6">
        <w:t xml:space="preserve"> to </w:t>
      </w:r>
      <w:del w:id="1592" w:author="Eric Balke" w:date="2022-01-12T21:50:00Z">
        <w:r w:rsidR="00CA3CA6" w:rsidDel="0080440E">
          <w:delText xml:space="preserve">high </w:delText>
        </w:r>
      </w:del>
      <w:ins w:id="1593" w:author="Eric Balke" w:date="2022-01-12T21:50:00Z">
        <w:r w:rsidR="0080440E">
          <w:t>high-</w:t>
        </w:r>
      </w:ins>
      <w:r w:rsidR="00CA3CA6">
        <w:t xml:space="preserve">elevation marshes where salinity and tidal stresses are </w:t>
      </w:r>
      <w:r w:rsidR="00B5284F">
        <w:t>reduced</w:t>
      </w:r>
      <w:r w:rsidR="00CA3CA6">
        <w:t>,</w:t>
      </w:r>
      <w:r w:rsidR="00B5284F">
        <w:t xml:space="preserve"> and</w:t>
      </w:r>
      <w:r w:rsidR="00CA3CA6">
        <w:t xml:space="preserve"> (2) </w:t>
      </w:r>
      <w:r w:rsidR="00B5284F">
        <w:t xml:space="preserve">among </w:t>
      </w:r>
      <w:r w:rsidR="00D3429F">
        <w:t xml:space="preserve">invasive </w:t>
      </w:r>
      <w:r w:rsidR="00B5284F">
        <w:t xml:space="preserve">species </w:t>
      </w:r>
      <w:r w:rsidR="00CA3CA6">
        <w:t xml:space="preserve">only it </w:t>
      </w:r>
      <w:r w:rsidR="00B5284F">
        <w:t xml:space="preserve">and </w:t>
      </w:r>
      <w:r w:rsidR="00CA3CA6">
        <w:t>cattail are known to form dense mono</w:t>
      </w:r>
      <w:r w:rsidR="004371B9">
        <w:t>dominant stands</w:t>
      </w:r>
      <w:r w:rsidR="00CA3CA6">
        <w:t xml:space="preserve"> </w:t>
      </w:r>
      <w:r w:rsidR="00FE17E2">
        <w:t xml:space="preserve">in the estuary </w:t>
      </w:r>
      <w:r w:rsidR="00250297">
        <w:t>(Fig. 9)</w:t>
      </w:r>
      <w:r w:rsidR="00E14013">
        <w:t>.</w:t>
      </w:r>
      <w:r w:rsidR="0032177B">
        <w:t xml:space="preserve"> </w:t>
      </w:r>
    </w:p>
    <w:p w14:paraId="16BD3D7E" w14:textId="77777777" w:rsidR="006567E1" w:rsidRDefault="00FB498E" w:rsidP="0051337D">
      <w:pPr>
        <w:jc w:val="center"/>
      </w:pPr>
      <w:r>
        <w:rPr>
          <w:noProof/>
          <w:lang w:val="en-US"/>
        </w:rPr>
        <w:drawing>
          <wp:inline distT="0" distB="0" distL="0" distR="0" wp14:anchorId="64ABE65F" wp14:editId="464EF883">
            <wp:extent cx="5731510" cy="4429125"/>
            <wp:effectExtent l="0" t="0" r="0" b="3175"/>
            <wp:docPr id="7" name="Picture 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graphical user interface&#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1510" cy="4429125"/>
                    </a:xfrm>
                    <a:prstGeom prst="rect">
                      <a:avLst/>
                    </a:prstGeom>
                  </pic:spPr>
                </pic:pic>
              </a:graphicData>
            </a:graphic>
          </wp:inline>
        </w:drawing>
      </w:r>
    </w:p>
    <w:p w14:paraId="3E6CA75B" w14:textId="59C5D1E2" w:rsidR="00FB498E" w:rsidRDefault="006567E1" w:rsidP="009F3333">
      <w:pPr>
        <w:pStyle w:val="Caption"/>
      </w:pPr>
      <w:bookmarkStart w:id="1594" w:name="_Toc96540403"/>
      <w:r>
        <w:t xml:space="preserve">Figure </w:t>
      </w:r>
      <w:r>
        <w:fldChar w:fldCharType="begin"/>
      </w:r>
      <w:r>
        <w:instrText>SEQ Figure \* ARABIC</w:instrText>
      </w:r>
      <w:r>
        <w:fldChar w:fldCharType="separate"/>
      </w:r>
      <w:r w:rsidR="00EB7979">
        <w:rPr>
          <w:noProof/>
        </w:rPr>
        <w:t>8</w:t>
      </w:r>
      <w:r>
        <w:fldChar w:fldCharType="end"/>
      </w:r>
      <w:r>
        <w:t xml:space="preserve">. </w:t>
      </w:r>
      <w:r w:rsidR="00074CAC">
        <w:t xml:space="preserve">Visualisation of </w:t>
      </w:r>
      <w:r>
        <w:t xml:space="preserve">biotic coastal squeeze. Reed canarygrass is present in many of the high </w:t>
      </w:r>
      <w:r w:rsidR="00074CAC">
        <w:t xml:space="preserve">elevation </w:t>
      </w:r>
      <w:r>
        <w:t>marshes of the Fraser Estuary</w:t>
      </w:r>
      <w:r w:rsidR="00E14013">
        <w:t xml:space="preserve"> (A) </w:t>
      </w:r>
      <w:r>
        <w:t xml:space="preserve">and is likely resilient to </w:t>
      </w:r>
      <w:r w:rsidR="004371B9">
        <w:t xml:space="preserve">increased inundation stress </w:t>
      </w:r>
      <w:r>
        <w:t xml:space="preserve">once established. As rising sea levels force the retreat of native marshes, their </w:t>
      </w:r>
      <w:r w:rsidR="0051337D">
        <w:t xml:space="preserve">comparatively </w:t>
      </w:r>
      <w:r>
        <w:t>low competitive ability, and inability to move upslope may lead to their disappearance</w:t>
      </w:r>
      <w:r w:rsidR="00E14013">
        <w:t xml:space="preserve"> (B).</w:t>
      </w:r>
      <w:bookmarkEnd w:id="1594"/>
    </w:p>
    <w:p w14:paraId="6D408DAD" w14:textId="5907DD6D" w:rsidR="00FC357F" w:rsidRDefault="00D3429F" w:rsidP="00D3429F">
      <w:r>
        <w:t xml:space="preserve">The ability of reed canarygrass to function as a biotic barrier to native marsh retreat is dependent on its resilience to future conditions, which is yet to be </w:t>
      </w:r>
      <w:r w:rsidR="00ED015F">
        <w:t>evaluated</w:t>
      </w:r>
      <w:r>
        <w:t xml:space="preserve">. </w:t>
      </w:r>
      <w:r w:rsidR="00ED015F">
        <w:t xml:space="preserve">Resilience will likely depend on </w:t>
      </w:r>
      <w:r w:rsidR="0073031C">
        <w:t xml:space="preserve">future </w:t>
      </w:r>
      <w:r w:rsidR="00ED015F">
        <w:t>site-specific characteristics such as hydroperiod</w:t>
      </w:r>
      <w:r w:rsidR="00FC3C38">
        <w:t>, soil properties,</w:t>
      </w:r>
      <w:r w:rsidR="00ED015F">
        <w:t xml:space="preserve"> and elevation</w:t>
      </w:r>
      <w:r w:rsidR="00B4678B">
        <w:t>. Studies have found r</w:t>
      </w:r>
      <w:r>
        <w:t xml:space="preserve">eed canarygrass </w:t>
      </w:r>
      <w:r w:rsidR="00B4678B">
        <w:t xml:space="preserve">to be </w:t>
      </w:r>
      <w:r w:rsidR="00175267">
        <w:t xml:space="preserve">tolerant of periodic flooding, and in some cases, flooding may </w:t>
      </w:r>
      <w:r w:rsidR="00CF4CC1">
        <w:t xml:space="preserve">even </w:t>
      </w:r>
      <w:r w:rsidR="00175267">
        <w:t xml:space="preserve">enhance growth, </w:t>
      </w:r>
      <w:r w:rsidR="000111CE">
        <w:lastRenderedPageBreak/>
        <w:t>particularly in nutrient-rich environments such as</w:t>
      </w:r>
      <w:r w:rsidR="00431140">
        <w:t xml:space="preserve"> estuaries</w:t>
      </w:r>
      <w:r w:rsidR="00B4678B">
        <w:t>. This high tolerance</w:t>
      </w:r>
      <w:r>
        <w:t xml:space="preserve"> may be attributed to high levels of root airspace</w:t>
      </w:r>
      <w:r w:rsidR="003F7773">
        <w:t>, high shoot lengths, and adaptable morphology</w:t>
      </w:r>
      <w:r>
        <w:t xml:space="preserve"> </w:t>
      </w:r>
      <w:r>
        <w:fldChar w:fldCharType="begin"/>
      </w:r>
      <w:r w:rsidR="00782C24">
        <w:instrText xml:space="preserve"> ADDIN ZOTERO_ITEM CSL_CITATION {"citationID":"0vNMIFON","properties":{"formattedCitation":"(Klime\\uc0\\u353{}ov\\uc0\\u225{} 1994; Miller &amp; Zedler 2003; Kercher &amp; Zedler 2004)","plainCitation":"(Klimešová 1994; Miller &amp; Zedler 2003; Kercher &amp; Zedler 2004)","noteIndex":0},"citationItems":[{"id":1850,"uris":["http://zotero.org/users/6112721/items/X3ERHULQ"],"uri":["http://zotero.org/users/6112721/items/X3ERHULQ"],"itemData":{"id":1850,"type":"article-journal","abstract":"A pot experiment was performed with young plants of Phalaris arundinacea L. and Urtica dioica L. cultivated from seeds sown in April. Seedlings of both species were flooded during the spring (May-June) or summer (June-August) or autumn (August-October). Flooding in spring did not affect the survival of P. arundinacea seedlings but increased mortality of U. dioica seedlings. Summer flooding reduced the growth of rhizomes and tillering in P. arundinacea, while none of the U. dioica plants survived more than 4 weeks of summer flooding. Plants of P. arundinacea flooded in autumn had a higher dry mass than those grown in mesic conditions, but their growth terminated earlier. All plants of U. dioica survived the whole period of autumn flooding (9 weeks) but their dry mass decreased as a result of leaf and root mortality. The response of the two species to flooding is discussed in relation to their establishment in floodplain habitats.","container-title":"Aquatic Botany","language":"en","page":"21-29","source":"Zotero","title":"The effects of timing and duration of floods on growth of young plants of &lt;i&gt;Phalaris arundinacea&lt;/i&gt; L. and &lt;i&gt;Urtica dioica&lt;/i&gt; L.: an experimental study","volume":"48","author":[{"family":"Klimešová","given":"Jitka"}],"issued":{"date-parts":[["1994"]]}}},{"id":2037,"uris":["http://zotero.org/users/6112721/items/37EG44X8"],"uri":["http://zotero.org/users/6112721/items/37EG44X8"],"itemData":{"id":2037,"type":"article-journal","abstract":"Monotypic stands of reed canary grass, Phalaris arundinacea, replace native wetland vegetation where storm water runoff alters hydrologie conditions, nutrient inflows, and sedimentation rates. We asked if different hydro logic conditions could explain the dominance of Phalaris and/or loss of the native grass, Spartina pectinata, and we compared the growth of each species alone and together under four hydroperiods (varying inundation fre quency and duration) each at two water depths (surface saturation and flooding to 15 cm). When grown alone, aboveground biomass was similar for the two species, but Phalaris produced twice the stem length of Spartina via its low tissue density. Per unit biomass, Phalaris distributed its leaves over a larger canopy volume. Flooding reduced belowground biomass and increased total shoot length and shootiroot biomass of each species. Phalaris produced the most biomass, shoots, and total shoot length when wetter and drier conditions alternated weekly, while Spartina grew best with prolonged (4-week) inundation. When grown with Spartina, Phalaris changed its morphology by increasing its total shoot length:biomass ratio by 50%. However, ratios of Spartin .Phalaris aboveground biomass, shoot number, and total shoot length in two-species pots were not significantly affected by water depth or hydroperiod. We conclude that two plant attributes facilitate Phalaris' dominance of wetlands: its high ratio of total shoot lengthrbiomass and its adaptable morphology (characterized herein as increased total shoot length:biomass when grown with Spartina).","container-title":"Plant Ecology","issue":"1","language":"en","page":"57-69","source":"Zotero","title":"Responses of native and invasive wetland plants to hydroperiod and water depth","volume":"167","author":[{"family":"Miller","given":"Rebecca C."},{"family":"Zedler","given":"Joy B."}],"issued":{"date-parts":[["2003"]]}}},{"id":1852,"uris":["http://zotero.org/users/6112721/items/4B95CCI7"],"uri":["http://zotero.org/users/6112721/items/4B95CCI7"],"itemData":{"id":1852,"type":"article-journal","abstract":"We assessed the biomass production, biomass allocation patterns, height growth, and root airspace of seventeen wetland plant taxa, including two potentially invasive species, grown under high nutrient conditions and subjected to four hydrologic regimes: constant drawdown, cyclic ﬂooding and drawdown, cyclic ﬂooding and drought, and constant ﬂooding for the duration of the experiment ($10 weeks). We found that: (1) the potentially invasive reed canary grass (Phalaris arundinacea) and broadleaf cattail (Typha latifolia) responded to treatments similarly; both outgrew the other perennial species in all four hydrologic regimes; (2) Phalaris had the highest levels of root airspace of all the taxa; (3) the grasses and graminoids nearly always tolerated ﬂooding better than the broadleaf forbs, perhaps in part due to greater quantities of root airspace; and (4) the species that were most sensitive to ﬂooding are typically found in drier, groundwater-fed, and more nutrient-poor environments. We hypothesize that Phalaris and Typha, which are both tall and productive, should be competitive dominants under a variety of hydrologic conditions, at least where nutrients are abundant, as in urban and agricultural landscapes. Eight of the noninvasive taxa tolerated ﬂooding but produced less biomass and/or were shorter or shorter-lived than Phalaris and Typha. Among the ﬁve taxa that were most sensitive to ﬂooding were slow-growing habitat specialists; such species will likely experience declines in areas that become impounded or experience greater volumes of runoff. # 2004 Elsevier B.V. All rights reserved.","container-title":"Aquatic Botany","DOI":"10.1016/j.aquabot.2004.08.003","ISSN":"03043770","issue":"2","journalAbbreviation":"Aquatic Botany","language":"en","page":"89-102","source":"DOI.org (Crossref)","title":"Flood tolerance in wetland angiosperms: a comparison of invasive and noninvasive species","title-short":"Flood tolerance in wetland angiosperms","volume":"80","author":[{"family":"Kercher","given":"Suzanne M."},{"family":"Zedler","given":"Joy B."}],"issued":{"date-parts":[["2004",10]]}}}],"schema":"https://github.com/citation-style-language/schema/raw/master/csl-citation.json"} </w:instrText>
      </w:r>
      <w:r>
        <w:fldChar w:fldCharType="separate"/>
      </w:r>
      <w:r w:rsidR="003F7773" w:rsidRPr="003F7773">
        <w:rPr>
          <w:lang w:val="en-GB"/>
        </w:rPr>
        <w:t>(Klimešová 1994; Miller &amp; Zedler 2003; Kercher &amp; Zedler 2004)</w:t>
      </w:r>
      <w:r>
        <w:fldChar w:fldCharType="end"/>
      </w:r>
      <w:r w:rsidR="00ED015F">
        <w:t xml:space="preserve">. </w:t>
      </w:r>
      <w:r w:rsidR="00175267">
        <w:t>P</w:t>
      </w:r>
      <w:r w:rsidR="00ED015F">
        <w:t xml:space="preserve">rolonged </w:t>
      </w:r>
      <w:r w:rsidR="00703007">
        <w:t>submergence</w:t>
      </w:r>
      <w:r w:rsidR="004A368B">
        <w:t xml:space="preserve"> (&gt; 4 weeks)</w:t>
      </w:r>
      <w:r w:rsidR="00175267">
        <w:t xml:space="preserve"> has been shown to</w:t>
      </w:r>
      <w:r w:rsidR="00100B1D">
        <w:t xml:space="preserve"> adversely affect productivity </w:t>
      </w:r>
      <w:r w:rsidR="00100B1D">
        <w:fldChar w:fldCharType="begin"/>
      </w:r>
      <w:r w:rsidR="00782C24">
        <w:instrText xml:space="preserve"> ADDIN ZOTERO_ITEM CSL_CITATION {"citationID":"IVf2BFa1","properties":{"formattedCitation":"(Coops et al. 1996b; Miller &amp; Zedler 2003; Jenkins et al. 2008)","plainCitation":"(Coops et al. 1996b; Miller &amp; Zedler 2003; Jenkins et al. 2008)","noteIndex":0},"citationItems":[{"id":2039,"uris":["http://zotero.org/users/6112721/items/34QCISEN"],"uri":["http://zotero.org/users/6112721/items/34QCISEN"],"itemData":{"id":2039,"type":"article-journal","container-title":"Aquatic Botany","DOI":"10.1016/0304-3770(96)01025-X","ISSN":"03043770","issue":"1","journalAbbreviation":"Aquatic Botany","language":"en","page":"11-24","source":"DOI.org (Crossref)","title":"Growth and morphological responses of four helophyte species in an experimental water-depth gradient","volume":"54","author":[{"family":"Coops","given":"Hugo"},{"family":"Brink","given":"Fred W.B.","non-dropping-particle":"van den"},{"family":"Velde","given":"Gerard","non-dropping-particle":"van der"}],"issued":{"date-parts":[["1996",6]]}}},{"id":2037,"uris":["http://zotero.org/users/6112721/items/37EG44X8"],"uri":["http://zotero.org/users/6112721/items/37EG44X8"],"itemData":{"id":2037,"type":"article-journal","abstract":"Monotypic stands of reed canary grass, Phalaris arundinacea, replace native wetland vegetation where storm water runoff alters hydrologie conditions, nutrient inflows, and sedimentation rates. We asked if different hydro logic conditions could explain the dominance of Phalaris and/or loss of the native grass, Spartina pectinata, and we compared the growth of each species alone and together under four hydroperiods (varying inundation fre quency and duration) each at two water depths (surface saturation and flooding to 15 cm). When grown alone, aboveground biomass was similar for the two species, but Phalaris produced twice the stem length of Spartina via its low tissue density. Per unit biomass, Phalaris distributed its leaves over a larger canopy volume. Flooding reduced belowground biomass and increased total shoot length and shootiroot biomass of each species. Phalaris produced the most biomass, shoots, and total shoot length when wetter and drier conditions alternated weekly, while Spartina grew best with prolonged (4-week) inundation. When grown with Spartina, Phalaris changed its morphology by increasing its total shoot length:biomass ratio by 50%. However, ratios of Spartin .Phalaris aboveground biomass, shoot number, and total shoot length in two-species pots were not significantly affected by water depth or hydroperiod. We conclude that two plant attributes facilitate Phalaris' dominance of wetlands: its high ratio of total shoot lengthrbiomass and its adaptable morphology (characterized herein as increased total shoot length:biomass when grown with Spartina).","container-title":"Plant Ecology","issue":"1","language":"en","page":"57-69","source":"Zotero","title":"Responses of native and invasive wetland plants to hydroperiod and water depth","volume":"167","author":[{"family":"Miller","given":"Rebecca C."},{"family":"Zedler","given":"Joy B."}],"issued":{"date-parts":[["2003"]]}}},{"id":1844,"uris":["http://zotero.org/users/6112721/items/RDLU3GYN"],"uri":["http://zotero.org/users/6112721/items/RDLU3GYN"],"itemData":{"id":1844,"type":"article-journal","abstract":"Managers at Smith and Bybee Wetlands Natural Area (SBW), an 800-ha preserve in Portland, Oregon, recently installed a water control structure to suppress invasive reed canarygrass (Phalaris arundinacea L.) with spring and summer flooding. We hypothesized that greater depth of flooding would decrease Phalaris growth and percent cover. We randomly established 27 transects throughout SBW before completion of the water control structure and measured percent cover of vegetation prior to flooding in autumn 2003 and then after one growing season in autumn 2004. We also monitored phenological characteristics of individual stands of reed canarygrass growing in different depths during 2004. Overall reed canarygrass cover decreased from 43.7% in 2003 to 41.2% in 2004 (McNemar’s test; p , 0.001). Where inundation was . 0.85 m, reed canarygrass cover declined 6.1%. Where this deeper inundation coincided with regenerating willow forest, reed canarygrass cover declined 10.7%. Both before and after higher inundation, reed canarygrass cover was negatively correlated with plant species diversity (before: Spearman’s rho 5 20.67, p , 0.001; after: Spearman’s rho 5 20.41, p 5 0.036). Cover of several native taxa (e.g., Polygonum spp., Bidens spp., Salix lucida) increased in 2004. After flooding, reed canarygrass stands grew more slowly and changed their structural growth pattern. These findings suggest that managed flooding might be operationally useful in suppressing reed canarygrass.","container-title":"Wetlands","DOI":"10.1672/06-145.1","ISSN":"0277-5212, 1943-6246","issue":"4","journalAbbreviation":"Wetlands","language":"en","page":"1018-1027","source":"DOI.org (Crossref)","title":"First-year responses to managed flooding of lower Columbia River bottomland vegetation dominated by &lt;i&gt;Phalaris arundinacea&lt;/i&gt;","volume":"28","author":[{"family":"Jenkins","given":"Noah J."},{"family":"Yeakley","given":"J. Alan"},{"family":"Stewart","given":"Elaine M."}],"issued":{"date-parts":[["2008",12]]}}}],"schema":"https://github.com/citation-style-language/schema/raw/master/csl-citation.json"} </w:instrText>
      </w:r>
      <w:r w:rsidR="00100B1D">
        <w:fldChar w:fldCharType="separate"/>
      </w:r>
      <w:r w:rsidR="00ED015F">
        <w:rPr>
          <w:noProof/>
        </w:rPr>
        <w:t>(Coops et al. 1996b; Miller &amp; Zedler 2003; Jenkins et al. 2008)</w:t>
      </w:r>
      <w:r w:rsidR="00100B1D">
        <w:fldChar w:fldCharType="end"/>
      </w:r>
      <w:r w:rsidR="00175267">
        <w:t xml:space="preserve">, but there are likely </w:t>
      </w:r>
      <w:r w:rsidR="006C3C1D">
        <w:t xml:space="preserve">no sites </w:t>
      </w:r>
      <w:r w:rsidR="00175267">
        <w:t xml:space="preserve">that possess these </w:t>
      </w:r>
      <w:r w:rsidR="00CF4CC1">
        <w:t xml:space="preserve">inundation regimes </w:t>
      </w:r>
      <w:r w:rsidR="00175267">
        <w:t>in the FRE</w:t>
      </w:r>
      <w:r w:rsidR="00CF4CC1">
        <w:t xml:space="preserve"> </w:t>
      </w:r>
      <w:r w:rsidR="00175267">
        <w:t xml:space="preserve">due </w:t>
      </w:r>
      <w:r w:rsidR="00CF4CC1">
        <w:t xml:space="preserve">to </w:t>
      </w:r>
      <w:r w:rsidR="00175267">
        <w:t>its tidal nature.</w:t>
      </w:r>
    </w:p>
    <w:p w14:paraId="5B7CAC75" w14:textId="77777777" w:rsidR="00CF4CC1" w:rsidRDefault="00CF4CC1" w:rsidP="00D3429F"/>
    <w:p w14:paraId="298D34D4" w14:textId="4B7E6C07" w:rsidR="2262953E" w:rsidRPr="004C769A" w:rsidRDefault="2262953E" w:rsidP="00D95039">
      <w:pPr>
        <w:pStyle w:val="Heading2"/>
      </w:pPr>
      <w:bookmarkStart w:id="1595" w:name="_Toc97625648"/>
      <w:r w:rsidRPr="004C769A">
        <w:t>Invasive Species</w:t>
      </w:r>
      <w:bookmarkEnd w:id="1595"/>
    </w:p>
    <w:p w14:paraId="2F191286" w14:textId="2CB7BB75" w:rsidR="008C35EF" w:rsidRDefault="2262953E" w:rsidP="00D95039">
      <w:r w:rsidRPr="001C1CAE">
        <w:t>Relative percent cover of native species decreased at a</w:t>
      </w:r>
      <w:r w:rsidR="002D6A80">
        <w:t>n average</w:t>
      </w:r>
      <w:r w:rsidRPr="001C1CAE">
        <w:t xml:space="preserve"> rate </w:t>
      </w:r>
      <w:r w:rsidR="00F95D58" w:rsidRPr="001C1CAE">
        <w:t>of 1</w:t>
      </w:r>
      <w:r w:rsidRPr="001C1CAE">
        <w:t xml:space="preserve">% </w:t>
      </w:r>
      <w:r w:rsidR="2D952CE3" w:rsidRPr="001C1CAE">
        <w:t>p</w:t>
      </w:r>
      <w:r w:rsidRPr="001C1CAE">
        <w:t xml:space="preserve">er </w:t>
      </w:r>
      <w:del w:id="1596" w:author="Eric Balke" w:date="2022-01-12T22:05:00Z">
        <w:r w:rsidR="1FB12674" w:rsidRPr="001C1CAE" w:rsidDel="006C3FB1">
          <w:delText>km</w:delText>
        </w:r>
        <w:r w:rsidRPr="001C1CAE" w:rsidDel="006C3FB1">
          <w:delText xml:space="preserve"> </w:delText>
        </w:r>
      </w:del>
      <w:ins w:id="1597" w:author="Eric Balke" w:date="2022-01-12T22:05:00Z">
        <w:r w:rsidR="006C3FB1">
          <w:t>kilometre</w:t>
        </w:r>
        <w:r w:rsidR="006C3FB1" w:rsidRPr="001C1CAE">
          <w:t xml:space="preserve"> </w:t>
        </w:r>
      </w:ins>
      <w:r w:rsidRPr="001C1CAE">
        <w:t>upstream, a trend that correlates with the</w:t>
      </w:r>
      <w:r w:rsidR="005B1331" w:rsidRPr="001C1CAE">
        <w:t xml:space="preserve"> </w:t>
      </w:r>
      <w:r w:rsidR="236F21FB" w:rsidRPr="001C1CAE">
        <w:t>percent frequency</w:t>
      </w:r>
      <w:r w:rsidR="00E14013" w:rsidRPr="001C1CAE">
        <w:t xml:space="preserve"> per </w:t>
      </w:r>
      <w:r w:rsidR="236F21FB" w:rsidRPr="001C1CAE">
        <w:t>site data</w:t>
      </w:r>
      <w:r w:rsidRPr="001C1CAE">
        <w:t xml:space="preserve"> of invasive plants in our surveys (Fig</w:t>
      </w:r>
      <w:r w:rsidR="00E14013" w:rsidRPr="001C1CAE">
        <w:t>. 9</w:t>
      </w:r>
      <w:r w:rsidRPr="001C1CAE">
        <w:t xml:space="preserve">). The </w:t>
      </w:r>
      <w:r w:rsidR="00E14013" w:rsidRPr="001C1CAE">
        <w:t xml:space="preserve">high </w:t>
      </w:r>
      <w:r w:rsidR="3ABBB8DD" w:rsidRPr="001C1CAE">
        <w:t>invasion resilience of marshes near the delta front can likely be attributed to</w:t>
      </w:r>
      <w:r w:rsidR="00394E6A">
        <w:t xml:space="preserve"> environmental stress</w:t>
      </w:r>
      <w:r w:rsidR="67353F26" w:rsidRPr="001C1CAE">
        <w:t>, which exclude</w:t>
      </w:r>
      <w:r w:rsidR="00394E6A">
        <w:t>s</w:t>
      </w:r>
      <w:r w:rsidR="00E15973">
        <w:t xml:space="preserve"> competitive </w:t>
      </w:r>
      <w:r w:rsidR="00582753">
        <w:t>generalist</w:t>
      </w:r>
      <w:r w:rsidR="00E15973">
        <w:t xml:space="preserve">s </w:t>
      </w:r>
      <w:r w:rsidR="67353F26" w:rsidRPr="001C1CAE">
        <w:t>and facilitate</w:t>
      </w:r>
      <w:r w:rsidR="00D17A69">
        <w:t>s</w:t>
      </w:r>
      <w:r w:rsidR="67353F26" w:rsidRPr="001C1CAE">
        <w:t xml:space="preserve"> the dominance of a small number of native specialists</w:t>
      </w:r>
      <w:r w:rsidR="664974B8" w:rsidRPr="001C1CAE">
        <w:t xml:space="preserve">, such as </w:t>
      </w:r>
      <w:r w:rsidRPr="001C1CAE">
        <w:t xml:space="preserve">common </w:t>
      </w:r>
      <w:r w:rsidR="00E14013" w:rsidRPr="001C1CAE">
        <w:t>three</w:t>
      </w:r>
      <w:ins w:id="1598" w:author="Eric Balke" w:date="2022-01-12T21:56:00Z">
        <w:r w:rsidR="005E1ADE">
          <w:t>-</w:t>
        </w:r>
      </w:ins>
      <w:r w:rsidR="00E14013" w:rsidRPr="001C1CAE">
        <w:t>square</w:t>
      </w:r>
      <w:r w:rsidRPr="001C1CAE">
        <w:t xml:space="preserve"> bulrush (</w:t>
      </w:r>
      <w:r w:rsidRPr="001C1CAE">
        <w:rPr>
          <w:i/>
          <w:iCs/>
        </w:rPr>
        <w:t>Schoenoplectus pungens</w:t>
      </w:r>
      <w:r w:rsidRPr="001C1CAE">
        <w:t>)</w:t>
      </w:r>
      <w:r w:rsidRPr="001C1CAE">
        <w:rPr>
          <w:i/>
          <w:iCs/>
        </w:rPr>
        <w:t xml:space="preserve"> </w:t>
      </w:r>
      <w:r w:rsidRPr="001C1CAE">
        <w:t>and</w:t>
      </w:r>
      <w:r w:rsidR="5E2DDC9D" w:rsidRPr="001C1CAE">
        <w:t xml:space="preserve"> Lyngbye’s sedge</w:t>
      </w:r>
      <w:r w:rsidR="00F95D58">
        <w:t xml:space="preserve"> </w:t>
      </w:r>
      <w:r w:rsidR="00F95D58">
        <w:fldChar w:fldCharType="begin"/>
      </w:r>
      <w:r w:rsidR="00782C24">
        <w:instrText xml:space="preserve"> ADDIN ZOTERO_ITEM CSL_CITATION {"citationID":"Xvy7pKX3","properties":{"formattedCitation":"(Cronk &amp; Fennessy 2001; Crain et al. 2004)","plainCitation":"(Cronk &amp; Fennessy 2001; Crain et al. 2004)","noteIndex":0},"citationItems":[{"id":647,"uris":["http://zotero.org/users/6112721/items/5FKPSJK3"],"uri":["http://zotero.org/users/6112721/items/5FKPSJK3"],"itemData":{"id":647,"type":"article-journal","abstract":"Although it has long been recognized that marsh plant community composition shifts across estuarine salinity gradients, the mechanisms responsible for this species zonation have never been experimentally examined. In southern New England marshes of the United States, we investigated the relative importance of physical and biotic factors in generating estuarine species distribution patterns. Greenhouse studies revealed that all of the common plants in this system grow better in fresh water than in full-strength salt water. To test the hypothesis that the spatial segregation of these plants is driven by differential tolerance to salt stress and plant competition, we performed transplant experiments with 10 common plants in the system. When freshwater marsh plants were transplanted to salt marshes, they did poorly and generally died with or without neighbors present. In contrast, when saltmarsh plants were transplanted to freshwater marshes, they thrived in the absence of neighbors, growing better than they did in salt marshes, but when neighbors were present, they were strongly suppressed. These results suggest that the spatial segregation of plants across estuarine salinity gradients is driven by competitively superior freshwater marsh plants displacing salt-tolerant plants to physically harsh saltmarsh habitats, whereas freshwater marsh plants are limited from living in salt marshes by physical factors (e.g., high salinities). These results contribute to our understanding of the organization and assembly of tidal marsh plant communities and have important implications for understanding how marsh plant communities will respond to human modification of estuarine hydrology and climate change.","container-title":"Ecology","DOI":"10.1890/03-0745","ISSN":"1939-9170","issue":"9","language":"en","note":"_eprint: https://onlinelibrary.wiley.com/doi/pdf/10.1890/03-0745","page":"2539-2549","source":"Wiley Online Library","title":"Physical and biotic drivers of plant distribution across estuarine salinity gradients","volume":"85","author":[{"family":"Crain","given":"Caitlin Mullan"},{"family":"Silliman","given":"Brian R."},{"family":"Bertness","given":"Sarah L."},{"family":"Bertness","given":"Mark D."}],"issued":{"date-parts":[["2004"]]}}},{"id":2034,"uris":["http://zotero.org/users/6112721/items/64LM8KMC"],"uri":["http://zotero.org/users/6112721/items/64LM8KMC"],"itemData":{"id":2034,"type":"book","call-number":"QK938.M3 C76 2001","event-place":"Boca Raton, Fla","ISBN":"978-1-56670-372-7","number-of-pages":"462","publisher":"Lewis Publishers","publisher-place":"Boca Raton, Fla","source":"Library of Congress ISBN","title":"Wetland plants: biology and ecology","title-short":"Wetland plants","author":[{"family":"Cronk","given":"J. K."},{"family":"Fennessy","given":"M. Siobhan"}],"issued":{"date-parts":[["2001"]]}}}],"schema":"https://github.com/citation-style-language/schema/raw/master/csl-citation.json"} </w:instrText>
      </w:r>
      <w:r w:rsidR="00F95D58">
        <w:fldChar w:fldCharType="separate"/>
      </w:r>
      <w:r w:rsidR="00725670">
        <w:rPr>
          <w:noProof/>
        </w:rPr>
        <w:t>(Cronk &amp; Fennessy 2001; Crain et al. 2004)</w:t>
      </w:r>
      <w:r w:rsidR="00F95D58">
        <w:fldChar w:fldCharType="end"/>
      </w:r>
      <w:r w:rsidR="00394E6A">
        <w:t>. A</w:t>
      </w:r>
      <w:r w:rsidR="00F95D58">
        <w:t xml:space="preserve"> larger pool of</w:t>
      </w:r>
      <w:r w:rsidR="0026449E">
        <w:t xml:space="preserve"> </w:t>
      </w:r>
      <w:r w:rsidR="00F95D58">
        <w:t xml:space="preserve">non-native </w:t>
      </w:r>
      <w:r w:rsidR="0026449E">
        <w:t>species are able to establish</w:t>
      </w:r>
      <w:r w:rsidR="00D17A69">
        <w:t xml:space="preserve"> </w:t>
      </w:r>
      <w:r w:rsidR="00582753">
        <w:t xml:space="preserve">eastward, </w:t>
      </w:r>
      <w:r w:rsidR="00F95D58">
        <w:t>as evidenced by the positive correlation between non-native richness and distance upriver.</w:t>
      </w:r>
      <w:r w:rsidR="00394E6A">
        <w:t xml:space="preserve"> </w:t>
      </w:r>
      <w:r w:rsidR="0026449E">
        <w:t xml:space="preserve">These </w:t>
      </w:r>
      <w:r w:rsidR="00582753">
        <w:t xml:space="preserve">increases are likely the result of </w:t>
      </w:r>
      <w:r w:rsidR="0026449E">
        <w:t>reductions in environmental stress</w:t>
      </w:r>
      <w:r w:rsidR="008045FC">
        <w:t xml:space="preserve"> </w:t>
      </w:r>
      <w:r w:rsidR="008045FC">
        <w:fldChar w:fldCharType="begin"/>
      </w:r>
      <w:r w:rsidR="00477D3C">
        <w:instrText xml:space="preserve"> ADDIN ZOTERO_ITEM CSL_CITATION {"citationID":"2SHIEQyy","properties":{"formattedCitation":"(Engels &amp; Jensen 2009; Borde et al. 2020)","plainCitation":"(Engels &amp; Jensen 2009; Borde et al. 2020)","noteIndex":0},"citationItems":[{"id":742,"uris":["http://zotero.org/users/6112721/items/QPJ5X7MN"],"uri":["http://zotero.org/users/6112721/items/QPJ5X7MN"],"itemData":{"id":742,"type":"article-journal","abstract":"Background: Estuaries are characterised by salinity gradients and regular flooding events. These environmental factors form stress gradients, along which species composition changes. Aims: Analyse and compare patterns of plant species diversity along the estuarine salinity and flooding gradients of the Elbe and Connecticut Rivers.\nMethods: Vegetation was sampled at three elevations (low, mid, high) in five sites of each marsh type (fresh, brackish, salt) in both estuaries. Patterns of species density (SD) and evenness (E) along the gradients were analysed and compared between the two estuaries with three-factor ANOVAs.\nResults: The regional species pool was 33% higher for the Connecticut than for the Elbe. SD of fresh marshes (19 ± 2.2) was more than twice in the Connecticut than in the Elbe. We found an overall increase in SD from low to high elevation and from salt to freshwater marshes in both estuaries. However, SD and E were strongly depressed at intermediate elevations in the Elbe fresh and brackish marshes.\nConclusions: Although diversity patterns in the two estuaries show overall similarities, patterns of SD and E differ, when particular elevational zones and marsh types are compared. We hypothesise this to be due to evolutionary and historical influences on the regional species pools, shaping the impact of local biotic and abiotic processes.","container-title":"Plant Ecology &amp; Diversity","DOI":"10.1080/17550870903508947","ISSN":"1755-0874, 1755-1668","issue":"3","journalAbbreviation":"Plant Ecology &amp; Diversity","language":"en","page":"301-311","source":"DOI.org (Crossref)","title":"Patterns of wetland plant diversity along estuarine stress gradients of the Elbe (Germany) and Connecticut (USA) Rivers","volume":"2","author":[{"family":"Engels","given":"J. Gesina"},{"family":"Jensen","given":"Kai"}],"issued":{"date-parts":[["2009",12,22]]}}},{"id":702,"uris":["http://zotero.org/users/6112721/items/WYPQM788"],"uri":["http://zotero.org/users/6112721/items/WYPQM788"],"itemData":{"id":702,"type":"article-journal","abstract":"Abiotic filters that interact with wetland plant communities along tidal–fluvial gradients are highly dynamic, and understanding their quantitative thresholds and relationships to interspecific competition is important during an era of sea-level rise and watershed hydrologic change. Yet, landscape-scale studies of major coastal rivers from the river mouth to the head of tide, such as this study, remain rare. Here, we develop a new predictive framework for estuarine–tidal river research and management using a river-specific low-water datum and the wetland inundation indicator SEVg, the growing-season sum exceedance value of hourly surface-water depth. The distribution and variability of the wetland species pool (n = 203) on the 234 river kilometer (rkm) lower Columbia River and estuary floodplain are described for the first time. 4,940 quadrats at 50 marshes were surveyed (2005–2016). Throughout the estuarine–tidal river system, SEVg was well suited to describe the wetland inundation regime and its variability based on the combination of longitudinal river position and elevation. SEVg increased significantly landward. Two primary wetland inundation regimes were identified: the seaward-tidal, usually greatest during the winter months, and landward-fluvial, greatest during the growing season. Nearest the ocean, salinity is the abiotic factor limiting species richness and non-native species. Farther upriver, the daily, seasonal, and interannual variability of the wetting and drying cycle encourage disturbance-tolerant species and non-natives and limit the number of hydrophytes and total vegetative cover. Hence, the average between-year similarity of site-scale areal cover significantly decreased landward. Hierarchical cluster analysis indicated five vegetative groups and five ecohydrologic zones between rkm 0 and 234 were discriminated with 76 significant species–zone associations. All zones had unique indicator species. Species with high indicator values were Carex lyngbyei throughout the estuarine zones, and Eleocharis palustris, Sagittaria latifolia, and the invasive non-native Phalaris arundinacea in the upper estuarine and lower, middle, and upper tidal river zones (IV &gt; 0.90). Competition from C. lyngbyei nearest the ocean and P. arundinacea in the tidal river was associated with reduced species richness when total cover was &gt;65%. This framework of filters informs the design and prediction of future wetland plant communities on coastal river floodplains.","container-title":"Ecosphere","DOI":"10.1002/ecs2.3185","ISSN":"2150-8925","issue":"9","language":"en","note":"_eprint: https://onlinelibrary.wiley.com/doi/pdf/10.1002/ecs2.3185","page":"e03185","source":"Wiley Online Library","title":"Ecohydrology of wetland plant communities along an estuarine to tidal river gradient","volume":"11","author":[{"family":"Borde","given":"Amy B."},{"family":"Diefenderfer","given":"Heida L."},{"family":"Cullinan","given":"Valerie I."},{"family":"Zimmerman","given":"Shon A."},{"family":"Thom","given":"Ronald M."}],"issued":{"date-parts":[["2020"]]}}}],"schema":"https://github.com/citation-style-language/schema/raw/master/csl-citation.json"} </w:instrText>
      </w:r>
      <w:r w:rsidR="008045FC">
        <w:fldChar w:fldCharType="separate"/>
      </w:r>
      <w:r w:rsidR="00477D3C">
        <w:rPr>
          <w:noProof/>
        </w:rPr>
        <w:t>(Engels &amp; Jensen 2009; Borde et al. 2020)</w:t>
      </w:r>
      <w:r w:rsidR="008045FC">
        <w:fldChar w:fldCharType="end"/>
      </w:r>
      <w:r w:rsidR="0026449E">
        <w:t>,</w:t>
      </w:r>
      <w:r w:rsidR="00582753">
        <w:t xml:space="preserve"> </w:t>
      </w:r>
      <w:r w:rsidR="00E15973">
        <w:t xml:space="preserve">and </w:t>
      </w:r>
      <w:r w:rsidR="00582753">
        <w:t xml:space="preserve">high competitive ability </w:t>
      </w:r>
      <w:r w:rsidR="0026449E">
        <w:fldChar w:fldCharType="begin"/>
      </w:r>
      <w:r w:rsidR="00782C24">
        <w:instrText xml:space="preserve"> ADDIN ZOTERO_ITEM CSL_CITATION {"citationID":"IOqdoqHe","properties":{"formattedCitation":"(Crain et al. 2004)","plainCitation":"(Crain et al. 2004)","noteIndex":0},"citationItems":[{"id":647,"uris":["http://zotero.org/users/6112721/items/5FKPSJK3"],"uri":["http://zotero.org/users/6112721/items/5FKPSJK3"],"itemData":{"id":647,"type":"article-journal","abstract":"Although it has long been recognized that marsh plant community composition shifts across estuarine salinity gradients, the mechanisms responsible for this species zonation have never been experimentally examined. In southern New England marshes of the United States, we investigated the relative importance of physical and biotic factors in generating estuarine species distribution patterns. Greenhouse studies revealed that all of the common plants in this system grow better in fresh water than in full-strength salt water. To test the hypothesis that the spatial segregation of these plants is driven by differential tolerance to salt stress and plant competition, we performed transplant experiments with 10 common plants in the system. When freshwater marsh plants were transplanted to salt marshes, they did poorly and generally died with or without neighbors present. In contrast, when saltmarsh plants were transplanted to freshwater marshes, they thrived in the absence of neighbors, growing better than they did in salt marshes, but when neighbors were present, they were strongly suppressed. These results suggest that the spatial segregation of plants across estuarine salinity gradients is driven by competitively superior freshwater marsh plants displacing salt-tolerant plants to physically harsh saltmarsh habitats, whereas freshwater marsh plants are limited from living in salt marshes by physical factors (e.g., high salinities). These results contribute to our understanding of the organization and assembly of tidal marsh plant communities and have important implications for understanding how marsh plant communities will respond to human modification of estuarine hydrology and climate change.","container-title":"Ecology","DOI":"10.1890/03-0745","ISSN":"1939-9170","issue":"9","language":"en","note":"_eprint: https://onlinelibrary.wiley.com/doi/pdf/10.1890/03-0745","page":"2539-2549","source":"Wiley Online Library","title":"Physical and biotic drivers of plant distribution across estuarine salinity gradients","volume":"85","author":[{"family":"Crain","given":"Caitlin Mullan"},{"family":"Silliman","given":"Brian R."},{"family":"Bertness","given":"Sarah L."},{"family":"Bertness","given":"Mark D."}],"issued":{"date-parts":[["2004"]]}}}],"schema":"https://github.com/citation-style-language/schema/raw/master/csl-citation.json"} </w:instrText>
      </w:r>
      <w:r w:rsidR="0026449E">
        <w:fldChar w:fldCharType="separate"/>
      </w:r>
      <w:r w:rsidR="0026449E">
        <w:rPr>
          <w:noProof/>
        </w:rPr>
        <w:t>(Crain et al. 2004)</w:t>
      </w:r>
      <w:r w:rsidR="0026449E">
        <w:fldChar w:fldCharType="end"/>
      </w:r>
      <w:r w:rsidR="0026449E">
        <w:t>,</w:t>
      </w:r>
      <w:r w:rsidR="00477D3C">
        <w:t xml:space="preserve"> coupled with ongoing anthropogenic and natural riverine</w:t>
      </w:r>
      <w:r w:rsidR="0026449E">
        <w:t xml:space="preserve"> disturbances</w:t>
      </w:r>
      <w:r w:rsidR="00394E6A">
        <w:t xml:space="preserve"> (e.g., anthropogenic log debris, excess nutrients) that promote their colonization and establishment </w:t>
      </w:r>
      <w:r w:rsidR="00394E6A">
        <w:fldChar w:fldCharType="begin"/>
      </w:r>
      <w:r w:rsidR="00782C24">
        <w:instrText xml:space="preserve"> ADDIN ZOTERO_ITEM CSL_CITATION {"citationID":"rP37Twts","properties":{"formattedCitation":"(Adams 1993; Zedler &amp; Kercher 2004)","plainCitation":"(Adams 1993; Zedler &amp; Kercher 2004)","noteIndex":0},"citationItems":[{"id":2042,"uris":["http://zotero.org/users/6112721/items/S8V27S3P"],"uri":["http://zotero.org/users/6112721/items/S8V27S3P"],"itemData":{"id":2042,"type":"report","event-place":"New Westminster, B.C.","genre":"Technical Report H-93-01","publisher":"Fraser River Estuary Management Program Office","publisher-place":"New Westminster, B.C.","title":"Purple loosestrife in the Fraser River Estuary","author":[{"family":"Adams","given":"M.A."}],"issued":{"date-parts":[["1993"]]}}},{"id":1896,"uris":["http://zotero.org/users/6112721/items/AWY6TXAG"],"uri":["http://zotero.org/users/6112721/items/AWY6TXAG"],"itemData":{"id":1896,"type":"article-journal","abstract":"Wetlands seem to be especially vulnerable to invasions. Even though ≤6% of the earth’s land mass is wetland, 24% (8 of 33) of the world’s most invasive plants are wetland species. Furthermore, many wetland invaders form monotypes, which alter habitat structure, lower biodiversity (both number and “quality” of species), change nutrient cycling and productivity (often increasing it), and modify food webs. Wetlands are landscape sinks, which accumulate debris, sediments, water, and nutrients, all of which facilitate invasions by creating canopy gaps or accelerating the growth of opportunistic plant species. These and other disturbances to wetlands, such as propagule inﬂux, salt inﬂux, and hydroperiod alteration, create opportunities that are well matched by wetland opportunists. No single hypothesis or plant attribute explains all wetland invasions, but the propensity for wetlands to become dominated by invasive monotypes is arguably an effect of the cumulative impacts associated with landscape sinks, including import of hydrophytes that exhibit efﬁcient growth (high plant volume per unit biomass).","container-title":"Critical Reviews in Plant Sciences","DOI":"10.1080/07352680490514673","ISSN":"0735-2689, 1549-7836","issue":"5","journalAbbreviation":"Critical Reviews in Plant Sciences","language":"en","page":"431-452","source":"DOI.org (Crossref)","title":"Causes and consequences of invasive plants in wetlands: opportunities, opportunists, and outcomes","title-short":"Causes and Consequences of Invasive Plants in Wetlands","volume":"23","author":[{"family":"Zedler","given":"Joy B."},{"family":"Kercher","given":"Suzanne"}],"issued":{"date-parts":[["2004",9]]}}}],"schema":"https://github.com/citation-style-language/schema/raw/master/csl-citation.json"} </w:instrText>
      </w:r>
      <w:r w:rsidR="00394E6A">
        <w:fldChar w:fldCharType="separate"/>
      </w:r>
      <w:r w:rsidR="00B8040F">
        <w:rPr>
          <w:noProof/>
        </w:rPr>
        <w:t>(Adams 1993; Zedler &amp; Kercher 2004)</w:t>
      </w:r>
      <w:r w:rsidR="00394E6A">
        <w:fldChar w:fldCharType="end"/>
      </w:r>
      <w:r w:rsidR="00394E6A">
        <w:t>.</w:t>
      </w:r>
    </w:p>
    <w:p w14:paraId="22B9886E" w14:textId="77777777" w:rsidR="0051337D" w:rsidRDefault="0051337D" w:rsidP="00D95039"/>
    <w:p w14:paraId="27B8DF95" w14:textId="77777777" w:rsidR="00415FDB" w:rsidRDefault="00415FDB" w:rsidP="00415FDB">
      <w:r>
        <w:rPr>
          <w:noProof/>
          <w:lang w:val="en-US"/>
        </w:rPr>
        <w:drawing>
          <wp:inline distT="0" distB="0" distL="0" distR="0" wp14:anchorId="3D4EED51" wp14:editId="17F3210F">
            <wp:extent cx="5621864" cy="2108200"/>
            <wp:effectExtent l="0" t="0" r="4445" b="0"/>
            <wp:docPr id="29" name="Picture 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668541" cy="2125704"/>
                    </a:xfrm>
                    <a:prstGeom prst="rect">
                      <a:avLst/>
                    </a:prstGeom>
                  </pic:spPr>
                </pic:pic>
              </a:graphicData>
            </a:graphic>
          </wp:inline>
        </w:drawing>
      </w:r>
    </w:p>
    <w:p w14:paraId="7A663011" w14:textId="034A647F" w:rsidR="00415FDB" w:rsidRPr="005B1331" w:rsidRDefault="00415FDB" w:rsidP="00415FDB">
      <w:pPr>
        <w:pStyle w:val="Caption"/>
      </w:pPr>
      <w:bookmarkStart w:id="1599" w:name="_Toc96540404"/>
      <w:r w:rsidRPr="005B1331">
        <w:t xml:space="preserve">Figure </w:t>
      </w:r>
      <w:r>
        <w:fldChar w:fldCharType="begin"/>
      </w:r>
      <w:r>
        <w:instrText>SEQ Figure \* ARABIC</w:instrText>
      </w:r>
      <w:r>
        <w:fldChar w:fldCharType="separate"/>
      </w:r>
      <w:r>
        <w:rPr>
          <w:noProof/>
        </w:rPr>
        <w:t>9</w:t>
      </w:r>
      <w:r>
        <w:fldChar w:fldCharType="end"/>
      </w:r>
      <w:r w:rsidRPr="005B1331">
        <w:t xml:space="preserve">. Scatterplot showing the </w:t>
      </w:r>
      <w:del w:id="1600" w:author="Eric Balke" w:date="2022-01-12T22:10:00Z">
        <w:r w:rsidRPr="005B1331" w:rsidDel="006C3FB1">
          <w:delText xml:space="preserve">% </w:delText>
        </w:r>
      </w:del>
      <w:ins w:id="1601" w:author="Eric Balke" w:date="2022-01-12T22:10:00Z">
        <w:r>
          <w:t>percent</w:t>
        </w:r>
        <w:r w:rsidRPr="005B1331">
          <w:t xml:space="preserve"> </w:t>
        </w:r>
      </w:ins>
      <w:r w:rsidRPr="005B1331">
        <w:t xml:space="preserve">frequency of plots of four known invasive species in the Fraser Estuary with increasing distance upriver (left) and the relative percent cover of those species, when present in a plot (right). Data were collected from created and reference marshes in the FRE by Lievesley et al. (2016) and in 2021. Loess regression lines display non-parametric trends in the </w:t>
      </w:r>
      <w:r w:rsidR="0051337D">
        <w:t xml:space="preserve">scatterplot </w:t>
      </w:r>
      <w:r w:rsidRPr="005B1331">
        <w:t>data.</w:t>
      </w:r>
      <w:bookmarkEnd w:id="1599"/>
    </w:p>
    <w:p w14:paraId="5181BB69" w14:textId="46D29C92" w:rsidR="00017A69" w:rsidRDefault="27FF0FD2" w:rsidP="00D95039">
      <w:r w:rsidRPr="43C0CAC4">
        <w:t>Invasive species</w:t>
      </w:r>
      <w:r w:rsidR="2548DA35" w:rsidRPr="43C0CAC4">
        <w:t xml:space="preserve"> that </w:t>
      </w:r>
      <w:r w:rsidR="005B1331" w:rsidRPr="43C0CAC4">
        <w:t>can</w:t>
      </w:r>
      <w:r w:rsidR="1E32004D" w:rsidRPr="43C0CAC4">
        <w:t xml:space="preserve"> defy these </w:t>
      </w:r>
      <w:r w:rsidR="00D17A69">
        <w:t>trends</w:t>
      </w:r>
      <w:r w:rsidR="1E32004D" w:rsidRPr="43C0CAC4">
        <w:t xml:space="preserve"> and</w:t>
      </w:r>
      <w:r w:rsidR="1DA33B22" w:rsidRPr="43C0CAC4">
        <w:t xml:space="preserve"> successfully establish in the </w:t>
      </w:r>
      <w:r w:rsidR="07FE6FC5" w:rsidRPr="43C0CAC4">
        <w:t xml:space="preserve">delta </w:t>
      </w:r>
      <w:r w:rsidR="584B39DF" w:rsidRPr="43C0CAC4">
        <w:t>front should</w:t>
      </w:r>
      <w:r w:rsidR="34D36CF8" w:rsidRPr="43C0CAC4">
        <w:t xml:space="preserve"> be of concern to managers</w:t>
      </w:r>
      <w:r w:rsidR="214C6B8B" w:rsidRPr="43C0CAC4">
        <w:t>,</w:t>
      </w:r>
      <w:r w:rsidR="6D237F2C" w:rsidRPr="43C0CAC4">
        <w:t xml:space="preserve"> as they may be able to exploit the low competitive ability of sympatric natives.</w:t>
      </w:r>
      <w:r w:rsidRPr="43C0CAC4">
        <w:t xml:space="preserve"> In the FRE, invasive</w:t>
      </w:r>
      <w:ins w:id="1602" w:author="Eric Balke" w:date="2022-01-12T22:05:00Z">
        <w:r w:rsidR="006C3FB1">
          <w:t xml:space="preserve"> plant</w:t>
        </w:r>
      </w:ins>
      <w:r w:rsidRPr="43C0CAC4">
        <w:t xml:space="preserve">s that </w:t>
      </w:r>
      <w:r w:rsidR="0766EBE3" w:rsidRPr="43C0CAC4">
        <w:t xml:space="preserve">are most successful along the </w:t>
      </w:r>
      <w:r w:rsidR="00E14013" w:rsidRPr="43C0CAC4">
        <w:t>delta front</w:t>
      </w:r>
      <w:r w:rsidR="0766EBE3" w:rsidRPr="43C0CAC4">
        <w:t xml:space="preserve"> are English cordgrass (</w:t>
      </w:r>
      <w:r w:rsidR="0766EBE3" w:rsidRPr="43C0CAC4">
        <w:rPr>
          <w:i/>
          <w:iCs/>
        </w:rPr>
        <w:t>Spartina anglica</w:t>
      </w:r>
      <w:r w:rsidR="0766EBE3" w:rsidRPr="43C0CAC4">
        <w:t>)</w:t>
      </w:r>
      <w:r w:rsidR="75BE5F87" w:rsidRPr="43C0CAC4">
        <w:t>, which is not present in any of the sites included in this study,</w:t>
      </w:r>
      <w:r w:rsidR="0766EBE3" w:rsidRPr="43C0CAC4">
        <w:t xml:space="preserve"> and</w:t>
      </w:r>
      <w:r w:rsidR="004A368B">
        <w:t xml:space="preserve"> non-native </w:t>
      </w:r>
      <w:r w:rsidR="0766EBE3" w:rsidRPr="43C0CAC4">
        <w:t>cattai</w:t>
      </w:r>
      <w:r w:rsidR="7A2D920E" w:rsidRPr="43C0CAC4">
        <w:t>l</w:t>
      </w:r>
      <w:r w:rsidR="6571C5D9" w:rsidRPr="43C0CAC4">
        <w:t>, which</w:t>
      </w:r>
      <w:r w:rsidR="3EC109CE" w:rsidRPr="43C0CAC4">
        <w:t xml:space="preserve"> differs from the other estuarine invasive</w:t>
      </w:r>
      <w:ins w:id="1603" w:author="Eric Balke" w:date="2022-01-12T22:05:00Z">
        <w:r w:rsidR="006C3FB1">
          <w:t xml:space="preserve"> plant</w:t>
        </w:r>
      </w:ins>
      <w:r w:rsidR="3EC109CE" w:rsidRPr="43C0CAC4">
        <w:t>s in being pri</w:t>
      </w:r>
      <w:r w:rsidR="6571C5D9" w:rsidRPr="43C0CAC4">
        <w:t xml:space="preserve">marily restricted to the lower 10 km of the </w:t>
      </w:r>
      <w:r w:rsidR="00415FDB" w:rsidRPr="43C0CAC4">
        <w:t>estuary</w:t>
      </w:r>
      <w:r w:rsidR="004A368B">
        <w:t>,</w:t>
      </w:r>
      <w:r w:rsidR="00415FDB">
        <w:t xml:space="preserve"> and was </w:t>
      </w:r>
      <w:r w:rsidR="00CF3C7F">
        <w:t>observed</w:t>
      </w:r>
      <w:r w:rsidR="00DE1FCA">
        <w:t xml:space="preserve"> incidentally or in sample plots in</w:t>
      </w:r>
      <w:r w:rsidR="00060C4A" w:rsidRPr="43C0CAC4">
        <w:t xml:space="preserve"> </w:t>
      </w:r>
      <w:r w:rsidR="1A72FE8D" w:rsidRPr="43C0CAC4">
        <w:t>only</w:t>
      </w:r>
      <w:r w:rsidR="00E510AA">
        <w:t xml:space="preserve"> 1</w:t>
      </w:r>
      <w:r w:rsidR="00863AE7">
        <w:t>7</w:t>
      </w:r>
      <w:r w:rsidR="004A368B">
        <w:t xml:space="preserve"> (22%) of</w:t>
      </w:r>
      <w:r w:rsidR="1A72FE8D" w:rsidRPr="43C0CAC4">
        <w:t xml:space="preserve"> </w:t>
      </w:r>
      <w:r w:rsidR="00E510AA">
        <w:t xml:space="preserve">created tidal marsh </w:t>
      </w:r>
      <w:r w:rsidR="1A72FE8D" w:rsidRPr="43C0CAC4">
        <w:t xml:space="preserve">sites </w:t>
      </w:r>
      <w:r w:rsidR="06771385" w:rsidRPr="43C0CAC4">
        <w:lastRenderedPageBreak/>
        <w:t>(Stewart, 2021</w:t>
      </w:r>
      <w:r w:rsidR="7B0BAA32" w:rsidRPr="43C0CAC4">
        <w:t>).</w:t>
      </w:r>
      <w:r w:rsidR="005B1331">
        <w:t xml:space="preserve"> Conversely, yellow flag</w:t>
      </w:r>
      <w:r w:rsidR="00814281">
        <w:t xml:space="preserve"> iris, purple loosestrife, and reed canarygrass were found in 4</w:t>
      </w:r>
      <w:r w:rsidR="00863AE7">
        <w:t>8</w:t>
      </w:r>
      <w:r w:rsidR="007D0743">
        <w:t xml:space="preserve"> (</w:t>
      </w:r>
      <w:r w:rsidR="00863AE7">
        <w:t>62</w:t>
      </w:r>
      <w:r w:rsidR="007D0743">
        <w:t>%)</w:t>
      </w:r>
      <w:r w:rsidR="00814281">
        <w:t xml:space="preserve">, </w:t>
      </w:r>
      <w:r w:rsidR="00863AE7">
        <w:t>73</w:t>
      </w:r>
      <w:r w:rsidR="007D0743">
        <w:t xml:space="preserve"> (</w:t>
      </w:r>
      <w:r w:rsidR="00863AE7">
        <w:t>9</w:t>
      </w:r>
      <w:r w:rsidR="007D0743">
        <w:t>4%)</w:t>
      </w:r>
      <w:r w:rsidR="00814281">
        <w:t xml:space="preserve"> and </w:t>
      </w:r>
      <w:r w:rsidR="00863AE7">
        <w:t>65</w:t>
      </w:r>
      <w:r w:rsidR="00814281">
        <w:t xml:space="preserve"> </w:t>
      </w:r>
      <w:r w:rsidR="007D0743">
        <w:t>(</w:t>
      </w:r>
      <w:r w:rsidR="00863AE7">
        <w:t>83</w:t>
      </w:r>
      <w:r w:rsidR="007D0743">
        <w:t xml:space="preserve">%) </w:t>
      </w:r>
      <w:r w:rsidR="00814281">
        <w:t>sites</w:t>
      </w:r>
      <w:r w:rsidR="00F770C0">
        <w:t>,</w:t>
      </w:r>
      <w:r w:rsidR="00814281">
        <w:t xml:space="preserve"> respectively. </w:t>
      </w:r>
      <w:r w:rsidR="06771385" w:rsidRPr="43C0CAC4">
        <w:t xml:space="preserve">Though native dominance was </w:t>
      </w:r>
      <w:r w:rsidR="00415FDB">
        <w:t xml:space="preserve">found to be highest </w:t>
      </w:r>
      <w:r w:rsidR="06771385" w:rsidRPr="43C0CAC4">
        <w:t>near the estuary mouth, cattail-invaded sites were often outliers</w:t>
      </w:r>
      <w:r w:rsidR="77DF2FD9" w:rsidRPr="43C0CAC4">
        <w:t>, with low native dominance.</w:t>
      </w:r>
      <w:r w:rsidR="6747E03F" w:rsidRPr="43C0CAC4">
        <w:t xml:space="preserve"> </w:t>
      </w:r>
      <w:r w:rsidR="09264066" w:rsidRPr="43C0CAC4">
        <w:t xml:space="preserve">This </w:t>
      </w:r>
      <w:r w:rsidR="00814281">
        <w:t xml:space="preserve">may </w:t>
      </w:r>
      <w:r w:rsidR="09264066" w:rsidRPr="43C0CAC4">
        <w:t>be attributed to</w:t>
      </w:r>
      <w:r w:rsidR="6747E03F" w:rsidRPr="43C0CAC4">
        <w:t xml:space="preserve"> the high</w:t>
      </w:r>
      <w:r w:rsidR="411150F2" w:rsidRPr="43C0CAC4">
        <w:t xml:space="preserve"> displacement ability</w:t>
      </w:r>
      <w:r w:rsidR="6747E03F" w:rsidRPr="43C0CAC4">
        <w:t xml:space="preserve"> of cattail</w:t>
      </w:r>
      <w:ins w:id="1604" w:author="Eric Balke" w:date="2022-01-12T22:06:00Z">
        <w:r w:rsidR="006C3FB1">
          <w:t xml:space="preserve"> </w:t>
        </w:r>
      </w:ins>
      <w:r w:rsidR="000F005B">
        <w:t>and</w:t>
      </w:r>
      <w:r w:rsidR="00814281">
        <w:t xml:space="preserve"> the low competitive ability of sympatric species,</w:t>
      </w:r>
      <w:r w:rsidR="5BD549B9" w:rsidRPr="43C0CAC4">
        <w:t xml:space="preserve"> as </w:t>
      </w:r>
      <w:r w:rsidR="682F490D" w:rsidRPr="43C0CAC4">
        <w:t>plots containing cattail aver</w:t>
      </w:r>
      <w:r w:rsidR="29404EF5" w:rsidRPr="43C0CAC4">
        <w:t>aged</w:t>
      </w:r>
      <w:r w:rsidR="682F490D" w:rsidRPr="43C0CAC4">
        <w:t xml:space="preserve"> a relative </w:t>
      </w:r>
      <w:del w:id="1605" w:author="Eric Balke" w:date="2022-01-12T22:13:00Z">
        <w:r w:rsidR="682F490D" w:rsidRPr="43C0CAC4" w:rsidDel="006C3FB1">
          <w:delText xml:space="preserve">% </w:delText>
        </w:r>
      </w:del>
      <w:ins w:id="1606" w:author="Eric Balke" w:date="2022-01-12T22:13:00Z">
        <w:r w:rsidR="006C3FB1">
          <w:t>percent</w:t>
        </w:r>
        <w:r w:rsidR="006C3FB1" w:rsidRPr="43C0CAC4">
          <w:t xml:space="preserve"> </w:t>
        </w:r>
      </w:ins>
      <w:r w:rsidR="682F490D" w:rsidRPr="43C0CAC4">
        <w:t xml:space="preserve">cover of </w:t>
      </w:r>
      <w:r w:rsidR="3908CEAB" w:rsidRPr="43C0CAC4">
        <w:t xml:space="preserve">68.8 </w:t>
      </w:r>
      <w:r w:rsidR="00F65639">
        <w:t>(SD =</w:t>
      </w:r>
      <w:r w:rsidR="00AA0410">
        <w:t xml:space="preserve"> </w:t>
      </w:r>
      <w:r w:rsidR="3C50DDD0" w:rsidRPr="43C0CAC4">
        <w:t>37.2%</w:t>
      </w:r>
      <w:r w:rsidR="00AA0410">
        <w:t>)</w:t>
      </w:r>
      <w:r w:rsidR="008C35EF">
        <w:t>, significantly</w:t>
      </w:r>
      <w:r w:rsidR="00814281">
        <w:t xml:space="preserve"> higher than any other invasive species</w:t>
      </w:r>
      <w:r w:rsidR="008C35EF">
        <w:t xml:space="preserve"> (Fig. </w:t>
      </w:r>
      <w:r w:rsidR="00E14013">
        <w:t>9</w:t>
      </w:r>
      <w:r w:rsidR="008C35EF">
        <w:t>)</w:t>
      </w:r>
      <w:r w:rsidR="6538CF7B" w:rsidRPr="43C0CAC4">
        <w:t xml:space="preserve">. </w:t>
      </w:r>
    </w:p>
    <w:p w14:paraId="28E9B08A" w14:textId="77777777" w:rsidR="00A164E8" w:rsidRDefault="00A164E8" w:rsidP="00D95039"/>
    <w:p w14:paraId="49EA6C57" w14:textId="25583588" w:rsidR="00B805BB" w:rsidRDefault="004A368B" w:rsidP="00D95039">
      <w:r>
        <w:rPr>
          <w:noProof/>
        </w:rPr>
        <mc:AlternateContent>
          <mc:Choice Requires="wps">
            <w:drawing>
              <wp:anchor distT="45720" distB="45720" distL="114300" distR="114300" simplePos="0" relativeHeight="251714640" behindDoc="0" locked="0" layoutInCell="1" allowOverlap="1" wp14:anchorId="2E3AB45B" wp14:editId="28B2BC24">
                <wp:simplePos x="0" y="0"/>
                <wp:positionH relativeFrom="margin">
                  <wp:posOffset>2806700</wp:posOffset>
                </wp:positionH>
                <wp:positionV relativeFrom="paragraph">
                  <wp:posOffset>2922270</wp:posOffset>
                </wp:positionV>
                <wp:extent cx="2902585" cy="4826000"/>
                <wp:effectExtent l="0" t="0" r="18415" b="12700"/>
                <wp:wrapSquare wrapText="bothSides"/>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2585" cy="4826000"/>
                        </a:xfrm>
                        <a:prstGeom prst="rect">
                          <a:avLst/>
                        </a:prstGeom>
                        <a:solidFill>
                          <a:schemeClr val="accent2">
                            <a:lumMod val="20000"/>
                            <a:lumOff val="80000"/>
                          </a:schemeClr>
                        </a:solidFill>
                        <a:ln w="9525">
                          <a:solidFill>
                            <a:srgbClr val="000000"/>
                          </a:solidFill>
                          <a:miter lim="800000"/>
                          <a:headEnd/>
                          <a:tailEnd/>
                        </a:ln>
                      </wps:spPr>
                      <wps:txbx>
                        <w:txbxContent>
                          <w:p w14:paraId="1C994268" w14:textId="77777777" w:rsidR="001B349F" w:rsidRDefault="001B349F" w:rsidP="007F5BA4">
                            <w:pPr>
                              <w:shd w:val="clear" w:color="auto" w:fill="FBE4D5" w:themeFill="accent2" w:themeFillTint="33"/>
                            </w:pPr>
                            <w:r w:rsidRPr="00DF58E3">
                              <w:rPr>
                                <w:noProof/>
                              </w:rPr>
                              <w:drawing>
                                <wp:inline distT="0" distB="0" distL="0" distR="0" wp14:anchorId="5F702F67" wp14:editId="09C0830E">
                                  <wp:extent cx="2690825" cy="2018119"/>
                                  <wp:effectExtent l="12700" t="12700" r="14605" b="13970"/>
                                  <wp:docPr id="438458051" name="Picture 438458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45">
                                            <a:extLst>
                                              <a:ext uri="{28A0092B-C50C-407E-A947-70E740481C1C}">
                                                <a14:useLocalDpi xmlns:a14="http://schemas.microsoft.com/office/drawing/2010/main" val="0"/>
                                              </a:ext>
                                            </a:extLst>
                                          </a:blip>
                                          <a:stretch>
                                            <a:fillRect/>
                                          </a:stretch>
                                        </pic:blipFill>
                                        <pic:spPr>
                                          <a:xfrm>
                                            <a:off x="0" y="0"/>
                                            <a:ext cx="2690825" cy="2018119"/>
                                          </a:xfrm>
                                          <a:prstGeom prst="rect">
                                            <a:avLst/>
                                          </a:prstGeom>
                                          <a:ln w="12700">
                                            <a:solidFill>
                                              <a:srgbClr val="000000"/>
                                            </a:solidFill>
                                          </a:ln>
                                        </pic:spPr>
                                      </pic:pic>
                                    </a:graphicData>
                                  </a:graphic>
                                </wp:inline>
                              </w:drawing>
                            </w:r>
                          </w:p>
                          <w:p w14:paraId="3E955936" w14:textId="429CEEA0" w:rsidR="001B349F" w:rsidRDefault="001B349F" w:rsidP="00C12748">
                            <w:pPr>
                              <w:pStyle w:val="Inset"/>
                              <w:shd w:val="clear" w:color="auto" w:fill="FBE4D5" w:themeFill="accent2" w:themeFillTint="33"/>
                              <w:spacing w:line="360" w:lineRule="auto"/>
                              <w:rPr>
                                <w:b/>
                                <w:bCs/>
                                <w:i/>
                                <w:iCs/>
                                <w:sz w:val="22"/>
                                <w:szCs w:val="22"/>
                              </w:rPr>
                            </w:pPr>
                            <w:r w:rsidRPr="00C12748">
                              <w:rPr>
                                <w:b/>
                                <w:bCs/>
                                <w:i/>
                                <w:iCs/>
                                <w:sz w:val="22"/>
                                <w:szCs w:val="22"/>
                              </w:rPr>
                              <w:t>C</w:t>
                            </w:r>
                            <w:r>
                              <w:rPr>
                                <w:b/>
                                <w:bCs/>
                                <w:i/>
                                <w:iCs/>
                                <w:sz w:val="22"/>
                                <w:szCs w:val="22"/>
                              </w:rPr>
                              <w:t>ase Study: Eburne Slough</w:t>
                            </w:r>
                          </w:p>
                          <w:p w14:paraId="028C5466" w14:textId="7CD45A23" w:rsidR="001B349F" w:rsidRPr="00A42782" w:rsidRDefault="001C33D6" w:rsidP="0095179A">
                            <w:pPr>
                              <w:pStyle w:val="Inset"/>
                              <w:shd w:val="clear" w:color="auto" w:fill="FBE4D5" w:themeFill="accent2" w:themeFillTint="33"/>
                            </w:pPr>
                            <w:r>
                              <w:t xml:space="preserve">Although </w:t>
                            </w:r>
                            <w:r w:rsidR="007F5BA4">
                              <w:t>the design</w:t>
                            </w:r>
                            <w:r>
                              <w:t xml:space="preserve"> and implementation </w:t>
                            </w:r>
                            <w:r w:rsidR="007F5BA4">
                              <w:t>of tidal marsh creation projects has</w:t>
                            </w:r>
                            <w:r>
                              <w:t xml:space="preserve"> improved over time,</w:t>
                            </w:r>
                            <w:r w:rsidR="007F5BA4">
                              <w:t xml:space="preserve"> stressors continue to threaten </w:t>
                            </w:r>
                            <w:r w:rsidR="00A058A1">
                              <w:t xml:space="preserve">modern </w:t>
                            </w:r>
                            <w:r w:rsidR="007F5BA4">
                              <w:t>project outcomes</w:t>
                            </w:r>
                            <w:r w:rsidR="00C12748">
                              <w:t xml:space="preserve"> in the FRE</w:t>
                            </w:r>
                            <w:r w:rsidR="007F5BA4">
                              <w:t xml:space="preserve">. </w:t>
                            </w:r>
                            <w:r w:rsidR="00A058A1">
                              <w:t xml:space="preserve">This </w:t>
                            </w:r>
                            <w:r w:rsidR="002F5C34">
                              <w:t xml:space="preserve">tidal marsh creation </w:t>
                            </w:r>
                            <w:r w:rsidR="001B349F">
                              <w:t xml:space="preserve">project was completed in </w:t>
                            </w:r>
                            <w:r w:rsidR="00A416EB">
                              <w:t>2013, and</w:t>
                            </w:r>
                            <w:r w:rsidR="00C12748">
                              <w:t xml:space="preserve"> included a planted band</w:t>
                            </w:r>
                            <w:r w:rsidR="002F5C34">
                              <w:t xml:space="preserve"> of Lyngbye’s sedge around the marsh perimeter </w:t>
                            </w:r>
                            <w:r w:rsidR="00C12748">
                              <w:t>with</w:t>
                            </w:r>
                            <w:r w:rsidR="002F5C34">
                              <w:t xml:space="preserve"> Baltic rush in higher elevations.</w:t>
                            </w:r>
                            <w:r w:rsidR="00A42782">
                              <w:t xml:space="preserve"> </w:t>
                            </w:r>
                            <w:r w:rsidR="002F5C34">
                              <w:t xml:space="preserve">In July 2021 we observed very </w:t>
                            </w:r>
                            <w:r w:rsidR="00DC3409">
                              <w:t>little</w:t>
                            </w:r>
                            <w:r w:rsidR="002F5C34">
                              <w:t xml:space="preserve"> Lyngbye’s sedge, and </w:t>
                            </w:r>
                            <w:r w:rsidR="007F5BA4">
                              <w:t xml:space="preserve">large </w:t>
                            </w:r>
                            <w:r w:rsidR="002F5C34">
                              <w:t>areas that were planted</w:t>
                            </w:r>
                            <w:r w:rsidR="00A42782">
                              <w:t xml:space="preserve"> with sedge</w:t>
                            </w:r>
                            <w:r w:rsidR="002F5C34">
                              <w:t xml:space="preserve"> had transitioned </w:t>
                            </w:r>
                            <w:r w:rsidR="00A42782">
                              <w:t>to bare mud or were colonized by small, mudflat-associated specialists</w:t>
                            </w:r>
                            <w:r w:rsidR="0095179A">
                              <w:t>. Invasive cattail had also established in the mudflat zone. Grazing was likely the driver of these losses,</w:t>
                            </w:r>
                            <w:r w:rsidR="00C12748">
                              <w:t xml:space="preserve"> </w:t>
                            </w:r>
                            <w:r w:rsidR="0095179A">
                              <w:t>and ex</w:t>
                            </w:r>
                            <w:r w:rsidR="00A42782">
                              <w:t xml:space="preserve">closure fencing </w:t>
                            </w:r>
                            <w:r w:rsidR="00B60438">
                              <w:t>is</w:t>
                            </w:r>
                            <w:r w:rsidR="0095179A">
                              <w:t xml:space="preserve"> currently</w:t>
                            </w:r>
                            <w:r w:rsidR="00B60438">
                              <w:t xml:space="preserve"> degraded and no longer functioning.</w:t>
                            </w:r>
                            <w: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3AB45B" id="_x0000_s1031" type="#_x0000_t202" style="position:absolute;left:0;text-align:left;margin-left:221pt;margin-top:230.1pt;width:228.55pt;height:380pt;z-index:2517146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" fillcolor="#fbe4d5 [661]">
                <v:textbox>
                  <w:txbxContent>
                    <w:p w14:paraId="1C994268" w14:textId="77777777" w:rsidR="001B349F" w:rsidRDefault="001B349F" w:rsidP="007F5BA4">
                      <w:pPr>
                        <w:shd w:val="clear" w:color="auto" w:fill="FBE4D5" w:themeFill="accent2" w:themeFillTint="33"/>
                      </w:pPr>
                      <w:r w:rsidRPr="00DF58E3">
                        <w:rPr>
                          <w:noProof/>
                        </w:rPr>
                        <w:drawing>
                          <wp:inline distT="0" distB="0" distL="0" distR="0" wp14:anchorId="5F702F67" wp14:editId="09C0830E">
                            <wp:extent cx="2690825" cy="2018119"/>
                            <wp:effectExtent l="12700" t="12700" r="14605" b="13970"/>
                            <wp:docPr id="438458051" name="Picture 438458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46">
                                      <a:extLst>
                                        <a:ext uri="{28A0092B-C50C-407E-A947-70E740481C1C}">
                                          <a14:useLocalDpi xmlns:a14="http://schemas.microsoft.com/office/drawing/2010/main" val="0"/>
                                        </a:ext>
                                      </a:extLst>
                                    </a:blip>
                                    <a:stretch>
                                      <a:fillRect/>
                                    </a:stretch>
                                  </pic:blipFill>
                                  <pic:spPr>
                                    <a:xfrm>
                                      <a:off x="0" y="0"/>
                                      <a:ext cx="2690825" cy="2018119"/>
                                    </a:xfrm>
                                    <a:prstGeom prst="rect">
                                      <a:avLst/>
                                    </a:prstGeom>
                                    <a:ln w="12700">
                                      <a:solidFill>
                                        <a:srgbClr val="000000"/>
                                      </a:solidFill>
                                    </a:ln>
                                  </pic:spPr>
                                </pic:pic>
                              </a:graphicData>
                            </a:graphic>
                          </wp:inline>
                        </w:drawing>
                      </w:r>
                    </w:p>
                    <w:p w14:paraId="3E955936" w14:textId="429CEEA0" w:rsidR="001B349F" w:rsidRDefault="001B349F" w:rsidP="00C12748">
                      <w:pPr>
                        <w:pStyle w:val="Inset"/>
                        <w:shd w:val="clear" w:color="auto" w:fill="FBE4D5" w:themeFill="accent2" w:themeFillTint="33"/>
                        <w:spacing w:line="360" w:lineRule="auto"/>
                        <w:rPr>
                          <w:b/>
                          <w:bCs/>
                          <w:i/>
                          <w:iCs/>
                          <w:sz w:val="22"/>
                          <w:szCs w:val="22"/>
                        </w:rPr>
                      </w:pPr>
                      <w:r w:rsidRPr="00C12748">
                        <w:rPr>
                          <w:b/>
                          <w:bCs/>
                          <w:i/>
                          <w:iCs/>
                          <w:sz w:val="22"/>
                          <w:szCs w:val="22"/>
                        </w:rPr>
                        <w:t>C</w:t>
                      </w:r>
                      <w:r>
                        <w:rPr>
                          <w:b/>
                          <w:bCs/>
                          <w:i/>
                          <w:iCs/>
                          <w:sz w:val="22"/>
                          <w:szCs w:val="22"/>
                        </w:rPr>
                        <w:t>ase Study: Eburne Slough</w:t>
                      </w:r>
                    </w:p>
                    <w:p w14:paraId="028C5466" w14:textId="7CD45A23" w:rsidR="001B349F" w:rsidRPr="00A42782" w:rsidRDefault="001C33D6" w:rsidP="0095179A">
                      <w:pPr>
                        <w:pStyle w:val="Inset"/>
                        <w:shd w:val="clear" w:color="auto" w:fill="FBE4D5" w:themeFill="accent2" w:themeFillTint="33"/>
                      </w:pPr>
                      <w:r>
                        <w:t xml:space="preserve">Although </w:t>
                      </w:r>
                      <w:r w:rsidR="007F5BA4">
                        <w:t>the design</w:t>
                      </w:r>
                      <w:r>
                        <w:t xml:space="preserve"> and implementation </w:t>
                      </w:r>
                      <w:r w:rsidR="007F5BA4">
                        <w:t>of tidal marsh creation projects has</w:t>
                      </w:r>
                      <w:r>
                        <w:t xml:space="preserve"> improved over time,</w:t>
                      </w:r>
                      <w:r w:rsidR="007F5BA4">
                        <w:t xml:space="preserve"> stressors continue to threaten </w:t>
                      </w:r>
                      <w:r w:rsidR="00A058A1">
                        <w:t xml:space="preserve">modern </w:t>
                      </w:r>
                      <w:r w:rsidR="007F5BA4">
                        <w:t>project outcomes</w:t>
                      </w:r>
                      <w:r w:rsidR="00C12748">
                        <w:t xml:space="preserve"> in the FRE</w:t>
                      </w:r>
                      <w:r w:rsidR="007F5BA4">
                        <w:t xml:space="preserve">. </w:t>
                      </w:r>
                      <w:r w:rsidR="00A058A1">
                        <w:t xml:space="preserve">This </w:t>
                      </w:r>
                      <w:r w:rsidR="002F5C34">
                        <w:t xml:space="preserve">tidal marsh creation </w:t>
                      </w:r>
                      <w:r w:rsidR="001B349F">
                        <w:t xml:space="preserve">project was completed in </w:t>
                      </w:r>
                      <w:r w:rsidR="00A416EB">
                        <w:t>2013, and</w:t>
                      </w:r>
                      <w:r w:rsidR="00C12748">
                        <w:t xml:space="preserve"> included a planted band</w:t>
                      </w:r>
                      <w:r w:rsidR="002F5C34">
                        <w:t xml:space="preserve"> of Lyngbye’s sedge around the marsh perimeter </w:t>
                      </w:r>
                      <w:r w:rsidR="00C12748">
                        <w:t>with</w:t>
                      </w:r>
                      <w:r w:rsidR="002F5C34">
                        <w:t xml:space="preserve"> Baltic rush in higher elevations.</w:t>
                      </w:r>
                      <w:r w:rsidR="00A42782">
                        <w:t xml:space="preserve"> </w:t>
                      </w:r>
                      <w:r w:rsidR="002F5C34">
                        <w:t xml:space="preserve">In July 2021 we observed very </w:t>
                      </w:r>
                      <w:r w:rsidR="00DC3409">
                        <w:t>little</w:t>
                      </w:r>
                      <w:r w:rsidR="002F5C34">
                        <w:t xml:space="preserve"> Lyngbye’s sedge, and </w:t>
                      </w:r>
                      <w:r w:rsidR="007F5BA4">
                        <w:t xml:space="preserve">large </w:t>
                      </w:r>
                      <w:r w:rsidR="002F5C34">
                        <w:t>areas that were planted</w:t>
                      </w:r>
                      <w:r w:rsidR="00A42782">
                        <w:t xml:space="preserve"> with sedge</w:t>
                      </w:r>
                      <w:r w:rsidR="002F5C34">
                        <w:t xml:space="preserve"> had transitioned </w:t>
                      </w:r>
                      <w:r w:rsidR="00A42782">
                        <w:t>to bare mud or were colonized by small, mudflat-associated specialists</w:t>
                      </w:r>
                      <w:r w:rsidR="0095179A">
                        <w:t>. Invasive cattail had also established in the mudflat zone. Grazing was likely the driver of these losses,</w:t>
                      </w:r>
                      <w:r w:rsidR="00C12748">
                        <w:t xml:space="preserve"> </w:t>
                      </w:r>
                      <w:r w:rsidR="0095179A">
                        <w:t>and ex</w:t>
                      </w:r>
                      <w:r w:rsidR="00A42782">
                        <w:t xml:space="preserve">closure fencing </w:t>
                      </w:r>
                      <w:r w:rsidR="00B60438">
                        <w:t>is</w:t>
                      </w:r>
                      <w:r w:rsidR="0095179A">
                        <w:t xml:space="preserve"> currently</w:t>
                      </w:r>
                      <w:r w:rsidR="00B60438">
                        <w:t xml:space="preserve"> degraded and no longer functioning.</w:t>
                      </w:r>
                      <w:r>
                        <w:t xml:space="preserve"> </w:t>
                      </w:r>
                    </w:p>
                  </w:txbxContent>
                </v:textbox>
                <w10:wrap type="square" anchorx="margin"/>
              </v:shape>
            </w:pict>
          </mc:Fallback>
        </mc:AlternateContent>
      </w:r>
      <w:r w:rsidR="008C35EF" w:rsidRPr="43C0CAC4">
        <w:t>Th</w:t>
      </w:r>
      <w:r w:rsidR="008C35EF">
        <w:t xml:space="preserve">is </w:t>
      </w:r>
      <w:r w:rsidR="008C35EF" w:rsidRPr="43C0CAC4">
        <w:t>trend</w:t>
      </w:r>
      <w:r w:rsidR="008C35EF">
        <w:t xml:space="preserve"> </w:t>
      </w:r>
      <w:r w:rsidR="008C35EF" w:rsidRPr="001C1CAE">
        <w:t>of declining native dominance with distance upriver</w:t>
      </w:r>
      <w:r w:rsidR="008C35EF">
        <w:t xml:space="preserve"> may be useful</w:t>
      </w:r>
      <w:r w:rsidR="008C35EF" w:rsidRPr="43C0CAC4">
        <w:t xml:space="preserve"> </w:t>
      </w:r>
      <w:r w:rsidR="008C35EF">
        <w:t>for managers and practitioners as they plan for invasive species in the design and maintenance of created tidal marshes</w:t>
      </w:r>
      <w:r w:rsidR="008C35EF" w:rsidRPr="43C0CAC4">
        <w:t xml:space="preserve">. </w:t>
      </w:r>
      <w:r w:rsidR="008C35EF">
        <w:t>S</w:t>
      </w:r>
      <w:r w:rsidR="008C35EF" w:rsidRPr="43C0CAC4">
        <w:t xml:space="preserve">ites constructed further upriver may require more intensive </w:t>
      </w:r>
      <w:r w:rsidR="008C35EF">
        <w:t xml:space="preserve">and long-term invasive species </w:t>
      </w:r>
      <w:r w:rsidR="008C35EF" w:rsidRPr="43C0CAC4">
        <w:t xml:space="preserve">management, as they </w:t>
      </w:r>
      <w:r w:rsidR="008C35EF">
        <w:t>appear</w:t>
      </w:r>
      <w:r w:rsidR="008C35EF" w:rsidRPr="43C0CAC4">
        <w:t xml:space="preserve"> more </w:t>
      </w:r>
      <w:r w:rsidR="008C35EF">
        <w:t xml:space="preserve">vulnerable </w:t>
      </w:r>
      <w:r w:rsidR="008C35EF" w:rsidRPr="43C0CAC4">
        <w:t>to invasion</w:t>
      </w:r>
      <w:r w:rsidR="008C35EF">
        <w:t xml:space="preserve">. </w:t>
      </w:r>
      <w:r w:rsidR="00E04535">
        <w:t xml:space="preserve">Near the estuary mouth, managers may need to shift their attention towards non-native cattail. Stewart (2021) found that created tidal marshes in the FRE were more proportionally invaded and vulnerable to invasion than natural marshes, and suggested that design, including factors such as elevation, proximity to neighbouring infestations, and connectivity </w:t>
      </w:r>
      <w:r w:rsidR="00F42E38">
        <w:t>to the Fraser River can</w:t>
      </w:r>
      <w:r w:rsidR="0073031C">
        <w:t xml:space="preserve"> mitigate the prospect for invasion</w:t>
      </w:r>
      <w:r w:rsidR="00F42E38">
        <w:t xml:space="preserve">. </w:t>
      </w:r>
      <w:r w:rsidR="00CF3C7F">
        <w:t xml:space="preserve">Our </w:t>
      </w:r>
      <w:r w:rsidR="00E04535">
        <w:t>findings support</w:t>
      </w:r>
      <w:r w:rsidR="009E2321">
        <w:t xml:space="preserve"> the role of design in mitigating invasion</w:t>
      </w:r>
      <w:r w:rsidR="00E04535">
        <w:t xml:space="preserve">, as </w:t>
      </w:r>
      <w:r w:rsidR="00CF3C7F">
        <w:t xml:space="preserve">of </w:t>
      </w:r>
      <w:r w:rsidR="00E04535">
        <w:t>the 1</w:t>
      </w:r>
      <w:r w:rsidR="00863AE7">
        <w:t>7</w:t>
      </w:r>
      <w:r w:rsidR="00E04535">
        <w:t xml:space="preserve"> created marshes where cattail is present, 9 (60%) are</w:t>
      </w:r>
      <w:r w:rsidR="009E2321">
        <w:t xml:space="preserve"> closed embayments</w:t>
      </w:r>
      <w:r w:rsidR="00E04535">
        <w:t xml:space="preserve">, representing </w:t>
      </w:r>
      <w:r w:rsidR="00CF3C7F">
        <w:t>75</w:t>
      </w:r>
      <w:r w:rsidR="00E04535">
        <w:t xml:space="preserve">% of all </w:t>
      </w:r>
      <w:r w:rsidR="009E2321">
        <w:t>such sites</w:t>
      </w:r>
      <w:r w:rsidR="00E04535">
        <w:t xml:space="preserve"> in this study. </w:t>
      </w:r>
      <w:r w:rsidR="00B805BB">
        <w:t xml:space="preserve">The susceptibility of closed embayments to </w:t>
      </w:r>
      <w:r w:rsidR="002D58C1">
        <w:t xml:space="preserve">invasive </w:t>
      </w:r>
      <w:r w:rsidR="00B805BB">
        <w:t xml:space="preserve">cattail </w:t>
      </w:r>
      <w:r w:rsidR="002D58C1">
        <w:t>is li</w:t>
      </w:r>
      <w:r w:rsidR="009719C2">
        <w:t>kely due to a combination of</w:t>
      </w:r>
      <w:r w:rsidR="002D58C1">
        <w:t xml:space="preserve"> </w:t>
      </w:r>
      <w:r w:rsidR="004E25D0">
        <w:t xml:space="preserve">abundant </w:t>
      </w:r>
      <w:r w:rsidR="009719C2">
        <w:t>propagule sources</w:t>
      </w:r>
      <w:r w:rsidR="002D58C1">
        <w:t xml:space="preserve"> in the vicinity</w:t>
      </w:r>
      <w:r w:rsidR="004E25D0">
        <w:t xml:space="preserve"> and</w:t>
      </w:r>
      <w:r w:rsidR="009719C2">
        <w:t xml:space="preserve"> </w:t>
      </w:r>
      <w:r w:rsidR="004E25D0">
        <w:t>poor drainage</w:t>
      </w:r>
      <w:r w:rsidR="00EE718B">
        <w:t xml:space="preserve"> </w:t>
      </w:r>
      <w:r w:rsidR="008C25FC">
        <w:fldChar w:fldCharType="begin"/>
      </w:r>
      <w:r w:rsidR="008C25FC">
        <w:instrText xml:space="preserve"> ADDIN ZOTERO_ITEM CSL_CITATION {"citationID":"8S1p5mRj","properties":{"formattedCitation":"(Stewart 2021)","plainCitation":"(Stewart 2021)","noteIndex":0},"citationItems":[{"id":1048,"uris":["http://zotero.org/users/6112721/items/92A4QX9B"],"uri":["http://zotero.org/users/6112721/items/92A4QX9B"],"itemData":{"id":1048,"type":"thesis","abstract":"Invasive species represent a significant and growing threat to biodiversity in ecosystems around the world. Research that can address key knowledge gaps is invaluable, particularly as managers grapple with diminishing time, resources, and data to deal with species invasions. Non-native narrow-leaved cattail (Typha angustifolia) is a wetland invader that has been detected in western Canada’s Fraser River Estuary (FRE) in recent decades, but questions around their degree of establishment, impact, manageability, and the potential emergence of invasive hybrid cattail (Typha x glauca), remain unanswered. This research aimed to address these knowledge gaps, investigating the threat potential of these taxa. Using a spectral analysis of aerial imagery, I found that invasive cattails are widespread, currently occupying approximately 4% of FRE marshes. Though never formally recorded in the FRE, T. x glauca is more abundant than T. angustifolia, and likely went undetected due to its cryptic nature. A species distribution model for invasive cattail predicted that 28% and 21% of the FRE has suitability (establishment and persistence) and susceptibility (risk of colonization when suitable) probabilities of &gt; 50% respectively, indicating this invasion is likely to continue. Restoration projects were invasion hotspots, with proportionally more cattail, susceptible habitat, and suitable habitat than the overall estuary. Vegetation sampling demonstrated that cattail-invaded marshes contained lower richness and diversity than uninvaded habitats. Cattail leaf litter had a significant negative effect on richness and diversity, while ramet density and foliar cover did not, suggesting litter may be an important dominance mechanism behind this invasion. Results from a two-year management experiment suggest these impacts may be counteracted, but not without expending considerable resources. Belowground energy reserves declined in response to cutting, however cattail ramets remained unchanged or increased in abundance. Native plant communities have yet to respond significantly to cutting and litter removal, suggesting that more time may be required for their recovery. I conclude that the extent of this invasion, likelihood of further invasion, and management challenges presented by invasive cattail require a strategic shift towards preventative management approaches, such as surveillance and early eradication in uninvaded high-value habitats, along with restoration designs that inhibit litter accumulation.","event-place":"Vancouver","genre":"Master's Thesis","language":"en","number-of-pages":"1-131","publisher":"University of British Columbia","publisher-place":"Vancouver","source":"Zotero","title":"Undetected but widespread: the cryptic invasion of non-native cattail (&lt;i&gt;Typha&lt;/i&gt;) in the Fraser River Estuary","URL":"https://open.library.ubc.ca/soa/cIRcle/collections/ubctheses/24/items/1.0397016","author":[{"family":"Stewart","given":"Daniel"}],"issued":{"date-parts":[["2021"]]}}}],"schema":"https://github.com/citation-style-language/schema/raw/master/csl-citation.json"} </w:instrText>
      </w:r>
      <w:r w:rsidR="008C25FC">
        <w:fldChar w:fldCharType="separate"/>
      </w:r>
      <w:r w:rsidR="008C25FC">
        <w:rPr>
          <w:noProof/>
        </w:rPr>
        <w:t>(Stewart 2021)</w:t>
      </w:r>
      <w:r w:rsidR="008C25FC">
        <w:fldChar w:fldCharType="end"/>
      </w:r>
      <w:r w:rsidR="009719C2">
        <w:t>.</w:t>
      </w:r>
      <w:r w:rsidR="00EE718B">
        <w:t xml:space="preserve"> These marshes are contained within basins with outlets to neighbouring dist</w:t>
      </w:r>
      <w:r>
        <w:t>rib</w:t>
      </w:r>
      <w:r w:rsidR="00EE718B">
        <w:t>utary channels. These outlets are frequently armored with rock aprons, which are used to</w:t>
      </w:r>
      <w:r w:rsidR="004E25D0">
        <w:t xml:space="preserve"> stabilize outlet elevations</w:t>
      </w:r>
      <w:r w:rsidR="00EE718B">
        <w:t xml:space="preserve"> and prevent </w:t>
      </w:r>
      <w:r>
        <w:t>head cutting</w:t>
      </w:r>
      <w:r w:rsidR="004E25D0">
        <w:t>,</w:t>
      </w:r>
      <w:r w:rsidR="00EE718B">
        <w:t xml:space="preserve"> and</w:t>
      </w:r>
      <w:r w:rsidR="004E25D0">
        <w:t xml:space="preserve"> debris fences</w:t>
      </w:r>
      <w:r w:rsidR="00EE718B">
        <w:t xml:space="preserve"> which are designed to mitigate woody debris capture and retention.</w:t>
      </w:r>
      <w:r w:rsidR="009719C2">
        <w:t xml:space="preserve"> </w:t>
      </w:r>
      <w:r w:rsidR="00EE718B">
        <w:t>Poor site drainage results</w:t>
      </w:r>
      <w:r w:rsidR="009719C2">
        <w:t>,</w:t>
      </w:r>
      <w:r w:rsidR="00EE718B">
        <w:t xml:space="preserve"> and</w:t>
      </w:r>
      <w:r w:rsidR="009719C2">
        <w:t xml:space="preserve"> saturation stress </w:t>
      </w:r>
      <w:r w:rsidR="008C25FC">
        <w:t xml:space="preserve">likely supplants tidal inundation as the primary stressor within these basins, promoting the dominance of cattail </w:t>
      </w:r>
      <w:ins w:id="1607" w:author="Daniel Stewart" w:date="2022-02-14T11:55:00Z">
        <w:r w:rsidR="00645BF3">
          <w:t>(</w:t>
        </w:r>
      </w:ins>
      <w:r w:rsidR="00EE718B">
        <w:t>M. Adams</w:t>
      </w:r>
      <w:ins w:id="1608" w:author="Daniel Stewart" w:date="2022-02-14T11:55:00Z">
        <w:r w:rsidR="00645BF3">
          <w:t>, pers</w:t>
        </w:r>
      </w:ins>
      <w:r w:rsidR="00645BF3">
        <w:t>onal</w:t>
      </w:r>
      <w:ins w:id="1609" w:author="Daniel Stewart" w:date="2022-02-14T11:55:00Z">
        <w:r w:rsidR="00645BF3">
          <w:t xml:space="preserve"> </w:t>
        </w:r>
      </w:ins>
      <w:r w:rsidR="00645BF3">
        <w:t>c</w:t>
      </w:r>
      <w:ins w:id="1610" w:author="Daniel Stewart" w:date="2022-02-14T11:55:00Z">
        <w:r w:rsidR="00645BF3">
          <w:t>ommun</w:t>
        </w:r>
      </w:ins>
      <w:r w:rsidR="00645BF3">
        <w:t>ication</w:t>
      </w:r>
      <w:ins w:id="1611" w:author="Daniel Stewart" w:date="2022-02-14T11:55:00Z">
        <w:r w:rsidR="00645BF3">
          <w:t xml:space="preserve">, </w:t>
        </w:r>
      </w:ins>
      <w:r w:rsidR="00EE718B">
        <w:t>January</w:t>
      </w:r>
      <w:ins w:id="1612" w:author="Daniel Stewart" w:date="2022-02-14T11:55:00Z">
        <w:r w:rsidR="00645BF3">
          <w:t xml:space="preserve"> 202</w:t>
        </w:r>
      </w:ins>
      <w:r w:rsidR="00EE718B">
        <w:t>2</w:t>
      </w:r>
      <w:ins w:id="1613" w:author="Daniel Stewart" w:date="2022-02-14T11:55:00Z">
        <w:r w:rsidR="00645BF3">
          <w:t>).</w:t>
        </w:r>
      </w:ins>
    </w:p>
    <w:p w14:paraId="7908D029" w14:textId="0D698D23" w:rsidR="5F4646BA" w:rsidRPr="004C769A" w:rsidRDefault="5F4646BA" w:rsidP="00D95039">
      <w:pPr>
        <w:pStyle w:val="Heading2"/>
      </w:pPr>
      <w:bookmarkStart w:id="1614" w:name="_Toc97625649"/>
      <w:r w:rsidRPr="004C769A">
        <w:t>Monitoring Implications</w:t>
      </w:r>
      <w:bookmarkEnd w:id="1614"/>
    </w:p>
    <w:p w14:paraId="49E6E152" w14:textId="2104E9B4" w:rsidR="559EFC6C" w:rsidRDefault="4AB5134A" w:rsidP="00D95039">
      <w:r w:rsidRPr="00235C84">
        <w:t xml:space="preserve">Contrary to our </w:t>
      </w:r>
      <w:r w:rsidR="1AA70A6D" w:rsidRPr="00235C84">
        <w:t>expectations</w:t>
      </w:r>
      <w:r w:rsidRPr="00235C84">
        <w:t xml:space="preserve">, </w:t>
      </w:r>
      <w:r w:rsidR="000F2D32">
        <w:t xml:space="preserve">created </w:t>
      </w:r>
      <w:r w:rsidR="2F6E3288" w:rsidRPr="000915E4">
        <w:t>marsh</w:t>
      </w:r>
      <w:r w:rsidR="00193843">
        <w:t xml:space="preserve"> age</w:t>
      </w:r>
      <w:r w:rsidR="0047247D" w:rsidRPr="00235C84">
        <w:rPr>
          <w:rPrChange w:id="1615" w:author="Daniel Stewart" w:date="2021-12-16T13:24:00Z">
            <w:rPr>
              <w:highlight w:val="yellow"/>
            </w:rPr>
          </w:rPrChange>
        </w:rPr>
        <w:t xml:space="preserve"> </w:t>
      </w:r>
      <w:r w:rsidR="2F6E3288" w:rsidRPr="000915E4">
        <w:t xml:space="preserve">did not have a significant effect on </w:t>
      </w:r>
      <w:r w:rsidR="0055222A">
        <w:t xml:space="preserve">the quantity </w:t>
      </w:r>
      <w:r w:rsidR="0055222A">
        <w:lastRenderedPageBreak/>
        <w:t xml:space="preserve">of </w:t>
      </w:r>
      <w:r w:rsidR="2F6E3288" w:rsidRPr="000915E4">
        <w:t>recession</w:t>
      </w:r>
      <w:r w:rsidR="6BD899B9" w:rsidRPr="000915E4">
        <w:t xml:space="preserve">, </w:t>
      </w:r>
      <w:r w:rsidR="16D4EBE6" w:rsidRPr="000915E4">
        <w:t>n</w:t>
      </w:r>
      <w:r w:rsidR="33581650" w:rsidRPr="000915E4">
        <w:t xml:space="preserve">or </w:t>
      </w:r>
      <w:r w:rsidR="008C2695" w:rsidRPr="000915E4">
        <w:t xml:space="preserve">on </w:t>
      </w:r>
      <w:r w:rsidR="0055222A">
        <w:t xml:space="preserve">the </w:t>
      </w:r>
      <w:r w:rsidR="33581650" w:rsidRPr="000915E4">
        <w:t>relative percent cover of native species</w:t>
      </w:r>
      <w:r w:rsidR="1BC119C1" w:rsidRPr="00235C84">
        <w:t>.</w:t>
      </w:r>
      <w:r w:rsidR="1E0B7A18" w:rsidRPr="00235C84">
        <w:t xml:space="preserve"> </w:t>
      </w:r>
      <w:r w:rsidR="008C2695" w:rsidRPr="43C0CAC4">
        <w:t>This</w:t>
      </w:r>
      <w:r w:rsidR="00883FF0">
        <w:t xml:space="preserve"> finding</w:t>
      </w:r>
      <w:r w:rsidR="008C2695" w:rsidRPr="43C0CAC4">
        <w:t xml:space="preserve"> </w:t>
      </w:r>
      <w:r w:rsidR="002E3756">
        <w:t>suggests</w:t>
      </w:r>
      <w:r w:rsidR="00E4750D">
        <w:t xml:space="preserve"> that </w:t>
      </w:r>
      <w:r w:rsidR="008C2695" w:rsidRPr="43C0CAC4">
        <w:t xml:space="preserve">well-designed and implemented projects that </w:t>
      </w:r>
      <w:r w:rsidR="00D76427">
        <w:t>can mitigate</w:t>
      </w:r>
      <w:r w:rsidR="008C2695" w:rsidRPr="43C0CAC4">
        <w:t xml:space="preserve"> threats such as invasive species, erosion</w:t>
      </w:r>
      <w:r w:rsidR="000B1E7E">
        <w:t>,</w:t>
      </w:r>
      <w:r w:rsidR="008C2695" w:rsidRPr="43C0CAC4">
        <w:t xml:space="preserve"> and goose herbivory</w:t>
      </w:r>
      <w:r w:rsidR="00A058A1">
        <w:t xml:space="preserve">, particularly in the early years while they </w:t>
      </w:r>
      <w:r w:rsidR="00A416EB">
        <w:t>are establishing, are</w:t>
      </w:r>
      <w:r w:rsidR="00D76427">
        <w:t xml:space="preserve"> </w:t>
      </w:r>
      <w:r w:rsidR="00187C3D">
        <w:t xml:space="preserve">more </w:t>
      </w:r>
      <w:r w:rsidR="00D76427">
        <w:t xml:space="preserve">likely to be resilient </w:t>
      </w:r>
      <w:r w:rsidR="008C2695" w:rsidRPr="43C0CAC4">
        <w:t>in the long term</w:t>
      </w:r>
      <w:r w:rsidR="001C33D6">
        <w:t xml:space="preserve"> (inset right)</w:t>
      </w:r>
      <w:r w:rsidR="00E4750D">
        <w:t>. This also suggests that</w:t>
      </w:r>
      <w:r w:rsidR="008C2695">
        <w:t xml:space="preserve"> the</w:t>
      </w:r>
      <w:r w:rsidR="0095179A">
        <w:t xml:space="preserve"> general</w:t>
      </w:r>
      <w:r w:rsidR="008C2695">
        <w:t xml:space="preserve"> trajectory of a project </w:t>
      </w:r>
      <w:r w:rsidR="00A75F28">
        <w:t>may be evident</w:t>
      </w:r>
      <w:r w:rsidR="002E3756">
        <w:t xml:space="preserve"> not long after completion, </w:t>
      </w:r>
      <w:r w:rsidR="0095179A">
        <w:t>however</w:t>
      </w:r>
      <w:r w:rsidR="002E3756">
        <w:t xml:space="preserve"> not without caveats.</w:t>
      </w:r>
      <w:r w:rsidR="00E4750D">
        <w:t xml:space="preserve"> I</w:t>
      </w:r>
      <w:r w:rsidR="00187C3D">
        <w:t xml:space="preserve">ntermittent long-term monitoring is still </w:t>
      </w:r>
      <w:r w:rsidR="002E3756">
        <w:t>essential</w:t>
      </w:r>
      <w:r w:rsidR="00E4750D">
        <w:t>, as</w:t>
      </w:r>
      <w:r w:rsidR="0095179A">
        <w:t xml:space="preserve"> several reports have documented</w:t>
      </w:r>
      <w:r w:rsidR="00187C3D">
        <w:t xml:space="preserve"> stochastic events, d</w:t>
      </w:r>
      <w:r w:rsidR="00E4750D">
        <w:t>eteriorating</w:t>
      </w:r>
      <w:r w:rsidR="00187C3D">
        <w:t xml:space="preserve"> infrastructure (e.g.</w:t>
      </w:r>
      <w:r w:rsidR="00B841FE">
        <w:t>,</w:t>
      </w:r>
      <w:r w:rsidR="00187C3D">
        <w:t xml:space="preserve"> shear booms, debris fences), and other unpredictable issues</w:t>
      </w:r>
      <w:r w:rsidR="002E3756">
        <w:t xml:space="preserve"> such as novel species invasions </w:t>
      </w:r>
      <w:r w:rsidR="00AD098F">
        <w:t xml:space="preserve">that </w:t>
      </w:r>
      <w:r w:rsidR="0095179A">
        <w:t xml:space="preserve">require </w:t>
      </w:r>
      <w:r w:rsidR="00AD098F">
        <w:t xml:space="preserve">follow-up </w:t>
      </w:r>
      <w:r w:rsidR="0095179A">
        <w:t>action</w:t>
      </w:r>
      <w:r w:rsidR="00AD098F">
        <w:t>s</w:t>
      </w:r>
      <w:r w:rsidR="0095179A">
        <w:t xml:space="preserve"> after the determined monitoring period</w:t>
      </w:r>
      <w:r w:rsidR="00AD098F">
        <w:rPr>
          <w:rStyle w:val="FootnoteReference"/>
        </w:rPr>
        <w:footnoteReference w:id="5"/>
      </w:r>
      <w:r w:rsidR="00E4750D">
        <w:t xml:space="preserve"> </w:t>
      </w:r>
      <w:r w:rsidR="00E4750D">
        <w:fldChar w:fldCharType="begin"/>
      </w:r>
      <w:r w:rsidR="00D96D53">
        <w:instrText xml:space="preserve"> ADDIN ZOTERO_ITEM CSL_CITATION {"citationID":"WCwLiI5Q","properties":{"formattedCitation":"(Kistritz 1995; Adams &amp; Williams 2004; Lievesley et al. 2016)","plainCitation":"(Kistritz 1995; Adams &amp; Williams 2004; Lievesley et al. 2016)","noteIndex":0},"citationItems":[{"id":1145,"uris":["http://zotero.org/users/6112721/items/HF5TGCW3"],"uri":["http://zotero.org/users/6112721/items/HF5TGCW3"],"itemData":{"id":1145,"type":"report","collection-title":"Fish. Aquat. Sci.","genre":"Can. Tech. Rept.","number":"2349","page":"1-113","title":"Habitat compensation, restoration and creation in the Fraser River Estuary: are we achieving a no-net-loss of fish habitat?","author":[{"family":"Kistritz","given":"R.U."}],"issued":{"date-parts":[["1995"]]}}},{"id":886,"uris":["http://zotero.org/users/6112721/items/KKDSKZWG"],"uri":["http://zotero.org/users/6112721/items/KKDSKZWG"],"itemData":{"id":886,"type":"chapter","abstract":"Tidal marshes support important habitat for the fish and wildlife of the Fraser River estuary.\nThe presence and distribution of plant species within these marshes are governed by salinity and tidal inundation.\nThese parameters are in turn related to the location ofthe salt wedge within the estuary. Distinct salt-,\nbrackish-, and fresh-marsh species assemblages occur throughout the estuary as a result of these influences.\nPast human activities have resulted in the net loss of tidal marsh, impacting the estuary's ability to\nsustain fish and wildlife.\nTidal-marsh creation is a technical tool to achieve environmentally sustainable development within the\nestuary. Early marsh-creation efforts achieved limited success. Deficiencies in project performance were\nprimarily a result of poor quality assurance and control during site preparation and planting. Recent efforts\nhave achieved excellent success in establishing tidal marshes through an intense focus on compliance with\nsound design criteria.","collection-title":"Geological Survey of Canada, Bulletin","container-title":"Fraser River Delta, British Columbia: Issues of an Urban Estuary","language":"en","note":"DOI: 10.4095/215772","page":"147-172","source":"DOI.org (Crossref)","title":"Tidal marshes of the Fraser River estuary: composition, structure, and a history of marsh creation efforts to 1997","title-short":"Fraser River Delta, British Columbia","volume":"567","author":[{"family":"Adams","given":"M A"},{"family":"Williams","given":"G L"}],"editor":[{"family":"Groulx","given":"D C"},{"family":"Luternauer","given":"J L"},{"family":"Bilderback","given":"D E"}],"accessed":{"date-parts":[["2021",9,7]]},"issued":{"date-parts":[["2004"]]}}},{"id":430,"uris":["http://zotero.org/users/6112721/items/6X2F3V6N"],"uri":["http://zotero.org/users/6112721/items/6X2F3V6N"],"itemData":{"id":430,"type":"report","language":"en","page":"1-63","source":"Zotero","title":"Assessing habitat compensation and examining limitations to native plant establishment in the lower Fraser River Estuary","URL":"https://www.cmnbc.ca/wp-content/uploads/2018/11/Assessing-Habitat-Compensation_2016Appendix-I-IV.pdf","author":[{"family":"Lievesley","given":"Megan"},{"family":"Stewart","given":"Daniel"},{"family":"Knight","given":"Rob"},{"family":"Mason","given":"Brad"}],"issued":{"date-parts":[["2016"]]}}}],"schema":"https://github.com/citation-style-language/schema/raw/master/csl-citation.json"} </w:instrText>
      </w:r>
      <w:r w:rsidR="00E4750D">
        <w:fldChar w:fldCharType="separate"/>
      </w:r>
      <w:r w:rsidR="00E4750D">
        <w:rPr>
          <w:noProof/>
        </w:rPr>
        <w:t>(Kistritz 1995; Adams &amp; Williams 2004; Lievesley et al. 2016)</w:t>
      </w:r>
      <w:r w:rsidR="00E4750D">
        <w:fldChar w:fldCharType="end"/>
      </w:r>
      <w:r w:rsidR="00187C3D">
        <w:t xml:space="preserve">. </w:t>
      </w:r>
      <w:r w:rsidR="435C6312" w:rsidRPr="43C0CAC4">
        <w:t>Site age was not included in our richness models, as we included data from natural marshes that h</w:t>
      </w:r>
      <w:r w:rsidR="5E9654E1" w:rsidRPr="43C0CAC4">
        <w:t>ad no defined age. However,</w:t>
      </w:r>
      <w:r w:rsidR="63FBB75F" w:rsidRPr="43C0CAC4">
        <w:t xml:space="preserve"> our reference site varia</w:t>
      </w:r>
      <w:r w:rsidR="00496935">
        <w:t>ble</w:t>
      </w:r>
      <w:r w:rsidR="63FBB75F" w:rsidRPr="43C0CAC4">
        <w:t xml:space="preserve"> operated as a proxy for age</w:t>
      </w:r>
      <w:r w:rsidR="07C4D967" w:rsidRPr="43C0CAC4">
        <w:t xml:space="preserve"> to a degree</w:t>
      </w:r>
      <w:r w:rsidR="63FBB75F" w:rsidRPr="43C0CAC4">
        <w:t xml:space="preserve">, as reference sites are inherently older than created sites. </w:t>
      </w:r>
      <w:r w:rsidR="72460C77" w:rsidRPr="001C1CAE">
        <w:t xml:space="preserve">Since </w:t>
      </w:r>
      <w:r w:rsidR="005E6115">
        <w:t xml:space="preserve">the placement of a plot in a reference site had no observable effect on richness in our model, </w:t>
      </w:r>
      <w:r w:rsidR="4FC6E863" w:rsidRPr="001C1CAE">
        <w:t xml:space="preserve">it appears that created marshes can </w:t>
      </w:r>
      <w:r w:rsidR="330E4D6E" w:rsidRPr="001C1CAE">
        <w:t>resemble natural marshes in their species composition</w:t>
      </w:r>
      <w:r w:rsidR="1D1D21BD" w:rsidRPr="001C1CAE">
        <w:t xml:space="preserve"> and vegetation health</w:t>
      </w:r>
      <w:r w:rsidR="330E4D6E" w:rsidRPr="001C1CAE">
        <w:t xml:space="preserve"> </w:t>
      </w:r>
      <w:r w:rsidR="00E9261E">
        <w:t xml:space="preserve">within a few decades, </w:t>
      </w:r>
      <w:r w:rsidR="008C2695">
        <w:t xml:space="preserve">either through </w:t>
      </w:r>
      <w:r w:rsidR="00496935">
        <w:t xml:space="preserve">dispersal </w:t>
      </w:r>
      <w:r w:rsidR="005E6115">
        <w:t>from upstream habitats</w:t>
      </w:r>
      <w:r w:rsidR="00496935">
        <w:t xml:space="preserve"> </w:t>
      </w:r>
      <w:r w:rsidR="00496935">
        <w:fldChar w:fldCharType="begin"/>
      </w:r>
      <w:r w:rsidR="00B1111F">
        <w:instrText xml:space="preserve"> ADDIN ZOTERO_ITEM CSL_CITATION {"citationID":"WKbsSqQT","properties":{"formattedCitation":"(Nilsson et al. 1994)","plainCitation":"(Nilsson et al. 1994)","noteIndex":0},"citationItems":[{"id":2043,"uris":["http://zotero.org/users/6112721/items/4YXHGP34"],"uri":["http://zotero.org/users/6112721/items/4YXHGP34"],"itemData":{"id":2043,"type":"article-journal","abstract":"1 We examined differences in species richness and frequencies of vascular plants in the riverbank vegetation between the main channel of the Vindel River system and seven of its tributaries which spanned the same biogeographic range. 2 Species richness per site was higher in the main channel than in the tributaries, both as a whole and for many species groups. The proportions of woody plants (phanerophytes and chamaephytes), geophytes, and natural species were higher in the tributaries, while the proportions of hemicryptophytes, ruderals, and short-floating species (i.e. species unable to float &gt; 1 day) were higher in the main channel. Both types of river had species that were more than twice as frequent there than in the other category. 3 The main channel had a high species richness at intermediate altitudes whereas the tributaries had least species at intermediate altitudes. Except for the highest altitudes, the tributaries also had a generally lower mean species richness than the main channel. 4 Stepwise multiple regression analyses using 15 predictor variables explained statistically up to 85% of the floristic variation in the river system. Mean annual discharge and number of substrates explained most of the variation in five equations each, while peat cover explained most of the variation in four equations, and altitude and silt cover in one equation each. Mean annual discharge, peat cover and silt cover differed between the main channel and the tributaries and could therefore be responsible for the observed differences.","container-title":"Journal of Ecology","DOI":"10.2307/2261296","ISSN":"0022-0477","issue":"2","note":"publisher: [Wiley, British Ecological Society]","page":"281-295","source":"JSTOR","title":"A comparison of species richness and traits of riparian plants between a main river channel and its tributaries","volume":"82","author":[{"family":"Nilsson","given":"Christer"},{"family":"Ekblad","given":"Alf"},{"family":"Dynesius","given":"Mats"},{"family":"Backe","given":"Susanne"},{"family":"Gardfjell","given":"Maria"},{"family":"Carlberg","given":"Bjorn"},{"family":"Hellqviist","given":"Sven"},{"family":"Jansson","given":"Roland"}],"issued":{"date-parts":[["1994"]]}}}],"schema":"https://github.com/citation-style-language/schema/raw/master/csl-citation.json"} </w:instrText>
      </w:r>
      <w:r w:rsidR="00496935">
        <w:fldChar w:fldCharType="separate"/>
      </w:r>
      <w:r w:rsidR="00496935">
        <w:rPr>
          <w:noProof/>
        </w:rPr>
        <w:t>(Nilsson et al. 1994)</w:t>
      </w:r>
      <w:r w:rsidR="00496935">
        <w:fldChar w:fldCharType="end"/>
      </w:r>
      <w:r w:rsidR="008C2695">
        <w:t xml:space="preserve">, or through propagules introduced </w:t>
      </w:r>
      <w:r w:rsidR="009C7E6E">
        <w:t xml:space="preserve">via </w:t>
      </w:r>
      <w:r w:rsidR="008C2695">
        <w:t xml:space="preserve">transplant </w:t>
      </w:r>
      <w:r w:rsidR="00DC3409">
        <w:t>plugs</w:t>
      </w:r>
      <w:r w:rsidR="008C2695">
        <w:t xml:space="preserve"> from neighbouring </w:t>
      </w:r>
      <w:r w:rsidR="00DC3409">
        <w:t>donor</w:t>
      </w:r>
      <w:r w:rsidR="008C2695">
        <w:t xml:space="preserve"> marshes</w:t>
      </w:r>
      <w:r w:rsidR="330E4D6E" w:rsidRPr="43C0CAC4">
        <w:t>.</w:t>
      </w:r>
      <w:r w:rsidR="009C7E6E">
        <w:t xml:space="preserve"> </w:t>
      </w:r>
    </w:p>
    <w:p w14:paraId="3708C014" w14:textId="520788E8" w:rsidR="559EFC6C" w:rsidRDefault="559EFC6C" w:rsidP="00D95039"/>
    <w:p w14:paraId="105350E6" w14:textId="77777777" w:rsidR="00D53AFF" w:rsidRDefault="00D53AFF" w:rsidP="00D95039">
      <w:pPr>
        <w:pStyle w:val="Heading2"/>
      </w:pPr>
      <w:bookmarkStart w:id="1616" w:name="_Toc97625650"/>
      <w:r>
        <w:t>Site Design Trade-offs</w:t>
      </w:r>
      <w:bookmarkEnd w:id="1616"/>
    </w:p>
    <w:p w14:paraId="67534D50" w14:textId="4D580B2A" w:rsidR="00D53AFF" w:rsidRDefault="00D53AFF" w:rsidP="00D95039">
      <w:r>
        <w:t xml:space="preserve">These findings have shed light on factors that play into the health of created marshes in the FRE, but they by no means provide a simple formula to ensure their success. In part this is due to the dynamic and unpredictable nature of the system, but also the complexity of building and sustaining sites that are resilient to numerous stressors simultaneously. This study has </w:t>
      </w:r>
      <w:r w:rsidR="00DC3409">
        <w:t xml:space="preserve">discussed </w:t>
      </w:r>
      <w:r>
        <w:t>a subset of these stressors (</w:t>
      </w:r>
      <w:ins w:id="1617" w:author="Eric Balke" w:date="2022-01-12T22:24:00Z">
        <w:r w:rsidR="009E345B">
          <w:t xml:space="preserve">i.e., </w:t>
        </w:r>
      </w:ins>
      <w:r>
        <w:t xml:space="preserve">grazing, wave erosion, </w:t>
      </w:r>
      <w:del w:id="1618" w:author="Eric Balke" w:date="2022-01-12T16:30:00Z">
        <w:r w:rsidDel="005F5681">
          <w:delText xml:space="preserve">sea </w:delText>
        </w:r>
      </w:del>
      <w:ins w:id="1619" w:author="Eric Balke" w:date="2022-01-12T16:30:00Z">
        <w:r w:rsidR="005F5681">
          <w:t>sea-</w:t>
        </w:r>
      </w:ins>
      <w:r>
        <w:t>level rise, invasive species)</w:t>
      </w:r>
      <w:r w:rsidR="007F3868">
        <w:t xml:space="preserve"> and</w:t>
      </w:r>
      <w:r>
        <w:t xml:space="preserve"> there are numerous others that were not explored (e.g.,</w:t>
      </w:r>
      <w:r w:rsidR="00AD098F">
        <w:t xml:space="preserve"> </w:t>
      </w:r>
      <w:r>
        <w:t>log debris, geofluvial processes</w:t>
      </w:r>
      <w:r w:rsidR="00DC3409">
        <w:t xml:space="preserve">, </w:t>
      </w:r>
      <w:r w:rsidR="007F3868">
        <w:t>pollution</w:t>
      </w:r>
      <w:r>
        <w:t>). The challenge for those designing</w:t>
      </w:r>
      <w:r w:rsidR="007F3868">
        <w:t xml:space="preserve">, </w:t>
      </w:r>
      <w:r w:rsidR="007E2A9D">
        <w:t>implementing,</w:t>
      </w:r>
      <w:r w:rsidR="007F3868">
        <w:t xml:space="preserve"> and managing</w:t>
      </w:r>
      <w:r>
        <w:t xml:space="preserve"> these marshes is that mitigation strategies often differ and or even conflict among stressors, and therefore design trade-offs </w:t>
      </w:r>
      <w:r w:rsidR="00EC61BD">
        <w:t xml:space="preserve">regularly </w:t>
      </w:r>
      <w:r>
        <w:t xml:space="preserve">occur (Table 1). </w:t>
      </w:r>
    </w:p>
    <w:p w14:paraId="047241CF" w14:textId="77777777" w:rsidR="00AD098F" w:rsidRDefault="00AD098F" w:rsidP="00D95039"/>
    <w:p w14:paraId="45E5112E" w14:textId="3B9CEAB1" w:rsidR="00A2401C" w:rsidRDefault="00A2401C" w:rsidP="00A2401C">
      <w:pPr>
        <w:pStyle w:val="Caption"/>
        <w:keepNext/>
      </w:pPr>
      <w:bookmarkStart w:id="1620" w:name="_Toc96540385"/>
      <w:r>
        <w:t xml:space="preserve">Table </w:t>
      </w:r>
      <w:r w:rsidR="004F0ACE">
        <w:fldChar w:fldCharType="begin"/>
      </w:r>
      <w:r w:rsidR="004F0ACE">
        <w:instrText xml:space="preserve"> SEQ Table \* ARABIC </w:instrText>
      </w:r>
      <w:r w:rsidR="004F0ACE">
        <w:fldChar w:fldCharType="separate"/>
      </w:r>
      <w:r w:rsidR="00F77AA2">
        <w:rPr>
          <w:noProof/>
        </w:rPr>
        <w:t>2</w:t>
      </w:r>
      <w:r w:rsidR="004F0ACE">
        <w:rPr>
          <w:noProof/>
        </w:rPr>
        <w:fldChar w:fldCharType="end"/>
      </w:r>
      <w:r>
        <w:t xml:space="preserve">. </w:t>
      </w:r>
      <w:r w:rsidR="0051337D">
        <w:t>E</w:t>
      </w:r>
      <w:r w:rsidR="00E501FC">
        <w:t>xa</w:t>
      </w:r>
      <w:r w:rsidR="0051337D">
        <w:t xml:space="preserve">mples of potential </w:t>
      </w:r>
      <w:r>
        <w:t>pros and cons of various created tidal marsh design elements</w:t>
      </w:r>
      <w:bookmarkEnd w:id="1620"/>
      <w:r>
        <w:t xml:space="preserve"> </w:t>
      </w:r>
    </w:p>
    <w:tbl>
      <w:tblPr>
        <w:tblStyle w:val="TableGrid"/>
        <w:tblW w:w="949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3544"/>
        <w:gridCol w:w="3685"/>
      </w:tblGrid>
      <w:tr w:rsidR="009704A7" w:rsidRPr="007F3868" w14:paraId="01033568" w14:textId="77777777" w:rsidTr="009704A7">
        <w:trPr>
          <w:trHeight w:val="209"/>
        </w:trPr>
        <w:tc>
          <w:tcPr>
            <w:tcW w:w="2268" w:type="dxa"/>
            <w:tcBorders>
              <w:bottom w:val="single" w:sz="4" w:space="0" w:color="auto"/>
            </w:tcBorders>
          </w:tcPr>
          <w:p w14:paraId="4E735C6B" w14:textId="77777777" w:rsidR="00D53AFF" w:rsidRPr="009704A7" w:rsidRDefault="00D53AFF">
            <w:pPr>
              <w:pStyle w:val="Table"/>
              <w:rPr>
                <w:b/>
                <w:bCs/>
              </w:rPr>
              <w:pPrChange w:id="1621" w:author="Daniel Stewart" w:date="2022-02-10T11:31:00Z">
                <w:pPr>
                  <w:spacing w:line="240" w:lineRule="auto"/>
                </w:pPr>
              </w:pPrChange>
            </w:pPr>
            <w:r w:rsidRPr="009704A7">
              <w:rPr>
                <w:b/>
                <w:bCs/>
              </w:rPr>
              <w:t>Design Element</w:t>
            </w:r>
          </w:p>
        </w:tc>
        <w:tc>
          <w:tcPr>
            <w:tcW w:w="3544" w:type="dxa"/>
            <w:tcBorders>
              <w:bottom w:val="single" w:sz="4" w:space="0" w:color="auto"/>
            </w:tcBorders>
          </w:tcPr>
          <w:p w14:paraId="3AAD5B4C" w14:textId="4CE23883" w:rsidR="00D53AFF" w:rsidRPr="009704A7" w:rsidRDefault="00D53AFF">
            <w:pPr>
              <w:pStyle w:val="Table"/>
              <w:rPr>
                <w:b/>
                <w:bCs/>
              </w:rPr>
              <w:pPrChange w:id="1622" w:author="Daniel Stewart" w:date="2022-02-10T11:31:00Z">
                <w:pPr>
                  <w:spacing w:line="240" w:lineRule="auto"/>
                </w:pPr>
              </w:pPrChange>
            </w:pPr>
            <w:r w:rsidRPr="009704A7">
              <w:rPr>
                <w:b/>
                <w:bCs/>
              </w:rPr>
              <w:t>Pro</w:t>
            </w:r>
            <w:r w:rsidR="00C16D15">
              <w:rPr>
                <w:b/>
                <w:bCs/>
              </w:rPr>
              <w:t>s</w:t>
            </w:r>
          </w:p>
        </w:tc>
        <w:tc>
          <w:tcPr>
            <w:tcW w:w="3685" w:type="dxa"/>
            <w:tcBorders>
              <w:bottom w:val="single" w:sz="4" w:space="0" w:color="auto"/>
            </w:tcBorders>
          </w:tcPr>
          <w:p w14:paraId="27945810" w14:textId="1D9ED8FA" w:rsidR="00D53AFF" w:rsidRPr="009704A7" w:rsidRDefault="00D53AFF">
            <w:pPr>
              <w:pStyle w:val="Table"/>
              <w:rPr>
                <w:b/>
                <w:bCs/>
              </w:rPr>
              <w:pPrChange w:id="1623" w:author="Daniel Stewart" w:date="2022-02-10T11:31:00Z">
                <w:pPr>
                  <w:spacing w:line="240" w:lineRule="auto"/>
                </w:pPr>
              </w:pPrChange>
            </w:pPr>
            <w:r w:rsidRPr="009704A7">
              <w:rPr>
                <w:b/>
                <w:bCs/>
              </w:rPr>
              <w:t>Con</w:t>
            </w:r>
            <w:r w:rsidR="00C16D15">
              <w:rPr>
                <w:b/>
                <w:bCs/>
              </w:rPr>
              <w:t>s</w:t>
            </w:r>
          </w:p>
        </w:tc>
      </w:tr>
      <w:tr w:rsidR="009704A7" w:rsidRPr="007F3868" w14:paraId="72E43259" w14:textId="77777777" w:rsidTr="009704A7">
        <w:trPr>
          <w:trHeight w:val="1298"/>
        </w:trPr>
        <w:tc>
          <w:tcPr>
            <w:tcW w:w="2268" w:type="dxa"/>
            <w:tcBorders>
              <w:top w:val="single" w:sz="4" w:space="0" w:color="auto"/>
            </w:tcBorders>
          </w:tcPr>
          <w:p w14:paraId="73249737" w14:textId="165584A3" w:rsidR="00D53AFF" w:rsidRPr="007F3868" w:rsidRDefault="007F3868">
            <w:pPr>
              <w:pStyle w:val="Table"/>
              <w:pPrChange w:id="1624" w:author="Daniel Stewart" w:date="2022-02-10T11:31:00Z">
                <w:pPr>
                  <w:spacing w:line="240" w:lineRule="auto"/>
                </w:pPr>
              </w:pPrChange>
            </w:pPr>
            <w:r>
              <w:t>Closed embayment</w:t>
            </w:r>
            <w:r w:rsidR="00EC61BD">
              <w:t xml:space="preserve"> design</w:t>
            </w:r>
          </w:p>
        </w:tc>
        <w:tc>
          <w:tcPr>
            <w:tcW w:w="3544" w:type="dxa"/>
            <w:tcBorders>
              <w:top w:val="single" w:sz="4" w:space="0" w:color="auto"/>
            </w:tcBorders>
          </w:tcPr>
          <w:p w14:paraId="218B626F" w14:textId="5E49B7E8" w:rsidR="007F3868" w:rsidRDefault="0083188F" w:rsidP="007F3868">
            <w:pPr>
              <w:pStyle w:val="Table"/>
              <w:numPr>
                <w:ilvl w:val="0"/>
                <w:numId w:val="50"/>
              </w:numPr>
              <w:ind w:left="153" w:hanging="142"/>
            </w:pPr>
            <w:r>
              <w:t>often in</w:t>
            </w:r>
            <w:r w:rsidR="009704A7">
              <w:t>accessible for Canada Geese</w:t>
            </w:r>
          </w:p>
          <w:p w14:paraId="79C83ACF" w14:textId="79565715" w:rsidR="007F3868" w:rsidRDefault="0083188F" w:rsidP="007F3868">
            <w:pPr>
              <w:pStyle w:val="Table"/>
              <w:numPr>
                <w:ilvl w:val="0"/>
                <w:numId w:val="50"/>
              </w:numPr>
              <w:ind w:left="153" w:hanging="142"/>
            </w:pPr>
            <w:r>
              <w:t>protected from</w:t>
            </w:r>
            <w:r w:rsidR="007F3868">
              <w:t xml:space="preserve"> erosional processes</w:t>
            </w:r>
          </w:p>
          <w:p w14:paraId="5DCA2146" w14:textId="08BAAF00" w:rsidR="00D53AFF" w:rsidRPr="007F3868" w:rsidRDefault="00EC61BD" w:rsidP="007F3868">
            <w:pPr>
              <w:pStyle w:val="Table"/>
              <w:numPr>
                <w:ilvl w:val="0"/>
                <w:numId w:val="50"/>
              </w:numPr>
              <w:ind w:left="153" w:hanging="142"/>
            </w:pPr>
            <w:r>
              <w:t>l</w:t>
            </w:r>
            <w:r w:rsidR="009704A7">
              <w:t>o</w:t>
            </w:r>
            <w:r w:rsidR="007F3868">
              <w:t>g debris can be managed through debris fence structures at embayment entrance</w:t>
            </w:r>
            <w:r w:rsidR="00D53AFF" w:rsidRPr="007F3868">
              <w:t xml:space="preserve"> </w:t>
            </w:r>
          </w:p>
          <w:p w14:paraId="2E6B6F65" w14:textId="4A807E63" w:rsidR="00D53AFF" w:rsidRPr="007F3868" w:rsidRDefault="00D53AFF">
            <w:pPr>
              <w:pStyle w:val="Table"/>
              <w:pPrChange w:id="1625" w:author="Daniel Stewart" w:date="2022-02-10T11:31:00Z">
                <w:pPr>
                  <w:pStyle w:val="ListParagraph"/>
                  <w:numPr>
                    <w:numId w:val="47"/>
                  </w:numPr>
                  <w:spacing w:line="240" w:lineRule="auto"/>
                  <w:ind w:hanging="360"/>
                </w:pPr>
              </w:pPrChange>
            </w:pPr>
          </w:p>
        </w:tc>
        <w:tc>
          <w:tcPr>
            <w:tcW w:w="3685" w:type="dxa"/>
            <w:tcBorders>
              <w:top w:val="single" w:sz="4" w:space="0" w:color="auto"/>
            </w:tcBorders>
          </w:tcPr>
          <w:p w14:paraId="2B3DE07E" w14:textId="4073925B" w:rsidR="007F3868" w:rsidRDefault="007E2A9D" w:rsidP="007F3868">
            <w:pPr>
              <w:pStyle w:val="Table"/>
              <w:numPr>
                <w:ilvl w:val="0"/>
                <w:numId w:val="50"/>
              </w:numPr>
              <w:ind w:left="177" w:hanging="177"/>
            </w:pPr>
            <w:r>
              <w:t>p</w:t>
            </w:r>
            <w:r w:rsidR="00D53AFF" w:rsidRPr="007F3868">
              <w:t>rone to dominance by invasive species</w:t>
            </w:r>
            <w:r w:rsidR="00AD098F">
              <w:t xml:space="preserve"> due </w:t>
            </w:r>
            <w:r w:rsidR="00D53AFF" w:rsidRPr="007F3868">
              <w:t xml:space="preserve">, particularly </w:t>
            </w:r>
            <w:r w:rsidR="009E6715">
              <w:t>cattail</w:t>
            </w:r>
            <w:r w:rsidR="00D53AFF" w:rsidRPr="007F3868">
              <w:t>, and lower species richness</w:t>
            </w:r>
          </w:p>
          <w:p w14:paraId="7FDDA8B0" w14:textId="07C6524C" w:rsidR="007E2A9D" w:rsidRDefault="007F3868" w:rsidP="007F3868">
            <w:pPr>
              <w:pStyle w:val="Table"/>
              <w:numPr>
                <w:ilvl w:val="0"/>
                <w:numId w:val="50"/>
              </w:numPr>
              <w:ind w:left="177" w:hanging="177"/>
            </w:pPr>
            <w:r>
              <w:t>d</w:t>
            </w:r>
            <w:r w:rsidR="00D53AFF" w:rsidRPr="007F3868">
              <w:t>ependent on available terrestrial habitat, which is not common</w:t>
            </w:r>
            <w:r>
              <w:t xml:space="preserve"> in the</w:t>
            </w:r>
            <w:r w:rsidR="009704A7">
              <w:t xml:space="preserve"> </w:t>
            </w:r>
            <w:r>
              <w:t>FRE</w:t>
            </w:r>
          </w:p>
          <w:p w14:paraId="1C75AF88" w14:textId="5808B696" w:rsidR="009E345B" w:rsidRDefault="007E2A9D" w:rsidP="007E2A9D">
            <w:pPr>
              <w:pStyle w:val="Table"/>
              <w:numPr>
                <w:ilvl w:val="0"/>
                <w:numId w:val="50"/>
              </w:numPr>
              <w:ind w:left="177" w:hanging="177"/>
            </w:pPr>
            <w:r>
              <w:t>p</w:t>
            </w:r>
            <w:ins w:id="1626" w:author="Eric Balke" w:date="2022-01-12T22:28:00Z">
              <w:r w:rsidR="009E345B" w:rsidRPr="007F3868">
                <w:t>otentially</w:t>
              </w:r>
            </w:ins>
            <w:ins w:id="1627" w:author="Eric Balke" w:date="2022-01-12T22:27:00Z">
              <w:r w:rsidR="009E345B" w:rsidRPr="007F3868">
                <w:t xml:space="preserve"> </w:t>
              </w:r>
            </w:ins>
            <w:ins w:id="1628" w:author="Eric Balke" w:date="2022-01-12T22:31:00Z">
              <w:r w:rsidR="009E345B" w:rsidRPr="007F3868">
                <w:t>less resilient</w:t>
              </w:r>
            </w:ins>
            <w:ins w:id="1629" w:author="Eric Balke" w:date="2022-01-12T22:27:00Z">
              <w:r w:rsidR="009E345B" w:rsidRPr="007F3868">
                <w:t xml:space="preserve"> to </w:t>
              </w:r>
            </w:ins>
            <w:r w:rsidR="00F42B6C">
              <w:t>SLR</w:t>
            </w:r>
            <w:ins w:id="1630" w:author="Eric Balke" w:date="2022-01-12T22:27:00Z">
              <w:r w:rsidR="009E345B" w:rsidRPr="007F3868">
                <w:t xml:space="preserve"> due to </w:t>
              </w:r>
            </w:ins>
            <w:ins w:id="1631" w:author="Eric Balke" w:date="2022-01-12T22:32:00Z">
              <w:r w:rsidR="009E345B" w:rsidRPr="007F3868">
                <w:t>inhibited</w:t>
              </w:r>
            </w:ins>
            <w:ins w:id="1632" w:author="Eric Balke" w:date="2022-01-12T22:27:00Z">
              <w:r w:rsidR="009E345B" w:rsidRPr="007F3868">
                <w:t xml:space="preserve"> sediment delivery </w:t>
              </w:r>
            </w:ins>
            <w:ins w:id="1633" w:author="Eric Balke" w:date="2022-01-12T22:28:00Z">
              <w:r w:rsidR="009E345B" w:rsidRPr="007F3868">
                <w:t>processes</w:t>
              </w:r>
            </w:ins>
            <w:r>
              <w:t xml:space="preserve"> </w:t>
            </w:r>
            <w:r w:rsidR="00AD098F">
              <w:t xml:space="preserve">and poor drainage </w:t>
            </w:r>
            <w:r>
              <w:fldChar w:fldCharType="begin"/>
            </w:r>
            <w:r w:rsidR="00B1111F">
              <w:instrText xml:space="preserve"> ADDIN ZOTERO_ITEM CSL_CITATION {"citationID":"CC1Rvvx2","properties":{"formattedCitation":"(Coleman et al. 2020)","plainCitation":"(Coleman et al. 2020)","noteIndex":0},"citationItems":[{"id":2046,"uris":["http://zotero.org/users/6112721/items/KSJP2KJ7"],"uri":["http://zotero.org/users/6112721/items/KSJP2KJ7"],"itemData":{"id":2046,"type":"article-journal","abstract":"Sediment supply is a primary factor in determining marsh response to sea level rise and is typically approximated through high‐resolution measurements of suspended sediment concentrations (SSCs) from adjacent tidal channels. However, understanding sediment transport across the marsh itself remains limited by discontinuous measurements of SSC over individual tidal cycles. Here, we use an array of optical turbidity sensors to build a long‐term, continuous record of SSC across a marsh platform and adjacent tidal channel. We ﬁnd that channel and marsh concentrations are correlated (i.e., coupled) within tidal cycles but are largely decoupled over longer time scales. We also ﬁnd that net sediment ﬂuxes decline to near zero within 10 m of the marsh edge. Together, these results suggest that large sections of the marsh platform receive minimal sediment independent of ﬂooding frequency or channel sediment supply. Marshcentric, as opposed to channel‐centric, measures of sediment supply may better characterize marsh platform vulnerability.","container-title":"Journal of Geophysical Research: Earth Surface","DOI":"10.1029/2020JF005558","ISSN":"2169-9003, 2169-9011","issue":"8","journalAbbreviation":"J. Geophys. Res. Earth Surf.","language":"en","source":"DOI.org (Crossref)","title":"Sediment delivery to a tidal marsh platform is minimized by source decoupling and flux convergence","URL":"https://onlinelibrary.wiley.com/doi/10.1029/2020JF005558","volume":"125","author":[{"family":"Coleman","given":"Daniel J."},{"family":"Ganju","given":"Neil K."},{"family":"Kirwan","given":"Matthew L."}],"issued":{"date-parts":[["2020",8]]}}}],"schema":"https://github.com/citation-style-language/schema/raw/master/csl-citation.json"} </w:instrText>
            </w:r>
            <w:r>
              <w:fldChar w:fldCharType="separate"/>
            </w:r>
            <w:r>
              <w:rPr>
                <w:noProof/>
              </w:rPr>
              <w:t>(Coleman et al. 2020)</w:t>
            </w:r>
            <w:r>
              <w:fldChar w:fldCharType="end"/>
            </w:r>
          </w:p>
          <w:p w14:paraId="5359853A" w14:textId="77777777" w:rsidR="009704A7" w:rsidRDefault="009704A7" w:rsidP="007E2A9D">
            <w:pPr>
              <w:pStyle w:val="Table"/>
              <w:numPr>
                <w:ilvl w:val="0"/>
                <w:numId w:val="50"/>
              </w:numPr>
              <w:ind w:left="177" w:hanging="177"/>
            </w:pPr>
            <w:r>
              <w:t xml:space="preserve">prone to log debris entrapment if debris </w:t>
            </w:r>
            <w:r w:rsidR="00EC61BD">
              <w:t>fences</w:t>
            </w:r>
            <w:r>
              <w:t xml:space="preserve"> are not installed</w:t>
            </w:r>
          </w:p>
          <w:p w14:paraId="2D5D6479" w14:textId="22092191" w:rsidR="00D625BA" w:rsidRPr="007F3868" w:rsidRDefault="00D625BA" w:rsidP="00D625BA">
            <w:pPr>
              <w:pStyle w:val="Table"/>
              <w:ind w:left="177"/>
            </w:pPr>
          </w:p>
        </w:tc>
      </w:tr>
      <w:tr w:rsidR="009704A7" w:rsidRPr="007F3868" w14:paraId="5AA07944" w14:textId="77777777" w:rsidTr="009704A7">
        <w:tc>
          <w:tcPr>
            <w:tcW w:w="2268" w:type="dxa"/>
          </w:tcPr>
          <w:p w14:paraId="376C699B" w14:textId="77777777" w:rsidR="00D53AFF" w:rsidRPr="007F3868" w:rsidRDefault="00D53AFF">
            <w:pPr>
              <w:pStyle w:val="Table"/>
              <w:pPrChange w:id="1634" w:author="Daniel Stewart" w:date="2022-02-10T11:31:00Z">
                <w:pPr>
                  <w:spacing w:line="240" w:lineRule="auto"/>
                </w:pPr>
              </w:pPrChange>
            </w:pPr>
            <w:r w:rsidRPr="007F3868">
              <w:lastRenderedPageBreak/>
              <w:t>Marsh bench design</w:t>
            </w:r>
          </w:p>
        </w:tc>
        <w:tc>
          <w:tcPr>
            <w:tcW w:w="3544" w:type="dxa"/>
          </w:tcPr>
          <w:p w14:paraId="37F9EAC5" w14:textId="2165F3C8" w:rsidR="00D53AFF" w:rsidRDefault="009704A7" w:rsidP="007E2A9D">
            <w:pPr>
              <w:pStyle w:val="Table"/>
              <w:numPr>
                <w:ilvl w:val="0"/>
                <w:numId w:val="51"/>
              </w:numPr>
              <w:ind w:left="171" w:hanging="142"/>
            </w:pPr>
            <w:r>
              <w:t xml:space="preserve">comparable </w:t>
            </w:r>
            <w:r w:rsidR="00D53AFF" w:rsidRPr="007F3868">
              <w:t>plant diversity</w:t>
            </w:r>
            <w:r>
              <w:t xml:space="preserve"> to reference marshes</w:t>
            </w:r>
          </w:p>
          <w:p w14:paraId="22FC1304" w14:textId="57C907B2" w:rsidR="007E2A9D" w:rsidRPr="007F3868" w:rsidRDefault="00F42B6C" w:rsidP="007E2A9D">
            <w:pPr>
              <w:pStyle w:val="Table"/>
              <w:numPr>
                <w:ilvl w:val="0"/>
                <w:numId w:val="51"/>
              </w:numPr>
              <w:ind w:left="171" w:hanging="142"/>
            </w:pPr>
            <w:r>
              <w:t>potentially more resilient to SLR due to connectivity with channel sediment supply</w:t>
            </w:r>
            <w:r w:rsidR="0083188F">
              <w:t xml:space="preserve"> (dependent on erosion)</w:t>
            </w:r>
          </w:p>
          <w:p w14:paraId="09B05220" w14:textId="579C4DFC" w:rsidR="00D53AFF" w:rsidRPr="007F3868" w:rsidRDefault="00D53AFF">
            <w:pPr>
              <w:pStyle w:val="Table"/>
              <w:pPrChange w:id="1635" w:author="Daniel Stewart" w:date="2022-02-10T11:31:00Z">
                <w:pPr>
                  <w:pStyle w:val="ListParagraph"/>
                  <w:numPr>
                    <w:numId w:val="48"/>
                  </w:numPr>
                  <w:spacing w:line="240" w:lineRule="auto"/>
                  <w:ind w:left="360" w:hanging="360"/>
                </w:pPr>
              </w:pPrChange>
            </w:pPr>
          </w:p>
        </w:tc>
        <w:tc>
          <w:tcPr>
            <w:tcW w:w="3685" w:type="dxa"/>
          </w:tcPr>
          <w:p w14:paraId="1EF7F62C" w14:textId="4296E252" w:rsidR="00F42B6C" w:rsidRDefault="00F42B6C" w:rsidP="00F42B6C">
            <w:pPr>
              <w:pStyle w:val="Table"/>
              <w:numPr>
                <w:ilvl w:val="0"/>
                <w:numId w:val="51"/>
              </w:numPr>
              <w:ind w:left="177" w:hanging="141"/>
            </w:pPr>
            <w:r>
              <w:t>susceptible to erosion from riverine processes and boat wake</w:t>
            </w:r>
          </w:p>
          <w:p w14:paraId="43C11694" w14:textId="674FE8CD" w:rsidR="00F42B6C" w:rsidRDefault="00F42B6C" w:rsidP="00F42B6C">
            <w:pPr>
              <w:pStyle w:val="Table"/>
              <w:numPr>
                <w:ilvl w:val="0"/>
                <w:numId w:val="51"/>
              </w:numPr>
              <w:ind w:left="177" w:hanging="141"/>
            </w:pPr>
            <w:r>
              <w:t>vulnerable to geese herbivory</w:t>
            </w:r>
          </w:p>
          <w:p w14:paraId="4692AFBE" w14:textId="77777777" w:rsidR="00D53AFF" w:rsidRDefault="00F42B6C">
            <w:pPr>
              <w:pStyle w:val="Table"/>
              <w:numPr>
                <w:ilvl w:val="0"/>
                <w:numId w:val="51"/>
              </w:numPr>
              <w:ind w:left="177" w:hanging="141"/>
            </w:pPr>
            <w:r>
              <w:t>vulnerable to log debris accumulation</w:t>
            </w:r>
            <w:r w:rsidR="00AD098F">
              <w:t xml:space="preserve"> and disturbance</w:t>
            </w:r>
            <w:r>
              <w:t xml:space="preserve">, which may promote </w:t>
            </w:r>
            <w:r w:rsidR="00C16D15">
              <w:t xml:space="preserve">colonization of </w:t>
            </w:r>
            <w:r>
              <w:t xml:space="preserve">invasive </w:t>
            </w:r>
            <w:r w:rsidR="00C16D15">
              <w:t>species</w:t>
            </w:r>
          </w:p>
          <w:p w14:paraId="7DB66DD5" w14:textId="0793A7A2" w:rsidR="00D625BA" w:rsidRPr="007F3868" w:rsidRDefault="00D625BA" w:rsidP="00D625BA">
            <w:pPr>
              <w:pStyle w:val="Table"/>
              <w:ind w:left="177"/>
            </w:pPr>
          </w:p>
        </w:tc>
      </w:tr>
      <w:tr w:rsidR="009704A7" w:rsidRPr="007F3868" w14:paraId="3346093E" w14:textId="77777777" w:rsidTr="009704A7">
        <w:tc>
          <w:tcPr>
            <w:tcW w:w="2268" w:type="dxa"/>
          </w:tcPr>
          <w:p w14:paraId="59590D54" w14:textId="46EA4710" w:rsidR="00D53AFF" w:rsidRPr="007F3868" w:rsidRDefault="00D53AFF">
            <w:pPr>
              <w:pStyle w:val="Table"/>
              <w:pPrChange w:id="1636" w:author="Daniel Stewart" w:date="2022-02-10T11:31:00Z">
                <w:pPr>
                  <w:spacing w:line="240" w:lineRule="auto"/>
                </w:pPr>
              </w:pPrChange>
            </w:pPr>
            <w:r w:rsidRPr="007F3868">
              <w:t>Low elevation</w:t>
            </w:r>
            <w:r w:rsidR="00EC61BD">
              <w:t xml:space="preserve"> design</w:t>
            </w:r>
          </w:p>
        </w:tc>
        <w:tc>
          <w:tcPr>
            <w:tcW w:w="3544" w:type="dxa"/>
          </w:tcPr>
          <w:p w14:paraId="3EF73C8A" w14:textId="00155172" w:rsidR="004A7C19" w:rsidRDefault="00C16D15" w:rsidP="007F3868">
            <w:pPr>
              <w:pStyle w:val="Table"/>
              <w:numPr>
                <w:ilvl w:val="0"/>
                <w:numId w:val="52"/>
              </w:numPr>
              <w:ind w:left="171" w:hanging="142"/>
            </w:pPr>
            <w:r>
              <w:t xml:space="preserve">conditions are less suitable for invasive establishment </w:t>
            </w:r>
            <w:r w:rsidR="004A7C19">
              <w:t>(particularly in brackish tidal marshes)</w:t>
            </w:r>
          </w:p>
          <w:p w14:paraId="571EB020" w14:textId="74F49453" w:rsidR="004A7C19" w:rsidRDefault="00D53AFF" w:rsidP="007F3868">
            <w:pPr>
              <w:pStyle w:val="Table"/>
              <w:numPr>
                <w:ilvl w:val="0"/>
                <w:numId w:val="52"/>
              </w:numPr>
              <w:ind w:left="171" w:hanging="142"/>
            </w:pPr>
            <w:r w:rsidRPr="007F3868">
              <w:t xml:space="preserve">log debris </w:t>
            </w:r>
            <w:r w:rsidR="00C16D15">
              <w:t>is unlikely to accumulate for prolonged periods</w:t>
            </w:r>
            <w:r w:rsidR="004A7C19">
              <w:t xml:space="preserve"> </w:t>
            </w:r>
            <w:r w:rsidR="004A7C19">
              <w:fldChar w:fldCharType="begin"/>
            </w:r>
            <w:r w:rsidR="00B1111F">
              <w:instrText xml:space="preserve"> ADDIN ZOTERO_ITEM CSL_CITATION {"citationID":"rJyZlGUM","properties":{"formattedCitation":"(Thomas 2002)","plainCitation":"(Thomas 2002)","noteIndex":0},"citationItems":[{"id":1688,"uris":["http://zotero.org/users/6112721/items/LJ8V4FC8"],"uri":["http://zotero.org/users/6112721/items/LJ8V4FC8"],"itemData":{"id":1688,"type":"report","abstract":"Although large quantities of wood debris were historically found in the Fraser River and its estuary, present day policy and public opinion support its removal in the name of\"restoration.\" Removal does address concerns many have about the impacts of excess wood debris on boating safety, aesthetics, andthegrowthofestuarinemarshplants,especiallyCarexlyngybei. However,therearenoscientific studies that have evaluated either the positive or negative effects of removing wood from marshes.\nRelated research suggests that wood may contribute to the detritus cycle, promote marsh development, and act as an agent of disturbance. In a highly urbanized estuary such as the Fraser, these structural and ecological roles for wood may have been replaced or diminished by human structures and influences such as training walls, rip-rap, and carbon inputs from urban runoff and sewage. Thus, the science and human issues surrounding wood debris removal from these marshes creates a complex restoration issue.\nPreliminary results from the case study showed that removing the wood debris off the Fraser RiverParkmarshdidallowforsomeplantgrowth,butnottotheextentexpected. Dunegrass(Elymus mollis) grew or bare soil persisted when wood debris was removed off some high elevation quadrats. The following are recommendations based on the literature review, professional opinion, and results of the case study: 1) Leave well-embedded pieces of wood located in the high marsh area in place, but remove it from mid and low marsh areas where soils support the growth of Carex lyngbyei; 2) Support the work of the Debris Management Committee; 3) Build \"mini\" debris traps along the Lower Fraser; 4) Focus efforts on creating structures and conditions that would allow the river to build its own marshes; and 5) Choose habitat compensation sites carefully and ensure the dredge spoils used in construction have the characteristics of natural marsh soils.","page":"1-37","title":"Wood debris removal from British Columbia's lower Fraser River marshes: an analysis of a complex restoration issue","author":[{"family":"Thomas","given":"Patty"}],"issued":{"date-parts":[["2002"]]}}}],"schema":"https://github.com/citation-style-language/schema/raw/master/csl-citation.json"} </w:instrText>
            </w:r>
            <w:r w:rsidR="004A7C19">
              <w:fldChar w:fldCharType="separate"/>
            </w:r>
            <w:r w:rsidR="004A7C19">
              <w:rPr>
                <w:noProof/>
              </w:rPr>
              <w:t>(Thomas 2002)</w:t>
            </w:r>
            <w:r w:rsidR="004A7C19">
              <w:fldChar w:fldCharType="end"/>
            </w:r>
          </w:p>
          <w:p w14:paraId="1EF976A0" w14:textId="0D9F59C5" w:rsidR="00D53AFF" w:rsidRPr="007F3868" w:rsidRDefault="004A7C19" w:rsidP="004A7C19">
            <w:pPr>
              <w:pStyle w:val="Table"/>
              <w:numPr>
                <w:ilvl w:val="0"/>
                <w:numId w:val="52"/>
              </w:numPr>
              <w:ind w:left="171" w:hanging="142"/>
            </w:pPr>
            <w:r>
              <w:t>more fish access</w:t>
            </w:r>
            <w:r w:rsidR="00D53AFF" w:rsidRPr="007F3868">
              <w:t>, inundated for long</w:t>
            </w:r>
            <w:r>
              <w:t>er</w:t>
            </w:r>
            <w:r w:rsidR="00D53AFF" w:rsidRPr="007F3868">
              <w:t xml:space="preserve"> periods of tidal cycle</w:t>
            </w:r>
          </w:p>
        </w:tc>
        <w:tc>
          <w:tcPr>
            <w:tcW w:w="3685" w:type="dxa"/>
          </w:tcPr>
          <w:p w14:paraId="096E90AC" w14:textId="0F4BB362" w:rsidR="004A7C19" w:rsidRDefault="00AD098F" w:rsidP="007F3868">
            <w:pPr>
              <w:pStyle w:val="Table"/>
              <w:numPr>
                <w:ilvl w:val="0"/>
                <w:numId w:val="52"/>
              </w:numPr>
              <w:ind w:left="176" w:hanging="141"/>
            </w:pPr>
            <w:r>
              <w:t xml:space="preserve">potentially </w:t>
            </w:r>
            <w:r w:rsidR="004A7C19">
              <w:t>m</w:t>
            </w:r>
            <w:r w:rsidR="00D53AFF" w:rsidRPr="007F3868">
              <w:t>ore susceptible to marsh recession</w:t>
            </w:r>
            <w:r w:rsidR="00F25DBF">
              <w:t xml:space="preserve"> due to elevated plant stress</w:t>
            </w:r>
          </w:p>
          <w:p w14:paraId="0FF1E04E" w14:textId="665BC95B" w:rsidR="00D53AFF" w:rsidRDefault="004A7C19" w:rsidP="004A7C19">
            <w:pPr>
              <w:pStyle w:val="Table"/>
              <w:numPr>
                <w:ilvl w:val="0"/>
                <w:numId w:val="52"/>
              </w:numPr>
              <w:ind w:left="176" w:hanging="141"/>
            </w:pPr>
            <w:r>
              <w:t>p</w:t>
            </w:r>
            <w:r w:rsidR="00D53AFF" w:rsidRPr="007F3868">
              <w:t xml:space="preserve">otentially more vulnerable to </w:t>
            </w:r>
            <w:r w:rsidR="001F0ADE">
              <w:t>effects of SLR</w:t>
            </w:r>
            <w:r w:rsidR="00F25DBF">
              <w:t>, dependent on accretion</w:t>
            </w:r>
            <w:del w:id="1637" w:author="Eric Balke" w:date="2022-01-12T22:28:00Z">
              <w:r w:rsidR="00D53AFF" w:rsidRPr="007F3868" w:rsidDel="009E345B">
                <w:delText>SLR</w:delText>
              </w:r>
            </w:del>
          </w:p>
          <w:p w14:paraId="1A2D360F" w14:textId="77777777" w:rsidR="004A7C19" w:rsidRDefault="00A2401C" w:rsidP="004A7C19">
            <w:pPr>
              <w:pStyle w:val="Table"/>
              <w:numPr>
                <w:ilvl w:val="0"/>
                <w:numId w:val="52"/>
              </w:numPr>
              <w:ind w:left="176" w:hanging="141"/>
            </w:pPr>
            <w:r>
              <w:t xml:space="preserve">lower </w:t>
            </w:r>
            <w:r w:rsidR="004A7C19">
              <w:t xml:space="preserve">plant community </w:t>
            </w:r>
            <w:r>
              <w:t xml:space="preserve">diversity </w:t>
            </w:r>
            <w:r w:rsidR="004A7C19">
              <w:t>(particularly in brackish marshes)</w:t>
            </w:r>
          </w:p>
          <w:p w14:paraId="45FDBA8D" w14:textId="77777777" w:rsidR="00D625BA" w:rsidRDefault="00D625BA" w:rsidP="00D625BA">
            <w:pPr>
              <w:pStyle w:val="Table"/>
            </w:pPr>
          </w:p>
          <w:p w14:paraId="7564B378" w14:textId="0555C1F0" w:rsidR="00D625BA" w:rsidRPr="007F3868" w:rsidRDefault="00D625BA" w:rsidP="00D625BA">
            <w:pPr>
              <w:pStyle w:val="Table"/>
            </w:pPr>
          </w:p>
        </w:tc>
      </w:tr>
      <w:tr w:rsidR="009704A7" w:rsidRPr="007F3868" w14:paraId="4A710776" w14:textId="77777777" w:rsidTr="009704A7">
        <w:tc>
          <w:tcPr>
            <w:tcW w:w="2268" w:type="dxa"/>
          </w:tcPr>
          <w:p w14:paraId="20DD52BD" w14:textId="1A5F7F18" w:rsidR="00D53AFF" w:rsidRPr="007F3868" w:rsidRDefault="00A2401C">
            <w:pPr>
              <w:pStyle w:val="Table"/>
              <w:pPrChange w:id="1638" w:author="Daniel Stewart" w:date="2022-02-10T11:31:00Z">
                <w:pPr>
                  <w:spacing w:line="240" w:lineRule="auto"/>
                </w:pPr>
              </w:pPrChange>
            </w:pPr>
            <w:r>
              <w:t>Upper estuary</w:t>
            </w:r>
            <w:r w:rsidR="006241A8">
              <w:t xml:space="preserve"> location</w:t>
            </w:r>
          </w:p>
        </w:tc>
        <w:tc>
          <w:tcPr>
            <w:tcW w:w="3544" w:type="dxa"/>
          </w:tcPr>
          <w:p w14:paraId="444FBC67" w14:textId="5CDE212F" w:rsidR="00D53AFF" w:rsidRDefault="006241A8" w:rsidP="006241A8">
            <w:pPr>
              <w:pStyle w:val="Table"/>
              <w:numPr>
                <w:ilvl w:val="0"/>
                <w:numId w:val="53"/>
              </w:numPr>
              <w:ind w:left="175" w:hanging="142"/>
            </w:pPr>
            <w:r>
              <w:t xml:space="preserve">less </w:t>
            </w:r>
            <w:r w:rsidR="0077252F">
              <w:t>influenced by the</w:t>
            </w:r>
            <w:r>
              <w:t xml:space="preserve"> effects of SLR </w:t>
            </w:r>
          </w:p>
          <w:p w14:paraId="7AA0769C" w14:textId="3F8447B5" w:rsidR="006241A8" w:rsidRDefault="00F25DBF" w:rsidP="006241A8">
            <w:pPr>
              <w:pStyle w:val="Table"/>
              <w:numPr>
                <w:ilvl w:val="0"/>
                <w:numId w:val="53"/>
              </w:numPr>
              <w:ind w:left="175" w:hanging="142"/>
            </w:pPr>
            <w:r>
              <w:t>high plant community diversity</w:t>
            </w:r>
          </w:p>
          <w:p w14:paraId="4471552E" w14:textId="22EA77EB" w:rsidR="006241A8" w:rsidRPr="007F3868" w:rsidRDefault="006241A8" w:rsidP="006241A8">
            <w:pPr>
              <w:pStyle w:val="Table"/>
              <w:numPr>
                <w:ilvl w:val="0"/>
                <w:numId w:val="53"/>
              </w:numPr>
              <w:ind w:left="175" w:hanging="142"/>
            </w:pPr>
            <w:r>
              <w:t xml:space="preserve">marsh habitat more deficient in vicinity due to diking and industry </w:t>
            </w:r>
          </w:p>
        </w:tc>
        <w:tc>
          <w:tcPr>
            <w:tcW w:w="3685" w:type="dxa"/>
          </w:tcPr>
          <w:p w14:paraId="38FF8A90" w14:textId="4FEB4D66" w:rsidR="00D53AFF" w:rsidRDefault="00C91DEA" w:rsidP="006241A8">
            <w:pPr>
              <w:pStyle w:val="Table"/>
              <w:numPr>
                <w:ilvl w:val="0"/>
                <w:numId w:val="53"/>
              </w:numPr>
              <w:ind w:left="176" w:hanging="141"/>
            </w:pPr>
            <w:r>
              <w:t xml:space="preserve">more susceptible to </w:t>
            </w:r>
            <w:r w:rsidR="009E6715">
              <w:t xml:space="preserve">dominance by </w:t>
            </w:r>
            <w:r>
              <w:t>invasive species</w:t>
            </w:r>
            <w:r w:rsidR="009E6715">
              <w:t>, particularly reed canarygrass</w:t>
            </w:r>
          </w:p>
          <w:p w14:paraId="33CC2FBC" w14:textId="77777777" w:rsidR="00C91DEA" w:rsidRDefault="009E6715" w:rsidP="00C91DEA">
            <w:pPr>
              <w:pStyle w:val="Table"/>
              <w:numPr>
                <w:ilvl w:val="0"/>
                <w:numId w:val="53"/>
              </w:numPr>
              <w:ind w:left="176" w:hanging="141"/>
            </w:pPr>
            <w:r>
              <w:t xml:space="preserve">more vulnerable to recession, perhaps due to elevated grazing pressure or </w:t>
            </w:r>
            <w:r w:rsidR="00E501FC">
              <w:t>erosion</w:t>
            </w:r>
          </w:p>
          <w:p w14:paraId="354F9E19" w14:textId="61667CBC" w:rsidR="00D625BA" w:rsidRPr="007F3868" w:rsidRDefault="00D625BA" w:rsidP="00D625BA">
            <w:pPr>
              <w:pStyle w:val="Table"/>
            </w:pPr>
          </w:p>
        </w:tc>
      </w:tr>
      <w:tr w:rsidR="009E6715" w:rsidRPr="007F3868" w14:paraId="1FA76AB8" w14:textId="77777777" w:rsidTr="009704A7">
        <w:tc>
          <w:tcPr>
            <w:tcW w:w="2268" w:type="dxa"/>
          </w:tcPr>
          <w:p w14:paraId="4627876B" w14:textId="74D9EAD5" w:rsidR="009E6715" w:rsidRDefault="009E6715" w:rsidP="007F3868">
            <w:pPr>
              <w:pStyle w:val="Table"/>
            </w:pPr>
            <w:r>
              <w:t xml:space="preserve">North </w:t>
            </w:r>
            <w:r w:rsidR="00D625BA">
              <w:t>A</w:t>
            </w:r>
            <w:r>
              <w:t>rm location</w:t>
            </w:r>
          </w:p>
        </w:tc>
        <w:tc>
          <w:tcPr>
            <w:tcW w:w="3544" w:type="dxa"/>
          </w:tcPr>
          <w:p w14:paraId="7582FF9D" w14:textId="03FC4D6E" w:rsidR="009E6715" w:rsidRDefault="009E6715" w:rsidP="009E6715">
            <w:pPr>
              <w:pStyle w:val="Table"/>
              <w:numPr>
                <w:ilvl w:val="0"/>
                <w:numId w:val="53"/>
              </w:numPr>
              <w:ind w:left="175" w:hanging="142"/>
            </w:pPr>
            <w:r>
              <w:t>marsh habitat more deficient in vicinity due to diking and industry</w:t>
            </w:r>
          </w:p>
        </w:tc>
        <w:tc>
          <w:tcPr>
            <w:tcW w:w="3685" w:type="dxa"/>
          </w:tcPr>
          <w:p w14:paraId="3D9531E1" w14:textId="0B3D1CF7" w:rsidR="009E6715" w:rsidRDefault="009E6715" w:rsidP="009E6715">
            <w:pPr>
              <w:pStyle w:val="Table"/>
              <w:numPr>
                <w:ilvl w:val="0"/>
                <w:numId w:val="53"/>
              </w:numPr>
              <w:ind w:left="176" w:hanging="141"/>
            </w:pPr>
            <w:r>
              <w:t>more vulnerable to recession, perhaps due to elevated grazing</w:t>
            </w:r>
            <w:r w:rsidR="00F25DBF">
              <w:t xml:space="preserve"> pressure, sediment supply,</w:t>
            </w:r>
            <w:r>
              <w:t xml:space="preserve"> or erosion </w:t>
            </w:r>
          </w:p>
        </w:tc>
      </w:tr>
    </w:tbl>
    <w:p w14:paraId="29551C8B" w14:textId="77777777" w:rsidR="006B2735" w:rsidRDefault="006B2735" w:rsidP="006B2735">
      <w:pPr>
        <w:pStyle w:val="Heading2"/>
        <w:numPr>
          <w:ilvl w:val="0"/>
          <w:numId w:val="0"/>
        </w:numPr>
      </w:pPr>
    </w:p>
    <w:p w14:paraId="06A4AD85" w14:textId="11B1206D" w:rsidR="559EFC6C" w:rsidRPr="004C769A" w:rsidRDefault="0641C4F7" w:rsidP="006B2735">
      <w:pPr>
        <w:pStyle w:val="Heading2"/>
      </w:pPr>
      <w:bookmarkStart w:id="1639" w:name="_Toc97625651"/>
      <w:r w:rsidRPr="004C769A">
        <w:t xml:space="preserve">Data </w:t>
      </w:r>
      <w:r w:rsidR="0097273E">
        <w:t>L</w:t>
      </w:r>
      <w:r w:rsidRPr="004C769A">
        <w:t>imitations</w:t>
      </w:r>
      <w:r w:rsidR="00267027">
        <w:t>,</w:t>
      </w:r>
      <w:r w:rsidR="7C4632CD" w:rsidRPr="004C769A">
        <w:t xml:space="preserve"> </w:t>
      </w:r>
      <w:r w:rsidR="00834A87">
        <w:t>Caveats</w:t>
      </w:r>
      <w:r w:rsidR="00267027">
        <w:t xml:space="preserve">, </w:t>
      </w:r>
      <w:r w:rsidR="000574DD">
        <w:t>&amp;</w:t>
      </w:r>
      <w:r w:rsidR="00267027">
        <w:t xml:space="preserve"> Future Research</w:t>
      </w:r>
      <w:bookmarkEnd w:id="1639"/>
    </w:p>
    <w:p w14:paraId="6500CF71" w14:textId="3247AACB" w:rsidR="00834A87" w:rsidRDefault="0035BF81" w:rsidP="00D95039">
      <w:r>
        <w:t xml:space="preserve">While these findings and interpretations provide </w:t>
      </w:r>
      <w:r w:rsidR="003A7324">
        <w:t>insights</w:t>
      </w:r>
      <w:r w:rsidR="000C6C28">
        <w:t xml:space="preserve"> </w:t>
      </w:r>
      <w:r w:rsidRPr="005B1331">
        <w:t xml:space="preserve">for </w:t>
      </w:r>
      <w:r w:rsidR="00E501FC">
        <w:t xml:space="preserve">managers and </w:t>
      </w:r>
      <w:r w:rsidRPr="005B1331">
        <w:t>practitioners</w:t>
      </w:r>
      <w:r w:rsidR="00E501FC">
        <w:t xml:space="preserve"> in the FRE</w:t>
      </w:r>
      <w:r w:rsidRPr="005B1331">
        <w:t xml:space="preserve">, there are key data limitations </w:t>
      </w:r>
      <w:r w:rsidR="00DA660D">
        <w:t xml:space="preserve">and caveats </w:t>
      </w:r>
      <w:r w:rsidRPr="005B1331">
        <w:t>to con</w:t>
      </w:r>
      <w:r w:rsidR="3E5A20C6" w:rsidRPr="005B1331">
        <w:t>sider</w:t>
      </w:r>
      <w:r w:rsidR="00834A87">
        <w:t xml:space="preserve">. </w:t>
      </w:r>
      <w:r w:rsidR="00DA660D">
        <w:t>A</w:t>
      </w:r>
      <w:r w:rsidR="00E26D43">
        <w:t>part from one site (00-001), all</w:t>
      </w:r>
      <w:r w:rsidR="00DA660D">
        <w:t xml:space="preserve"> the sites sampled in this study </w:t>
      </w:r>
      <w:r w:rsidR="00E26D43">
        <w:t xml:space="preserve">were </w:t>
      </w:r>
      <w:r w:rsidR="000A779B">
        <w:t>riverine</w:t>
      </w:r>
      <w:r w:rsidR="00DA660D">
        <w:t xml:space="preserve"> tidal marshes</w:t>
      </w:r>
      <w:r w:rsidR="00E9261E">
        <w:t xml:space="preserve"> </w:t>
      </w:r>
      <w:r w:rsidR="000A779B">
        <w:t>that were upstream of the estuary leading edge</w:t>
      </w:r>
      <w:r w:rsidR="00893D3E">
        <w:t>,</w:t>
      </w:r>
      <w:r w:rsidR="000A779B">
        <w:t xml:space="preserve"> </w:t>
      </w:r>
      <w:r w:rsidR="00B441F7">
        <w:t xml:space="preserve">where tidal marsh habitat is most abundant. This was largely determined by the distribution of </w:t>
      </w:r>
      <w:r w:rsidR="004C7876">
        <w:t xml:space="preserve">created tidal </w:t>
      </w:r>
      <w:r w:rsidR="00B441F7">
        <w:t>marshes, and the need for comparable reference sites. The applicability</w:t>
      </w:r>
      <w:r w:rsidR="004C7876">
        <w:t xml:space="preserve"> </w:t>
      </w:r>
      <w:r w:rsidR="00B441F7">
        <w:t xml:space="preserve">of these findings to future projects </w:t>
      </w:r>
      <w:r w:rsidR="00DC1686">
        <w:t xml:space="preserve">at the leading edge of the </w:t>
      </w:r>
      <w:r w:rsidR="00B441F7">
        <w:t>estuary is therefore uncertain</w:t>
      </w:r>
      <w:r w:rsidR="003E4F2C">
        <w:t>,</w:t>
      </w:r>
      <w:r w:rsidR="00B441F7">
        <w:t xml:space="preserve"> as</w:t>
      </w:r>
      <w:r w:rsidR="004C7876">
        <w:t xml:space="preserve"> data</w:t>
      </w:r>
      <w:r w:rsidR="00B441F7">
        <w:t xml:space="preserve"> </w:t>
      </w:r>
      <w:r w:rsidR="003E4F2C">
        <w:t xml:space="preserve">from </w:t>
      </w:r>
      <w:r w:rsidR="00B441F7">
        <w:t>these e</w:t>
      </w:r>
      <w:r w:rsidR="004C7876">
        <w:t xml:space="preserve">nvironments </w:t>
      </w:r>
      <w:r w:rsidR="00B441F7">
        <w:t>were not incorporated into our models</w:t>
      </w:r>
      <w:r w:rsidR="003E4F2C">
        <w:t>, though certain</w:t>
      </w:r>
      <w:r w:rsidR="00B441F7">
        <w:t xml:space="preserve"> trends (e.g., increasing richness and invasive dominance with distance upriver) </w:t>
      </w:r>
      <w:r w:rsidR="003E4F2C">
        <w:t xml:space="preserve">and discussed stressors (e.g., </w:t>
      </w:r>
      <w:r w:rsidR="00F25DBF">
        <w:t>grazing</w:t>
      </w:r>
      <w:r w:rsidR="003E4F2C">
        <w:t>, threat of invasive cattail) likely still apply</w:t>
      </w:r>
      <w:r w:rsidR="00DC1686">
        <w:t xml:space="preserve"> in many cases</w:t>
      </w:r>
      <w:r w:rsidR="003E4F2C">
        <w:t xml:space="preserve">. </w:t>
      </w:r>
      <w:r w:rsidR="00B441F7">
        <w:t xml:space="preserve">Similarly, </w:t>
      </w:r>
      <w:r w:rsidR="006D6BDE">
        <w:t xml:space="preserve">the </w:t>
      </w:r>
      <w:r w:rsidR="004C7876">
        <w:t>tid</w:t>
      </w:r>
      <w:r w:rsidR="006D6BDE">
        <w:t xml:space="preserve">al marsh creation projects visited in this study averaged </w:t>
      </w:r>
      <w:r w:rsidR="00E26D43">
        <w:t>3200.2 m</w:t>
      </w:r>
      <w:r w:rsidR="00E26D43" w:rsidRPr="00E26D43">
        <w:rPr>
          <w:vertAlign w:val="superscript"/>
        </w:rPr>
        <w:t>2</w:t>
      </w:r>
      <w:r w:rsidR="00E26D43">
        <w:rPr>
          <w:vertAlign w:val="superscript"/>
        </w:rPr>
        <w:t xml:space="preserve"> </w:t>
      </w:r>
      <w:r w:rsidR="00E26D43">
        <w:t>(SD = 7600.1) in size</w:t>
      </w:r>
      <w:r w:rsidR="006D6BDE">
        <w:t>, with only three projects exceeding 20,000 m</w:t>
      </w:r>
      <w:r w:rsidR="006D6BDE" w:rsidRPr="00E26D43">
        <w:rPr>
          <w:vertAlign w:val="superscript"/>
        </w:rPr>
        <w:t>2</w:t>
      </w:r>
      <w:r w:rsidR="0097273E">
        <w:rPr>
          <w:vertAlign w:val="superscript"/>
        </w:rPr>
        <w:t xml:space="preserve"> </w:t>
      </w:r>
      <w:r w:rsidR="0097273E" w:rsidRPr="0097273E">
        <w:t>(2 ha)</w:t>
      </w:r>
      <w:r w:rsidR="00E26D43">
        <w:t xml:space="preserve">. </w:t>
      </w:r>
      <w:r w:rsidR="00F25DBF">
        <w:t>As a result, t</w:t>
      </w:r>
      <w:r w:rsidR="00B441F7">
        <w:t>he applica</w:t>
      </w:r>
      <w:r w:rsidR="00264CD5">
        <w:t>bility</w:t>
      </w:r>
      <w:r w:rsidR="00B441F7">
        <w:t xml:space="preserve"> of these findings to </w:t>
      </w:r>
      <w:r w:rsidR="006D6BDE">
        <w:t>large projects</w:t>
      </w:r>
      <w:r w:rsidR="00F25DBF">
        <w:t xml:space="preserve"> may </w:t>
      </w:r>
      <w:r w:rsidR="00264CD5">
        <w:t>also be</w:t>
      </w:r>
      <w:r w:rsidR="00F25DBF">
        <w:t xml:space="preserve"> </w:t>
      </w:r>
      <w:r w:rsidR="00264CD5">
        <w:t>imperfect</w:t>
      </w:r>
      <w:r w:rsidR="0097273E">
        <w:t>, a</w:t>
      </w:r>
      <w:r w:rsidR="00F25DBF">
        <w:t>s</w:t>
      </w:r>
      <w:r w:rsidR="0097273E">
        <w:t xml:space="preserve"> few </w:t>
      </w:r>
      <w:r w:rsidR="00893D3E">
        <w:t xml:space="preserve">examples currently </w:t>
      </w:r>
      <w:r w:rsidR="0097273E">
        <w:t>exist in the FRE</w:t>
      </w:r>
      <w:r w:rsidR="006D6BDE">
        <w:t>.</w:t>
      </w:r>
      <w:r w:rsidR="00B441F7">
        <w:t xml:space="preserve"> </w:t>
      </w:r>
    </w:p>
    <w:p w14:paraId="4A88DD17" w14:textId="77777777" w:rsidR="00E26D43" w:rsidRDefault="00E26D43" w:rsidP="00D95039"/>
    <w:p w14:paraId="2535A83D" w14:textId="6BABC090" w:rsidR="559EFC6C" w:rsidRDefault="74994981" w:rsidP="00D95039">
      <w:r w:rsidRPr="005B1331">
        <w:t xml:space="preserve">The </w:t>
      </w:r>
      <w:r w:rsidR="00D7259D">
        <w:t>variables</w:t>
      </w:r>
      <w:r w:rsidRPr="005B1331">
        <w:t xml:space="preserve"> included in these models point to important trends in marsh recession and vegetation </w:t>
      </w:r>
      <w:r w:rsidR="00DC0CE2">
        <w:t>resilience</w:t>
      </w:r>
      <w:r w:rsidRPr="005B1331">
        <w:t xml:space="preserve">, but </w:t>
      </w:r>
      <w:ins w:id="1640" w:author="Eric Balke" w:date="2022-01-12T22:39:00Z">
        <w:r w:rsidR="00264EAC">
          <w:t>we did not elucidate</w:t>
        </w:r>
      </w:ins>
      <w:del w:id="1641" w:author="Eric Balke" w:date="2022-01-12T22:39:00Z">
        <w:r w:rsidRPr="005B1331" w:rsidDel="00264EAC">
          <w:delText xml:space="preserve">they do not </w:delText>
        </w:r>
      </w:del>
      <w:del w:id="1642" w:author="Eric Balke" w:date="2022-01-12T22:38:00Z">
        <w:r w:rsidR="00D53AFF" w:rsidDel="00264EAC">
          <w:delText xml:space="preserve">claim to </w:delText>
        </w:r>
        <w:r w:rsidRPr="005B1331" w:rsidDel="00264EAC">
          <w:delText xml:space="preserve">identify </w:delText>
        </w:r>
      </w:del>
      <w:ins w:id="1643" w:author="Eric Balke" w:date="2022-01-12T22:38:00Z">
        <w:r w:rsidR="00264EAC" w:rsidRPr="005B1331">
          <w:t xml:space="preserve"> </w:t>
        </w:r>
      </w:ins>
      <w:r w:rsidRPr="005B1331">
        <w:t>the mecha</w:t>
      </w:r>
      <w:r w:rsidR="1965DEE5" w:rsidRPr="005B1331">
        <w:t xml:space="preserve">nisms </w:t>
      </w:r>
      <w:r w:rsidR="2E468445" w:rsidRPr="43C0CAC4">
        <w:t>underlying</w:t>
      </w:r>
      <w:r w:rsidR="1965DEE5" w:rsidRPr="005B1331">
        <w:t xml:space="preserve"> these phenomena. Further </w:t>
      </w:r>
      <w:r w:rsidR="00893D3E">
        <w:t>investigation</w:t>
      </w:r>
      <w:r w:rsidR="1965DEE5" w:rsidRPr="005B1331">
        <w:t xml:space="preserve"> will be required to identify the</w:t>
      </w:r>
      <w:r w:rsidR="00D53AFF">
        <w:t xml:space="preserve"> true effect</w:t>
      </w:r>
      <w:ins w:id="1644" w:author="Eric Balke" w:date="2022-01-12T22:40:00Z">
        <w:r w:rsidR="00264EAC">
          <w:t>s</w:t>
        </w:r>
      </w:ins>
      <w:r w:rsidR="00D53AFF">
        <w:t xml:space="preserve"> of these </w:t>
      </w:r>
      <w:r w:rsidR="1965DEE5" w:rsidRPr="005B1331">
        <w:t>mechanis</w:t>
      </w:r>
      <w:r w:rsidR="31C14306" w:rsidRPr="43C0CAC4">
        <w:t>ms</w:t>
      </w:r>
      <w:r w:rsidR="00BF3340">
        <w:t>,</w:t>
      </w:r>
      <w:r w:rsidR="1965DEE5" w:rsidRPr="005B1331">
        <w:t xml:space="preserve"> </w:t>
      </w:r>
      <w:r w:rsidR="48902FBB" w:rsidRPr="005B1331">
        <w:t xml:space="preserve">and </w:t>
      </w:r>
      <w:r w:rsidR="492716E2" w:rsidRPr="43C0CAC4">
        <w:t xml:space="preserve">to </w:t>
      </w:r>
      <w:r w:rsidR="48902FBB" w:rsidRPr="005B1331">
        <w:t xml:space="preserve">determine how best to </w:t>
      </w:r>
      <w:r w:rsidR="00BF3340">
        <w:t xml:space="preserve">mitigate </w:t>
      </w:r>
      <w:r w:rsidR="48902FBB" w:rsidRPr="005B1331">
        <w:t>th</w:t>
      </w:r>
      <w:r w:rsidR="00BF3340">
        <w:t xml:space="preserve">em. </w:t>
      </w:r>
      <w:r w:rsidR="4FCB7137" w:rsidRPr="005B1331">
        <w:t xml:space="preserve">Our findings indicate that </w:t>
      </w:r>
      <w:r w:rsidR="00264CD5">
        <w:t xml:space="preserve">protective </w:t>
      </w:r>
      <w:r w:rsidR="4FCB7137" w:rsidRPr="005B1331">
        <w:t>structures</w:t>
      </w:r>
      <w:r w:rsidR="00893D3E">
        <w:t xml:space="preserve">, and sites that are isolated from erosional processes (i.e., embayments, sloughs) </w:t>
      </w:r>
      <w:r w:rsidR="00264CD5">
        <w:t xml:space="preserve">may reduce </w:t>
      </w:r>
      <w:r w:rsidR="4FCB7137" w:rsidRPr="005B1331">
        <w:t xml:space="preserve">marsh recession, but </w:t>
      </w:r>
      <w:r w:rsidR="35314CCB" w:rsidRPr="43C0CAC4">
        <w:t>further stu</w:t>
      </w:r>
      <w:r w:rsidR="00BF3340">
        <w:t>dy</w:t>
      </w:r>
      <w:r w:rsidR="4FCB7137" w:rsidRPr="005B1331">
        <w:t xml:space="preserve"> </w:t>
      </w:r>
      <w:r w:rsidR="00BF3340" w:rsidRPr="43C0CAC4">
        <w:t>sh</w:t>
      </w:r>
      <w:r w:rsidR="00BF3340" w:rsidRPr="005B1331">
        <w:t>ould</w:t>
      </w:r>
      <w:r w:rsidR="00BF3340">
        <w:t xml:space="preserve"> investigate the direct effects of wake erosion on marsh health, and </w:t>
      </w:r>
      <w:r w:rsidR="4FCB7137" w:rsidRPr="005B1331">
        <w:t>the most</w:t>
      </w:r>
      <w:r w:rsidR="00BF3340">
        <w:t xml:space="preserve"> reliable and</w:t>
      </w:r>
      <w:r w:rsidR="4FCB7137" w:rsidRPr="005B1331">
        <w:t xml:space="preserve"> cost-effective techniques </w:t>
      </w:r>
      <w:r w:rsidR="349BEC5A" w:rsidRPr="005B1331">
        <w:t>to mitigate</w:t>
      </w:r>
      <w:r w:rsidR="00BF3340">
        <w:t xml:space="preserve"> </w:t>
      </w:r>
      <w:r w:rsidR="00893D3E">
        <w:t xml:space="preserve">these </w:t>
      </w:r>
      <w:r w:rsidR="00BF3340">
        <w:t>impacts</w:t>
      </w:r>
      <w:r w:rsidR="349BEC5A" w:rsidRPr="005B1331">
        <w:t xml:space="preserve">. </w:t>
      </w:r>
      <w:r w:rsidR="1965DEE5" w:rsidRPr="005B1331">
        <w:t xml:space="preserve">Likewise, further research is needed to </w:t>
      </w:r>
      <w:r w:rsidR="1F5CBD7A" w:rsidRPr="43C0CAC4">
        <w:t>identify the</w:t>
      </w:r>
      <w:r w:rsidR="1965DEE5" w:rsidRPr="005B1331">
        <w:t xml:space="preserve"> distribution and magnitude of </w:t>
      </w:r>
      <w:r w:rsidR="00264CD5">
        <w:t>Canada Goose</w:t>
      </w:r>
      <w:r w:rsidR="1965DEE5" w:rsidRPr="005B1331">
        <w:t xml:space="preserve"> herbivory impacts </w:t>
      </w:r>
      <w:r w:rsidR="3CCFE322" w:rsidRPr="43C0CAC4">
        <w:t xml:space="preserve">and to develop effective </w:t>
      </w:r>
      <w:r w:rsidR="00D7259D">
        <w:t xml:space="preserve">regional </w:t>
      </w:r>
      <w:r w:rsidR="3CCFE322" w:rsidRPr="43C0CAC4">
        <w:t>goose management strategies</w:t>
      </w:r>
      <w:r w:rsidR="00DD7EC2">
        <w:t xml:space="preserve"> that go beyond short</w:t>
      </w:r>
      <w:r w:rsidR="00270EAD">
        <w:t>-</w:t>
      </w:r>
      <w:del w:id="1645" w:author="Eric Balke" w:date="2022-01-12T22:36:00Z">
        <w:r w:rsidR="00DD7EC2" w:rsidDel="00264EAC">
          <w:delText xml:space="preserve"> </w:delText>
        </w:r>
      </w:del>
      <w:r w:rsidR="00DD7EC2">
        <w:t>term</w:t>
      </w:r>
      <w:r w:rsidR="0015551F">
        <w:t>, localized</w:t>
      </w:r>
      <w:del w:id="1646" w:author="Eric Balke" w:date="2022-01-12T22:40:00Z">
        <w:r w:rsidR="0015551F" w:rsidDel="00264EAC">
          <w:delText>,</w:delText>
        </w:r>
      </w:del>
      <w:r w:rsidR="00DD7EC2">
        <w:t xml:space="preserve"> mitigation</w:t>
      </w:r>
      <w:r w:rsidR="0D627A93" w:rsidRPr="43C0CAC4">
        <w:t>.</w:t>
      </w:r>
      <w:r w:rsidR="18684AF2" w:rsidRPr="43C0CAC4">
        <w:t xml:space="preserve"> </w:t>
      </w:r>
    </w:p>
    <w:p w14:paraId="4B2C828C" w14:textId="05991B97" w:rsidR="008E6598" w:rsidRDefault="008E6598" w:rsidP="00D95039"/>
    <w:p w14:paraId="6CE2D61F" w14:textId="64EEE2D4" w:rsidR="43C0CAC4" w:rsidRDefault="008E6598" w:rsidP="00D95039">
      <w:r>
        <w:t>We also acknowledge that</w:t>
      </w:r>
      <w:r w:rsidR="00590826">
        <w:t xml:space="preserve"> within the context of an urban estuary,</w:t>
      </w:r>
      <w:r>
        <w:t xml:space="preserve"> many of the stressors discussed in this paper are not</w:t>
      </w:r>
      <w:r w:rsidR="00F8275E">
        <w:t xml:space="preserve"> confined to</w:t>
      </w:r>
      <w:r>
        <w:t xml:space="preserve"> </w:t>
      </w:r>
      <w:r w:rsidR="00F8275E">
        <w:t xml:space="preserve">created </w:t>
      </w:r>
      <w:r>
        <w:t>tidal marshes</w:t>
      </w:r>
      <w:r w:rsidR="00F8275E">
        <w:t xml:space="preserve">. </w:t>
      </w:r>
      <w:r>
        <w:t xml:space="preserve">In the case of </w:t>
      </w:r>
      <w:r w:rsidR="00590826">
        <w:t xml:space="preserve">the </w:t>
      </w:r>
      <w:r>
        <w:t xml:space="preserve">richness </w:t>
      </w:r>
      <w:r w:rsidR="00590826">
        <w:t>and exploratory</w:t>
      </w:r>
      <w:r w:rsidR="00267027">
        <w:t xml:space="preserve"> versions of the</w:t>
      </w:r>
      <w:r w:rsidR="00590826">
        <w:t xml:space="preserve"> relative % cover native models</w:t>
      </w:r>
      <w:r>
        <w:t xml:space="preserve">, we were able to incorporate reference site data </w:t>
      </w:r>
      <w:r w:rsidR="00F8275E">
        <w:t xml:space="preserve">and a reference site variable </w:t>
      </w:r>
      <w:r>
        <w:t xml:space="preserve">into our models for comparative </w:t>
      </w:r>
      <w:r w:rsidR="00590826">
        <w:t xml:space="preserve">purposes. This was not the case </w:t>
      </w:r>
      <w:r w:rsidR="00F8275E">
        <w:t>in our</w:t>
      </w:r>
      <w:r>
        <w:t xml:space="preserve"> recession</w:t>
      </w:r>
      <w:r w:rsidR="00F8275E">
        <w:t xml:space="preserve"> model</w:t>
      </w:r>
      <w:r w:rsidR="00590826">
        <w:t xml:space="preserve">, as </w:t>
      </w:r>
      <w:r w:rsidR="00834A87">
        <w:t xml:space="preserve">investigating and </w:t>
      </w:r>
      <w:r w:rsidR="00590826">
        <w:t xml:space="preserve">quantifying </w:t>
      </w:r>
      <w:r w:rsidR="00834A87">
        <w:t>recession in natural marshes was outside the scope of this study</w:t>
      </w:r>
      <w:r>
        <w:t xml:space="preserve">. We </w:t>
      </w:r>
      <w:r w:rsidR="00F8275E">
        <w:t xml:space="preserve">were therefore unable to evaluate whether the recession we observed was an issue unique to created tidal marshes, suggesting </w:t>
      </w:r>
      <w:r w:rsidR="00264CD5">
        <w:t xml:space="preserve">their </w:t>
      </w:r>
      <w:r w:rsidR="00834A87">
        <w:t xml:space="preserve">compromised </w:t>
      </w:r>
      <w:r w:rsidR="00F8275E">
        <w:t xml:space="preserve">resilience, or whether this is reflective of </w:t>
      </w:r>
      <w:r w:rsidR="00590826">
        <w:t xml:space="preserve">a larger </w:t>
      </w:r>
      <w:r w:rsidR="00F8275E">
        <w:t>recession</w:t>
      </w:r>
      <w:r w:rsidR="00590826">
        <w:t xml:space="preserve"> issue occurring</w:t>
      </w:r>
      <w:r w:rsidR="00F8275E">
        <w:t xml:space="preserve"> throughout the estuary</w:t>
      </w:r>
      <w:r w:rsidR="00267027">
        <w:t xml:space="preserve"> </w:t>
      </w:r>
      <w:r w:rsidR="00267027">
        <w:fldChar w:fldCharType="begin"/>
      </w:r>
      <w:r w:rsidR="00782C24">
        <w:instrText xml:space="preserve"> ADDIN ZOTERO_ITEM CSL_CITATION {"citationID":"uUlghdyh","properties":{"formattedCitation":"(Kistritz et al. 1992)","plainCitation":"(Kistritz et al. 1992)","noteIndex":0},"citationItems":[{"id":1894,"uris":["http://zotero.org/users/6112721/items/5NPRKNAW"],"uri":["http://zotero.org/users/6112721/items/5NPRKNAW"],"itemData":{"id":1894,"type":"report","event-place":"New Westminster, B.C.","page":"1-177","publisher":"Fraser River Estuary Management Program","publisher-place":"New Westminster, B.C.","title":"Inspection of red-coded habitat: Fraser River Estuary summer of 1992","author":[{"family":"Kistritz","given":"R."},{"family":"Williams","given":"G."},{"family":"Scott","given":"J."}],"issued":{"date-parts":[["1992"]]}}}],"schema":"https://github.com/citation-style-language/schema/raw/master/csl-citation.json"} </w:instrText>
      </w:r>
      <w:r w:rsidR="00267027">
        <w:fldChar w:fldCharType="separate"/>
      </w:r>
      <w:r w:rsidR="00267027">
        <w:rPr>
          <w:noProof/>
        </w:rPr>
        <w:t>(Kistritz et al. 1992)</w:t>
      </w:r>
      <w:r w:rsidR="00267027">
        <w:fldChar w:fldCharType="end"/>
      </w:r>
      <w:r w:rsidR="00F8275E">
        <w:t xml:space="preserve">. </w:t>
      </w:r>
      <w:r w:rsidR="00590826">
        <w:t xml:space="preserve">Future research should aim to identify changes </w:t>
      </w:r>
      <w:r w:rsidR="00834A87">
        <w:t xml:space="preserve">in </w:t>
      </w:r>
      <w:r w:rsidR="00590826">
        <w:t xml:space="preserve">natural marsh foreshores of the FRE, to shed light on the estuary-wide impacts of these stressors. </w:t>
      </w:r>
    </w:p>
    <w:p w14:paraId="3C71ECFA" w14:textId="77777777" w:rsidR="00F8275E" w:rsidRDefault="00F8275E" w:rsidP="00D95039"/>
    <w:p w14:paraId="2E3CE003" w14:textId="7F32C579" w:rsidR="1A4F0DB7" w:rsidRDefault="1A4F0DB7" w:rsidP="00D95039">
      <w:r w:rsidRPr="43C0CAC4">
        <w:t>None of our models exceed</w:t>
      </w:r>
      <w:r w:rsidR="3E9AE856" w:rsidRPr="43C0CAC4">
        <w:t>ed</w:t>
      </w:r>
      <w:r w:rsidR="4DC824FB" w:rsidRPr="43C0CAC4">
        <w:t xml:space="preserve"> </w:t>
      </w:r>
      <w:r w:rsidR="4DC824FB" w:rsidRPr="43C0CAC4">
        <w:rPr>
          <w:i/>
          <w:iCs/>
        </w:rPr>
        <w:t>R</w:t>
      </w:r>
      <w:r w:rsidR="4DC824FB" w:rsidRPr="43C0CAC4">
        <w:rPr>
          <w:vertAlign w:val="superscript"/>
        </w:rPr>
        <w:t>2</w:t>
      </w:r>
      <w:r w:rsidR="6794B8FD" w:rsidRPr="43C0CAC4">
        <w:rPr>
          <w:vertAlign w:val="superscript"/>
        </w:rPr>
        <w:t xml:space="preserve"> </w:t>
      </w:r>
      <w:r w:rsidR="6794B8FD" w:rsidRPr="43C0CAC4">
        <w:t>= 0.</w:t>
      </w:r>
      <w:r w:rsidR="00D7259D">
        <w:t>501</w:t>
      </w:r>
      <w:r w:rsidR="6794B8FD" w:rsidRPr="43C0CAC4">
        <w:t xml:space="preserve">, </w:t>
      </w:r>
      <w:ins w:id="1647" w:author="Eric Balke" w:date="2022-01-12T22:41:00Z">
        <w:r w:rsidR="00264EAC">
          <w:t xml:space="preserve">thus </w:t>
        </w:r>
      </w:ins>
      <w:r w:rsidR="6794B8FD" w:rsidRPr="43C0CAC4">
        <w:t xml:space="preserve">indicating </w:t>
      </w:r>
      <w:del w:id="1648" w:author="Eric Balke" w:date="2022-01-12T22:41:00Z">
        <w:r w:rsidR="6794B8FD" w:rsidRPr="43C0CAC4" w:rsidDel="00264EAC">
          <w:delText xml:space="preserve">that </w:delText>
        </w:r>
      </w:del>
      <w:r w:rsidR="6794B8FD" w:rsidRPr="43C0CAC4">
        <w:t xml:space="preserve">there are likely </w:t>
      </w:r>
      <w:r w:rsidR="00267027">
        <w:t xml:space="preserve">important </w:t>
      </w:r>
      <w:r w:rsidR="6794B8FD" w:rsidRPr="43C0CAC4">
        <w:t xml:space="preserve">biotic and abiotic </w:t>
      </w:r>
      <w:r w:rsidR="00D7259D">
        <w:t>explanatory variables</w:t>
      </w:r>
      <w:r w:rsidR="6794B8FD" w:rsidRPr="43C0CAC4">
        <w:t xml:space="preserve"> that were not included</w:t>
      </w:r>
      <w:r w:rsidR="607EA41E" w:rsidRPr="43C0CAC4">
        <w:t xml:space="preserve"> as covariates</w:t>
      </w:r>
      <w:r w:rsidR="6794B8FD" w:rsidRPr="43C0CAC4">
        <w:t>, but w</w:t>
      </w:r>
      <w:r w:rsidR="1562FA2A" w:rsidRPr="43C0CAC4">
        <w:t>hich could have improved</w:t>
      </w:r>
      <w:r w:rsidR="186393BA" w:rsidRPr="43C0CAC4">
        <w:t xml:space="preserve"> model</w:t>
      </w:r>
      <w:r w:rsidR="1562FA2A" w:rsidRPr="43C0CAC4">
        <w:t xml:space="preserve"> performance and </w:t>
      </w:r>
      <w:r w:rsidR="00267027">
        <w:t xml:space="preserve">further </w:t>
      </w:r>
      <w:r w:rsidR="35B91660" w:rsidRPr="43C0CAC4">
        <w:t>accounted for</w:t>
      </w:r>
      <w:r w:rsidR="1562FA2A" w:rsidRPr="43C0CAC4">
        <w:t xml:space="preserve"> variation in our data. Exa</w:t>
      </w:r>
      <w:r w:rsidR="0FEF5E92" w:rsidRPr="43C0CAC4">
        <w:t xml:space="preserve">mples of </w:t>
      </w:r>
      <w:ins w:id="1649" w:author="Eric Balke" w:date="2022-01-12T22:42:00Z">
        <w:r w:rsidR="00264EAC">
          <w:t xml:space="preserve">such </w:t>
        </w:r>
      </w:ins>
      <w:r w:rsidR="1D9A1CAE" w:rsidRPr="43C0CAC4">
        <w:t>abiotic</w:t>
      </w:r>
      <w:r w:rsidR="0FEF5E92" w:rsidRPr="43C0CAC4">
        <w:t xml:space="preserve"> factors include true measures of salinity and tidal prism (</w:t>
      </w:r>
      <w:ins w:id="1650" w:author="Eric Balke" w:date="2022-01-12T22:42:00Z">
        <w:r w:rsidR="00264EAC">
          <w:t xml:space="preserve">i.e., </w:t>
        </w:r>
      </w:ins>
      <w:r w:rsidR="0FEF5E92" w:rsidRPr="43C0CAC4">
        <w:t>not inferred from distance upriver),</w:t>
      </w:r>
      <w:r w:rsidR="74933E94" w:rsidRPr="43C0CAC4">
        <w:t xml:space="preserve"> </w:t>
      </w:r>
      <w:r w:rsidR="5ADD3E69" w:rsidRPr="43C0CAC4">
        <w:t>direct measurements of wave energy</w:t>
      </w:r>
      <w:r w:rsidR="7360FA9B" w:rsidRPr="43C0CAC4">
        <w:t xml:space="preserve"> impacting the created marshes</w:t>
      </w:r>
      <w:r w:rsidR="5ADD3E69" w:rsidRPr="43C0CAC4">
        <w:t xml:space="preserve">, </w:t>
      </w:r>
      <w:r w:rsidR="00264CD5">
        <w:t>more accurate</w:t>
      </w:r>
      <w:r w:rsidR="00D7259D">
        <w:t xml:space="preserve"> </w:t>
      </w:r>
      <w:r w:rsidR="008E6598">
        <w:t xml:space="preserve">plot elevations using RTK units, </w:t>
      </w:r>
      <w:r w:rsidR="5ADD3E69" w:rsidRPr="43C0CAC4">
        <w:t>and</w:t>
      </w:r>
      <w:r w:rsidR="177484E5" w:rsidRPr="43C0CAC4">
        <w:t xml:space="preserve"> </w:t>
      </w:r>
      <w:r w:rsidR="5ADD3E69" w:rsidRPr="43C0CAC4">
        <w:t xml:space="preserve">site-level edaphic </w:t>
      </w:r>
      <w:r w:rsidR="57340E00" w:rsidRPr="43C0CAC4">
        <w:t>data</w:t>
      </w:r>
      <w:r w:rsidR="5ADD3E69" w:rsidRPr="43C0CAC4">
        <w:t xml:space="preserve"> to ascertain soil </w:t>
      </w:r>
      <w:r w:rsidR="426CE481" w:rsidRPr="43C0CAC4">
        <w:t>qualities</w:t>
      </w:r>
      <w:r w:rsidR="5ADD3E69" w:rsidRPr="43C0CAC4">
        <w:t>.</w:t>
      </w:r>
      <w:r w:rsidR="5839CC4A" w:rsidRPr="43C0CAC4">
        <w:t xml:space="preserve"> Design and implementation factors also suffered from data deficiency</w:t>
      </w:r>
      <w:r w:rsidR="4A826BA1" w:rsidRPr="43C0CAC4">
        <w:t xml:space="preserve"> and incomplete records</w:t>
      </w:r>
      <w:r w:rsidR="5839CC4A" w:rsidRPr="43C0CAC4">
        <w:t xml:space="preserve">. </w:t>
      </w:r>
      <w:r w:rsidR="13CE3B75" w:rsidRPr="43C0CAC4">
        <w:t xml:space="preserve">Ideally, project design factors like </w:t>
      </w:r>
      <w:r w:rsidR="343F13A6" w:rsidRPr="43C0CAC4">
        <w:t>planting prescription</w:t>
      </w:r>
      <w:r w:rsidR="6F604E3D" w:rsidRPr="43C0CAC4">
        <w:t>s</w:t>
      </w:r>
      <w:r w:rsidR="343F13A6" w:rsidRPr="43C0CAC4">
        <w:t>,</w:t>
      </w:r>
      <w:r w:rsidR="3497898F" w:rsidRPr="43C0CAC4">
        <w:t xml:space="preserve"> geese mitigation,</w:t>
      </w:r>
      <w:r w:rsidR="343F13A6" w:rsidRPr="43C0CAC4">
        <w:t xml:space="preserve"> monitoring plan</w:t>
      </w:r>
      <w:r w:rsidR="69739E74" w:rsidRPr="43C0CAC4">
        <w:t>s</w:t>
      </w:r>
      <w:r w:rsidR="343F13A6" w:rsidRPr="43C0CAC4">
        <w:t>, and maintenance plans would have been included</w:t>
      </w:r>
      <w:r w:rsidR="008E6598">
        <w:t xml:space="preserve"> as variables</w:t>
      </w:r>
      <w:r w:rsidR="343F13A6" w:rsidRPr="43C0CAC4">
        <w:t xml:space="preserve">, as well as overall project cost. </w:t>
      </w:r>
      <w:r w:rsidR="5821773F" w:rsidRPr="43C0CAC4">
        <w:t>O</w:t>
      </w:r>
      <w:r w:rsidR="1C31507C" w:rsidRPr="43C0CAC4">
        <w:t>ur models provide useful insights,</w:t>
      </w:r>
      <w:r w:rsidR="0CE641E5" w:rsidRPr="43C0CAC4">
        <w:t xml:space="preserve"> but</w:t>
      </w:r>
      <w:r w:rsidR="1C31507C" w:rsidRPr="43C0CAC4">
        <w:t xml:space="preserve"> </w:t>
      </w:r>
      <w:r w:rsidR="008E6598">
        <w:t xml:space="preserve">these should be seen as </w:t>
      </w:r>
      <w:r w:rsidR="006D6BDE">
        <w:t>steppingstones</w:t>
      </w:r>
      <w:r w:rsidR="008E6598">
        <w:t xml:space="preserve"> to further</w:t>
      </w:r>
      <w:r w:rsidR="00267027">
        <w:t xml:space="preserve"> and more detailed</w:t>
      </w:r>
      <w:r w:rsidR="008E6598">
        <w:t xml:space="preserve"> </w:t>
      </w:r>
      <w:r w:rsidR="1C31507C" w:rsidRPr="43C0CAC4">
        <w:t>investigation</w:t>
      </w:r>
      <w:r w:rsidR="00267027">
        <w:t>s</w:t>
      </w:r>
      <w:r w:rsidR="008E6598">
        <w:t>.</w:t>
      </w:r>
      <w:r w:rsidR="1C31507C" w:rsidRPr="43C0CAC4">
        <w:t xml:space="preserve"> </w:t>
      </w:r>
    </w:p>
    <w:p w14:paraId="134FABED" w14:textId="77777777" w:rsidR="00F8589F" w:rsidRPr="004C769A" w:rsidRDefault="00F8589F" w:rsidP="00D95039">
      <w:pPr>
        <w:pStyle w:val="Heading1"/>
      </w:pPr>
      <w:bookmarkStart w:id="1651" w:name="_Toc97625652"/>
      <w:r w:rsidRPr="004C769A">
        <w:t>Conclusion</w:t>
      </w:r>
      <w:bookmarkEnd w:id="1651"/>
      <w:r w:rsidRPr="004C769A">
        <w:t xml:space="preserve"> </w:t>
      </w:r>
    </w:p>
    <w:p w14:paraId="342924FD" w14:textId="32043A6D" w:rsidR="00267027" w:rsidRDefault="00F8589F" w:rsidP="00D95039">
      <w:del w:id="1652" w:author="Eric Balke" w:date="2022-01-12T21:11:00Z">
        <w:r w:rsidDel="00036285">
          <w:delText xml:space="preserve">Here </w:delText>
        </w:r>
      </w:del>
      <w:ins w:id="1653" w:author="Eric Balke" w:date="2022-01-12T21:11:00Z">
        <w:r w:rsidR="00036285">
          <w:t>W</w:t>
        </w:r>
      </w:ins>
      <w:del w:id="1654" w:author="Eric Balke" w:date="2022-01-12T21:11:00Z">
        <w:r w:rsidDel="00036285">
          <w:delText>w</w:delText>
        </w:r>
      </w:del>
      <w:r>
        <w:t xml:space="preserve">e sought to identify factors </w:t>
      </w:r>
      <w:r w:rsidR="00267027">
        <w:t>that</w:t>
      </w:r>
      <w:r w:rsidR="00CA587E">
        <w:t xml:space="preserve"> influence </w:t>
      </w:r>
      <w:r w:rsidR="00BD08AF">
        <w:t xml:space="preserve">the persistence of created tidal marshes </w:t>
      </w:r>
      <w:r w:rsidR="00267027">
        <w:t xml:space="preserve">in the FRE </w:t>
      </w:r>
      <w:r>
        <w:t xml:space="preserve">through field sampling, </w:t>
      </w:r>
      <w:r w:rsidR="00986F52">
        <w:t>spatial analysis</w:t>
      </w:r>
      <w:r>
        <w:t xml:space="preserve">, and statistical models. </w:t>
      </w:r>
      <w:r w:rsidR="00BD08AF">
        <w:t>M</w:t>
      </w:r>
      <w:r w:rsidR="001C394E">
        <w:t>arsh recession</w:t>
      </w:r>
      <w:r w:rsidR="00BD08AF">
        <w:t xml:space="preserve"> was observed</w:t>
      </w:r>
      <w:r w:rsidR="001C394E">
        <w:t xml:space="preserve"> in 40 out of the 78 </w:t>
      </w:r>
      <w:r w:rsidR="00BD08AF">
        <w:t xml:space="preserve">created tidal </w:t>
      </w:r>
      <w:r w:rsidR="001C394E">
        <w:t xml:space="preserve">marshes visited, equating to </w:t>
      </w:r>
      <w:r w:rsidR="00267027">
        <w:t>approximately 9.3%</w:t>
      </w:r>
      <w:r w:rsidR="00264CD5">
        <w:t xml:space="preserve">, or </w:t>
      </w:r>
      <w:ins w:id="1655" w:author="Daniel Stewart" w:date="2022-02-10T14:50:00Z">
        <w:r w:rsidR="00264CD5" w:rsidRPr="001F6F73">
          <w:rPr>
            <w:color w:val="000000" w:themeColor="text1"/>
          </w:rPr>
          <w:t>23,</w:t>
        </w:r>
      </w:ins>
      <w:r w:rsidR="00A63DEF">
        <w:rPr>
          <w:color w:val="000000" w:themeColor="text1"/>
        </w:rPr>
        <w:t>553</w:t>
      </w:r>
      <w:ins w:id="1656" w:author="Daniel Stewart" w:date="2022-02-10T14:50:00Z">
        <w:r w:rsidR="00264CD5" w:rsidRPr="001F6F73">
          <w:rPr>
            <w:color w:val="000000" w:themeColor="text1"/>
          </w:rPr>
          <w:t xml:space="preserve"> m</w:t>
        </w:r>
        <w:r w:rsidR="00264CD5" w:rsidRPr="001F6F73">
          <w:rPr>
            <w:color w:val="000000" w:themeColor="text1"/>
            <w:vertAlign w:val="superscript"/>
          </w:rPr>
          <w:t>2</w:t>
        </w:r>
      </w:ins>
      <w:r w:rsidR="00267027">
        <w:t xml:space="preserve"> of the 25</w:t>
      </w:r>
      <w:r w:rsidR="00A63DEF">
        <w:t>4</w:t>
      </w:r>
      <w:r w:rsidR="00267027">
        <w:t>,</w:t>
      </w:r>
      <w:r w:rsidR="00A63DEF">
        <w:t>357</w:t>
      </w:r>
      <w:r w:rsidR="00267027">
        <w:t xml:space="preserve"> m</w:t>
      </w:r>
      <w:r w:rsidR="00267027" w:rsidRPr="00267027">
        <w:rPr>
          <w:vertAlign w:val="superscript"/>
        </w:rPr>
        <w:t>2</w:t>
      </w:r>
      <w:r w:rsidR="00267027">
        <w:rPr>
          <w:vertAlign w:val="superscript"/>
        </w:rPr>
        <w:t xml:space="preserve"> </w:t>
      </w:r>
      <w:r w:rsidR="00267027" w:rsidRPr="00267027">
        <w:t>of</w:t>
      </w:r>
      <w:r w:rsidR="00545157">
        <w:t xml:space="preserve"> created habitat</w:t>
      </w:r>
      <w:r w:rsidR="00264CD5">
        <w:t xml:space="preserve"> surveyed</w:t>
      </w:r>
      <w:r w:rsidR="001C394E">
        <w:t xml:space="preserve">. </w:t>
      </w:r>
      <w:r w:rsidR="00986F52">
        <w:t>We found that i</w:t>
      </w:r>
      <w:r w:rsidR="00397249">
        <w:t xml:space="preserve">ncreases in mean site </w:t>
      </w:r>
      <w:r w:rsidR="00DD49AA">
        <w:t xml:space="preserve">elevation had a negative effect on recession, while </w:t>
      </w:r>
      <w:r w:rsidR="00986F52">
        <w:t>recession was higher in sites that were further upriver and located in the North Arm</w:t>
      </w:r>
      <w:r w:rsidR="00DD49AA">
        <w:t xml:space="preserve">. </w:t>
      </w:r>
      <w:r w:rsidR="00397249">
        <w:t>Though inconclusive, there are indications that protective</w:t>
      </w:r>
      <w:r w:rsidR="00002588">
        <w:t xml:space="preserve"> design elements</w:t>
      </w:r>
      <w:r w:rsidR="00397249">
        <w:t>, such as shear booms, embayed designs, and offshore structures may mitigate</w:t>
      </w:r>
      <w:r w:rsidR="00DD49AA">
        <w:t xml:space="preserve"> </w:t>
      </w:r>
      <w:r w:rsidR="002824F3">
        <w:t xml:space="preserve">marsh </w:t>
      </w:r>
      <w:r w:rsidR="00DD49AA">
        <w:t>recession</w:t>
      </w:r>
      <w:r w:rsidR="00397249">
        <w:t>. We suggest that boat wake and herbivory by invasive Canada Geese may be contributing factors</w:t>
      </w:r>
      <w:r w:rsidR="00DD49AA">
        <w:t xml:space="preserve"> to these losses</w:t>
      </w:r>
      <w:r w:rsidR="001E04A1">
        <w:t>, and require further investigation</w:t>
      </w:r>
      <w:r w:rsidR="00397249">
        <w:t xml:space="preserve">. </w:t>
      </w:r>
      <w:r w:rsidR="004D4668">
        <w:t xml:space="preserve">Dominance by </w:t>
      </w:r>
      <w:r w:rsidR="00F776CB">
        <w:t xml:space="preserve">native </w:t>
      </w:r>
      <w:r w:rsidR="004D4668">
        <w:t>species was found to</w:t>
      </w:r>
      <w:r w:rsidR="00F776CB">
        <w:t xml:space="preserve"> decrease</w:t>
      </w:r>
      <w:r w:rsidR="004D4668">
        <w:t xml:space="preserve"> with distance </w:t>
      </w:r>
      <w:r w:rsidR="002824F3">
        <w:rPr>
          <w:noProof/>
        </w:rPr>
        <w:t>upriver</w:t>
      </w:r>
      <w:r w:rsidR="002824F3">
        <w:t xml:space="preserve"> and</w:t>
      </w:r>
      <w:r w:rsidR="004D4668">
        <w:t xml:space="preserve"> was </w:t>
      </w:r>
      <w:r w:rsidR="00F776CB">
        <w:t>lower</w:t>
      </w:r>
      <w:r w:rsidR="004D4668">
        <w:t xml:space="preserve"> on average in closed embayments than other marsh designs</w:t>
      </w:r>
      <w:r w:rsidR="00F368E1">
        <w:t xml:space="preserve">. </w:t>
      </w:r>
      <w:r w:rsidR="001E0AA9">
        <w:t xml:space="preserve">Project age had no significant effect on recession, nor dominance of native species, </w:t>
      </w:r>
      <w:r w:rsidR="001E04A1">
        <w:t xml:space="preserve">suggesting that well-designed projects that are allowed to establish through mitigative measures are likely to persist in the long term, though long-term monitoring is still recommended to account for unforeseen events. </w:t>
      </w:r>
      <w:r w:rsidR="00BE216F">
        <w:t>N</w:t>
      </w:r>
      <w:r w:rsidR="004A47D2">
        <w:t xml:space="preserve">ative and non-native richness </w:t>
      </w:r>
      <w:r w:rsidR="00F368E1">
        <w:t xml:space="preserve">showed </w:t>
      </w:r>
      <w:r w:rsidR="00F368E1">
        <w:lastRenderedPageBreak/>
        <w:t xml:space="preserve">comparable trends </w:t>
      </w:r>
      <w:r w:rsidR="00EB6D73">
        <w:t xml:space="preserve">in </w:t>
      </w:r>
      <w:r w:rsidR="00BE216F">
        <w:t xml:space="preserve">both </w:t>
      </w:r>
      <w:r w:rsidR="00EB6D73">
        <w:t>reference and created tidal marshes</w:t>
      </w:r>
      <w:r w:rsidR="004A47D2">
        <w:t xml:space="preserve">, generally increasing with elevation and distance upriver. </w:t>
      </w:r>
      <w:r w:rsidR="00A5489C">
        <w:t>Plots located in reference sites showed no significant difference in native richness from those of created tidal marshes,</w:t>
      </w:r>
      <w:r w:rsidR="004A47D2">
        <w:t xml:space="preserve"> suggesting </w:t>
      </w:r>
      <w:r w:rsidR="00A5489C">
        <w:t xml:space="preserve">plant communities of created marshes can compositionally resemble those of natural marshes within decades, likely due to natural colonization or propagules within donor plugs. </w:t>
      </w:r>
      <w:r>
        <w:t>We hope that lessons from these investigations will</w:t>
      </w:r>
      <w:r w:rsidR="00DD057B">
        <w:t xml:space="preserve"> advance </w:t>
      </w:r>
      <w:r w:rsidR="00545157">
        <w:t>the</w:t>
      </w:r>
      <w:r w:rsidR="00DD057B">
        <w:t xml:space="preserve"> </w:t>
      </w:r>
      <w:r w:rsidR="00A5489C">
        <w:t xml:space="preserve">knowledge of </w:t>
      </w:r>
      <w:r w:rsidR="00D436A2">
        <w:t xml:space="preserve">tidal </w:t>
      </w:r>
      <w:r>
        <w:t>marsh creation</w:t>
      </w:r>
      <w:r w:rsidR="00545157">
        <w:t xml:space="preserve"> in the region,</w:t>
      </w:r>
      <w:r>
        <w:t xml:space="preserve"> </w:t>
      </w:r>
      <w:r w:rsidR="00F368E1">
        <w:t xml:space="preserve">inform future management, and </w:t>
      </w:r>
      <w:r>
        <w:t xml:space="preserve">inspire further </w:t>
      </w:r>
      <w:r w:rsidR="00F368E1">
        <w:t>research</w:t>
      </w:r>
      <w:r w:rsidR="00D436A2">
        <w:t xml:space="preserve"> in the Fraser Estuary.</w:t>
      </w:r>
    </w:p>
    <w:p w14:paraId="1AF1999B" w14:textId="77777777" w:rsidR="004D4668" w:rsidRDefault="004D4668">
      <w:pPr>
        <w:spacing w:line="240" w:lineRule="auto"/>
        <w:jc w:val="left"/>
        <w:rPr>
          <w:rFonts w:eastAsiaTheme="majorEastAsia"/>
          <w:b/>
          <w:bCs/>
          <w:color w:val="000000" w:themeColor="text1"/>
          <w:sz w:val="32"/>
          <w:szCs w:val="32"/>
        </w:rPr>
      </w:pPr>
      <w:r>
        <w:br w:type="page"/>
      </w:r>
    </w:p>
    <w:p w14:paraId="2BDB151B" w14:textId="780439C5" w:rsidR="000509B6" w:rsidRDefault="000509B6" w:rsidP="000509B6">
      <w:pPr>
        <w:pStyle w:val="Heading1"/>
        <w:numPr>
          <w:ilvl w:val="0"/>
          <w:numId w:val="0"/>
        </w:numPr>
        <w:ind w:left="432" w:hanging="432"/>
      </w:pPr>
      <w:bookmarkStart w:id="1657" w:name="_Toc97625653"/>
      <w:r>
        <w:lastRenderedPageBreak/>
        <w:t>Data Availability Statement</w:t>
      </w:r>
      <w:bookmarkEnd w:id="1657"/>
    </w:p>
    <w:p w14:paraId="5FB70EE4" w14:textId="06C9FBBA" w:rsidR="000509B6" w:rsidRDefault="000509B6" w:rsidP="004A4304">
      <w:pPr>
        <w:spacing w:line="276" w:lineRule="auto"/>
        <w:rPr>
          <w:rFonts w:eastAsiaTheme="majorEastAsia"/>
          <w:b/>
          <w:bCs/>
        </w:rPr>
      </w:pPr>
      <w:r w:rsidRPr="000509B6">
        <w:t>The data</w:t>
      </w:r>
      <w:r>
        <w:t xml:space="preserve">, R Scripts, and other digitized materials related used in </w:t>
      </w:r>
      <w:r w:rsidRPr="000509B6">
        <w:t xml:space="preserve">this study are openly available </w:t>
      </w:r>
      <w:r>
        <w:t>o</w:t>
      </w:r>
      <w:r w:rsidRPr="000509B6">
        <w:t>n</w:t>
      </w:r>
      <w:r>
        <w:t xml:space="preserve"> Github </w:t>
      </w:r>
      <w:r w:rsidRPr="000509B6">
        <w:t xml:space="preserve">at </w:t>
      </w:r>
      <w:hyperlink r:id="rId47" w:history="1">
        <w:r w:rsidR="007722D0" w:rsidRPr="002D59B3">
          <w:rPr>
            <w:rStyle w:val="Hyperlink"/>
          </w:rPr>
          <w:t>https://github.com/asarum-ecological/FRE_CreatedTidalMarshes_2022</w:t>
        </w:r>
      </w:hyperlink>
      <w:r>
        <w:t xml:space="preserve">. The authors request that </w:t>
      </w:r>
      <w:r w:rsidR="008752F8">
        <w:t xml:space="preserve">appropriate credit be given should these materials be used for further study. </w:t>
      </w:r>
      <w:r w:rsidR="004A4304">
        <w:t xml:space="preserve">We recommend </w:t>
      </w:r>
      <w:r w:rsidR="004A4304">
        <w:fldChar w:fldCharType="begin"/>
      </w:r>
      <w:r w:rsidR="00D96D53">
        <w:instrText xml:space="preserve"> ADDIN ZOTERO_ITEM CSL_CITATION {"citationID":"Kg9DXRwZ","properties":{"formattedCitation":"(Lievesley et al. 2016)","plainCitation":"(Lievesley et al. 2016)","noteIndex":0},"citationItems":[{"id":430,"uris":["http://zotero.org/users/6112721/items/6X2F3V6N"],"uri":["http://zotero.org/users/6112721/items/6X2F3V6N"],"itemData":{"id":430,"type":"report","language":"en","page":"1-63","source":"Zotero","title":"Assessing habitat compensation and examining limitations to native plant establishment in the lower Fraser River Estuary","URL":"https://www.cmnbc.ca/wp-content/uploads/2018/11/Assessing-Habitat-Compensation_2016Appendix-I-IV.pdf","author":[{"family":"Lievesley","given":"Megan"},{"family":"Stewart","given":"Daniel"},{"family":"Knight","given":"Rob"},{"family":"Mason","given":"Brad"}],"issued":{"date-parts":[["2016"]]}}}],"schema":"https://github.com/citation-style-language/schema/raw/master/csl-citation.json"} </w:instrText>
      </w:r>
      <w:r w:rsidR="004A4304">
        <w:fldChar w:fldCharType="separate"/>
      </w:r>
      <w:r w:rsidR="004A4304">
        <w:rPr>
          <w:noProof/>
        </w:rPr>
        <w:t>(Lievesley et al. 2016)</w:t>
      </w:r>
      <w:r w:rsidR="004A4304">
        <w:fldChar w:fldCharType="end"/>
      </w:r>
      <w:r w:rsidR="004A4304">
        <w:t xml:space="preserve"> be cited for 2015 data, and this report be cited for 2021 data. </w:t>
      </w:r>
    </w:p>
    <w:p w14:paraId="4844CB3D" w14:textId="77777777" w:rsidR="004A4304" w:rsidRDefault="004A4304">
      <w:pPr>
        <w:spacing w:line="240" w:lineRule="auto"/>
        <w:jc w:val="left"/>
        <w:rPr>
          <w:rFonts w:eastAsiaTheme="majorEastAsia"/>
          <w:b/>
          <w:bCs/>
          <w:color w:val="000000" w:themeColor="text1"/>
          <w:sz w:val="32"/>
          <w:szCs w:val="32"/>
        </w:rPr>
      </w:pPr>
      <w:r>
        <w:br w:type="page"/>
      </w:r>
    </w:p>
    <w:p w14:paraId="3DA8732A" w14:textId="328F8DEF" w:rsidR="001859BB" w:rsidRDefault="001859BB" w:rsidP="005D0F62">
      <w:pPr>
        <w:pStyle w:val="Heading1"/>
        <w:numPr>
          <w:ilvl w:val="0"/>
          <w:numId w:val="0"/>
        </w:numPr>
        <w:ind w:left="432" w:hanging="432"/>
      </w:pPr>
      <w:bookmarkStart w:id="1658" w:name="_Toc97625654"/>
      <w:r>
        <w:lastRenderedPageBreak/>
        <w:t>Works Cited</w:t>
      </w:r>
      <w:bookmarkEnd w:id="1658"/>
    </w:p>
    <w:p w14:paraId="501150AA" w14:textId="77777777" w:rsidR="00D246BB" w:rsidRPr="00D246BB" w:rsidRDefault="001859BB" w:rsidP="00D246BB">
      <w:pPr>
        <w:pStyle w:val="Bibliography"/>
        <w:rPr>
          <w:lang w:val="en-GB"/>
        </w:rPr>
      </w:pPr>
      <w:r>
        <w:fldChar w:fldCharType="begin"/>
      </w:r>
      <w:r w:rsidR="00782C24">
        <w:instrText xml:space="preserve"> ADDIN ZOTERO_BIBL {"uncited":[],"omitted":[],"custom":[]} CSL_BIBLIOGRAPHY </w:instrText>
      </w:r>
      <w:r>
        <w:fldChar w:fldCharType="separate"/>
      </w:r>
      <w:r w:rsidR="00D246BB" w:rsidRPr="00D246BB">
        <w:rPr>
          <w:lang w:val="en-GB"/>
        </w:rPr>
        <w:t>Adams MA. 1993. Purple loosestrife in the Fraser River Estuary. Technical Report H-93-01. Fraser River Estuary Management Program Office, New Westminster, B.C.</w:t>
      </w:r>
    </w:p>
    <w:p w14:paraId="43506C37" w14:textId="77777777" w:rsidR="00D246BB" w:rsidRPr="00D246BB" w:rsidRDefault="00D246BB" w:rsidP="00D246BB">
      <w:pPr>
        <w:pStyle w:val="Bibliography"/>
        <w:rPr>
          <w:lang w:val="en-GB"/>
        </w:rPr>
      </w:pPr>
      <w:r w:rsidRPr="00D246BB">
        <w:rPr>
          <w:lang w:val="en-GB"/>
        </w:rPr>
        <w:t>Adams MA, Williams GL. 2004. Tidal marshes of the Fraser River estuary: composition, structure, and a history of marsh creation efforts to 1997. Pages 147–172 in Groulx DC, Luternauer JL, Bilderback DE, editors. Fraser River Delta, British Columbia: Issues of an Urban Estuary.</w:t>
      </w:r>
    </w:p>
    <w:p w14:paraId="7F544761" w14:textId="77777777" w:rsidR="00D246BB" w:rsidRPr="00D246BB" w:rsidRDefault="00D246BB" w:rsidP="00D246BB">
      <w:pPr>
        <w:pStyle w:val="Bibliography"/>
        <w:rPr>
          <w:lang w:val="en-GB"/>
        </w:rPr>
      </w:pPr>
      <w:r w:rsidRPr="00D246BB">
        <w:rPr>
          <w:lang w:val="en-GB"/>
        </w:rPr>
        <w:t xml:space="preserve">Allan E, Weisser W, Weigelt A, Roscher C, Fischer M, Hillebrand H. 2011. More diverse plant communities have higher functioning over time due to turnover in complementary dominant species. Proceedings of the National Academy of Sciences </w:t>
      </w:r>
      <w:r w:rsidRPr="00D246BB">
        <w:rPr>
          <w:b/>
          <w:bCs/>
          <w:lang w:val="en-GB"/>
        </w:rPr>
        <w:t>108</w:t>
      </w:r>
      <w:r w:rsidRPr="00D246BB">
        <w:rPr>
          <w:lang w:val="en-GB"/>
        </w:rPr>
        <w:t>:17034–17039.</w:t>
      </w:r>
    </w:p>
    <w:p w14:paraId="5F43466D" w14:textId="77777777" w:rsidR="00D246BB" w:rsidRPr="00D246BB" w:rsidRDefault="00D246BB" w:rsidP="00D246BB">
      <w:pPr>
        <w:pStyle w:val="Bibliography"/>
        <w:rPr>
          <w:lang w:val="en-GB"/>
        </w:rPr>
      </w:pPr>
      <w:r w:rsidRPr="00D246BB">
        <w:rPr>
          <w:lang w:val="en-GB"/>
        </w:rPr>
        <w:t xml:space="preserve">Alldred M, Baines SB. 2016. Effects of wetland plants on denitrification rates: a meta-analysis. Ecological Applications </w:t>
      </w:r>
      <w:r w:rsidRPr="00D246BB">
        <w:rPr>
          <w:b/>
          <w:bCs/>
          <w:lang w:val="en-GB"/>
        </w:rPr>
        <w:t>26</w:t>
      </w:r>
      <w:r w:rsidRPr="00D246BB">
        <w:rPr>
          <w:lang w:val="en-GB"/>
        </w:rPr>
        <w:t>:676–685.</w:t>
      </w:r>
    </w:p>
    <w:p w14:paraId="32F1BCE8" w14:textId="77777777" w:rsidR="00D246BB" w:rsidRPr="00D246BB" w:rsidRDefault="00D246BB" w:rsidP="00D246BB">
      <w:pPr>
        <w:pStyle w:val="Bibliography"/>
        <w:rPr>
          <w:lang w:val="en-GB"/>
        </w:rPr>
      </w:pPr>
      <w:r w:rsidRPr="00D246BB">
        <w:rPr>
          <w:lang w:val="en-GB"/>
        </w:rPr>
        <w:t xml:space="preserve">Arias-Ortiz A, Oikawa PY, Carlin J, Masqué P, Shahan J, Kanneg S, Paytan A, Baldocchi DD. 2021. Tidal and Nontidal Marsh Restoration: A Trade-Off Between Carbon Sequestration, Methane Emissions, and Soil Accretion. Journal of Geophysical Research: Biogeosciences </w:t>
      </w:r>
      <w:r w:rsidRPr="00D246BB">
        <w:rPr>
          <w:b/>
          <w:bCs/>
          <w:lang w:val="en-GB"/>
        </w:rPr>
        <w:t>126</w:t>
      </w:r>
      <w:r w:rsidRPr="00D246BB">
        <w:rPr>
          <w:lang w:val="en-GB"/>
        </w:rPr>
        <w:t>:e2021JG006573.</w:t>
      </w:r>
    </w:p>
    <w:p w14:paraId="7EE8ED0A" w14:textId="77777777" w:rsidR="00D246BB" w:rsidRPr="00D246BB" w:rsidRDefault="00D246BB" w:rsidP="00D246BB">
      <w:pPr>
        <w:pStyle w:val="Bibliography"/>
        <w:rPr>
          <w:lang w:val="en-GB"/>
        </w:rPr>
      </w:pPr>
      <w:r w:rsidRPr="00D246BB">
        <w:rPr>
          <w:lang w:val="en-GB"/>
        </w:rPr>
        <w:t>Avenza Systems Inc. 2021. Avenza Maps. Toronto, Ontario.</w:t>
      </w:r>
    </w:p>
    <w:p w14:paraId="48DA93E4" w14:textId="77777777" w:rsidR="00D246BB" w:rsidRPr="00D246BB" w:rsidRDefault="00D246BB" w:rsidP="00D246BB">
      <w:pPr>
        <w:pStyle w:val="Bibliography"/>
        <w:rPr>
          <w:lang w:val="en-GB"/>
        </w:rPr>
      </w:pPr>
      <w:r w:rsidRPr="00D246BB">
        <w:rPr>
          <w:lang w:val="en-GB"/>
        </w:rPr>
        <w:t>Balke E. 2017. Investigating the role of elevated salinity in the recession of a large brackish marsh in the Fraser River Estuary. Pages 1–108. Master’s Project. Simon Fraser University &amp; British Columbia Institute of Technology, Burnaby.</w:t>
      </w:r>
    </w:p>
    <w:p w14:paraId="04686407" w14:textId="77777777" w:rsidR="00D246BB" w:rsidRPr="00D246BB" w:rsidRDefault="00D246BB" w:rsidP="00D246BB">
      <w:pPr>
        <w:pStyle w:val="Bibliography"/>
        <w:rPr>
          <w:lang w:val="en-GB"/>
        </w:rPr>
      </w:pPr>
      <w:r w:rsidRPr="00D246BB">
        <w:rPr>
          <w:lang w:val="en-GB"/>
        </w:rPr>
        <w:t xml:space="preserve">Barbier EB, Hacker SD, Kennedy C, Koch EW, Stier AC, Silliman BR. 2011. The value of estuarine and coastal ecosystem services. Ecological Monographs </w:t>
      </w:r>
      <w:r w:rsidRPr="00D246BB">
        <w:rPr>
          <w:b/>
          <w:bCs/>
          <w:lang w:val="en-GB"/>
        </w:rPr>
        <w:t>81</w:t>
      </w:r>
      <w:r w:rsidRPr="00D246BB">
        <w:rPr>
          <w:lang w:val="en-GB"/>
        </w:rPr>
        <w:t>:169–193.</w:t>
      </w:r>
    </w:p>
    <w:p w14:paraId="33D21DFC" w14:textId="77777777" w:rsidR="00D246BB" w:rsidRPr="00D246BB" w:rsidRDefault="00D246BB" w:rsidP="00D246BB">
      <w:pPr>
        <w:pStyle w:val="Bibliography"/>
        <w:rPr>
          <w:lang w:val="en-GB"/>
        </w:rPr>
      </w:pPr>
      <w:r w:rsidRPr="00D246BB">
        <w:rPr>
          <w:lang w:val="en-GB"/>
        </w:rPr>
        <w:t>Bartoń K. 2020. MuMIn: Multi-Model Inference. Available from https://CRAN.R-project.org/package=MuMIn.</w:t>
      </w:r>
    </w:p>
    <w:p w14:paraId="1ED5244A" w14:textId="77777777" w:rsidR="00D246BB" w:rsidRPr="00D246BB" w:rsidRDefault="00D246BB" w:rsidP="00D246BB">
      <w:pPr>
        <w:pStyle w:val="Bibliography"/>
        <w:rPr>
          <w:lang w:val="en-GB"/>
        </w:rPr>
      </w:pPr>
      <w:r w:rsidRPr="00D246BB">
        <w:rPr>
          <w:lang w:val="en-GB"/>
        </w:rPr>
        <w:t xml:space="preserve">Bates D, Mächler M, Bolker B, Walker S. 2015. Fitting Linear Mixed-Effects Models Using </w:t>
      </w:r>
      <w:r w:rsidRPr="00D246BB">
        <w:rPr>
          <w:b/>
          <w:bCs/>
          <w:lang w:val="en-GB"/>
        </w:rPr>
        <w:t>lme4</w:t>
      </w:r>
      <w:r w:rsidRPr="00D246BB">
        <w:rPr>
          <w:lang w:val="en-GB"/>
        </w:rPr>
        <w:t xml:space="preserve">. Journal of Statistical Software </w:t>
      </w:r>
      <w:r w:rsidRPr="00D246BB">
        <w:rPr>
          <w:b/>
          <w:bCs/>
          <w:lang w:val="en-GB"/>
        </w:rPr>
        <w:t>67</w:t>
      </w:r>
      <w:r w:rsidRPr="00D246BB">
        <w:rPr>
          <w:lang w:val="en-GB"/>
        </w:rPr>
        <w:t>. Available from http://www.jstatsoft.org/v67/i01/ (accessed September 7, 2021).</w:t>
      </w:r>
    </w:p>
    <w:p w14:paraId="71DDF941" w14:textId="77777777" w:rsidR="00D246BB" w:rsidRPr="00D246BB" w:rsidRDefault="00D246BB" w:rsidP="00D246BB">
      <w:pPr>
        <w:pStyle w:val="Bibliography"/>
        <w:rPr>
          <w:lang w:val="en-GB"/>
        </w:rPr>
      </w:pPr>
      <w:r w:rsidRPr="00D246BB">
        <w:rPr>
          <w:lang w:val="en-GB"/>
        </w:rPr>
        <w:t>Bilkovic DM, Mitchell M, Davis J, Andrews E, King A, Mason P, Herman J, Tahvildari N, Davis J. 2017. Review of boat wake wave impacts on shoreline erosion and potential solutions for the Chesapeake Bay. Pages 1–68. STAC Publication 17-002. Edgewater, MD.</w:t>
      </w:r>
    </w:p>
    <w:p w14:paraId="6BB032AA" w14:textId="77777777" w:rsidR="00D246BB" w:rsidRPr="00D246BB" w:rsidRDefault="00D246BB" w:rsidP="00D246BB">
      <w:pPr>
        <w:pStyle w:val="Bibliography"/>
        <w:rPr>
          <w:lang w:val="en-GB"/>
        </w:rPr>
      </w:pPr>
      <w:r w:rsidRPr="00D246BB">
        <w:rPr>
          <w:lang w:val="en-GB"/>
        </w:rPr>
        <w:t xml:space="preserve">Bilkovic DM, Mitchell MM, Davis J, Herman J, Andrews E, King A, Mason P, Tahvildari N, Davis J, Dixon RL. 2019. Defining boat wake impacts on shoreline stability toward management and policy solutions. Ocean &amp; Coastal Management </w:t>
      </w:r>
      <w:r w:rsidRPr="00D246BB">
        <w:rPr>
          <w:b/>
          <w:bCs/>
          <w:lang w:val="en-GB"/>
        </w:rPr>
        <w:t>182</w:t>
      </w:r>
      <w:r w:rsidRPr="00D246BB">
        <w:rPr>
          <w:lang w:val="en-GB"/>
        </w:rPr>
        <w:t>:104945.</w:t>
      </w:r>
    </w:p>
    <w:p w14:paraId="61948DEE" w14:textId="77777777" w:rsidR="00D246BB" w:rsidRPr="00D246BB" w:rsidRDefault="00D246BB" w:rsidP="00D246BB">
      <w:pPr>
        <w:pStyle w:val="Bibliography"/>
        <w:rPr>
          <w:lang w:val="en-GB"/>
        </w:rPr>
      </w:pPr>
      <w:r w:rsidRPr="00D246BB">
        <w:rPr>
          <w:lang w:val="en-GB"/>
        </w:rPr>
        <w:t xml:space="preserve">Borde AB, Diefenderfer HL, Cullinan VI, Zimmerman SA, Thom RM. 2020. Ecohydrology of wetland plant communities along an estuarine to tidal river gradient. Ecosphere </w:t>
      </w:r>
      <w:r w:rsidRPr="00D246BB">
        <w:rPr>
          <w:b/>
          <w:bCs/>
          <w:lang w:val="en-GB"/>
        </w:rPr>
        <w:t>11</w:t>
      </w:r>
      <w:r w:rsidRPr="00D246BB">
        <w:rPr>
          <w:lang w:val="en-GB"/>
        </w:rPr>
        <w:t>:e03185.</w:t>
      </w:r>
    </w:p>
    <w:p w14:paraId="1B15CC23" w14:textId="77777777" w:rsidR="00D246BB" w:rsidRPr="00D246BB" w:rsidRDefault="00D246BB" w:rsidP="00D246BB">
      <w:pPr>
        <w:pStyle w:val="Bibliography"/>
        <w:rPr>
          <w:lang w:val="en-GB"/>
        </w:rPr>
      </w:pPr>
      <w:r w:rsidRPr="00D246BB">
        <w:rPr>
          <w:lang w:val="en-GB"/>
        </w:rPr>
        <w:t>Boyd S. 1979. A review of various tidal marsh development techniques. Information Report No.1. Westwater Research Centre, University of British Columbia, Vancouver, B.C.</w:t>
      </w:r>
    </w:p>
    <w:p w14:paraId="2E452B0A" w14:textId="77777777" w:rsidR="00D246BB" w:rsidRPr="00D246BB" w:rsidRDefault="00D246BB" w:rsidP="00D246BB">
      <w:pPr>
        <w:pStyle w:val="Bibliography"/>
        <w:rPr>
          <w:lang w:val="en-GB"/>
        </w:rPr>
      </w:pPr>
      <w:r w:rsidRPr="00D246BB">
        <w:rPr>
          <w:lang w:val="en-GB"/>
        </w:rPr>
        <w:t xml:space="preserve">Boyle CA. 1997. Changes in land cover and subsequent effects on Lower Fraser Basin ecosystems from 1827 to 1990. Environmental Management </w:t>
      </w:r>
      <w:r w:rsidRPr="00D246BB">
        <w:rPr>
          <w:b/>
          <w:bCs/>
          <w:lang w:val="en-GB"/>
        </w:rPr>
        <w:t>21</w:t>
      </w:r>
      <w:r w:rsidRPr="00D246BB">
        <w:rPr>
          <w:lang w:val="en-GB"/>
        </w:rPr>
        <w:t>:185–196.</w:t>
      </w:r>
    </w:p>
    <w:p w14:paraId="2E90EDAF" w14:textId="77777777" w:rsidR="00D246BB" w:rsidRPr="00D246BB" w:rsidRDefault="00D246BB" w:rsidP="00D246BB">
      <w:pPr>
        <w:pStyle w:val="Bibliography"/>
        <w:rPr>
          <w:lang w:val="en-GB"/>
        </w:rPr>
      </w:pPr>
      <w:r w:rsidRPr="00D246BB">
        <w:rPr>
          <w:lang w:val="en-GB"/>
        </w:rPr>
        <w:t xml:space="preserve">Bradfield GE, Porter GL. 1982. Vegetation structure and diversity components of a Fraser estuary tidal marsh. Canadian Journal of Botany </w:t>
      </w:r>
      <w:r w:rsidRPr="00D246BB">
        <w:rPr>
          <w:b/>
          <w:bCs/>
          <w:lang w:val="en-GB"/>
        </w:rPr>
        <w:t>60</w:t>
      </w:r>
      <w:r w:rsidRPr="00D246BB">
        <w:rPr>
          <w:lang w:val="en-GB"/>
        </w:rPr>
        <w:t>:440–451.</w:t>
      </w:r>
    </w:p>
    <w:p w14:paraId="08FB1E41" w14:textId="77777777" w:rsidR="00D246BB" w:rsidRPr="00D246BB" w:rsidRDefault="00D246BB" w:rsidP="00D246BB">
      <w:pPr>
        <w:pStyle w:val="Bibliography"/>
        <w:rPr>
          <w:lang w:val="en-GB"/>
        </w:rPr>
      </w:pPr>
      <w:r w:rsidRPr="00D246BB">
        <w:rPr>
          <w:lang w:val="en-GB"/>
        </w:rPr>
        <w:t>Bradford MJ, Macdonald JS, Levings CD. 2017. Monitoring fish habitat compensation in the Pacific region: lessons from the past 30 years. Page vi + 26. 2017/033, DFO Can. Sci. Advis. Sec. Res. Doc. Fisheries and Oceans Canada, Ottawa.</w:t>
      </w:r>
    </w:p>
    <w:p w14:paraId="24C468A0" w14:textId="77777777" w:rsidR="00D246BB" w:rsidRPr="00D246BB" w:rsidRDefault="00D246BB" w:rsidP="00D246BB">
      <w:pPr>
        <w:pStyle w:val="Bibliography"/>
        <w:rPr>
          <w:lang w:val="en-GB"/>
        </w:rPr>
      </w:pPr>
      <w:r w:rsidRPr="00D246BB">
        <w:rPr>
          <w:lang w:val="en-GB"/>
        </w:rPr>
        <w:t>Broome SW, Craft CB, Burchell MR. 2019. Tidal marsh creation. Pages 789–816 in Perillo GME, Wolanski E, Cahoon DR, Hopkinson CS, editors. Coastal wetlands: an integrated ecosystem approach2nd edition. Elsevier, Amsterdam.</w:t>
      </w:r>
    </w:p>
    <w:p w14:paraId="1DEE80C4" w14:textId="77777777" w:rsidR="00D246BB" w:rsidRPr="00D246BB" w:rsidRDefault="00D246BB" w:rsidP="00D246BB">
      <w:pPr>
        <w:pStyle w:val="Bibliography"/>
        <w:rPr>
          <w:lang w:val="en-GB"/>
        </w:rPr>
      </w:pPr>
      <w:r w:rsidRPr="00D246BB">
        <w:rPr>
          <w:lang w:val="en-GB"/>
        </w:rPr>
        <w:t xml:space="preserve">Brophy LS, Greene CM, Hare VC, Holycross B, Lanier A, Heady WN, O’Connor K, Imaki H, Haddad T, Dana R. 2019. Insights into estuary habitat loss in the western United States using a new method for mapping maximum extent of tidal wetlands. PLOS ONE </w:t>
      </w:r>
      <w:r w:rsidRPr="00D246BB">
        <w:rPr>
          <w:b/>
          <w:bCs/>
          <w:lang w:val="en-GB"/>
        </w:rPr>
        <w:t>14</w:t>
      </w:r>
      <w:r w:rsidRPr="00D246BB">
        <w:rPr>
          <w:lang w:val="en-GB"/>
        </w:rPr>
        <w:t>:e0218558.</w:t>
      </w:r>
    </w:p>
    <w:p w14:paraId="61CEB359" w14:textId="77777777" w:rsidR="00D246BB" w:rsidRPr="00D246BB" w:rsidRDefault="00D246BB" w:rsidP="00D246BB">
      <w:pPr>
        <w:pStyle w:val="Bibliography"/>
        <w:rPr>
          <w:lang w:val="en-GB"/>
        </w:rPr>
      </w:pPr>
      <w:r w:rsidRPr="00D246BB">
        <w:rPr>
          <w:lang w:val="en-GB"/>
        </w:rPr>
        <w:t xml:space="preserve">Butler RW, Campbell RW. 1987. The birds of the Fraser River Delta: populations, ecology and international significance. Occasional Paper </w:t>
      </w:r>
      <w:r w:rsidRPr="00D246BB">
        <w:rPr>
          <w:b/>
          <w:bCs/>
          <w:lang w:val="en-GB"/>
        </w:rPr>
        <w:t>65</w:t>
      </w:r>
      <w:r w:rsidRPr="00D246BB">
        <w:rPr>
          <w:lang w:val="en-GB"/>
        </w:rPr>
        <w:t>:1–73.</w:t>
      </w:r>
    </w:p>
    <w:p w14:paraId="51C3367F" w14:textId="77777777" w:rsidR="00D246BB" w:rsidRPr="00D246BB" w:rsidRDefault="00D246BB" w:rsidP="00D246BB">
      <w:pPr>
        <w:pStyle w:val="Bibliography"/>
        <w:rPr>
          <w:lang w:val="en-GB"/>
        </w:rPr>
      </w:pPr>
      <w:r w:rsidRPr="00D246BB">
        <w:rPr>
          <w:lang w:val="en-GB"/>
        </w:rPr>
        <w:lastRenderedPageBreak/>
        <w:t xml:space="preserve">Chalifour L, Scott DC, MacDuffee M, Iacarella JC, Martin TG, Baum JK. 2019. Habitat use by juvenile salmon, other migratory fish, and resident fish species underscores the importance of estuarine habitat mosaics. Marine Ecology Progress Series </w:t>
      </w:r>
      <w:r w:rsidRPr="00D246BB">
        <w:rPr>
          <w:b/>
          <w:bCs/>
          <w:lang w:val="en-GB"/>
        </w:rPr>
        <w:t>625</w:t>
      </w:r>
      <w:r w:rsidRPr="00D246BB">
        <w:rPr>
          <w:lang w:val="en-GB"/>
        </w:rPr>
        <w:t>:145–162.</w:t>
      </w:r>
    </w:p>
    <w:p w14:paraId="490E85D2" w14:textId="77777777" w:rsidR="00D246BB" w:rsidRPr="00D246BB" w:rsidRDefault="00D246BB" w:rsidP="00D246BB">
      <w:pPr>
        <w:pStyle w:val="Bibliography"/>
        <w:rPr>
          <w:lang w:val="en-GB"/>
        </w:rPr>
      </w:pPr>
      <w:r w:rsidRPr="00D246BB">
        <w:rPr>
          <w:lang w:val="en-GB"/>
        </w:rPr>
        <w:t xml:space="preserve">Chalifour L, Scott DC, MacDuffee M, Stark S, Dower JF, Beacham TD, Martin TG, Baum JK. 2021. Chinook salmon exhibit long-term rearing and early marine growth in the Fraser River, British Columbia, a large urban estuary. Canadian Journal of Fisheries and Aquatic Sciences </w:t>
      </w:r>
      <w:r w:rsidRPr="00D246BB">
        <w:rPr>
          <w:b/>
          <w:bCs/>
          <w:lang w:val="en-GB"/>
        </w:rPr>
        <w:t>78</w:t>
      </w:r>
      <w:r w:rsidRPr="00D246BB">
        <w:rPr>
          <w:lang w:val="en-GB"/>
        </w:rPr>
        <w:t>:539–550.</w:t>
      </w:r>
    </w:p>
    <w:p w14:paraId="4D30A167" w14:textId="77777777" w:rsidR="00D246BB" w:rsidRPr="00D246BB" w:rsidRDefault="00D246BB" w:rsidP="00D246BB">
      <w:pPr>
        <w:pStyle w:val="Bibliography"/>
        <w:rPr>
          <w:lang w:val="en-GB"/>
        </w:rPr>
      </w:pPr>
      <w:r w:rsidRPr="00D246BB">
        <w:rPr>
          <w:lang w:val="en-GB"/>
        </w:rPr>
        <w:t xml:space="preserve">Coleman DJ, Ganju NK, Kirwan ML. 2020. Sediment delivery to a tidal marsh platform is minimized by source decoupling and flux convergence. Journal of Geophysical Research: Earth Surface </w:t>
      </w:r>
      <w:r w:rsidRPr="00D246BB">
        <w:rPr>
          <w:b/>
          <w:bCs/>
          <w:lang w:val="en-GB"/>
        </w:rPr>
        <w:t>125</w:t>
      </w:r>
      <w:r w:rsidRPr="00D246BB">
        <w:rPr>
          <w:lang w:val="en-GB"/>
        </w:rPr>
        <w:t>. Available from https://onlinelibrary.wiley.com/doi/10.1029/2020JF005558.</w:t>
      </w:r>
    </w:p>
    <w:p w14:paraId="5DACDDA2" w14:textId="77777777" w:rsidR="00D246BB" w:rsidRPr="00D246BB" w:rsidRDefault="00D246BB" w:rsidP="00D246BB">
      <w:pPr>
        <w:pStyle w:val="Bibliography"/>
        <w:rPr>
          <w:lang w:val="en-GB"/>
        </w:rPr>
      </w:pPr>
      <w:r w:rsidRPr="00D246BB">
        <w:rPr>
          <w:lang w:val="en-GB"/>
        </w:rPr>
        <w:t>Community Mapping Network (CMN). 2021. BIEAP - FREMP Atlas. Available from https://cmnmaps.ca/dfo_fremp/.</w:t>
      </w:r>
    </w:p>
    <w:p w14:paraId="4BBF7B4C" w14:textId="77777777" w:rsidR="00D246BB" w:rsidRPr="00D246BB" w:rsidRDefault="00D246BB" w:rsidP="00D246BB">
      <w:pPr>
        <w:pStyle w:val="Bibliography"/>
        <w:rPr>
          <w:lang w:val="en-GB"/>
        </w:rPr>
      </w:pPr>
      <w:r w:rsidRPr="00D246BB">
        <w:rPr>
          <w:lang w:val="en-GB"/>
        </w:rPr>
        <w:t xml:space="preserve">Coops H, Geilen N, Verheij HJ, Boeters R, van der Velde G. 1996a. Interactions between waves, bank erosion and emergent vegetation: an experimental study in a wave tank. Aquatic Botany </w:t>
      </w:r>
      <w:r w:rsidRPr="00D246BB">
        <w:rPr>
          <w:b/>
          <w:bCs/>
          <w:lang w:val="en-GB"/>
        </w:rPr>
        <w:t>53</w:t>
      </w:r>
      <w:r w:rsidRPr="00D246BB">
        <w:rPr>
          <w:lang w:val="en-GB"/>
        </w:rPr>
        <w:t>:187–198.</w:t>
      </w:r>
    </w:p>
    <w:p w14:paraId="0BE9FE96" w14:textId="77777777" w:rsidR="00D246BB" w:rsidRPr="00D246BB" w:rsidRDefault="00D246BB" w:rsidP="00D246BB">
      <w:pPr>
        <w:pStyle w:val="Bibliography"/>
        <w:rPr>
          <w:lang w:val="en-GB"/>
        </w:rPr>
      </w:pPr>
      <w:r w:rsidRPr="00D246BB">
        <w:rPr>
          <w:lang w:val="en-GB"/>
        </w:rPr>
        <w:t xml:space="preserve">Coops H, van den Brink FWB, van der Velde G. 1996b. Growth and morphological responses of four helophyte species in an experimental water-depth gradient. Aquatic Botany </w:t>
      </w:r>
      <w:r w:rsidRPr="00D246BB">
        <w:rPr>
          <w:b/>
          <w:bCs/>
          <w:lang w:val="en-GB"/>
        </w:rPr>
        <w:t>54</w:t>
      </w:r>
      <w:r w:rsidRPr="00D246BB">
        <w:rPr>
          <w:lang w:val="en-GB"/>
        </w:rPr>
        <w:t>:11–24.</w:t>
      </w:r>
    </w:p>
    <w:p w14:paraId="2AD86A27" w14:textId="77777777" w:rsidR="00D246BB" w:rsidRPr="00D246BB" w:rsidRDefault="00D246BB" w:rsidP="00D246BB">
      <w:pPr>
        <w:pStyle w:val="Bibliography"/>
        <w:rPr>
          <w:lang w:val="en-GB"/>
        </w:rPr>
      </w:pPr>
      <w:r w:rsidRPr="00D246BB">
        <w:rPr>
          <w:lang w:val="en-GB"/>
        </w:rPr>
        <w:t>Correa RE, Xiao K, Conrad SR, Wadnerkar PD, Wilson AM, Sanders CJ, Santos IR. 2021. Groundwater Carbon Exports Exceed Sediment Carbon Burial in a Salt Marsh. Estuaries and CoastsDOI: 10.1007/s12237-021-01021-1. Available from https://link.springer.com/10.1007/s12237-021-01021-1.</w:t>
      </w:r>
    </w:p>
    <w:p w14:paraId="4B6D33B5" w14:textId="77777777" w:rsidR="00D246BB" w:rsidRPr="00D246BB" w:rsidRDefault="00D246BB" w:rsidP="00D246BB">
      <w:pPr>
        <w:pStyle w:val="Bibliography"/>
        <w:rPr>
          <w:lang w:val="en-GB"/>
        </w:rPr>
      </w:pPr>
      <w:r w:rsidRPr="00D246BB">
        <w:rPr>
          <w:lang w:val="en-GB"/>
        </w:rPr>
        <w:t xml:space="preserve">Crain CM, Silliman BR, Bertness SL, Bertness MD. 2004. Physical and biotic drivers of plant distribution across estuarine salinity gradients. Ecology </w:t>
      </w:r>
      <w:r w:rsidRPr="00D246BB">
        <w:rPr>
          <w:b/>
          <w:bCs/>
          <w:lang w:val="en-GB"/>
        </w:rPr>
        <w:t>85</w:t>
      </w:r>
      <w:r w:rsidRPr="00D246BB">
        <w:rPr>
          <w:lang w:val="en-GB"/>
        </w:rPr>
        <w:t>:2539–2549.</w:t>
      </w:r>
    </w:p>
    <w:p w14:paraId="376582EB" w14:textId="77777777" w:rsidR="00D246BB" w:rsidRPr="00D246BB" w:rsidRDefault="00D246BB" w:rsidP="00D246BB">
      <w:pPr>
        <w:pStyle w:val="Bibliography"/>
        <w:rPr>
          <w:lang w:val="en-GB"/>
        </w:rPr>
      </w:pPr>
      <w:r w:rsidRPr="00D246BB">
        <w:rPr>
          <w:lang w:val="en-GB"/>
        </w:rPr>
        <w:t xml:space="preserve">Crandell CJ. 2001. Effect of grazing by </w:t>
      </w:r>
      <w:r w:rsidRPr="00D246BB">
        <w:rPr>
          <w:i/>
          <w:iCs/>
          <w:lang w:val="en-GB"/>
        </w:rPr>
        <w:t>Branta canadensis</w:t>
      </w:r>
      <w:r w:rsidRPr="00D246BB">
        <w:rPr>
          <w:lang w:val="en-GB"/>
        </w:rPr>
        <w:t xml:space="preserve"> (Canada Geese) on the fitness of </w:t>
      </w:r>
      <w:r w:rsidRPr="00D246BB">
        <w:rPr>
          <w:i/>
          <w:iCs/>
          <w:lang w:val="en-GB"/>
        </w:rPr>
        <w:t>Carex lyngbyei</w:t>
      </w:r>
      <w:r w:rsidRPr="00D246BB">
        <w:rPr>
          <w:lang w:val="en-GB"/>
        </w:rPr>
        <w:t xml:space="preserve"> (Lyngby’s sedge) at a restored wetland in the Duwamish River Estuary. Master’s Thesis. University of Washington, Seattle, WA.</w:t>
      </w:r>
    </w:p>
    <w:p w14:paraId="4C5C34E2" w14:textId="77777777" w:rsidR="00D246BB" w:rsidRPr="00D246BB" w:rsidRDefault="00D246BB" w:rsidP="00D246BB">
      <w:pPr>
        <w:pStyle w:val="Bibliography"/>
        <w:rPr>
          <w:lang w:val="en-GB"/>
        </w:rPr>
      </w:pPr>
      <w:r w:rsidRPr="00D246BB">
        <w:rPr>
          <w:lang w:val="en-GB"/>
        </w:rPr>
        <w:t>Cronk JK, Fennessy MS. 2001. Wetland plants: biology and ecology. Lewis Publishers, Boca Raton, Fla.</w:t>
      </w:r>
    </w:p>
    <w:p w14:paraId="08658ED5" w14:textId="77777777" w:rsidR="00D246BB" w:rsidRPr="00D246BB" w:rsidRDefault="00D246BB" w:rsidP="00D246BB">
      <w:pPr>
        <w:pStyle w:val="Bibliography"/>
        <w:rPr>
          <w:lang w:val="en-GB"/>
        </w:rPr>
      </w:pPr>
      <w:r w:rsidRPr="00D246BB">
        <w:rPr>
          <w:lang w:val="en-GB"/>
        </w:rPr>
        <w:t>Dahl TE. 1990. Wetlands: losses in the United States 1780s to 1980s. Pages 1–14. U.S. Department of the Interior, Fish and Wildlife Research. Available from https://www.fws.gov/wetlands/documents/Wetlands-Losses-in-the-United-States-1780s-to-1980s.pdf.</w:t>
      </w:r>
    </w:p>
    <w:p w14:paraId="3B2534DB" w14:textId="77777777" w:rsidR="00D246BB" w:rsidRPr="00D246BB" w:rsidRDefault="00D246BB" w:rsidP="00D246BB">
      <w:pPr>
        <w:pStyle w:val="Bibliography"/>
        <w:rPr>
          <w:lang w:val="en-GB"/>
        </w:rPr>
      </w:pPr>
      <w:r w:rsidRPr="00D246BB">
        <w:rPr>
          <w:lang w:val="en-GB"/>
        </w:rPr>
        <w:t>Dawe NK, Boyd WS, Martin T, Anderson S, Wright M. 2015. Significant marsh primary production is being lost from the Campbell River estuary: another case of too many resident Canada Geese (</w:t>
      </w:r>
      <w:r w:rsidRPr="00D246BB">
        <w:rPr>
          <w:i/>
          <w:iCs/>
          <w:lang w:val="en-GB"/>
        </w:rPr>
        <w:t>Branta canadensis</w:t>
      </w:r>
      <w:r w:rsidRPr="00D246BB">
        <w:rPr>
          <w:lang w:val="en-GB"/>
        </w:rPr>
        <w:t xml:space="preserve">)? </w:t>
      </w:r>
      <w:r w:rsidRPr="00D246BB">
        <w:rPr>
          <w:b/>
          <w:bCs/>
          <w:lang w:val="en-GB"/>
        </w:rPr>
        <w:t>25</w:t>
      </w:r>
      <w:r w:rsidRPr="00D246BB">
        <w:rPr>
          <w:lang w:val="en-GB"/>
        </w:rPr>
        <w:t>:11.</w:t>
      </w:r>
    </w:p>
    <w:p w14:paraId="1D69873C" w14:textId="77777777" w:rsidR="00D246BB" w:rsidRPr="00D246BB" w:rsidRDefault="00D246BB" w:rsidP="00D246BB">
      <w:pPr>
        <w:pStyle w:val="Bibliography"/>
        <w:rPr>
          <w:lang w:val="en-GB"/>
        </w:rPr>
      </w:pPr>
      <w:r w:rsidRPr="00D246BB">
        <w:rPr>
          <w:lang w:val="en-GB"/>
        </w:rPr>
        <w:t>Department of Fisheries and Oceans. 1986. Policy for the management of fish habitat. Pages 1–32. Communications Directorate, Ottawa, Ontario.</w:t>
      </w:r>
    </w:p>
    <w:p w14:paraId="7475BBD2" w14:textId="77777777" w:rsidR="00D246BB" w:rsidRPr="00D246BB" w:rsidRDefault="00D246BB" w:rsidP="00D246BB">
      <w:pPr>
        <w:pStyle w:val="Bibliography"/>
        <w:rPr>
          <w:lang w:val="en-GB"/>
        </w:rPr>
      </w:pPr>
      <w:r w:rsidRPr="00D246BB">
        <w:rPr>
          <w:lang w:val="en-GB"/>
        </w:rPr>
        <w:t>Dorcey HJ. 2004. Evolution of estuarine governance in a metropolitan region: collaborating for sustainability in the Fraser River estuary. Pages 247–262 in Groulx DC, Luternauer JL, Bilderback DE, editors. Fraser River Delta, British Columbia: Issues of an Urban Estuary.</w:t>
      </w:r>
    </w:p>
    <w:p w14:paraId="63B35BE0" w14:textId="77777777" w:rsidR="00D246BB" w:rsidRPr="00D246BB" w:rsidRDefault="00D246BB" w:rsidP="00D246BB">
      <w:pPr>
        <w:pStyle w:val="Bibliography"/>
        <w:rPr>
          <w:lang w:val="en-GB"/>
        </w:rPr>
      </w:pPr>
      <w:r w:rsidRPr="00D246BB">
        <w:rPr>
          <w:lang w:val="en-GB"/>
        </w:rPr>
        <w:t xml:space="preserve">El Safty H, Marsooli R. 2020. Ship wakes and their potential impacts on salt marshes in Jamaica Bay, New York. Journal of Marine Science and Engineering </w:t>
      </w:r>
      <w:r w:rsidRPr="00D246BB">
        <w:rPr>
          <w:b/>
          <w:bCs/>
          <w:lang w:val="en-GB"/>
        </w:rPr>
        <w:t>8</w:t>
      </w:r>
      <w:r w:rsidRPr="00D246BB">
        <w:rPr>
          <w:lang w:val="en-GB"/>
        </w:rPr>
        <w:t>:325.</w:t>
      </w:r>
    </w:p>
    <w:p w14:paraId="72D8927D" w14:textId="77777777" w:rsidR="00D246BB" w:rsidRPr="00D246BB" w:rsidRDefault="00D246BB" w:rsidP="00D246BB">
      <w:pPr>
        <w:pStyle w:val="Bibliography"/>
        <w:rPr>
          <w:lang w:val="en-GB"/>
        </w:rPr>
      </w:pPr>
      <w:r w:rsidRPr="00D246BB">
        <w:rPr>
          <w:lang w:val="en-GB"/>
        </w:rPr>
        <w:t xml:space="preserve">Engels JG, Jensen K. 2009. Patterns of wetland plant diversity along estuarine stress gradients of the Elbe (Germany) and Connecticut (USA) Rivers. Plant Ecology &amp; Diversity </w:t>
      </w:r>
      <w:r w:rsidRPr="00D246BB">
        <w:rPr>
          <w:b/>
          <w:bCs/>
          <w:lang w:val="en-GB"/>
        </w:rPr>
        <w:t>2</w:t>
      </w:r>
      <w:r w:rsidRPr="00D246BB">
        <w:rPr>
          <w:lang w:val="en-GB"/>
        </w:rPr>
        <w:t>:301–311.</w:t>
      </w:r>
    </w:p>
    <w:p w14:paraId="7978B7BF" w14:textId="77777777" w:rsidR="00D246BB" w:rsidRPr="00D246BB" w:rsidRDefault="00D246BB" w:rsidP="00D246BB">
      <w:pPr>
        <w:pStyle w:val="Bibliography"/>
        <w:rPr>
          <w:lang w:val="en-GB"/>
        </w:rPr>
      </w:pPr>
      <w:r w:rsidRPr="00D246BB">
        <w:rPr>
          <w:lang w:val="en-GB"/>
        </w:rPr>
        <w:t>Fisheries and Oceans Canada (DFO). 2019. Fish and Fish Habitat Protection Policy Statement. Page 37. Ottawa.</w:t>
      </w:r>
    </w:p>
    <w:p w14:paraId="272E21C9" w14:textId="77777777" w:rsidR="00D246BB" w:rsidRPr="00D246BB" w:rsidRDefault="00D246BB" w:rsidP="00D246BB">
      <w:pPr>
        <w:pStyle w:val="Bibliography"/>
        <w:rPr>
          <w:lang w:val="en-GB"/>
        </w:rPr>
      </w:pPr>
      <w:r w:rsidRPr="00D246BB">
        <w:rPr>
          <w:lang w:val="en-GB"/>
        </w:rPr>
        <w:t xml:space="preserve">Fitzpatrick SM, Rick TC, Erlandson JM. 2015. Recent Progress, Trends, and Developments in Island and Coastal Archaeology. The Journal of Island and Coastal Archaeology </w:t>
      </w:r>
      <w:r w:rsidRPr="00D246BB">
        <w:rPr>
          <w:b/>
          <w:bCs/>
          <w:lang w:val="en-GB"/>
        </w:rPr>
        <w:t>10</w:t>
      </w:r>
      <w:r w:rsidRPr="00D246BB">
        <w:rPr>
          <w:lang w:val="en-GB"/>
        </w:rPr>
        <w:t>:3–27.</w:t>
      </w:r>
    </w:p>
    <w:p w14:paraId="2FD2D830" w14:textId="77777777" w:rsidR="00D246BB" w:rsidRPr="00D246BB" w:rsidRDefault="00D246BB" w:rsidP="00D246BB">
      <w:pPr>
        <w:pStyle w:val="Bibliography"/>
        <w:rPr>
          <w:lang w:val="en-GB"/>
        </w:rPr>
      </w:pPr>
      <w:r w:rsidRPr="00D246BB">
        <w:rPr>
          <w:lang w:val="en-GB"/>
        </w:rPr>
        <w:t>Forysinski K. 2019. Nature-based flood protection: the contribution of tidal marsh vegetation to wave attenuation at Sturgeon Bank. Master’s Thesis. University of British Columbia, Vancouver, B.C.</w:t>
      </w:r>
    </w:p>
    <w:p w14:paraId="46BC7DCF" w14:textId="77777777" w:rsidR="00D246BB" w:rsidRPr="00D246BB" w:rsidRDefault="00D246BB" w:rsidP="00D246BB">
      <w:pPr>
        <w:pStyle w:val="Bibliography"/>
        <w:rPr>
          <w:lang w:val="en-GB"/>
        </w:rPr>
      </w:pPr>
      <w:r w:rsidRPr="00D246BB">
        <w:rPr>
          <w:lang w:val="en-GB"/>
        </w:rPr>
        <w:t>Fox J, Weisberg S. 2019. An {R} Companion to Applied RegressionThird Edition. Sage, Thousand Oaks, California. Available from URL:   https://socialsciences.mcmaster.ca/jfox/Books/Companion/.</w:t>
      </w:r>
    </w:p>
    <w:p w14:paraId="483335E8" w14:textId="77777777" w:rsidR="00D246BB" w:rsidRPr="00D246BB" w:rsidRDefault="00D246BB" w:rsidP="00D246BB">
      <w:pPr>
        <w:pStyle w:val="Bibliography"/>
        <w:rPr>
          <w:lang w:val="en-GB"/>
        </w:rPr>
      </w:pPr>
      <w:r w:rsidRPr="00D246BB">
        <w:rPr>
          <w:lang w:val="en-GB"/>
        </w:rPr>
        <w:lastRenderedPageBreak/>
        <w:t xml:space="preserve">Genua L, Start D, Gilbert B. 2017. Fragment size affects plant herbivory via predator loss. Oikos </w:t>
      </w:r>
      <w:r w:rsidRPr="00D246BB">
        <w:rPr>
          <w:b/>
          <w:bCs/>
          <w:lang w:val="en-GB"/>
        </w:rPr>
        <w:t>126</w:t>
      </w:r>
      <w:r w:rsidRPr="00D246BB">
        <w:rPr>
          <w:lang w:val="en-GB"/>
        </w:rPr>
        <w:t>:1357–1365.</w:t>
      </w:r>
    </w:p>
    <w:p w14:paraId="6FA7D899" w14:textId="77777777" w:rsidR="00D246BB" w:rsidRPr="00D246BB" w:rsidRDefault="00D246BB" w:rsidP="00D246BB">
      <w:pPr>
        <w:pStyle w:val="Bibliography"/>
        <w:rPr>
          <w:lang w:val="en-GB"/>
        </w:rPr>
      </w:pPr>
      <w:r w:rsidRPr="00D246BB">
        <w:rPr>
          <w:lang w:val="en-GB"/>
        </w:rPr>
        <w:t>Glamore WC. 2008. A decision support tool for assessing the impact of boat wake waves on inland waterways. Pages 1–20.</w:t>
      </w:r>
    </w:p>
    <w:p w14:paraId="152D6530" w14:textId="77777777" w:rsidR="00D246BB" w:rsidRPr="00D246BB" w:rsidRDefault="00D246BB" w:rsidP="00D246BB">
      <w:pPr>
        <w:pStyle w:val="Bibliography"/>
        <w:rPr>
          <w:lang w:val="en-GB"/>
        </w:rPr>
      </w:pPr>
      <w:r w:rsidRPr="00D246BB">
        <w:rPr>
          <w:lang w:val="en-GB"/>
        </w:rPr>
        <w:t>GRASS Development Team. 2012. Geographic Resources Analysis Support System (GRASS). Open Source Geospatial Foundation. Available from http://grass.osgeo.org.</w:t>
      </w:r>
    </w:p>
    <w:p w14:paraId="098FA2CE" w14:textId="77777777" w:rsidR="00D246BB" w:rsidRPr="00D246BB" w:rsidRDefault="00D246BB" w:rsidP="00D246BB">
      <w:pPr>
        <w:pStyle w:val="Bibliography"/>
        <w:rPr>
          <w:lang w:val="en-GB"/>
        </w:rPr>
      </w:pPr>
      <w:r w:rsidRPr="00D246BB">
        <w:rPr>
          <w:lang w:val="en-GB"/>
        </w:rPr>
        <w:t>Grout JA, Levings CD, Richardson JS. 1997. Decomposition Rates of Purple Loosestrife (</w:t>
      </w:r>
      <w:r w:rsidRPr="00D246BB">
        <w:rPr>
          <w:i/>
          <w:iCs/>
          <w:lang w:val="en-GB"/>
        </w:rPr>
        <w:t>Lythrum salicaria</w:t>
      </w:r>
      <w:r w:rsidRPr="00D246BB">
        <w:rPr>
          <w:lang w:val="en-GB"/>
        </w:rPr>
        <w:t>) and Lyngbyei’s Sedge (</w:t>
      </w:r>
      <w:r w:rsidRPr="00D246BB">
        <w:rPr>
          <w:i/>
          <w:iCs/>
          <w:lang w:val="en-GB"/>
        </w:rPr>
        <w:t>Carex lyngbyei</w:t>
      </w:r>
      <w:r w:rsidRPr="00D246BB">
        <w:rPr>
          <w:lang w:val="en-GB"/>
        </w:rPr>
        <w:t xml:space="preserve">) in the Fraser River Estuary. Estuaries </w:t>
      </w:r>
      <w:r w:rsidRPr="00D246BB">
        <w:rPr>
          <w:b/>
          <w:bCs/>
          <w:lang w:val="en-GB"/>
        </w:rPr>
        <w:t>20</w:t>
      </w:r>
      <w:r w:rsidRPr="00D246BB">
        <w:rPr>
          <w:lang w:val="en-GB"/>
        </w:rPr>
        <w:t>:96–102.</w:t>
      </w:r>
    </w:p>
    <w:p w14:paraId="66656D6F" w14:textId="77777777" w:rsidR="00D246BB" w:rsidRPr="00D246BB" w:rsidRDefault="00D246BB" w:rsidP="00D246BB">
      <w:pPr>
        <w:pStyle w:val="Bibliography"/>
        <w:rPr>
          <w:lang w:val="en-GB"/>
        </w:rPr>
      </w:pPr>
      <w:r w:rsidRPr="00D246BB">
        <w:rPr>
          <w:lang w:val="en-GB"/>
        </w:rPr>
        <w:t>Haines EB, Hanson RB. 1979. Experimental degradation of detritus made from the salt marsh plants</w:t>
      </w:r>
      <w:r w:rsidRPr="00D246BB">
        <w:rPr>
          <w:i/>
          <w:iCs/>
          <w:lang w:val="en-GB"/>
        </w:rPr>
        <w:t xml:space="preserve"> Spartina alterniflora </w:t>
      </w:r>
      <w:r w:rsidRPr="00D246BB">
        <w:rPr>
          <w:lang w:val="en-GB"/>
        </w:rPr>
        <w:t xml:space="preserve">Loisel., </w:t>
      </w:r>
      <w:r w:rsidRPr="00D246BB">
        <w:rPr>
          <w:i/>
          <w:iCs/>
          <w:lang w:val="en-GB"/>
        </w:rPr>
        <w:t xml:space="preserve">Salicornia virginica </w:t>
      </w:r>
      <w:r w:rsidRPr="00D246BB">
        <w:rPr>
          <w:lang w:val="en-GB"/>
        </w:rPr>
        <w:t xml:space="preserve">L., and </w:t>
      </w:r>
      <w:r w:rsidRPr="00D246BB">
        <w:rPr>
          <w:i/>
          <w:iCs/>
          <w:lang w:val="en-GB"/>
        </w:rPr>
        <w:t xml:space="preserve">Juncus roemerianus </w:t>
      </w:r>
      <w:r w:rsidRPr="00D246BB">
        <w:rPr>
          <w:lang w:val="en-GB"/>
        </w:rPr>
        <w:t xml:space="preserve">Scheele. Journal of Experimental Marine Biology and Ecology </w:t>
      </w:r>
      <w:r w:rsidRPr="00D246BB">
        <w:rPr>
          <w:b/>
          <w:bCs/>
          <w:lang w:val="en-GB"/>
        </w:rPr>
        <w:t>40</w:t>
      </w:r>
      <w:r w:rsidRPr="00D246BB">
        <w:rPr>
          <w:lang w:val="en-GB"/>
        </w:rPr>
        <w:t>:27–40.</w:t>
      </w:r>
    </w:p>
    <w:p w14:paraId="5C2428CB" w14:textId="77777777" w:rsidR="00D246BB" w:rsidRPr="00D246BB" w:rsidRDefault="00D246BB" w:rsidP="00D246BB">
      <w:pPr>
        <w:pStyle w:val="Bibliography"/>
        <w:rPr>
          <w:lang w:val="en-GB"/>
        </w:rPr>
      </w:pPr>
      <w:r w:rsidRPr="00D246BB">
        <w:rPr>
          <w:lang w:val="en-GB"/>
        </w:rPr>
        <w:t xml:space="preserve">Hladik C, Schalles J, Alber M. 2013. Salt marsh elevation and habitat mapping using hyperspectral and LIDAR data. Remote Sensing of Environment </w:t>
      </w:r>
      <w:r w:rsidRPr="00D246BB">
        <w:rPr>
          <w:b/>
          <w:bCs/>
          <w:lang w:val="en-GB"/>
        </w:rPr>
        <w:t>139</w:t>
      </w:r>
      <w:r w:rsidRPr="00D246BB">
        <w:rPr>
          <w:lang w:val="en-GB"/>
        </w:rPr>
        <w:t>:318–330.</w:t>
      </w:r>
    </w:p>
    <w:p w14:paraId="723DDC0B" w14:textId="77777777" w:rsidR="00D246BB" w:rsidRPr="00D246BB" w:rsidRDefault="00D246BB" w:rsidP="00D246BB">
      <w:pPr>
        <w:pStyle w:val="Bibliography"/>
        <w:rPr>
          <w:lang w:val="en-GB"/>
        </w:rPr>
      </w:pPr>
      <w:r w:rsidRPr="00D246BB">
        <w:rPr>
          <w:lang w:val="en-GB"/>
        </w:rPr>
        <w:t xml:space="preserve">Hood WG. 2007. Scaling tidal channel geometry with marsh island area: A tool for habitat restoration, linked to channel formation process: TIDAL CHANNEL SCALING. Water Resources Research </w:t>
      </w:r>
      <w:r w:rsidRPr="00D246BB">
        <w:rPr>
          <w:b/>
          <w:bCs/>
          <w:lang w:val="en-GB"/>
        </w:rPr>
        <w:t>43</w:t>
      </w:r>
      <w:r w:rsidRPr="00D246BB">
        <w:rPr>
          <w:lang w:val="en-GB"/>
        </w:rPr>
        <w:t>. Available from http://doi.wiley.com/10.1029/2006WR005083 (accessed March 3, 2022).</w:t>
      </w:r>
    </w:p>
    <w:p w14:paraId="4A2F8C34" w14:textId="77777777" w:rsidR="00D246BB" w:rsidRPr="00D246BB" w:rsidRDefault="00D246BB" w:rsidP="00D246BB">
      <w:pPr>
        <w:pStyle w:val="Bibliography"/>
        <w:rPr>
          <w:lang w:val="en-GB"/>
        </w:rPr>
      </w:pPr>
      <w:r w:rsidRPr="00D246BB">
        <w:rPr>
          <w:lang w:val="en-GB"/>
        </w:rPr>
        <w:t xml:space="preserve">Hood WG. 2020. Applying tidal landform scaling to habitat restoration planning, design, and monitoring. Estuarine, Coastal and Shelf Science </w:t>
      </w:r>
      <w:r w:rsidRPr="00D246BB">
        <w:rPr>
          <w:b/>
          <w:bCs/>
          <w:lang w:val="en-GB"/>
        </w:rPr>
        <w:t>244</w:t>
      </w:r>
      <w:r w:rsidRPr="00D246BB">
        <w:rPr>
          <w:lang w:val="en-GB"/>
        </w:rPr>
        <w:t>:106060.</w:t>
      </w:r>
    </w:p>
    <w:p w14:paraId="1D228A9F" w14:textId="77777777" w:rsidR="00D246BB" w:rsidRPr="00D246BB" w:rsidRDefault="00D246BB" w:rsidP="00D246BB">
      <w:pPr>
        <w:pStyle w:val="Bibliography"/>
        <w:rPr>
          <w:lang w:val="en-GB"/>
        </w:rPr>
      </w:pPr>
      <w:r w:rsidRPr="00D246BB">
        <w:rPr>
          <w:lang w:val="en-GB"/>
        </w:rPr>
        <w:t>Hoos LM, Packman GA. 1974. The Fraser River Estuary: status of environmental knowledge to 1974. Report of the Estuary Working Group, Department of the Environment, Regional Board Pacific Region. Environment Canada, Ottawa.</w:t>
      </w:r>
    </w:p>
    <w:p w14:paraId="512CC689" w14:textId="77777777" w:rsidR="00D246BB" w:rsidRPr="00D246BB" w:rsidRDefault="00D246BB" w:rsidP="00D246BB">
      <w:pPr>
        <w:pStyle w:val="Bibliography"/>
        <w:rPr>
          <w:lang w:val="en-GB"/>
        </w:rPr>
      </w:pPr>
      <w:r w:rsidRPr="00D246BB">
        <w:rPr>
          <w:lang w:val="en-GB"/>
        </w:rPr>
        <w:t xml:space="preserve">Houser C. 2010. Relative Importance of Vessel-Generated and Wind Waves to Salt Marsh Erosion in a Restricted Fetch Environment. Journal of Coastal Research </w:t>
      </w:r>
      <w:r w:rsidRPr="00D246BB">
        <w:rPr>
          <w:b/>
          <w:bCs/>
          <w:lang w:val="en-GB"/>
        </w:rPr>
        <w:t>26</w:t>
      </w:r>
      <w:r w:rsidRPr="00D246BB">
        <w:rPr>
          <w:lang w:val="en-GB"/>
        </w:rPr>
        <w:t>:230–240. Coastal Education &amp; Research Foundation, Inc.</w:t>
      </w:r>
    </w:p>
    <w:p w14:paraId="3DC94844" w14:textId="77777777" w:rsidR="00D246BB" w:rsidRPr="00D246BB" w:rsidRDefault="00D246BB" w:rsidP="00D246BB">
      <w:pPr>
        <w:pStyle w:val="Bibliography"/>
        <w:rPr>
          <w:lang w:val="en-GB"/>
        </w:rPr>
      </w:pPr>
      <w:r w:rsidRPr="00D246BB">
        <w:rPr>
          <w:lang w:val="en-GB"/>
        </w:rPr>
        <w:t>James G, Witten D, Hastie T, Tibshirani R, editors. 2013. An introduction to statistical learning: with applications in R. Springer, New York.</w:t>
      </w:r>
    </w:p>
    <w:p w14:paraId="6DE63204" w14:textId="77777777" w:rsidR="00D246BB" w:rsidRPr="00D246BB" w:rsidRDefault="00D246BB" w:rsidP="00D246BB">
      <w:pPr>
        <w:pStyle w:val="Bibliography"/>
        <w:rPr>
          <w:lang w:val="en-GB"/>
        </w:rPr>
      </w:pPr>
      <w:r w:rsidRPr="00D246BB">
        <w:rPr>
          <w:lang w:val="en-GB"/>
        </w:rPr>
        <w:t xml:space="preserve">James-Pirri M-J, Roman CT, Heltshe JF. 2007. Power analysis to determine sample size for monitoring vegetation change in salt marsh habitats. Wetlands Ecology and Management </w:t>
      </w:r>
      <w:r w:rsidRPr="00D246BB">
        <w:rPr>
          <w:b/>
          <w:bCs/>
          <w:lang w:val="en-GB"/>
        </w:rPr>
        <w:t>15</w:t>
      </w:r>
      <w:r w:rsidRPr="00D246BB">
        <w:rPr>
          <w:lang w:val="en-GB"/>
        </w:rPr>
        <w:t>:335–345.</w:t>
      </w:r>
    </w:p>
    <w:p w14:paraId="3319B113" w14:textId="77777777" w:rsidR="00D246BB" w:rsidRPr="00D246BB" w:rsidRDefault="00D246BB" w:rsidP="00D246BB">
      <w:pPr>
        <w:pStyle w:val="Bibliography"/>
        <w:rPr>
          <w:lang w:val="en-GB"/>
        </w:rPr>
      </w:pPr>
      <w:r w:rsidRPr="00D246BB">
        <w:rPr>
          <w:lang w:val="en-GB"/>
        </w:rPr>
        <w:t xml:space="preserve">Jenkins NJ, Yeakley JA, Stewart EM. 2008. First-year responses to managed flooding of lower Columbia River bottomland vegetation dominated by </w:t>
      </w:r>
      <w:r w:rsidRPr="00D246BB">
        <w:rPr>
          <w:i/>
          <w:iCs/>
          <w:lang w:val="en-GB"/>
        </w:rPr>
        <w:t>Phalaris arundinacea</w:t>
      </w:r>
      <w:r w:rsidRPr="00D246BB">
        <w:rPr>
          <w:lang w:val="en-GB"/>
        </w:rPr>
        <w:t xml:space="preserve">. Wetlands </w:t>
      </w:r>
      <w:r w:rsidRPr="00D246BB">
        <w:rPr>
          <w:b/>
          <w:bCs/>
          <w:lang w:val="en-GB"/>
        </w:rPr>
        <w:t>28</w:t>
      </w:r>
      <w:r w:rsidRPr="00D246BB">
        <w:rPr>
          <w:lang w:val="en-GB"/>
        </w:rPr>
        <w:t>:1018–1027.</w:t>
      </w:r>
    </w:p>
    <w:p w14:paraId="7BAAF5D9" w14:textId="77777777" w:rsidR="00D246BB" w:rsidRPr="00D246BB" w:rsidRDefault="00D246BB" w:rsidP="00D246BB">
      <w:pPr>
        <w:pStyle w:val="Bibliography"/>
        <w:rPr>
          <w:lang w:val="en-GB"/>
        </w:rPr>
      </w:pPr>
      <w:r w:rsidRPr="00D246BB">
        <w:rPr>
          <w:lang w:val="en-GB"/>
        </w:rPr>
        <w:t xml:space="preserve">Jessop J, Spyreas G, Pociask GE, Benson TJ, Ward MP, Kent AD, Matthews JW. 2015. Tradeoffs among ecosystem services in restored wetlands. Biological Conservation </w:t>
      </w:r>
      <w:r w:rsidRPr="00D246BB">
        <w:rPr>
          <w:b/>
          <w:bCs/>
          <w:lang w:val="en-GB"/>
        </w:rPr>
        <w:t>191</w:t>
      </w:r>
      <w:r w:rsidRPr="00D246BB">
        <w:rPr>
          <w:lang w:val="en-GB"/>
        </w:rPr>
        <w:t>:341–348.</w:t>
      </w:r>
    </w:p>
    <w:p w14:paraId="68A67EC4" w14:textId="77777777" w:rsidR="00D246BB" w:rsidRPr="00D246BB" w:rsidRDefault="00D246BB" w:rsidP="00D246BB">
      <w:pPr>
        <w:pStyle w:val="Bibliography"/>
        <w:rPr>
          <w:lang w:val="en-GB"/>
        </w:rPr>
      </w:pPr>
      <w:r w:rsidRPr="00D246BB">
        <w:rPr>
          <w:lang w:val="en-GB"/>
        </w:rPr>
        <w:t xml:space="preserve">Johnson OF, Lishawa SC, Lawrence BA. 2019. Submerged harvest reduces invasive </w:t>
      </w:r>
      <w:r w:rsidRPr="00D246BB">
        <w:rPr>
          <w:i/>
          <w:iCs/>
          <w:lang w:val="en-GB"/>
        </w:rPr>
        <w:t>Typha</w:t>
      </w:r>
      <w:r w:rsidRPr="00D246BB">
        <w:rPr>
          <w:lang w:val="en-GB"/>
        </w:rPr>
        <w:t xml:space="preserve"> and increases soil macronutrient availability. Plant and Soil </w:t>
      </w:r>
      <w:r w:rsidRPr="00D246BB">
        <w:rPr>
          <w:b/>
          <w:bCs/>
          <w:lang w:val="en-GB"/>
        </w:rPr>
        <w:t>442</w:t>
      </w:r>
      <w:r w:rsidRPr="00D246BB">
        <w:rPr>
          <w:lang w:val="en-GB"/>
        </w:rPr>
        <w:t>:157–167.</w:t>
      </w:r>
    </w:p>
    <w:p w14:paraId="565A05A3" w14:textId="77777777" w:rsidR="00D246BB" w:rsidRPr="00D246BB" w:rsidRDefault="00D246BB" w:rsidP="00D246BB">
      <w:pPr>
        <w:pStyle w:val="Bibliography"/>
        <w:rPr>
          <w:lang w:val="en-GB"/>
        </w:rPr>
      </w:pPr>
      <w:r w:rsidRPr="00D246BB">
        <w:rPr>
          <w:lang w:val="en-GB"/>
        </w:rPr>
        <w:t xml:space="preserve">Kehoe LJ et al. 2021. Conservation in heavily urbanized biodiverse regions requires urgent management action and attention to governance. Conservation Science and Practice </w:t>
      </w:r>
      <w:r w:rsidRPr="00D246BB">
        <w:rPr>
          <w:b/>
          <w:bCs/>
          <w:lang w:val="en-GB"/>
        </w:rPr>
        <w:t>3</w:t>
      </w:r>
      <w:r w:rsidRPr="00D246BB">
        <w:rPr>
          <w:lang w:val="en-GB"/>
        </w:rPr>
        <w:t>. Available from https://onlinelibrary.wiley.com/doi/10.1111/csp2.310 (accessed September 13, 2021).</w:t>
      </w:r>
    </w:p>
    <w:p w14:paraId="56970F49" w14:textId="77777777" w:rsidR="00D246BB" w:rsidRPr="00D246BB" w:rsidRDefault="00D246BB" w:rsidP="00D246BB">
      <w:pPr>
        <w:pStyle w:val="Bibliography"/>
        <w:rPr>
          <w:lang w:val="en-GB"/>
        </w:rPr>
      </w:pPr>
      <w:r w:rsidRPr="00D246BB">
        <w:rPr>
          <w:lang w:val="en-GB"/>
        </w:rPr>
        <w:t xml:space="preserve">Kennish MJ. 2002. Environmental threats and environmental future of estuaries. Environmental Conservation </w:t>
      </w:r>
      <w:r w:rsidRPr="00D246BB">
        <w:rPr>
          <w:b/>
          <w:bCs/>
          <w:lang w:val="en-GB"/>
        </w:rPr>
        <w:t>29</w:t>
      </w:r>
      <w:r w:rsidRPr="00D246BB">
        <w:rPr>
          <w:lang w:val="en-GB"/>
        </w:rPr>
        <w:t>:78–107.</w:t>
      </w:r>
    </w:p>
    <w:p w14:paraId="7C3251E3" w14:textId="77777777" w:rsidR="00D246BB" w:rsidRPr="00D246BB" w:rsidRDefault="00D246BB" w:rsidP="00D246BB">
      <w:pPr>
        <w:pStyle w:val="Bibliography"/>
        <w:rPr>
          <w:lang w:val="en-GB"/>
        </w:rPr>
      </w:pPr>
      <w:r w:rsidRPr="00D246BB">
        <w:rPr>
          <w:lang w:val="en-GB"/>
        </w:rPr>
        <w:t xml:space="preserve">Kentula ME. 2000. Perspectives on setting success criteria for wetland restoration. Ecological Engineering </w:t>
      </w:r>
      <w:r w:rsidRPr="00D246BB">
        <w:rPr>
          <w:b/>
          <w:bCs/>
          <w:lang w:val="en-GB"/>
        </w:rPr>
        <w:t>15</w:t>
      </w:r>
      <w:r w:rsidRPr="00D246BB">
        <w:rPr>
          <w:lang w:val="en-GB"/>
        </w:rPr>
        <w:t>:199–209.</w:t>
      </w:r>
    </w:p>
    <w:p w14:paraId="317C60A9" w14:textId="77777777" w:rsidR="00D246BB" w:rsidRPr="00D246BB" w:rsidRDefault="00D246BB" w:rsidP="00D246BB">
      <w:pPr>
        <w:pStyle w:val="Bibliography"/>
        <w:rPr>
          <w:lang w:val="en-GB"/>
        </w:rPr>
      </w:pPr>
      <w:r w:rsidRPr="00D246BB">
        <w:rPr>
          <w:lang w:val="en-GB"/>
        </w:rPr>
        <w:t xml:space="preserve">Kercher SM, Zedler JB. 2004. Flood tolerance in wetland angiosperms: a comparison of invasive and noninvasive species. Aquatic Botany </w:t>
      </w:r>
      <w:r w:rsidRPr="00D246BB">
        <w:rPr>
          <w:b/>
          <w:bCs/>
          <w:lang w:val="en-GB"/>
        </w:rPr>
        <w:t>80</w:t>
      </w:r>
      <w:r w:rsidRPr="00D246BB">
        <w:rPr>
          <w:lang w:val="en-GB"/>
        </w:rPr>
        <w:t>:89–102.</w:t>
      </w:r>
    </w:p>
    <w:p w14:paraId="0B94FC27" w14:textId="77777777" w:rsidR="00D246BB" w:rsidRPr="00D246BB" w:rsidRDefault="00D246BB" w:rsidP="00D246BB">
      <w:pPr>
        <w:pStyle w:val="Bibliography"/>
        <w:rPr>
          <w:lang w:val="en-GB"/>
        </w:rPr>
      </w:pPr>
      <w:r w:rsidRPr="00D246BB">
        <w:rPr>
          <w:lang w:val="en-GB"/>
        </w:rPr>
        <w:t>Kistritz R, Williams G, Scott J. 1992. Inspection of red-coded habitat: Fraser River Estuary summer of 1992. Pages 1–177. Fraser River Estuary Management Program, New Westminster, B.C.</w:t>
      </w:r>
    </w:p>
    <w:p w14:paraId="6D9A25F4" w14:textId="77777777" w:rsidR="00D246BB" w:rsidRPr="00D246BB" w:rsidRDefault="00D246BB" w:rsidP="00D246BB">
      <w:pPr>
        <w:pStyle w:val="Bibliography"/>
        <w:rPr>
          <w:lang w:val="en-GB"/>
        </w:rPr>
      </w:pPr>
      <w:r w:rsidRPr="00D246BB">
        <w:rPr>
          <w:lang w:val="en-GB"/>
        </w:rPr>
        <w:t>Kistritz RU. 1995. Habitat compensation, restoration and creation in the Fraser River Estuary: are we achieving a no-net-loss of fish habitat? Pages 1–113. Can. Tech. Rept. 2349, Fish. Aquat. Sci.</w:t>
      </w:r>
    </w:p>
    <w:p w14:paraId="4DAEEDE9" w14:textId="77777777" w:rsidR="00D246BB" w:rsidRPr="00D246BB" w:rsidRDefault="00D246BB" w:rsidP="00D246BB">
      <w:pPr>
        <w:pStyle w:val="Bibliography"/>
        <w:rPr>
          <w:lang w:val="en-GB"/>
        </w:rPr>
      </w:pPr>
      <w:r w:rsidRPr="00D246BB">
        <w:rPr>
          <w:lang w:val="en-GB"/>
        </w:rPr>
        <w:t xml:space="preserve">Klimešová J. 1994. The effects of timing and duration of floods on growth of young plants of </w:t>
      </w:r>
      <w:r w:rsidRPr="00D246BB">
        <w:rPr>
          <w:i/>
          <w:iCs/>
          <w:lang w:val="en-GB"/>
        </w:rPr>
        <w:t>Phalaris arundinacea</w:t>
      </w:r>
      <w:r w:rsidRPr="00D246BB">
        <w:rPr>
          <w:lang w:val="en-GB"/>
        </w:rPr>
        <w:t xml:space="preserve"> L. and </w:t>
      </w:r>
      <w:r w:rsidRPr="00D246BB">
        <w:rPr>
          <w:i/>
          <w:iCs/>
          <w:lang w:val="en-GB"/>
        </w:rPr>
        <w:t>Urtica dioica</w:t>
      </w:r>
      <w:r w:rsidRPr="00D246BB">
        <w:rPr>
          <w:lang w:val="en-GB"/>
        </w:rPr>
        <w:t xml:space="preserve"> L.: an experimental study. Aquatic Botany </w:t>
      </w:r>
      <w:r w:rsidRPr="00D246BB">
        <w:rPr>
          <w:b/>
          <w:bCs/>
          <w:lang w:val="en-GB"/>
        </w:rPr>
        <w:t>48</w:t>
      </w:r>
      <w:r w:rsidRPr="00D246BB">
        <w:rPr>
          <w:lang w:val="en-GB"/>
        </w:rPr>
        <w:t>:21–29.</w:t>
      </w:r>
    </w:p>
    <w:p w14:paraId="4AE9EF9E" w14:textId="77777777" w:rsidR="00D246BB" w:rsidRPr="00D246BB" w:rsidRDefault="00D246BB" w:rsidP="00D246BB">
      <w:pPr>
        <w:pStyle w:val="Bibliography"/>
        <w:rPr>
          <w:lang w:val="en-GB"/>
        </w:rPr>
      </w:pPr>
      <w:r w:rsidRPr="00D246BB">
        <w:rPr>
          <w:lang w:val="en-GB"/>
        </w:rPr>
        <w:t xml:space="preserve">Kondoh M. 2003. Habitat fragmentation resulting in overgrazing by herbivores. Journal of Theoretical Biology </w:t>
      </w:r>
      <w:r w:rsidRPr="00D246BB">
        <w:rPr>
          <w:b/>
          <w:bCs/>
          <w:lang w:val="en-GB"/>
        </w:rPr>
        <w:t>225</w:t>
      </w:r>
      <w:r w:rsidRPr="00D246BB">
        <w:rPr>
          <w:lang w:val="en-GB"/>
        </w:rPr>
        <w:t>:453–460.</w:t>
      </w:r>
    </w:p>
    <w:p w14:paraId="0B9A506D" w14:textId="77777777" w:rsidR="00D246BB" w:rsidRPr="00D246BB" w:rsidRDefault="00D246BB" w:rsidP="00D246BB">
      <w:pPr>
        <w:pStyle w:val="Bibliography"/>
        <w:rPr>
          <w:lang w:val="en-GB"/>
        </w:rPr>
      </w:pPr>
      <w:r w:rsidRPr="00D246BB">
        <w:rPr>
          <w:lang w:val="en-GB"/>
        </w:rPr>
        <w:lastRenderedPageBreak/>
        <w:t xml:space="preserve">Larkin DJ, Madon SP, West JM, Zedler JB. 2008. Topographic heterogeneity influences fish use of an experimentally restored tidal marsh. Ecological Applications </w:t>
      </w:r>
      <w:r w:rsidRPr="00D246BB">
        <w:rPr>
          <w:b/>
          <w:bCs/>
          <w:lang w:val="en-GB"/>
        </w:rPr>
        <w:t>18</w:t>
      </w:r>
      <w:r w:rsidRPr="00D246BB">
        <w:rPr>
          <w:lang w:val="en-GB"/>
        </w:rPr>
        <w:t>:483–496. Ecological Society of America.</w:t>
      </w:r>
    </w:p>
    <w:p w14:paraId="3A0C18C6" w14:textId="77777777" w:rsidR="00D246BB" w:rsidRPr="00D246BB" w:rsidRDefault="00D246BB" w:rsidP="00D246BB">
      <w:pPr>
        <w:pStyle w:val="Bibliography"/>
        <w:rPr>
          <w:lang w:val="en-GB"/>
        </w:rPr>
      </w:pPr>
      <w:r w:rsidRPr="00D246BB">
        <w:rPr>
          <w:lang w:val="en-GB"/>
        </w:rPr>
        <w:t xml:space="preserve">Lee JJ. 2021. The impacts of exotic </w:t>
      </w:r>
      <w:r w:rsidRPr="00D246BB">
        <w:rPr>
          <w:i/>
          <w:iCs/>
          <w:lang w:val="en-GB"/>
        </w:rPr>
        <w:t>Typha</w:t>
      </w:r>
      <w:r w:rsidRPr="00D246BB">
        <w:rPr>
          <w:lang w:val="en-GB"/>
        </w:rPr>
        <w:t xml:space="preserve"> on benthic invertebrate communities in the South Arm of the Fraser River Estuary. Pages 1–33. Master’s Project. Simon Fraser University &amp; British Columbia Institute of Technology, Burnaby.</w:t>
      </w:r>
    </w:p>
    <w:p w14:paraId="7D1F4017" w14:textId="77777777" w:rsidR="00D246BB" w:rsidRPr="00D246BB" w:rsidRDefault="00D246BB" w:rsidP="00D246BB">
      <w:pPr>
        <w:pStyle w:val="Bibliography"/>
        <w:rPr>
          <w:lang w:val="en-GB"/>
        </w:rPr>
      </w:pPr>
      <w:r w:rsidRPr="00D246BB">
        <w:rPr>
          <w:lang w:val="en-GB"/>
        </w:rPr>
        <w:t>Levings CD. 2000. An overview assessment of compensation and mitigation techniques used to assist fish habitat management in British Columbia estuaries. Pages 341–347 in Knudsen EE, Steward CR, MacDonald DD, Williams JE, Reiser DW, editors. Sustainable Fisheries Management1st Edition. CRC Press, Boca Raton.</w:t>
      </w:r>
    </w:p>
    <w:p w14:paraId="32EA9C3B" w14:textId="77777777" w:rsidR="00D246BB" w:rsidRPr="00D246BB" w:rsidRDefault="00D246BB" w:rsidP="00D246BB">
      <w:pPr>
        <w:pStyle w:val="Bibliography"/>
        <w:rPr>
          <w:lang w:val="en-GB"/>
        </w:rPr>
      </w:pPr>
      <w:r w:rsidRPr="00D246BB">
        <w:rPr>
          <w:lang w:val="en-GB"/>
        </w:rPr>
        <w:t>Levings CD. 2004a. Knowledge of fish ecology and its application to habitat management. Pages 213–236 in Groulx DC, Luternauer JL, Bilderback DE, editors. Fraser River Delta, British Columbia: Issues of an Urban Estuary.</w:t>
      </w:r>
    </w:p>
    <w:p w14:paraId="6D78503C" w14:textId="77777777" w:rsidR="00D246BB" w:rsidRPr="00D246BB" w:rsidRDefault="00D246BB" w:rsidP="00D246BB">
      <w:pPr>
        <w:pStyle w:val="Bibliography"/>
        <w:rPr>
          <w:lang w:val="en-GB"/>
        </w:rPr>
      </w:pPr>
      <w:r w:rsidRPr="00D246BB">
        <w:rPr>
          <w:lang w:val="en-GB"/>
        </w:rPr>
        <w:t>Levings CD. 2004b. Two decades of fish habitat restoration and bioengineering on the Fraser River Estuary, British Columbia, Canada. Pages 164–168 Oceans ’04 MTS/IEEE Techno-Ocean ’04 (IEEE Cat. No.04CH37600). IEEE, Kobe, Japan. Available from http://ieeexplore.ieee.org/document/1402912/ (accessed September 7, 2021).</w:t>
      </w:r>
    </w:p>
    <w:p w14:paraId="3BAAEE9B" w14:textId="77777777" w:rsidR="00D246BB" w:rsidRPr="00D246BB" w:rsidRDefault="00D246BB" w:rsidP="00D246BB">
      <w:pPr>
        <w:pStyle w:val="Bibliography"/>
        <w:rPr>
          <w:lang w:val="en-GB"/>
        </w:rPr>
      </w:pPr>
      <w:r w:rsidRPr="00D246BB">
        <w:rPr>
          <w:lang w:val="en-GB"/>
        </w:rPr>
        <w:t>Levings CD, Nishimura [ed.] DJH. 1996. Created and restored sedge marshes in the lower Fraser River and estuary: An evaluation of their functioning as fish habitat. Pages 1–143. Canadian Technical Report 2126, Fisheries and Aquatic Sciences.</w:t>
      </w:r>
    </w:p>
    <w:p w14:paraId="27907DDC" w14:textId="77777777" w:rsidR="00D246BB" w:rsidRPr="00D246BB" w:rsidRDefault="00D246BB" w:rsidP="00D246BB">
      <w:pPr>
        <w:pStyle w:val="Bibliography"/>
        <w:rPr>
          <w:lang w:val="en-GB"/>
        </w:rPr>
      </w:pPr>
      <w:r w:rsidRPr="00D246BB">
        <w:rPr>
          <w:lang w:val="en-GB"/>
        </w:rPr>
        <w:t xml:space="preserve">Levy DA, Northcote TG. 1982. Juvenile Salmon Residency in a Marsh Area of the Fraser River Estuary. Canadian Journal of Fisheries and Aquatic Sciences </w:t>
      </w:r>
      <w:r w:rsidRPr="00D246BB">
        <w:rPr>
          <w:b/>
          <w:bCs/>
          <w:lang w:val="en-GB"/>
        </w:rPr>
        <w:t>39</w:t>
      </w:r>
      <w:r w:rsidRPr="00D246BB">
        <w:rPr>
          <w:lang w:val="en-GB"/>
        </w:rPr>
        <w:t>:270–276.</w:t>
      </w:r>
    </w:p>
    <w:p w14:paraId="6D393AAF" w14:textId="77777777" w:rsidR="00D246BB" w:rsidRPr="00D246BB" w:rsidRDefault="00D246BB" w:rsidP="00D246BB">
      <w:pPr>
        <w:pStyle w:val="Bibliography"/>
        <w:rPr>
          <w:lang w:val="en-GB"/>
        </w:rPr>
      </w:pPr>
      <w:r w:rsidRPr="00D246BB">
        <w:rPr>
          <w:lang w:val="en-GB"/>
        </w:rPr>
        <w:t>Lievesley M, Stewart D, Knight R, Mason B. 2016. Assessing habitat compensation and examining limitations to native plant establishment in the lower Fraser River Estuary. Pages 1–63. Available from https://www.cmnbc.ca/wp-content/uploads/2018/11/Assessing-Habitat-Compensation_2016Appendix-I-IV.pdf.</w:t>
      </w:r>
    </w:p>
    <w:p w14:paraId="478D3CA4" w14:textId="77777777" w:rsidR="00D246BB" w:rsidRPr="00D246BB" w:rsidRDefault="00D246BB" w:rsidP="00D246BB">
      <w:pPr>
        <w:pStyle w:val="Bibliography"/>
        <w:rPr>
          <w:lang w:val="en-GB"/>
        </w:rPr>
      </w:pPr>
      <w:r w:rsidRPr="00D246BB">
        <w:rPr>
          <w:lang w:val="en-GB"/>
        </w:rPr>
        <w:t xml:space="preserve">Loreau M, de Mazancourt C. 2013. Biodiversity and ecosystem stability: a synthesis of underlying mechanisms. Ecology Letters </w:t>
      </w:r>
      <w:r w:rsidRPr="00D246BB">
        <w:rPr>
          <w:b/>
          <w:bCs/>
          <w:lang w:val="en-GB"/>
        </w:rPr>
        <w:t>16</w:t>
      </w:r>
      <w:r w:rsidRPr="00D246BB">
        <w:rPr>
          <w:lang w:val="en-GB"/>
        </w:rPr>
        <w:t>:106–115.</w:t>
      </w:r>
    </w:p>
    <w:p w14:paraId="105C3D2B" w14:textId="77777777" w:rsidR="00D246BB" w:rsidRPr="00D246BB" w:rsidRDefault="00D246BB" w:rsidP="00D246BB">
      <w:pPr>
        <w:pStyle w:val="Bibliography"/>
        <w:rPr>
          <w:lang w:val="en-GB"/>
        </w:rPr>
      </w:pPr>
      <w:r w:rsidRPr="00D246BB">
        <w:rPr>
          <w:lang w:val="en-GB"/>
        </w:rPr>
        <w:t>Marijnissen R. 2017. Potential mechanisms for the salt marsh recession on Sturgeon Bank. Master’s Thesis. Delft University of Technology, Delft, Netherlands.</w:t>
      </w:r>
    </w:p>
    <w:p w14:paraId="3DA34914" w14:textId="77777777" w:rsidR="00D246BB" w:rsidRPr="00D246BB" w:rsidRDefault="00D246BB" w:rsidP="00D246BB">
      <w:pPr>
        <w:pStyle w:val="Bibliography"/>
        <w:rPr>
          <w:lang w:val="en-GB"/>
        </w:rPr>
      </w:pPr>
      <w:r w:rsidRPr="00D246BB">
        <w:rPr>
          <w:lang w:val="en-GB"/>
        </w:rPr>
        <w:t xml:space="preserve">Marijnissen R, Stefan A. 2017. Marsh recession and erosion study of the Fraser Delta, B.C., Canada from historic satellite imagery. Communications on Hydraulic and Geotechnical Engineering </w:t>
      </w:r>
      <w:r w:rsidRPr="00D246BB">
        <w:rPr>
          <w:b/>
          <w:bCs/>
          <w:lang w:val="en-GB"/>
        </w:rPr>
        <w:t>2017–1</w:t>
      </w:r>
      <w:r w:rsidRPr="00D246BB">
        <w:rPr>
          <w:lang w:val="en-GB"/>
        </w:rPr>
        <w:t>:59.</w:t>
      </w:r>
    </w:p>
    <w:p w14:paraId="3C374F6B" w14:textId="77777777" w:rsidR="00D246BB" w:rsidRPr="00D246BB" w:rsidRDefault="00D246BB" w:rsidP="00D246BB">
      <w:pPr>
        <w:pStyle w:val="Bibliography"/>
        <w:rPr>
          <w:lang w:val="en-GB"/>
        </w:rPr>
      </w:pPr>
      <w:r w:rsidRPr="00D246BB">
        <w:rPr>
          <w:lang w:val="en-GB"/>
        </w:rPr>
        <w:t xml:space="preserve">Miller RC, Zedler JB. 2003. Responses of native and invasive wetland plants to hydroperiod and water depth. Plant Ecology </w:t>
      </w:r>
      <w:r w:rsidRPr="00D246BB">
        <w:rPr>
          <w:b/>
          <w:bCs/>
          <w:lang w:val="en-GB"/>
        </w:rPr>
        <w:t>167</w:t>
      </w:r>
      <w:r w:rsidRPr="00D246BB">
        <w:rPr>
          <w:lang w:val="en-GB"/>
        </w:rPr>
        <w:t>:57–69.</w:t>
      </w:r>
    </w:p>
    <w:p w14:paraId="30EE9CD4" w14:textId="77777777" w:rsidR="00D246BB" w:rsidRPr="00D246BB" w:rsidRDefault="00D246BB" w:rsidP="00D246BB">
      <w:pPr>
        <w:pStyle w:val="Bibliography"/>
        <w:rPr>
          <w:lang w:val="en-GB"/>
        </w:rPr>
      </w:pPr>
      <w:r w:rsidRPr="00D246BB">
        <w:rPr>
          <w:lang w:val="en-GB"/>
        </w:rPr>
        <w:t xml:space="preserve">Naeem S. 1998. Species redundancy and ecosystem reliability. Conservation Biology </w:t>
      </w:r>
      <w:r w:rsidRPr="00D246BB">
        <w:rPr>
          <w:b/>
          <w:bCs/>
          <w:lang w:val="en-GB"/>
        </w:rPr>
        <w:t>12</w:t>
      </w:r>
      <w:r w:rsidRPr="00D246BB">
        <w:rPr>
          <w:lang w:val="en-GB"/>
        </w:rPr>
        <w:t>:39–45.</w:t>
      </w:r>
    </w:p>
    <w:p w14:paraId="4D034C81" w14:textId="77777777" w:rsidR="00D246BB" w:rsidRPr="00D246BB" w:rsidRDefault="00D246BB" w:rsidP="00D246BB">
      <w:pPr>
        <w:pStyle w:val="Bibliography"/>
        <w:rPr>
          <w:lang w:val="en-GB"/>
        </w:rPr>
      </w:pPr>
      <w:r w:rsidRPr="00D246BB">
        <w:rPr>
          <w:lang w:val="en-GB"/>
        </w:rPr>
        <w:t xml:space="preserve">Nakagawa S, Schielzeth H. 2013. A general and simple method for obtaining </w:t>
      </w:r>
      <w:r w:rsidRPr="00D246BB">
        <w:rPr>
          <w:i/>
          <w:iCs/>
          <w:lang w:val="en-GB"/>
        </w:rPr>
        <w:t>R</w:t>
      </w:r>
      <w:r w:rsidRPr="00D246BB">
        <w:rPr>
          <w:lang w:val="en-GB"/>
        </w:rPr>
        <w:t xml:space="preserve"> </w:t>
      </w:r>
      <w:r w:rsidRPr="00D246BB">
        <w:rPr>
          <w:vertAlign w:val="superscript"/>
          <w:lang w:val="en-GB"/>
        </w:rPr>
        <w:t>2</w:t>
      </w:r>
      <w:r w:rsidRPr="00D246BB">
        <w:rPr>
          <w:lang w:val="en-GB"/>
        </w:rPr>
        <w:t xml:space="preserve"> from generalized linear mixed-effects models. Methods in Ecology and Evolution </w:t>
      </w:r>
      <w:r w:rsidRPr="00D246BB">
        <w:rPr>
          <w:b/>
          <w:bCs/>
          <w:lang w:val="en-GB"/>
        </w:rPr>
        <w:t>4</w:t>
      </w:r>
      <w:r w:rsidRPr="00D246BB">
        <w:rPr>
          <w:lang w:val="en-GB"/>
        </w:rPr>
        <w:t>:133–142.</w:t>
      </w:r>
    </w:p>
    <w:p w14:paraId="129AC263" w14:textId="77777777" w:rsidR="00D246BB" w:rsidRPr="00D246BB" w:rsidRDefault="00D246BB" w:rsidP="00D246BB">
      <w:pPr>
        <w:pStyle w:val="Bibliography"/>
        <w:rPr>
          <w:lang w:val="en-GB"/>
        </w:rPr>
      </w:pPr>
      <w:r w:rsidRPr="00D246BB">
        <w:rPr>
          <w:lang w:val="en-GB"/>
        </w:rPr>
        <w:t xml:space="preserve">Nanson GC, Krusenstierna AV, Bryant EA. 1994. Experimental measurements of river-bank erosion caused by boat-generated waves on the Gordon River, Tasmania. Regulated Rivers: Research &amp; Management </w:t>
      </w:r>
      <w:r w:rsidRPr="00D246BB">
        <w:rPr>
          <w:b/>
          <w:bCs/>
          <w:lang w:val="en-GB"/>
        </w:rPr>
        <w:t>9</w:t>
      </w:r>
      <w:r w:rsidRPr="00D246BB">
        <w:rPr>
          <w:lang w:val="en-GB"/>
        </w:rPr>
        <w:t>:1–14.</w:t>
      </w:r>
    </w:p>
    <w:p w14:paraId="56201B6B" w14:textId="77777777" w:rsidR="00D246BB" w:rsidRPr="00D246BB" w:rsidRDefault="00D246BB" w:rsidP="00D246BB">
      <w:pPr>
        <w:pStyle w:val="Bibliography"/>
        <w:rPr>
          <w:lang w:val="en-GB"/>
        </w:rPr>
      </w:pPr>
      <w:r w:rsidRPr="00D246BB">
        <w:rPr>
          <w:lang w:val="en-GB"/>
        </w:rPr>
        <w:t xml:space="preserve">Nilsson C, Ekblad A, Dynesius M, Backe S, Gardfjell M, Carlberg B, Hellqviist S, Jansson R. 1994. A comparison of species richness and traits of riparian plants between a main river channel and its tributaries. Journal of Ecology </w:t>
      </w:r>
      <w:r w:rsidRPr="00D246BB">
        <w:rPr>
          <w:b/>
          <w:bCs/>
          <w:lang w:val="en-GB"/>
        </w:rPr>
        <w:t>82</w:t>
      </w:r>
      <w:r w:rsidRPr="00D246BB">
        <w:rPr>
          <w:lang w:val="en-GB"/>
        </w:rPr>
        <w:t>:281–295. [Wiley, British Ecological Society].</w:t>
      </w:r>
    </w:p>
    <w:p w14:paraId="28C8AE57" w14:textId="77777777" w:rsidR="00D246BB" w:rsidRPr="00D246BB" w:rsidRDefault="00D246BB" w:rsidP="00D246BB">
      <w:pPr>
        <w:pStyle w:val="Bibliography"/>
        <w:rPr>
          <w:lang w:val="en-GB"/>
        </w:rPr>
      </w:pPr>
      <w:r w:rsidRPr="00D246BB">
        <w:rPr>
          <w:lang w:val="en-GB"/>
        </w:rPr>
        <w:t xml:space="preserve">O’Meara TA, Hillman JR, Thrush SF. 2017. Rising tides, cumulative impacts and cascading changes to estuarine ecosystem functions. Scientific Reports </w:t>
      </w:r>
      <w:r w:rsidRPr="00D246BB">
        <w:rPr>
          <w:b/>
          <w:bCs/>
          <w:lang w:val="en-GB"/>
        </w:rPr>
        <w:t>7</w:t>
      </w:r>
      <w:r w:rsidRPr="00D246BB">
        <w:rPr>
          <w:lang w:val="en-GB"/>
        </w:rPr>
        <w:t>:10218.</w:t>
      </w:r>
    </w:p>
    <w:p w14:paraId="35D50A9C" w14:textId="77777777" w:rsidR="00D246BB" w:rsidRPr="00D246BB" w:rsidRDefault="00D246BB" w:rsidP="00D246BB">
      <w:pPr>
        <w:pStyle w:val="Bibliography"/>
        <w:rPr>
          <w:lang w:val="en-GB"/>
        </w:rPr>
      </w:pPr>
      <w:r w:rsidRPr="00D246BB">
        <w:rPr>
          <w:lang w:val="en-GB"/>
        </w:rPr>
        <w:t>Peterson CH, Able KW, DeJong CF, Piehler MF, Simenstad CA, Zedler JB. 2008. Practical proxies for tidal marsh ecosystem services. Pages 221–266 Advances in Marine Biology. Elsevier. Available from https://linkinghub.elsevier.com/retrieve/pii/S0065288108000047.</w:t>
      </w:r>
    </w:p>
    <w:p w14:paraId="4904D5B1" w14:textId="77777777" w:rsidR="00D246BB" w:rsidRPr="00D246BB" w:rsidRDefault="00D246BB" w:rsidP="00D246BB">
      <w:pPr>
        <w:pStyle w:val="Bibliography"/>
        <w:rPr>
          <w:lang w:val="en-GB"/>
        </w:rPr>
      </w:pPr>
      <w:r w:rsidRPr="00D246BB">
        <w:rPr>
          <w:lang w:val="en-GB"/>
        </w:rPr>
        <w:t xml:space="preserve">Pontee N. 2013. Defining coastal squeeze: A discussion. Ocean &amp; Coastal Management </w:t>
      </w:r>
      <w:r w:rsidRPr="00D246BB">
        <w:rPr>
          <w:b/>
          <w:bCs/>
          <w:lang w:val="en-GB"/>
        </w:rPr>
        <w:t>84</w:t>
      </w:r>
      <w:r w:rsidRPr="00D246BB">
        <w:rPr>
          <w:lang w:val="en-GB"/>
        </w:rPr>
        <w:t>:204–207.</w:t>
      </w:r>
    </w:p>
    <w:p w14:paraId="5986CB07" w14:textId="77777777" w:rsidR="00D246BB" w:rsidRPr="00D246BB" w:rsidRDefault="00D246BB" w:rsidP="00D246BB">
      <w:pPr>
        <w:pStyle w:val="Bibliography"/>
        <w:rPr>
          <w:lang w:val="en-GB"/>
        </w:rPr>
      </w:pPr>
      <w:r w:rsidRPr="00D246BB">
        <w:rPr>
          <w:lang w:val="en-GB"/>
        </w:rPr>
        <w:t>QGIS Development Team. 2021. QGIS Geographic Information System. QGIS Geographic Information System.</w:t>
      </w:r>
    </w:p>
    <w:p w14:paraId="2327C2AE" w14:textId="77777777" w:rsidR="00D246BB" w:rsidRPr="00D246BB" w:rsidRDefault="00D246BB" w:rsidP="00D246BB">
      <w:pPr>
        <w:pStyle w:val="Bibliography"/>
        <w:rPr>
          <w:lang w:val="en-GB"/>
        </w:rPr>
      </w:pPr>
      <w:r w:rsidRPr="00D246BB">
        <w:rPr>
          <w:lang w:val="en-GB"/>
        </w:rPr>
        <w:t>R Core Team. 2021. R: A language and environment for statistical computing. R Foundation for Statistical Computing, Vienna, Austria. Available from https://www.R-project.org/.</w:t>
      </w:r>
    </w:p>
    <w:p w14:paraId="47645FB5" w14:textId="77777777" w:rsidR="00D246BB" w:rsidRPr="00D246BB" w:rsidRDefault="00D246BB" w:rsidP="00D246BB">
      <w:pPr>
        <w:pStyle w:val="Bibliography"/>
        <w:rPr>
          <w:lang w:val="en-GB"/>
        </w:rPr>
      </w:pPr>
      <w:r w:rsidRPr="00D246BB">
        <w:rPr>
          <w:lang w:val="en-GB"/>
        </w:rPr>
        <w:lastRenderedPageBreak/>
        <w:t xml:space="preserve">Small C, Nichols RJ. 2003. A global analysis of human settlement in coastal zones. Journal of Coastal Research </w:t>
      </w:r>
      <w:r w:rsidRPr="00D246BB">
        <w:rPr>
          <w:b/>
          <w:bCs/>
          <w:lang w:val="en-GB"/>
        </w:rPr>
        <w:t>19</w:t>
      </w:r>
      <w:r w:rsidRPr="00D246BB">
        <w:rPr>
          <w:lang w:val="en-GB"/>
        </w:rPr>
        <w:t>:17.</w:t>
      </w:r>
    </w:p>
    <w:p w14:paraId="70B87C11" w14:textId="77777777" w:rsidR="00D246BB" w:rsidRPr="00D246BB" w:rsidRDefault="00D246BB" w:rsidP="00D246BB">
      <w:pPr>
        <w:pStyle w:val="Bibliography"/>
        <w:rPr>
          <w:lang w:val="en-GB"/>
        </w:rPr>
      </w:pPr>
      <w:r w:rsidRPr="00D246BB">
        <w:rPr>
          <w:lang w:val="en-GB"/>
        </w:rPr>
        <w:t>Stewart D. 2021. Undetected but widespread: the cryptic invasion of non-native cattail (</w:t>
      </w:r>
      <w:r w:rsidRPr="00D246BB">
        <w:rPr>
          <w:i/>
          <w:iCs/>
          <w:lang w:val="en-GB"/>
        </w:rPr>
        <w:t>Typha</w:t>
      </w:r>
      <w:r w:rsidRPr="00D246BB">
        <w:rPr>
          <w:lang w:val="en-GB"/>
        </w:rPr>
        <w:t>) in the Fraser River Estuary. Master’s Thesis. University of British Columbia, Vancouver. Available from https://open.library.ubc.ca/soa/cIRcle/collections/ubctheses/24/items/1.0397016.</w:t>
      </w:r>
    </w:p>
    <w:p w14:paraId="707C85CB" w14:textId="77777777" w:rsidR="00D246BB" w:rsidRPr="00D246BB" w:rsidRDefault="00D246BB" w:rsidP="00D246BB">
      <w:pPr>
        <w:pStyle w:val="Bibliography"/>
        <w:rPr>
          <w:lang w:val="en-GB"/>
        </w:rPr>
      </w:pPr>
      <w:r w:rsidRPr="00D246BB">
        <w:rPr>
          <w:lang w:val="en-GB"/>
        </w:rPr>
        <w:t xml:space="preserve">Sutherland TF, Elner RW, O’Neill JD. 2013. Roberts Bank: Ecological crucible of the Fraser River estuary. Progress in Oceanography </w:t>
      </w:r>
      <w:r w:rsidRPr="00D246BB">
        <w:rPr>
          <w:b/>
          <w:bCs/>
          <w:lang w:val="en-GB"/>
        </w:rPr>
        <w:t>115</w:t>
      </w:r>
      <w:r w:rsidRPr="00D246BB">
        <w:rPr>
          <w:lang w:val="en-GB"/>
        </w:rPr>
        <w:t>:171–180.</w:t>
      </w:r>
    </w:p>
    <w:p w14:paraId="7425B30E" w14:textId="77777777" w:rsidR="00D246BB" w:rsidRPr="00D246BB" w:rsidRDefault="00D246BB" w:rsidP="00D246BB">
      <w:pPr>
        <w:pStyle w:val="Bibliography"/>
        <w:rPr>
          <w:lang w:val="en-GB"/>
        </w:rPr>
      </w:pPr>
      <w:r w:rsidRPr="00D246BB">
        <w:rPr>
          <w:lang w:val="en-GB"/>
        </w:rPr>
        <w:t>Thomas P. 2002. Wood debris removal from British Columbia’s lower Fraser River marshes: an analysis of a complex restoration issue. Pages 1–37.</w:t>
      </w:r>
    </w:p>
    <w:p w14:paraId="65531918" w14:textId="77777777" w:rsidR="00D246BB" w:rsidRPr="00D246BB" w:rsidRDefault="00D246BB" w:rsidP="00D246BB">
      <w:pPr>
        <w:pStyle w:val="Bibliography"/>
        <w:rPr>
          <w:lang w:val="en-GB"/>
        </w:rPr>
      </w:pPr>
      <w:r w:rsidRPr="00D246BB">
        <w:rPr>
          <w:lang w:val="en-GB"/>
        </w:rPr>
        <w:t xml:space="preserve">Tilman D. 1997. Community invasibility, recruitment, limitation, and grassland biodiversity. Ecology </w:t>
      </w:r>
      <w:r w:rsidRPr="00D246BB">
        <w:rPr>
          <w:b/>
          <w:bCs/>
          <w:lang w:val="en-GB"/>
        </w:rPr>
        <w:t>78</w:t>
      </w:r>
      <w:r w:rsidRPr="00D246BB">
        <w:rPr>
          <w:lang w:val="en-GB"/>
        </w:rPr>
        <w:t>:81–92.</w:t>
      </w:r>
    </w:p>
    <w:p w14:paraId="3FF6950C" w14:textId="77777777" w:rsidR="00D246BB" w:rsidRPr="00D246BB" w:rsidRDefault="00D246BB" w:rsidP="00D246BB">
      <w:pPr>
        <w:pStyle w:val="Bibliography"/>
        <w:rPr>
          <w:lang w:val="en-GB"/>
        </w:rPr>
      </w:pPr>
      <w:r w:rsidRPr="00D246BB">
        <w:rPr>
          <w:lang w:val="en-GB"/>
        </w:rPr>
        <w:t xml:space="preserve">Vitousek PM, Aber JD, Howarth RW, Likens GE, Matson PA, Schindler DW, Schlesinger WH, Tilman DG. 1997. Human alteration of the global nitrogen cycle: sources and consequences. Ecological Applications </w:t>
      </w:r>
      <w:r w:rsidRPr="00D246BB">
        <w:rPr>
          <w:b/>
          <w:bCs/>
          <w:lang w:val="en-GB"/>
        </w:rPr>
        <w:t>7</w:t>
      </w:r>
      <w:r w:rsidRPr="00D246BB">
        <w:rPr>
          <w:lang w:val="en-GB"/>
        </w:rPr>
        <w:t>:737–750.</w:t>
      </w:r>
    </w:p>
    <w:p w14:paraId="71C0B357" w14:textId="77777777" w:rsidR="00D246BB" w:rsidRPr="00D246BB" w:rsidRDefault="00D246BB" w:rsidP="00D246BB">
      <w:pPr>
        <w:pStyle w:val="Bibliography"/>
        <w:rPr>
          <w:lang w:val="en-GB"/>
        </w:rPr>
      </w:pPr>
      <w:r w:rsidRPr="00D246BB">
        <w:rPr>
          <w:lang w:val="en-GB"/>
        </w:rPr>
        <w:t xml:space="preserve">Zedler JB, Callaway JC. 2000. Evaluating the progress of engineered tidal wetlands. Ecological Engineering </w:t>
      </w:r>
      <w:r w:rsidRPr="00D246BB">
        <w:rPr>
          <w:b/>
          <w:bCs/>
          <w:lang w:val="en-GB"/>
        </w:rPr>
        <w:t>15</w:t>
      </w:r>
      <w:r w:rsidRPr="00D246BB">
        <w:rPr>
          <w:lang w:val="en-GB"/>
        </w:rPr>
        <w:t>:211–225.</w:t>
      </w:r>
    </w:p>
    <w:p w14:paraId="08AD0379" w14:textId="77777777" w:rsidR="00D246BB" w:rsidRPr="00D246BB" w:rsidRDefault="00D246BB" w:rsidP="00D246BB">
      <w:pPr>
        <w:pStyle w:val="Bibliography"/>
        <w:rPr>
          <w:lang w:val="en-GB"/>
        </w:rPr>
      </w:pPr>
      <w:r w:rsidRPr="00D246BB">
        <w:rPr>
          <w:lang w:val="en-GB"/>
        </w:rPr>
        <w:t xml:space="preserve">Zedler JB, Kercher S. 2004. Causes and consequences of invasive plants in wetlands: opportunities, opportunists, and outcomes. Critical Reviews in Plant Sciences </w:t>
      </w:r>
      <w:r w:rsidRPr="00D246BB">
        <w:rPr>
          <w:b/>
          <w:bCs/>
          <w:lang w:val="en-GB"/>
        </w:rPr>
        <w:t>23</w:t>
      </w:r>
      <w:r w:rsidRPr="00D246BB">
        <w:rPr>
          <w:lang w:val="en-GB"/>
        </w:rPr>
        <w:t>:431–452.</w:t>
      </w:r>
    </w:p>
    <w:p w14:paraId="0B834D53" w14:textId="05E583E1" w:rsidR="001E04A1" w:rsidRDefault="001859BB" w:rsidP="00782C24">
      <w:pPr>
        <w:pStyle w:val="Bibliography"/>
        <w:jc w:val="left"/>
        <w:sectPr w:rsidR="001E04A1" w:rsidSect="000574DD">
          <w:type w:val="continuous"/>
          <w:pgSz w:w="11906" w:h="16838"/>
          <w:pgMar w:top="1440" w:right="1440" w:bottom="1440" w:left="1440" w:header="709" w:footer="709" w:gutter="0"/>
          <w:pgNumType w:start="0"/>
          <w:cols w:space="708"/>
          <w:docGrid w:linePitch="360"/>
        </w:sectPr>
      </w:pPr>
      <w:r>
        <w:fldChar w:fldCharType="end"/>
      </w:r>
    </w:p>
    <w:p w14:paraId="3E389FB4" w14:textId="64D4B95C" w:rsidR="00A200F2" w:rsidRDefault="00A200F2" w:rsidP="00782C24">
      <w:pPr>
        <w:pStyle w:val="Bibliography"/>
        <w:jc w:val="left"/>
        <w:sectPr w:rsidR="00A200F2" w:rsidSect="00914AB0">
          <w:type w:val="continuous"/>
          <w:pgSz w:w="11906" w:h="16838"/>
          <w:pgMar w:top="1440" w:right="1440" w:bottom="1440" w:left="1440" w:header="709" w:footer="709" w:gutter="0"/>
          <w:pgNumType w:start="0"/>
          <w:cols w:space="708"/>
          <w:docGrid w:linePitch="360"/>
        </w:sectPr>
      </w:pPr>
    </w:p>
    <w:p w14:paraId="01F3A287" w14:textId="77777777" w:rsidR="00CE54E0" w:rsidRDefault="00CE54E0" w:rsidP="00CE54E0">
      <w:pPr>
        <w:pStyle w:val="Heading1"/>
        <w:numPr>
          <w:ilvl w:val="0"/>
          <w:numId w:val="0"/>
        </w:numPr>
        <w:jc w:val="center"/>
      </w:pPr>
    </w:p>
    <w:p w14:paraId="1F830887" w14:textId="77777777" w:rsidR="00CE54E0" w:rsidRDefault="00CE54E0" w:rsidP="00CE54E0">
      <w:pPr>
        <w:pStyle w:val="Heading1"/>
        <w:numPr>
          <w:ilvl w:val="0"/>
          <w:numId w:val="0"/>
        </w:numPr>
        <w:jc w:val="center"/>
      </w:pPr>
    </w:p>
    <w:p w14:paraId="4E5C6528" w14:textId="77777777" w:rsidR="00CE54E0" w:rsidRDefault="00CE54E0" w:rsidP="00CE54E0">
      <w:pPr>
        <w:pStyle w:val="Heading1"/>
        <w:numPr>
          <w:ilvl w:val="0"/>
          <w:numId w:val="0"/>
        </w:numPr>
        <w:jc w:val="center"/>
      </w:pPr>
    </w:p>
    <w:p w14:paraId="57368698" w14:textId="77777777" w:rsidR="00CE54E0" w:rsidRDefault="00CE54E0" w:rsidP="00CE54E0">
      <w:pPr>
        <w:pStyle w:val="Heading1"/>
        <w:numPr>
          <w:ilvl w:val="0"/>
          <w:numId w:val="0"/>
        </w:numPr>
        <w:jc w:val="center"/>
      </w:pPr>
    </w:p>
    <w:p w14:paraId="336F7038" w14:textId="4005E5DD" w:rsidR="00CE54E0" w:rsidRDefault="00CE54E0" w:rsidP="00CE54E0">
      <w:pPr>
        <w:pStyle w:val="Heading1"/>
        <w:numPr>
          <w:ilvl w:val="0"/>
          <w:numId w:val="0"/>
        </w:numPr>
        <w:jc w:val="center"/>
      </w:pPr>
      <w:bookmarkStart w:id="1659" w:name="_Toc97625655"/>
      <w:r>
        <w:t>Appendi</w:t>
      </w:r>
      <w:r w:rsidR="006B2735">
        <w:t>x</w:t>
      </w:r>
      <w:bookmarkEnd w:id="1659"/>
    </w:p>
    <w:p w14:paraId="515C50AD" w14:textId="77777777" w:rsidR="00CE54E0" w:rsidRDefault="00CE54E0">
      <w:pPr>
        <w:spacing w:line="240" w:lineRule="auto"/>
        <w:jc w:val="left"/>
        <w:rPr>
          <w:rFonts w:eastAsiaTheme="majorEastAsia"/>
          <w:b/>
          <w:bCs/>
          <w:color w:val="000000" w:themeColor="text1"/>
          <w:sz w:val="32"/>
          <w:szCs w:val="32"/>
        </w:rPr>
      </w:pPr>
      <w:r>
        <w:br w:type="page"/>
      </w:r>
    </w:p>
    <w:p w14:paraId="11A30714" w14:textId="21D6E8C5" w:rsidR="00A200F2" w:rsidRDefault="00A200F2" w:rsidP="00CE54E0">
      <w:pPr>
        <w:pStyle w:val="Heading2"/>
        <w:numPr>
          <w:ilvl w:val="0"/>
          <w:numId w:val="0"/>
        </w:numPr>
      </w:pPr>
      <w:bookmarkStart w:id="1660" w:name="_Toc97625656"/>
      <w:r w:rsidRPr="559EFC6C">
        <w:lastRenderedPageBreak/>
        <w:t>Appendix A</w:t>
      </w:r>
      <w:r>
        <w:t>: Reference Marsh Descriptions</w:t>
      </w:r>
      <w:bookmarkEnd w:id="1660"/>
    </w:p>
    <w:p w14:paraId="6504155A" w14:textId="5E9F2EB6" w:rsidR="00A200F2" w:rsidRDefault="00A200F2" w:rsidP="006F629C">
      <w:pPr>
        <w:pStyle w:val="Caption"/>
        <w:keepNext/>
      </w:pPr>
    </w:p>
    <w:p w14:paraId="1BCFF188" w14:textId="77777777" w:rsidR="006F629C" w:rsidRPr="006F629C" w:rsidDel="0050049C" w:rsidRDefault="006F629C" w:rsidP="00A01089">
      <w:pPr>
        <w:rPr>
          <w:del w:id="1661" w:author="Daniel Stewart" w:date="2022-02-10T11:00:00Z"/>
        </w:rPr>
      </w:pPr>
    </w:p>
    <w:p w14:paraId="35E3BB07" w14:textId="69E25B5A" w:rsidR="006F629C" w:rsidRDefault="006F629C" w:rsidP="006F629C">
      <w:pPr>
        <w:pStyle w:val="Caption"/>
        <w:keepNext/>
      </w:pPr>
      <w:bookmarkStart w:id="1662" w:name="_Toc96540386"/>
      <w:r>
        <w:t xml:space="preserve">Table </w:t>
      </w:r>
      <w:r w:rsidR="004F0ACE">
        <w:fldChar w:fldCharType="begin"/>
      </w:r>
      <w:r w:rsidR="004F0ACE">
        <w:instrText xml:space="preserve"> SEQ Table \* ARABIC </w:instrText>
      </w:r>
      <w:r w:rsidR="004F0ACE">
        <w:fldChar w:fldCharType="separate"/>
      </w:r>
      <w:r w:rsidR="00F77AA2">
        <w:rPr>
          <w:noProof/>
        </w:rPr>
        <w:t>3</w:t>
      </w:r>
      <w:r w:rsidR="004F0ACE">
        <w:rPr>
          <w:noProof/>
        </w:rPr>
        <w:fldChar w:fldCharType="end"/>
      </w:r>
      <w:r>
        <w:t>. Descriptive information of reference sites included in this study.</w:t>
      </w:r>
      <w:bookmarkEnd w:id="1662"/>
      <w:r>
        <w:t xml:space="preserve"> </w:t>
      </w:r>
    </w:p>
    <w:tbl>
      <w:tblPr>
        <w:tblStyle w:val="TableGrid"/>
        <w:tblW w:w="13860" w:type="dxa"/>
        <w:tblInd w:w="-5" w:type="dxa"/>
        <w:tblLook w:val="04A0" w:firstRow="1" w:lastRow="0" w:firstColumn="1" w:lastColumn="0" w:noHBand="0" w:noVBand="1"/>
      </w:tblPr>
      <w:tblGrid>
        <w:gridCol w:w="1547"/>
        <w:gridCol w:w="887"/>
        <w:gridCol w:w="1318"/>
        <w:gridCol w:w="2378"/>
        <w:gridCol w:w="1422"/>
        <w:gridCol w:w="1306"/>
        <w:gridCol w:w="5002"/>
      </w:tblGrid>
      <w:tr w:rsidR="009A48D2" w:rsidRPr="009A48D2" w14:paraId="16ABCB1E" w14:textId="77777777" w:rsidTr="001E04A1">
        <w:tc>
          <w:tcPr>
            <w:tcW w:w="1547" w:type="dxa"/>
            <w:vAlign w:val="center"/>
          </w:tcPr>
          <w:p w14:paraId="762C5D29" w14:textId="77777777" w:rsidR="00A200F2" w:rsidRPr="006F629C" w:rsidRDefault="00A200F2" w:rsidP="00D95039">
            <w:pPr>
              <w:pStyle w:val="Table"/>
              <w:rPr>
                <w:b/>
                <w:bCs/>
              </w:rPr>
            </w:pPr>
            <w:r w:rsidRPr="006F629C">
              <w:rPr>
                <w:b/>
                <w:bCs/>
              </w:rPr>
              <w:t>ID</w:t>
            </w:r>
          </w:p>
        </w:tc>
        <w:tc>
          <w:tcPr>
            <w:tcW w:w="887" w:type="dxa"/>
            <w:vAlign w:val="center"/>
          </w:tcPr>
          <w:p w14:paraId="1EFED3A6" w14:textId="77777777" w:rsidR="00A200F2" w:rsidRPr="006F629C" w:rsidRDefault="00A200F2" w:rsidP="006F629C">
            <w:pPr>
              <w:pStyle w:val="Table"/>
              <w:jc w:val="center"/>
              <w:rPr>
                <w:b/>
                <w:bCs/>
              </w:rPr>
            </w:pPr>
            <w:r w:rsidRPr="006F629C">
              <w:rPr>
                <w:b/>
                <w:bCs/>
              </w:rPr>
              <w:t>Year Sampled</w:t>
            </w:r>
          </w:p>
        </w:tc>
        <w:tc>
          <w:tcPr>
            <w:tcW w:w="1318" w:type="dxa"/>
            <w:vAlign w:val="center"/>
          </w:tcPr>
          <w:p w14:paraId="310A548F" w14:textId="77777777" w:rsidR="00A200F2" w:rsidRPr="006F629C" w:rsidRDefault="00A200F2" w:rsidP="006F629C">
            <w:pPr>
              <w:pStyle w:val="Table"/>
              <w:jc w:val="center"/>
              <w:rPr>
                <w:b/>
                <w:bCs/>
              </w:rPr>
            </w:pPr>
            <w:r w:rsidRPr="006F629C">
              <w:rPr>
                <w:b/>
                <w:bCs/>
              </w:rPr>
              <w:t>UTM</w:t>
            </w:r>
          </w:p>
        </w:tc>
        <w:tc>
          <w:tcPr>
            <w:tcW w:w="2378" w:type="dxa"/>
            <w:vAlign w:val="center"/>
          </w:tcPr>
          <w:p w14:paraId="745AAFD6" w14:textId="62C7875B" w:rsidR="00A200F2" w:rsidRPr="006F629C" w:rsidRDefault="009A48D2" w:rsidP="00D95039">
            <w:pPr>
              <w:pStyle w:val="Table"/>
              <w:rPr>
                <w:b/>
                <w:bCs/>
              </w:rPr>
            </w:pPr>
            <w:ins w:id="1663" w:author="Daniel Stewart" w:date="2022-02-10T11:20:00Z">
              <w:r w:rsidRPr="006F629C">
                <w:rPr>
                  <w:b/>
                  <w:bCs/>
                </w:rPr>
                <w:t xml:space="preserve">General </w:t>
              </w:r>
            </w:ins>
            <w:r w:rsidR="00A200F2" w:rsidRPr="006F629C">
              <w:rPr>
                <w:b/>
                <w:bCs/>
              </w:rPr>
              <w:t>Location</w:t>
            </w:r>
          </w:p>
        </w:tc>
        <w:tc>
          <w:tcPr>
            <w:tcW w:w="1422" w:type="dxa"/>
            <w:vAlign w:val="center"/>
          </w:tcPr>
          <w:p w14:paraId="5618A64B" w14:textId="77777777" w:rsidR="00A200F2" w:rsidRPr="006F629C" w:rsidRDefault="00A200F2" w:rsidP="006F629C">
            <w:pPr>
              <w:pStyle w:val="Table"/>
              <w:jc w:val="center"/>
              <w:rPr>
                <w:b/>
                <w:bCs/>
              </w:rPr>
            </w:pPr>
            <w:r w:rsidRPr="006F629C">
              <w:rPr>
                <w:b/>
                <w:bCs/>
              </w:rPr>
              <w:t>Elevation (m)</w:t>
            </w:r>
          </w:p>
          <w:p w14:paraId="0AB06756" w14:textId="77777777" w:rsidR="00A200F2" w:rsidRPr="006F629C" w:rsidRDefault="00A200F2" w:rsidP="006F629C">
            <w:pPr>
              <w:pStyle w:val="Table"/>
              <w:jc w:val="center"/>
              <w:rPr>
                <w:b/>
                <w:bCs/>
              </w:rPr>
            </w:pPr>
            <w:r w:rsidRPr="006F629C">
              <w:rPr>
                <w:b/>
                <w:bCs/>
              </w:rPr>
              <w:t>(min, max, avg., stdev)</w:t>
            </w:r>
          </w:p>
        </w:tc>
        <w:tc>
          <w:tcPr>
            <w:tcW w:w="1306" w:type="dxa"/>
            <w:vAlign w:val="center"/>
          </w:tcPr>
          <w:p w14:paraId="2C790AC9" w14:textId="77777777" w:rsidR="00A200F2" w:rsidRPr="006F629C" w:rsidRDefault="00A200F2" w:rsidP="006F629C">
            <w:pPr>
              <w:pStyle w:val="Table"/>
              <w:jc w:val="center"/>
              <w:rPr>
                <w:b/>
                <w:bCs/>
              </w:rPr>
            </w:pPr>
            <w:r w:rsidRPr="006F629C">
              <w:rPr>
                <w:b/>
                <w:bCs/>
              </w:rPr>
              <w:t>Saltwater Influenced</w:t>
            </w:r>
          </w:p>
        </w:tc>
        <w:tc>
          <w:tcPr>
            <w:tcW w:w="5002" w:type="dxa"/>
            <w:vAlign w:val="center"/>
          </w:tcPr>
          <w:p w14:paraId="3A9F91DE" w14:textId="77777777" w:rsidR="00A200F2" w:rsidRPr="006F629C" w:rsidRDefault="00A200F2" w:rsidP="00D95039">
            <w:pPr>
              <w:pStyle w:val="Table"/>
              <w:rPr>
                <w:b/>
                <w:bCs/>
              </w:rPr>
            </w:pPr>
            <w:r w:rsidRPr="006F629C">
              <w:rPr>
                <w:b/>
                <w:bCs/>
              </w:rPr>
              <w:t>Site Description</w:t>
            </w:r>
          </w:p>
        </w:tc>
      </w:tr>
      <w:tr w:rsidR="009A48D2" w:rsidRPr="009A48D2" w14:paraId="3C144444" w14:textId="77777777" w:rsidTr="001E04A1">
        <w:tc>
          <w:tcPr>
            <w:tcW w:w="1547" w:type="dxa"/>
          </w:tcPr>
          <w:p w14:paraId="579BECBA" w14:textId="77777777" w:rsidR="00A200F2" w:rsidRPr="009A48D2" w:rsidRDefault="00A200F2" w:rsidP="00D95039">
            <w:pPr>
              <w:pStyle w:val="Table"/>
            </w:pPr>
            <w:r w:rsidRPr="009A48D2">
              <w:t>REF-03</w:t>
            </w:r>
          </w:p>
        </w:tc>
        <w:tc>
          <w:tcPr>
            <w:tcW w:w="887" w:type="dxa"/>
          </w:tcPr>
          <w:p w14:paraId="13D58991" w14:textId="77777777" w:rsidR="00A200F2" w:rsidRPr="009A48D2" w:rsidRDefault="00A200F2" w:rsidP="006F629C">
            <w:pPr>
              <w:pStyle w:val="Table"/>
              <w:jc w:val="center"/>
            </w:pPr>
            <w:r w:rsidRPr="009A48D2">
              <w:t>2021</w:t>
            </w:r>
          </w:p>
        </w:tc>
        <w:tc>
          <w:tcPr>
            <w:tcW w:w="1318" w:type="dxa"/>
          </w:tcPr>
          <w:p w14:paraId="020B4C08" w14:textId="77777777" w:rsidR="00A200F2" w:rsidRPr="009A48D2" w:rsidRDefault="00A200F2" w:rsidP="006F629C">
            <w:pPr>
              <w:pStyle w:val="Table"/>
              <w:jc w:val="center"/>
            </w:pPr>
            <w:r w:rsidRPr="009A48D2">
              <w:t>10 U 517665 5452318</w:t>
            </w:r>
          </w:p>
        </w:tc>
        <w:tc>
          <w:tcPr>
            <w:tcW w:w="2378" w:type="dxa"/>
          </w:tcPr>
          <w:p w14:paraId="067085E8" w14:textId="77777777" w:rsidR="00A200F2" w:rsidRPr="009A48D2" w:rsidRDefault="00A200F2" w:rsidP="00D95039">
            <w:pPr>
              <w:pStyle w:val="Table"/>
            </w:pPr>
            <w:r w:rsidRPr="009A48D2">
              <w:t>Confluence of Pitt River and Fraser Main Arm, Pitt Meadows</w:t>
            </w:r>
          </w:p>
        </w:tc>
        <w:tc>
          <w:tcPr>
            <w:tcW w:w="1422" w:type="dxa"/>
          </w:tcPr>
          <w:p w14:paraId="25CDD533" w14:textId="77777777" w:rsidR="00A200F2" w:rsidRPr="009A48D2" w:rsidRDefault="00A200F2" w:rsidP="006F629C">
            <w:pPr>
              <w:pStyle w:val="Table"/>
              <w:jc w:val="center"/>
            </w:pPr>
            <w:r w:rsidRPr="009A48D2">
              <w:t>0.74, 2.18, 1.57, 0.18</w:t>
            </w:r>
          </w:p>
        </w:tc>
        <w:tc>
          <w:tcPr>
            <w:tcW w:w="1306" w:type="dxa"/>
          </w:tcPr>
          <w:p w14:paraId="6478CDAC" w14:textId="77777777" w:rsidR="00A200F2" w:rsidRPr="009A48D2" w:rsidRDefault="00A200F2" w:rsidP="006F629C">
            <w:pPr>
              <w:pStyle w:val="Table"/>
              <w:jc w:val="center"/>
            </w:pPr>
            <w:r w:rsidRPr="009A48D2">
              <w:t>no</w:t>
            </w:r>
          </w:p>
        </w:tc>
        <w:tc>
          <w:tcPr>
            <w:tcW w:w="5002" w:type="dxa"/>
          </w:tcPr>
          <w:p w14:paraId="09772D5F" w14:textId="65F3D219" w:rsidR="00A200F2" w:rsidRPr="009A48D2" w:rsidRDefault="00A200F2" w:rsidP="00D95039">
            <w:pPr>
              <w:pStyle w:val="Table"/>
            </w:pPr>
            <w:r w:rsidRPr="009A48D2">
              <w:t>Exposed marsh bench located across the channel from Douglas Island</w:t>
            </w:r>
            <w:ins w:id="1664" w:author="Daniel Stewart" w:date="2022-02-10T11:02:00Z">
              <w:r w:rsidR="00411E7C" w:rsidRPr="009A48D2">
                <w:t xml:space="preserve"> near the Pitt/Fraser confluence.</w:t>
              </w:r>
            </w:ins>
            <w:del w:id="1665" w:author="Daniel Stewart" w:date="2022-02-10T11:02:00Z">
              <w:r w:rsidRPr="009A48D2" w:rsidDel="00411E7C">
                <w:delText>.</w:delText>
              </w:r>
            </w:del>
            <w:r w:rsidRPr="009A48D2">
              <w:t xml:space="preserve"> Pilings are present, but log storage has been minimal in adjacent channel in recent decades. Foreshore varies from steep cutbank to gradual transition to mudflat.</w:t>
            </w:r>
          </w:p>
        </w:tc>
      </w:tr>
      <w:tr w:rsidR="009A48D2" w:rsidRPr="009A48D2" w14:paraId="69471C16" w14:textId="77777777" w:rsidTr="001E04A1">
        <w:tc>
          <w:tcPr>
            <w:tcW w:w="1547" w:type="dxa"/>
          </w:tcPr>
          <w:p w14:paraId="708BCBBA" w14:textId="77777777" w:rsidR="00A200F2" w:rsidRPr="009A48D2" w:rsidRDefault="00A200F2" w:rsidP="00D95039">
            <w:pPr>
              <w:pStyle w:val="Table"/>
            </w:pPr>
            <w:r w:rsidRPr="009A48D2">
              <w:t>REF-04</w:t>
            </w:r>
          </w:p>
        </w:tc>
        <w:tc>
          <w:tcPr>
            <w:tcW w:w="887" w:type="dxa"/>
          </w:tcPr>
          <w:p w14:paraId="3E139568" w14:textId="77777777" w:rsidR="00A200F2" w:rsidRPr="009A48D2" w:rsidRDefault="00A200F2" w:rsidP="006F629C">
            <w:pPr>
              <w:pStyle w:val="Table"/>
              <w:jc w:val="center"/>
            </w:pPr>
            <w:r w:rsidRPr="009A48D2">
              <w:t>2021</w:t>
            </w:r>
          </w:p>
        </w:tc>
        <w:tc>
          <w:tcPr>
            <w:tcW w:w="1318" w:type="dxa"/>
          </w:tcPr>
          <w:p w14:paraId="105793EC" w14:textId="77777777" w:rsidR="00A200F2" w:rsidRPr="009A48D2" w:rsidRDefault="00A200F2" w:rsidP="006F629C">
            <w:pPr>
              <w:pStyle w:val="Table"/>
              <w:jc w:val="center"/>
            </w:pPr>
            <w:r w:rsidRPr="009A48D2">
              <w:t>10 U 515483 5452122</w:t>
            </w:r>
          </w:p>
        </w:tc>
        <w:tc>
          <w:tcPr>
            <w:tcW w:w="2378" w:type="dxa"/>
          </w:tcPr>
          <w:p w14:paraId="0AD26FBF" w14:textId="77777777" w:rsidR="00A200F2" w:rsidRPr="009A48D2" w:rsidRDefault="00A200F2" w:rsidP="00D95039">
            <w:pPr>
              <w:pStyle w:val="Table"/>
            </w:pPr>
            <w:r w:rsidRPr="009A48D2">
              <w:t>NW corner of Douglas Island, Fraser Main Arm</w:t>
            </w:r>
          </w:p>
        </w:tc>
        <w:tc>
          <w:tcPr>
            <w:tcW w:w="1422" w:type="dxa"/>
          </w:tcPr>
          <w:p w14:paraId="4615AFE7" w14:textId="77777777" w:rsidR="00A200F2" w:rsidRPr="009A48D2" w:rsidRDefault="00A200F2" w:rsidP="006F629C">
            <w:pPr>
              <w:pStyle w:val="Table"/>
              <w:jc w:val="center"/>
            </w:pPr>
            <w:r w:rsidRPr="009A48D2">
              <w:t>0.45, 2.19, 1.40, 0.26</w:t>
            </w:r>
          </w:p>
        </w:tc>
        <w:tc>
          <w:tcPr>
            <w:tcW w:w="1306" w:type="dxa"/>
          </w:tcPr>
          <w:p w14:paraId="490A0FA1" w14:textId="77777777" w:rsidR="00A200F2" w:rsidRPr="009A48D2" w:rsidRDefault="00A200F2" w:rsidP="006F629C">
            <w:pPr>
              <w:pStyle w:val="Table"/>
              <w:jc w:val="center"/>
            </w:pPr>
            <w:r w:rsidRPr="009A48D2">
              <w:t>no</w:t>
            </w:r>
          </w:p>
        </w:tc>
        <w:tc>
          <w:tcPr>
            <w:tcW w:w="5002" w:type="dxa"/>
          </w:tcPr>
          <w:p w14:paraId="22065DBF" w14:textId="50E744E7" w:rsidR="00A200F2" w:rsidRPr="009A48D2" w:rsidRDefault="00A200F2" w:rsidP="00D95039">
            <w:pPr>
              <w:pStyle w:val="Table"/>
            </w:pPr>
            <w:r w:rsidRPr="009A48D2">
              <w:t>Exposed marsh bench located on the NW corner of Douglas Island (</w:t>
            </w:r>
            <w:ins w:id="1666" w:author="Eric Balke" w:date="2022-01-12T22:45:00Z">
              <w:r w:rsidR="00AD6C5A" w:rsidRPr="009A48D2">
                <w:t xml:space="preserve">managed by </w:t>
              </w:r>
            </w:ins>
            <w:r w:rsidRPr="009A48D2">
              <w:t>Metro</w:t>
            </w:r>
            <w:ins w:id="1667" w:author="Eric Balke" w:date="2022-01-12T17:08:00Z">
              <w:r w:rsidR="004C3AF3" w:rsidRPr="009A48D2">
                <w:t xml:space="preserve"> </w:t>
              </w:r>
            </w:ins>
            <w:r w:rsidRPr="009A48D2">
              <w:t>Van</w:t>
            </w:r>
            <w:ins w:id="1668" w:author="Eric Balke" w:date="2022-01-12T17:08:00Z">
              <w:r w:rsidR="004C3AF3" w:rsidRPr="009A48D2">
                <w:t>couver</w:t>
              </w:r>
            </w:ins>
            <w:ins w:id="1669" w:author="Eric Balke" w:date="2022-01-12T22:45:00Z">
              <w:r w:rsidR="00AD6C5A" w:rsidRPr="009A48D2">
                <w:t xml:space="preserve"> Regional District</w:t>
              </w:r>
            </w:ins>
            <w:r w:rsidRPr="009A48D2">
              <w:t xml:space="preserve">). Pilings are present, but log storage has been minimal in adjacent channel in recent decades. Foreshore is a gradual slope into the subtidal.  </w:t>
            </w:r>
          </w:p>
        </w:tc>
      </w:tr>
      <w:tr w:rsidR="009A48D2" w:rsidRPr="009A48D2" w14:paraId="5F3173CE" w14:textId="77777777" w:rsidTr="001E04A1">
        <w:tc>
          <w:tcPr>
            <w:tcW w:w="1547" w:type="dxa"/>
          </w:tcPr>
          <w:p w14:paraId="680D5E91" w14:textId="77777777" w:rsidR="00A200F2" w:rsidRPr="009A48D2" w:rsidRDefault="00A200F2" w:rsidP="00D95039">
            <w:pPr>
              <w:pStyle w:val="Table"/>
            </w:pPr>
            <w:r w:rsidRPr="009A48D2">
              <w:t>REF-05</w:t>
            </w:r>
          </w:p>
        </w:tc>
        <w:tc>
          <w:tcPr>
            <w:tcW w:w="887" w:type="dxa"/>
          </w:tcPr>
          <w:p w14:paraId="63F1D410" w14:textId="77777777" w:rsidR="00A200F2" w:rsidRPr="009A48D2" w:rsidRDefault="00A200F2" w:rsidP="006F629C">
            <w:pPr>
              <w:pStyle w:val="Table"/>
              <w:jc w:val="center"/>
            </w:pPr>
            <w:r w:rsidRPr="009A48D2">
              <w:t>2021</w:t>
            </w:r>
          </w:p>
        </w:tc>
        <w:tc>
          <w:tcPr>
            <w:tcW w:w="1318" w:type="dxa"/>
          </w:tcPr>
          <w:p w14:paraId="4F615F86" w14:textId="77777777" w:rsidR="00A200F2" w:rsidRPr="009A48D2" w:rsidRDefault="00A200F2" w:rsidP="006F629C">
            <w:pPr>
              <w:pStyle w:val="Table"/>
              <w:jc w:val="center"/>
            </w:pPr>
            <w:r w:rsidRPr="009A48D2">
              <w:t>10 U 508902 5452128</w:t>
            </w:r>
          </w:p>
        </w:tc>
        <w:tc>
          <w:tcPr>
            <w:tcW w:w="2378" w:type="dxa"/>
          </w:tcPr>
          <w:p w14:paraId="659A7F3B" w14:textId="77777777" w:rsidR="00A200F2" w:rsidRPr="009A48D2" w:rsidRDefault="00A200F2" w:rsidP="00D95039">
            <w:pPr>
              <w:pStyle w:val="Table"/>
            </w:pPr>
            <w:r w:rsidRPr="009A48D2">
              <w:t>NE corner of Sapperton Bar, Fraser Main Arm</w:t>
            </w:r>
          </w:p>
        </w:tc>
        <w:tc>
          <w:tcPr>
            <w:tcW w:w="1422" w:type="dxa"/>
          </w:tcPr>
          <w:p w14:paraId="730FD552" w14:textId="77777777" w:rsidR="00A200F2" w:rsidRPr="009A48D2" w:rsidRDefault="00A200F2" w:rsidP="006F629C">
            <w:pPr>
              <w:pStyle w:val="Table"/>
              <w:jc w:val="center"/>
            </w:pPr>
            <w:r w:rsidRPr="009A48D2">
              <w:t>0.49, 1.71, 1.33, 0.23</w:t>
            </w:r>
          </w:p>
        </w:tc>
        <w:tc>
          <w:tcPr>
            <w:tcW w:w="1306" w:type="dxa"/>
          </w:tcPr>
          <w:p w14:paraId="4177914B" w14:textId="77777777" w:rsidR="00A200F2" w:rsidRPr="009A48D2" w:rsidRDefault="00A200F2" w:rsidP="006F629C">
            <w:pPr>
              <w:pStyle w:val="Table"/>
              <w:jc w:val="center"/>
            </w:pPr>
            <w:r w:rsidRPr="009A48D2">
              <w:t>no</w:t>
            </w:r>
          </w:p>
        </w:tc>
        <w:tc>
          <w:tcPr>
            <w:tcW w:w="5002" w:type="dxa"/>
          </w:tcPr>
          <w:p w14:paraId="230DB04E" w14:textId="570186B7" w:rsidR="00A200F2" w:rsidRPr="009A48D2" w:rsidRDefault="00A200F2" w:rsidP="00D95039">
            <w:pPr>
              <w:pStyle w:val="Table"/>
            </w:pPr>
            <w:r w:rsidRPr="009A48D2">
              <w:t>Exposed marsh on a recently vegetated sandbar (</w:t>
            </w:r>
            <w:ins w:id="1670" w:author="Daniel Stewart" w:date="2022-02-10T11:21:00Z">
              <w:r w:rsidR="00737827">
                <w:t>~</w:t>
              </w:r>
            </w:ins>
            <w:del w:id="1671" w:author="Daniel Stewart" w:date="2022-02-10T11:21:00Z">
              <w:r w:rsidRPr="009A48D2" w:rsidDel="00737827">
                <w:delText>&lt;</w:delText>
              </w:r>
            </w:del>
            <w:r w:rsidRPr="009A48D2">
              <w:t xml:space="preserve">20 years </w:t>
            </w:r>
            <w:ins w:id="1672" w:author="Daniel Stewart" w:date="2022-02-10T11:21:00Z">
              <w:r w:rsidR="00737827">
                <w:t>vegetated</w:t>
              </w:r>
            </w:ins>
            <w:del w:id="1673" w:author="Daniel Stewart" w:date="2022-02-10T11:21:00Z">
              <w:r w:rsidRPr="009A48D2" w:rsidDel="00737827">
                <w:delText>old</w:delText>
              </w:r>
            </w:del>
            <w:r w:rsidRPr="009A48D2">
              <w:t xml:space="preserve">). The marsh accreted and colonised naturally, likely due to reduced water flow from extensive log storage in the vicinity. Site is protected by log storage for </w:t>
            </w:r>
            <w:ins w:id="1674" w:author="Daniel Stewart" w:date="2022-02-10T11:03:00Z">
              <w:r w:rsidR="00411E7C" w:rsidRPr="009A48D2">
                <w:t>most of</w:t>
              </w:r>
            </w:ins>
            <w:del w:id="1675" w:author="Daniel Stewart" w:date="2022-02-10T11:03:00Z">
              <w:r w:rsidRPr="009A48D2" w:rsidDel="00411E7C">
                <w:delText>nearly all of</w:delText>
              </w:r>
            </w:del>
            <w:r w:rsidRPr="009A48D2">
              <w:t xml:space="preserve"> the year. </w:t>
            </w:r>
          </w:p>
        </w:tc>
      </w:tr>
      <w:tr w:rsidR="009A48D2" w:rsidRPr="009A48D2" w14:paraId="610B45E8" w14:textId="77777777" w:rsidTr="001E04A1">
        <w:tc>
          <w:tcPr>
            <w:tcW w:w="1547" w:type="dxa"/>
          </w:tcPr>
          <w:p w14:paraId="07348D04" w14:textId="77777777" w:rsidR="00A200F2" w:rsidRPr="009A48D2" w:rsidRDefault="00A200F2" w:rsidP="00D95039">
            <w:pPr>
              <w:pStyle w:val="Table"/>
            </w:pPr>
            <w:r w:rsidRPr="009A48D2">
              <w:t>REF-07</w:t>
            </w:r>
          </w:p>
        </w:tc>
        <w:tc>
          <w:tcPr>
            <w:tcW w:w="887" w:type="dxa"/>
          </w:tcPr>
          <w:p w14:paraId="06128A81" w14:textId="77777777" w:rsidR="00A200F2" w:rsidRPr="009A48D2" w:rsidRDefault="00A200F2" w:rsidP="006F629C">
            <w:pPr>
              <w:pStyle w:val="Table"/>
              <w:jc w:val="center"/>
            </w:pPr>
            <w:r w:rsidRPr="009A48D2">
              <w:t>2021</w:t>
            </w:r>
          </w:p>
        </w:tc>
        <w:tc>
          <w:tcPr>
            <w:tcW w:w="1318" w:type="dxa"/>
          </w:tcPr>
          <w:p w14:paraId="1058253F" w14:textId="77777777" w:rsidR="00A200F2" w:rsidRPr="009A48D2" w:rsidRDefault="00A200F2" w:rsidP="006F629C">
            <w:pPr>
              <w:pStyle w:val="Table"/>
              <w:jc w:val="center"/>
            </w:pPr>
            <w:r w:rsidRPr="009A48D2">
              <w:t>10 U 502812 5446405</w:t>
            </w:r>
          </w:p>
        </w:tc>
        <w:tc>
          <w:tcPr>
            <w:tcW w:w="2378" w:type="dxa"/>
          </w:tcPr>
          <w:p w14:paraId="2099A613" w14:textId="0FB210D4" w:rsidR="00A200F2" w:rsidRPr="009A48D2" w:rsidRDefault="00A200F2" w:rsidP="00D95039">
            <w:pPr>
              <w:pStyle w:val="Table"/>
            </w:pPr>
            <w:del w:id="1676" w:author="Daniel Stewart" w:date="2022-02-10T11:04:00Z">
              <w:r w:rsidRPr="009A48D2" w:rsidDel="00411E7C">
                <w:delText>Northern edge of Annacis Island, Annacis Channel</w:delText>
              </w:r>
            </w:del>
            <w:ins w:id="1677" w:author="Daniel Stewart" w:date="2022-02-10T11:04:00Z">
              <w:r w:rsidR="00411E7C" w:rsidRPr="009A48D2">
                <w:t>South bank of Annacis Channel, Annacis Island</w:t>
              </w:r>
            </w:ins>
          </w:p>
        </w:tc>
        <w:tc>
          <w:tcPr>
            <w:tcW w:w="1422" w:type="dxa"/>
          </w:tcPr>
          <w:p w14:paraId="4184E59E" w14:textId="77777777" w:rsidR="00A200F2" w:rsidRPr="009A48D2" w:rsidRDefault="00A200F2" w:rsidP="006F629C">
            <w:pPr>
              <w:pStyle w:val="Table"/>
              <w:jc w:val="center"/>
            </w:pPr>
            <w:r w:rsidRPr="009A48D2">
              <w:t>0.06, 1.71, 1.10, 0.26</w:t>
            </w:r>
          </w:p>
        </w:tc>
        <w:tc>
          <w:tcPr>
            <w:tcW w:w="1306" w:type="dxa"/>
          </w:tcPr>
          <w:p w14:paraId="2269B983" w14:textId="77777777" w:rsidR="00A200F2" w:rsidRPr="009A48D2" w:rsidRDefault="00A200F2" w:rsidP="006F629C">
            <w:pPr>
              <w:pStyle w:val="Table"/>
              <w:jc w:val="center"/>
            </w:pPr>
            <w:r w:rsidRPr="009A48D2">
              <w:t>yes</w:t>
            </w:r>
          </w:p>
        </w:tc>
        <w:tc>
          <w:tcPr>
            <w:tcW w:w="5002" w:type="dxa"/>
          </w:tcPr>
          <w:p w14:paraId="4CFEABA2" w14:textId="77777777" w:rsidR="00A200F2" w:rsidRPr="009A48D2" w:rsidRDefault="00A200F2" w:rsidP="00D95039">
            <w:pPr>
              <w:pStyle w:val="Table"/>
            </w:pPr>
            <w:r w:rsidRPr="009A48D2">
              <w:t>Exposed marsh bench with undulating topography, including a backshore channel that flows to the southwest. The site is protected by log storage booms for much of the year. Foreshore varies from small cutbank to gradual slope.</w:t>
            </w:r>
          </w:p>
        </w:tc>
      </w:tr>
      <w:tr w:rsidR="009A48D2" w:rsidRPr="009A48D2" w14:paraId="5BC915DA" w14:textId="77777777" w:rsidTr="001E04A1">
        <w:tc>
          <w:tcPr>
            <w:tcW w:w="1547" w:type="dxa"/>
          </w:tcPr>
          <w:p w14:paraId="0885D03E" w14:textId="77777777" w:rsidR="00A200F2" w:rsidRPr="009A48D2" w:rsidRDefault="00A200F2" w:rsidP="00D95039">
            <w:pPr>
              <w:pStyle w:val="Table"/>
            </w:pPr>
            <w:r w:rsidRPr="009A48D2">
              <w:t>REF-09</w:t>
            </w:r>
          </w:p>
        </w:tc>
        <w:tc>
          <w:tcPr>
            <w:tcW w:w="887" w:type="dxa"/>
          </w:tcPr>
          <w:p w14:paraId="109290C6" w14:textId="77777777" w:rsidR="00A200F2" w:rsidRPr="009A48D2" w:rsidRDefault="00A200F2" w:rsidP="006F629C">
            <w:pPr>
              <w:pStyle w:val="Table"/>
              <w:jc w:val="center"/>
            </w:pPr>
            <w:r w:rsidRPr="009A48D2">
              <w:t>2021</w:t>
            </w:r>
          </w:p>
        </w:tc>
        <w:tc>
          <w:tcPr>
            <w:tcW w:w="1318" w:type="dxa"/>
          </w:tcPr>
          <w:p w14:paraId="61C8C2E3" w14:textId="77777777" w:rsidR="00A200F2" w:rsidRPr="009A48D2" w:rsidRDefault="00A200F2" w:rsidP="006F629C">
            <w:pPr>
              <w:pStyle w:val="Table"/>
              <w:jc w:val="center"/>
            </w:pPr>
            <w:r w:rsidRPr="009A48D2">
              <w:t>10 U 498779 5443907</w:t>
            </w:r>
          </w:p>
        </w:tc>
        <w:tc>
          <w:tcPr>
            <w:tcW w:w="2378" w:type="dxa"/>
          </w:tcPr>
          <w:p w14:paraId="6DE958D3" w14:textId="77777777" w:rsidR="00A200F2" w:rsidRPr="009A48D2" w:rsidRDefault="00A200F2" w:rsidP="00D95039">
            <w:pPr>
              <w:pStyle w:val="Table"/>
            </w:pPr>
            <w:r w:rsidRPr="009A48D2">
              <w:t>Northern edge of Tilbury Island, Fraser Main Arm</w:t>
            </w:r>
          </w:p>
        </w:tc>
        <w:tc>
          <w:tcPr>
            <w:tcW w:w="1422" w:type="dxa"/>
          </w:tcPr>
          <w:p w14:paraId="2C01991B" w14:textId="77777777" w:rsidR="00A200F2" w:rsidRPr="009A48D2" w:rsidRDefault="00A200F2" w:rsidP="006F629C">
            <w:pPr>
              <w:pStyle w:val="Table"/>
              <w:jc w:val="center"/>
            </w:pPr>
            <w:r w:rsidRPr="009A48D2">
              <w:t>-0.03, 2.58, 1.14, 0.39</w:t>
            </w:r>
          </w:p>
        </w:tc>
        <w:tc>
          <w:tcPr>
            <w:tcW w:w="1306" w:type="dxa"/>
          </w:tcPr>
          <w:p w14:paraId="545B5D6D" w14:textId="77777777" w:rsidR="00A200F2" w:rsidRPr="009A48D2" w:rsidRDefault="00A200F2" w:rsidP="006F629C">
            <w:pPr>
              <w:pStyle w:val="Table"/>
              <w:jc w:val="center"/>
            </w:pPr>
            <w:r w:rsidRPr="009A48D2">
              <w:t>yes</w:t>
            </w:r>
          </w:p>
        </w:tc>
        <w:tc>
          <w:tcPr>
            <w:tcW w:w="5002" w:type="dxa"/>
          </w:tcPr>
          <w:p w14:paraId="501BF66A" w14:textId="368D9246" w:rsidR="00A200F2" w:rsidRPr="009A48D2" w:rsidRDefault="00A200F2" w:rsidP="00D95039">
            <w:pPr>
              <w:pStyle w:val="Table"/>
            </w:pPr>
            <w:r w:rsidRPr="009A48D2">
              <w:t xml:space="preserve">Embayed marsh enclosed by natural (?) sand berm to the north. No log pilings or foreshore protection present. Foreshore is </w:t>
            </w:r>
            <w:ins w:id="1678" w:author="Daniel Stewart" w:date="2022-02-10T11:22:00Z">
              <w:r w:rsidR="00737827">
                <w:t>gradually</w:t>
              </w:r>
            </w:ins>
            <w:del w:id="1679" w:author="Daniel Stewart" w:date="2022-02-10T11:22:00Z">
              <w:r w:rsidRPr="009A48D2" w:rsidDel="00737827">
                <w:delText xml:space="preserve">a </w:delText>
              </w:r>
            </w:del>
            <w:ins w:id="1680" w:author="Daniel Stewart" w:date="2022-02-10T11:05:00Z">
              <w:r w:rsidR="00411E7C" w:rsidRPr="009A48D2">
                <w:t xml:space="preserve"> </w:t>
              </w:r>
            </w:ins>
            <w:del w:id="1681" w:author="Daniel Stewart" w:date="2022-02-10T11:05:00Z">
              <w:r w:rsidRPr="009A48D2" w:rsidDel="00411E7C">
                <w:delText>natu</w:delText>
              </w:r>
            </w:del>
            <w:del w:id="1682" w:author="Daniel Stewart" w:date="2022-02-10T11:22:00Z">
              <w:r w:rsidRPr="009A48D2" w:rsidDel="00737827">
                <w:delText>ral</w:delText>
              </w:r>
            </w:del>
            <w:r w:rsidRPr="009A48D2">
              <w:t xml:space="preserve"> slope</w:t>
            </w:r>
            <w:ins w:id="1683" w:author="Daniel Stewart" w:date="2022-02-10T11:22:00Z">
              <w:r w:rsidR="00737827">
                <w:t>d</w:t>
              </w:r>
            </w:ins>
            <w:r w:rsidRPr="009A48D2">
              <w:t xml:space="preserve">. </w:t>
            </w:r>
          </w:p>
        </w:tc>
      </w:tr>
      <w:tr w:rsidR="009A48D2" w:rsidRPr="009A48D2" w14:paraId="0FEA9288" w14:textId="77777777" w:rsidTr="001E04A1">
        <w:tc>
          <w:tcPr>
            <w:tcW w:w="1547" w:type="dxa"/>
          </w:tcPr>
          <w:p w14:paraId="4C5821C3" w14:textId="77777777" w:rsidR="00A200F2" w:rsidRPr="009A48D2" w:rsidRDefault="00A200F2" w:rsidP="00D95039">
            <w:pPr>
              <w:pStyle w:val="Table"/>
            </w:pPr>
            <w:r w:rsidRPr="009A48D2">
              <w:t>REF-11</w:t>
            </w:r>
          </w:p>
        </w:tc>
        <w:tc>
          <w:tcPr>
            <w:tcW w:w="887" w:type="dxa"/>
          </w:tcPr>
          <w:p w14:paraId="6C142050" w14:textId="77777777" w:rsidR="00A200F2" w:rsidRPr="009A48D2" w:rsidRDefault="00A200F2" w:rsidP="006F629C">
            <w:pPr>
              <w:pStyle w:val="Table"/>
              <w:jc w:val="center"/>
            </w:pPr>
            <w:r w:rsidRPr="009A48D2">
              <w:t>2021</w:t>
            </w:r>
          </w:p>
        </w:tc>
        <w:tc>
          <w:tcPr>
            <w:tcW w:w="1318" w:type="dxa"/>
          </w:tcPr>
          <w:p w14:paraId="5B287B2C" w14:textId="77777777" w:rsidR="00A200F2" w:rsidRPr="009A48D2" w:rsidRDefault="00A200F2" w:rsidP="006F629C">
            <w:pPr>
              <w:pStyle w:val="Table"/>
              <w:jc w:val="center"/>
            </w:pPr>
            <w:r w:rsidRPr="009A48D2">
              <w:t>10 U 494275 5440327</w:t>
            </w:r>
          </w:p>
        </w:tc>
        <w:tc>
          <w:tcPr>
            <w:tcW w:w="2378" w:type="dxa"/>
          </w:tcPr>
          <w:p w14:paraId="3B0A2638" w14:textId="77777777" w:rsidR="00A200F2" w:rsidRPr="009A48D2" w:rsidRDefault="00A200F2" w:rsidP="00D95039">
            <w:pPr>
              <w:pStyle w:val="Table"/>
            </w:pPr>
            <w:r w:rsidRPr="009A48D2">
              <w:t>SW corner of Deas Island, Deas Slough</w:t>
            </w:r>
          </w:p>
        </w:tc>
        <w:tc>
          <w:tcPr>
            <w:tcW w:w="1422" w:type="dxa"/>
          </w:tcPr>
          <w:p w14:paraId="0F690704" w14:textId="77777777" w:rsidR="00A200F2" w:rsidRPr="009A48D2" w:rsidRDefault="00A200F2" w:rsidP="006F629C">
            <w:pPr>
              <w:pStyle w:val="Table"/>
              <w:jc w:val="center"/>
            </w:pPr>
            <w:r w:rsidRPr="009A48D2">
              <w:t>-0.61, 1.76, 0.78, 0.54</w:t>
            </w:r>
          </w:p>
        </w:tc>
        <w:tc>
          <w:tcPr>
            <w:tcW w:w="1306" w:type="dxa"/>
          </w:tcPr>
          <w:p w14:paraId="4B3EE1AB" w14:textId="77777777" w:rsidR="00A200F2" w:rsidRPr="009A48D2" w:rsidRDefault="00A200F2" w:rsidP="006F629C">
            <w:pPr>
              <w:pStyle w:val="Table"/>
              <w:jc w:val="center"/>
            </w:pPr>
            <w:r w:rsidRPr="009A48D2">
              <w:t>yes</w:t>
            </w:r>
          </w:p>
        </w:tc>
        <w:tc>
          <w:tcPr>
            <w:tcW w:w="5002" w:type="dxa"/>
          </w:tcPr>
          <w:p w14:paraId="46644652" w14:textId="77777777" w:rsidR="00A200F2" w:rsidRPr="009A48D2" w:rsidRDefault="00A200F2" w:rsidP="00D95039">
            <w:pPr>
              <w:pStyle w:val="Table"/>
            </w:pPr>
            <w:r w:rsidRPr="009A48D2">
              <w:t xml:space="preserve">Marsh bench with gradual foreshore slope. Site is protected from erosional forces of the Fraser Main Arm but is exposed to regular recreational boat activity from neighbouring marina. </w:t>
            </w:r>
          </w:p>
        </w:tc>
      </w:tr>
      <w:tr w:rsidR="009A48D2" w:rsidRPr="009A48D2" w14:paraId="7C50CC08" w14:textId="77777777" w:rsidTr="001E04A1">
        <w:tc>
          <w:tcPr>
            <w:tcW w:w="1547" w:type="dxa"/>
          </w:tcPr>
          <w:p w14:paraId="35041D9C" w14:textId="77777777" w:rsidR="00A200F2" w:rsidRPr="009A48D2" w:rsidRDefault="00A200F2" w:rsidP="00D95039">
            <w:pPr>
              <w:pStyle w:val="Table"/>
            </w:pPr>
            <w:r w:rsidRPr="009A48D2">
              <w:t>REF-13</w:t>
            </w:r>
          </w:p>
        </w:tc>
        <w:tc>
          <w:tcPr>
            <w:tcW w:w="887" w:type="dxa"/>
          </w:tcPr>
          <w:p w14:paraId="79F0B7F8" w14:textId="77777777" w:rsidR="00A200F2" w:rsidRPr="009A48D2" w:rsidRDefault="00A200F2" w:rsidP="006F629C">
            <w:pPr>
              <w:pStyle w:val="Table"/>
              <w:jc w:val="center"/>
            </w:pPr>
            <w:r w:rsidRPr="009A48D2">
              <w:t>2021</w:t>
            </w:r>
          </w:p>
        </w:tc>
        <w:tc>
          <w:tcPr>
            <w:tcW w:w="1318" w:type="dxa"/>
          </w:tcPr>
          <w:p w14:paraId="22CE9E2E" w14:textId="77777777" w:rsidR="00A200F2" w:rsidRPr="009A48D2" w:rsidRDefault="00A200F2" w:rsidP="006F629C">
            <w:pPr>
              <w:pStyle w:val="Table"/>
              <w:jc w:val="center"/>
            </w:pPr>
            <w:r w:rsidRPr="009A48D2">
              <w:t>10 U 490916 5436888</w:t>
            </w:r>
          </w:p>
        </w:tc>
        <w:tc>
          <w:tcPr>
            <w:tcW w:w="2378" w:type="dxa"/>
          </w:tcPr>
          <w:p w14:paraId="6B971291" w14:textId="77777777" w:rsidR="00A200F2" w:rsidRPr="009A48D2" w:rsidRDefault="00A200F2" w:rsidP="00D95039">
            <w:pPr>
              <w:pStyle w:val="Table"/>
            </w:pPr>
            <w:r w:rsidRPr="009A48D2">
              <w:t xml:space="preserve">East bank of Canoe Pass, Port Guichon, Delta </w:t>
            </w:r>
          </w:p>
        </w:tc>
        <w:tc>
          <w:tcPr>
            <w:tcW w:w="1422" w:type="dxa"/>
          </w:tcPr>
          <w:p w14:paraId="1DB025EF" w14:textId="77777777" w:rsidR="00A200F2" w:rsidRPr="009A48D2" w:rsidRDefault="00A200F2" w:rsidP="006F629C">
            <w:pPr>
              <w:pStyle w:val="Table"/>
              <w:jc w:val="center"/>
            </w:pPr>
            <w:r w:rsidRPr="009A48D2">
              <w:t>-0.23, 2.13, 1.36, 0.40</w:t>
            </w:r>
          </w:p>
        </w:tc>
        <w:tc>
          <w:tcPr>
            <w:tcW w:w="1306" w:type="dxa"/>
          </w:tcPr>
          <w:p w14:paraId="09AC12FA" w14:textId="77777777" w:rsidR="00A200F2" w:rsidRPr="009A48D2" w:rsidRDefault="00A200F2" w:rsidP="006F629C">
            <w:pPr>
              <w:pStyle w:val="Table"/>
              <w:jc w:val="center"/>
            </w:pPr>
            <w:r w:rsidRPr="009A48D2">
              <w:t>yes</w:t>
            </w:r>
          </w:p>
        </w:tc>
        <w:tc>
          <w:tcPr>
            <w:tcW w:w="5002" w:type="dxa"/>
          </w:tcPr>
          <w:p w14:paraId="2960A96F" w14:textId="5096A213" w:rsidR="00A200F2" w:rsidRPr="009A48D2" w:rsidRDefault="00A200F2" w:rsidP="00D95039">
            <w:pPr>
              <w:pStyle w:val="Table"/>
            </w:pPr>
            <w:r w:rsidRPr="009A48D2">
              <w:t xml:space="preserve">Exposed marsh bench with gradual foreshore slope. The site is exposed and unprotected, but occurs in Canoe Pass, where boat traffic and erosional river flows are </w:t>
            </w:r>
            <w:ins w:id="1684" w:author="Daniel Stewart" w:date="2022-02-10T11:22:00Z">
              <w:r w:rsidR="00737827">
                <w:t>minor.</w:t>
              </w:r>
            </w:ins>
            <w:del w:id="1685" w:author="Daniel Stewart" w:date="2022-02-10T11:22:00Z">
              <w:r w:rsidRPr="009A48D2" w:rsidDel="00737827">
                <w:delText>reduced.</w:delText>
              </w:r>
            </w:del>
          </w:p>
        </w:tc>
      </w:tr>
      <w:tr w:rsidR="009A48D2" w:rsidRPr="009A48D2" w14:paraId="6F6A5B96" w14:textId="77777777" w:rsidTr="001E04A1">
        <w:tc>
          <w:tcPr>
            <w:tcW w:w="1547" w:type="dxa"/>
          </w:tcPr>
          <w:p w14:paraId="42B03E66" w14:textId="77777777" w:rsidR="00A200F2" w:rsidRPr="009A48D2" w:rsidRDefault="00A200F2" w:rsidP="00D95039">
            <w:pPr>
              <w:pStyle w:val="Table"/>
            </w:pPr>
            <w:r w:rsidRPr="009A48D2">
              <w:t>REF-14</w:t>
            </w:r>
          </w:p>
        </w:tc>
        <w:tc>
          <w:tcPr>
            <w:tcW w:w="887" w:type="dxa"/>
          </w:tcPr>
          <w:p w14:paraId="7E56B3AE" w14:textId="77777777" w:rsidR="00A200F2" w:rsidRPr="009A48D2" w:rsidRDefault="00A200F2" w:rsidP="006F629C">
            <w:pPr>
              <w:pStyle w:val="Table"/>
              <w:jc w:val="center"/>
            </w:pPr>
            <w:r w:rsidRPr="009A48D2">
              <w:t>2021</w:t>
            </w:r>
          </w:p>
        </w:tc>
        <w:tc>
          <w:tcPr>
            <w:tcW w:w="1318" w:type="dxa"/>
          </w:tcPr>
          <w:p w14:paraId="5F38183D" w14:textId="77777777" w:rsidR="00A200F2" w:rsidRPr="009A48D2" w:rsidRDefault="00A200F2" w:rsidP="006F629C">
            <w:pPr>
              <w:pStyle w:val="Table"/>
              <w:jc w:val="center"/>
            </w:pPr>
            <w:r w:rsidRPr="009A48D2">
              <w:t>10 U 488838 5440112</w:t>
            </w:r>
          </w:p>
        </w:tc>
        <w:tc>
          <w:tcPr>
            <w:tcW w:w="2378" w:type="dxa"/>
          </w:tcPr>
          <w:p w14:paraId="0606CA15" w14:textId="3653CE50" w:rsidR="00A200F2" w:rsidRPr="009A48D2" w:rsidRDefault="00A200F2" w:rsidP="00D95039">
            <w:pPr>
              <w:pStyle w:val="Table"/>
            </w:pPr>
            <w:del w:id="1686" w:author="Daniel Stewart" w:date="2022-02-10T11:23:00Z">
              <w:r w:rsidRPr="009A48D2" w:rsidDel="00737827">
                <w:delText>South bank of Lulu Island,</w:delText>
              </w:r>
            </w:del>
            <w:ins w:id="1687" w:author="Daniel Stewart" w:date="2022-02-10T11:23:00Z">
              <w:r w:rsidR="00737827">
                <w:t>North bank of South Arm,</w:t>
              </w:r>
            </w:ins>
            <w:r w:rsidRPr="009A48D2">
              <w:t xml:space="preserve"> </w:t>
            </w:r>
            <w:ins w:id="1688" w:author="Daniel Stewart" w:date="2022-02-10T11:23:00Z">
              <w:r w:rsidR="00737827">
                <w:t>Lulu Island</w:t>
              </w:r>
            </w:ins>
            <w:del w:id="1689" w:author="Daniel Stewart" w:date="2022-02-10T11:23:00Z">
              <w:r w:rsidRPr="009A48D2" w:rsidDel="00737827">
                <w:delText>upstream of Shady Island</w:delText>
              </w:r>
            </w:del>
          </w:p>
        </w:tc>
        <w:tc>
          <w:tcPr>
            <w:tcW w:w="1422" w:type="dxa"/>
          </w:tcPr>
          <w:p w14:paraId="4D834D03" w14:textId="77777777" w:rsidR="00A200F2" w:rsidRPr="009A48D2" w:rsidRDefault="00A200F2" w:rsidP="006F629C">
            <w:pPr>
              <w:pStyle w:val="Table"/>
              <w:jc w:val="center"/>
            </w:pPr>
            <w:r w:rsidRPr="009A48D2">
              <w:t>-0.74, 2.15, 0.86, 0.36</w:t>
            </w:r>
          </w:p>
        </w:tc>
        <w:tc>
          <w:tcPr>
            <w:tcW w:w="1306" w:type="dxa"/>
          </w:tcPr>
          <w:p w14:paraId="412E4D92" w14:textId="77777777" w:rsidR="00A200F2" w:rsidRPr="009A48D2" w:rsidRDefault="00A200F2" w:rsidP="006F629C">
            <w:pPr>
              <w:pStyle w:val="Table"/>
              <w:jc w:val="center"/>
            </w:pPr>
            <w:r w:rsidRPr="009A48D2">
              <w:t>yes</w:t>
            </w:r>
          </w:p>
        </w:tc>
        <w:tc>
          <w:tcPr>
            <w:tcW w:w="5002" w:type="dxa"/>
          </w:tcPr>
          <w:p w14:paraId="2862BFF1" w14:textId="04A5C9CB" w:rsidR="00A200F2" w:rsidRPr="009A48D2" w:rsidRDefault="00A200F2" w:rsidP="00D95039">
            <w:pPr>
              <w:pStyle w:val="Table"/>
            </w:pPr>
            <w:r w:rsidRPr="009A48D2">
              <w:t xml:space="preserve">Marsh bench located immediately upstream of Shady Island. Site may be somewhat protected by debris deflection boom located immediately south. Foreshore is a gradual slope. </w:t>
            </w:r>
          </w:p>
        </w:tc>
      </w:tr>
      <w:tr w:rsidR="009A48D2" w:rsidRPr="009A48D2" w14:paraId="443A2A98" w14:textId="77777777" w:rsidTr="001E04A1">
        <w:tc>
          <w:tcPr>
            <w:tcW w:w="1547" w:type="dxa"/>
          </w:tcPr>
          <w:p w14:paraId="5E487DEE" w14:textId="77777777" w:rsidR="00A200F2" w:rsidRPr="009A48D2" w:rsidRDefault="00A200F2" w:rsidP="00D95039">
            <w:pPr>
              <w:pStyle w:val="Table"/>
            </w:pPr>
            <w:r w:rsidRPr="009A48D2">
              <w:t>REF-17</w:t>
            </w:r>
          </w:p>
        </w:tc>
        <w:tc>
          <w:tcPr>
            <w:tcW w:w="887" w:type="dxa"/>
          </w:tcPr>
          <w:p w14:paraId="1E13F7CB" w14:textId="77777777" w:rsidR="00A200F2" w:rsidRPr="009A48D2" w:rsidRDefault="00A200F2" w:rsidP="006F629C">
            <w:pPr>
              <w:pStyle w:val="Table"/>
              <w:jc w:val="center"/>
            </w:pPr>
            <w:r w:rsidRPr="009A48D2">
              <w:t>2021</w:t>
            </w:r>
          </w:p>
        </w:tc>
        <w:tc>
          <w:tcPr>
            <w:tcW w:w="1318" w:type="dxa"/>
          </w:tcPr>
          <w:p w14:paraId="7F15E289" w14:textId="77777777" w:rsidR="00A200F2" w:rsidRPr="009A48D2" w:rsidRDefault="00A200F2" w:rsidP="006F629C">
            <w:pPr>
              <w:pStyle w:val="Table"/>
              <w:jc w:val="center"/>
            </w:pPr>
            <w:r w:rsidRPr="009A48D2">
              <w:t>10 U 486897 5447333</w:t>
            </w:r>
          </w:p>
        </w:tc>
        <w:tc>
          <w:tcPr>
            <w:tcW w:w="2378" w:type="dxa"/>
          </w:tcPr>
          <w:p w14:paraId="05A0A007" w14:textId="1798C055" w:rsidR="00A200F2" w:rsidRPr="009A48D2" w:rsidRDefault="00A200F2" w:rsidP="00D95039">
            <w:pPr>
              <w:pStyle w:val="Table"/>
            </w:pPr>
            <w:del w:id="1690" w:author="Daniel Stewart" w:date="2022-02-10T11:23:00Z">
              <w:r w:rsidRPr="009A48D2" w:rsidDel="00737827">
                <w:delText>South bank</w:delText>
              </w:r>
            </w:del>
            <w:ins w:id="1691" w:author="Daniel Stewart" w:date="2022-02-10T11:23:00Z">
              <w:r w:rsidR="00737827">
                <w:t>North bank of Middle Arm, Sea Island</w:t>
              </w:r>
            </w:ins>
            <w:del w:id="1692" w:author="Daniel Stewart" w:date="2022-02-10T11:23:00Z">
              <w:r w:rsidRPr="009A48D2" w:rsidDel="00737827">
                <w:delText xml:space="preserve"> of Sea Island, Fraser River Middle Arm</w:delText>
              </w:r>
            </w:del>
          </w:p>
        </w:tc>
        <w:tc>
          <w:tcPr>
            <w:tcW w:w="1422" w:type="dxa"/>
          </w:tcPr>
          <w:p w14:paraId="7E27E290" w14:textId="77777777" w:rsidR="00A200F2" w:rsidRPr="009A48D2" w:rsidRDefault="00A200F2" w:rsidP="006F629C">
            <w:pPr>
              <w:pStyle w:val="Table"/>
              <w:jc w:val="center"/>
            </w:pPr>
            <w:r w:rsidRPr="009A48D2">
              <w:t>-0.78, 3.41, 1.31, 0.59</w:t>
            </w:r>
          </w:p>
        </w:tc>
        <w:tc>
          <w:tcPr>
            <w:tcW w:w="1306" w:type="dxa"/>
          </w:tcPr>
          <w:p w14:paraId="5B2BAD17" w14:textId="77777777" w:rsidR="00A200F2" w:rsidRPr="009A48D2" w:rsidRDefault="00A200F2" w:rsidP="006F629C">
            <w:pPr>
              <w:pStyle w:val="Table"/>
              <w:jc w:val="center"/>
            </w:pPr>
            <w:r w:rsidRPr="009A48D2">
              <w:t>yes</w:t>
            </w:r>
          </w:p>
        </w:tc>
        <w:tc>
          <w:tcPr>
            <w:tcW w:w="5002" w:type="dxa"/>
          </w:tcPr>
          <w:p w14:paraId="359C3215" w14:textId="303A43B0" w:rsidR="00A200F2" w:rsidRPr="009A48D2" w:rsidRDefault="00A200F2" w:rsidP="00D95039">
            <w:pPr>
              <w:pStyle w:val="Table"/>
            </w:pPr>
            <w:r w:rsidRPr="009A48D2">
              <w:t xml:space="preserve">Marsh bench located </w:t>
            </w:r>
            <w:ins w:id="1693" w:author="Daniel Stewart" w:date="2022-02-10T11:23:00Z">
              <w:r w:rsidR="00737827">
                <w:t xml:space="preserve">immediately </w:t>
              </w:r>
            </w:ins>
            <w:r w:rsidRPr="009A48D2">
              <w:t xml:space="preserve">upstream of Swishwash Island. Site is unprotected from wake and river erosion, </w:t>
            </w:r>
            <w:ins w:id="1694" w:author="Daniel Stewart" w:date="2022-02-10T11:24:00Z">
              <w:r w:rsidR="001825E4">
                <w:t>but erosional forces are likely minor in the Middle Arm</w:t>
              </w:r>
            </w:ins>
            <w:del w:id="1695" w:author="Daniel Stewart" w:date="2022-02-10T11:24:00Z">
              <w:r w:rsidRPr="009A48D2" w:rsidDel="001825E4">
                <w:delText>which is likely reduced in the Middle Arm</w:delText>
              </w:r>
            </w:del>
            <w:r w:rsidRPr="009A48D2">
              <w:t xml:space="preserve">. Foreshore is a gradual slope into the subtidal. </w:t>
            </w:r>
          </w:p>
        </w:tc>
      </w:tr>
      <w:tr w:rsidR="009A48D2" w:rsidRPr="009A48D2" w14:paraId="3B2FAF46" w14:textId="77777777" w:rsidTr="001E04A1">
        <w:tc>
          <w:tcPr>
            <w:tcW w:w="1547" w:type="dxa"/>
          </w:tcPr>
          <w:p w14:paraId="0680D054" w14:textId="77777777" w:rsidR="00A200F2" w:rsidRPr="009A48D2" w:rsidRDefault="00A200F2" w:rsidP="00D95039">
            <w:pPr>
              <w:pStyle w:val="Table"/>
            </w:pPr>
            <w:r w:rsidRPr="009A48D2">
              <w:lastRenderedPageBreak/>
              <w:t>REF-02-2015</w:t>
            </w:r>
          </w:p>
        </w:tc>
        <w:tc>
          <w:tcPr>
            <w:tcW w:w="887" w:type="dxa"/>
          </w:tcPr>
          <w:p w14:paraId="16C4E875" w14:textId="77777777" w:rsidR="00A200F2" w:rsidRPr="009A48D2" w:rsidRDefault="00A200F2" w:rsidP="006F629C">
            <w:pPr>
              <w:pStyle w:val="Table"/>
              <w:jc w:val="center"/>
            </w:pPr>
            <w:r w:rsidRPr="009A48D2">
              <w:t>2015</w:t>
            </w:r>
          </w:p>
        </w:tc>
        <w:tc>
          <w:tcPr>
            <w:tcW w:w="1318" w:type="dxa"/>
          </w:tcPr>
          <w:p w14:paraId="1B167DFD" w14:textId="77777777" w:rsidR="00A200F2" w:rsidRPr="009A48D2" w:rsidRDefault="00A200F2" w:rsidP="006F629C">
            <w:pPr>
              <w:pStyle w:val="Table"/>
              <w:jc w:val="center"/>
            </w:pPr>
            <w:r w:rsidRPr="009A48D2">
              <w:t>10 U 494560 5449859</w:t>
            </w:r>
          </w:p>
        </w:tc>
        <w:tc>
          <w:tcPr>
            <w:tcW w:w="2378" w:type="dxa"/>
          </w:tcPr>
          <w:p w14:paraId="48EC1034" w14:textId="6B2C2F06" w:rsidR="00A200F2" w:rsidRPr="009A48D2" w:rsidDel="001825E4" w:rsidRDefault="001825E4" w:rsidP="009F3333">
            <w:pPr>
              <w:pStyle w:val="Table"/>
              <w:rPr>
                <w:del w:id="1696" w:author="Daniel Stewart" w:date="2022-02-10T11:25:00Z"/>
              </w:rPr>
            </w:pPr>
            <w:ins w:id="1697" w:author="Daniel Stewart" w:date="2022-02-10T11:25:00Z">
              <w:r>
                <w:t>South bank of North Arm, Lulu Island</w:t>
              </w:r>
            </w:ins>
            <w:del w:id="1698" w:author="Daniel Stewart" w:date="2022-02-10T11:25:00Z">
              <w:r w:rsidR="00A200F2" w:rsidRPr="009A48D2" w:rsidDel="001825E4">
                <w:delText>North bank of Lulu Island,</w:delText>
              </w:r>
            </w:del>
          </w:p>
          <w:p w14:paraId="233664B2" w14:textId="2AAFC411" w:rsidR="00A200F2" w:rsidRPr="009A48D2" w:rsidRDefault="00A200F2" w:rsidP="00D95039">
            <w:pPr>
              <w:pStyle w:val="Table"/>
            </w:pPr>
            <w:del w:id="1699" w:author="Daniel Stewart" w:date="2022-02-10T11:25:00Z">
              <w:r w:rsidRPr="009A48D2" w:rsidDel="001825E4">
                <w:delText>Fraser River North Arm</w:delText>
              </w:r>
            </w:del>
          </w:p>
        </w:tc>
        <w:tc>
          <w:tcPr>
            <w:tcW w:w="1422" w:type="dxa"/>
          </w:tcPr>
          <w:p w14:paraId="78C1D747" w14:textId="77777777" w:rsidR="00A200F2" w:rsidRPr="009A48D2" w:rsidRDefault="00A200F2" w:rsidP="006F629C">
            <w:pPr>
              <w:pStyle w:val="Table"/>
              <w:jc w:val="center"/>
            </w:pPr>
            <w:r w:rsidRPr="009A48D2">
              <w:t>0.74, 2.18, 1.57, 0.18</w:t>
            </w:r>
          </w:p>
        </w:tc>
        <w:tc>
          <w:tcPr>
            <w:tcW w:w="1306" w:type="dxa"/>
          </w:tcPr>
          <w:p w14:paraId="3F6CBE19" w14:textId="77777777" w:rsidR="00A200F2" w:rsidRPr="009A48D2" w:rsidRDefault="00A200F2" w:rsidP="006F629C">
            <w:pPr>
              <w:pStyle w:val="Table"/>
              <w:jc w:val="center"/>
            </w:pPr>
            <w:r w:rsidRPr="009A48D2">
              <w:t>yes</w:t>
            </w:r>
          </w:p>
        </w:tc>
        <w:tc>
          <w:tcPr>
            <w:tcW w:w="5002" w:type="dxa"/>
          </w:tcPr>
          <w:p w14:paraId="49C58FEF" w14:textId="1A90AE0B" w:rsidR="00A200F2" w:rsidRPr="009A48D2" w:rsidRDefault="00A200F2" w:rsidP="00D95039">
            <w:pPr>
              <w:pStyle w:val="Table"/>
            </w:pPr>
            <w:r w:rsidRPr="009A48D2">
              <w:t>Marsh bench located on the north</w:t>
            </w:r>
            <w:ins w:id="1700" w:author="Daniel Stewart" w:date="2022-02-10T11:25:00Z">
              <w:r w:rsidR="001825E4">
                <w:t xml:space="preserve"> </w:t>
              </w:r>
            </w:ins>
            <w:del w:id="1701" w:author="Daniel Stewart" w:date="2022-02-10T11:25:00Z">
              <w:r w:rsidRPr="009A48D2" w:rsidDel="001825E4">
                <w:delText xml:space="preserve"> bank</w:delText>
              </w:r>
            </w:del>
            <w:ins w:id="1702" w:author="Daniel Stewart" w:date="2022-02-10T11:25:00Z">
              <w:r w:rsidR="001825E4">
                <w:t>shore</w:t>
              </w:r>
            </w:ins>
            <w:r w:rsidRPr="009A48D2">
              <w:t xml:space="preserve"> of Lulu Island, </w:t>
            </w:r>
            <w:del w:id="1703" w:author="Daniel Stewart" w:date="2022-02-10T11:25:00Z">
              <w:r w:rsidRPr="009A48D2" w:rsidDel="001825E4">
                <w:delText xml:space="preserve">immediately </w:delText>
              </w:r>
            </w:del>
            <w:r w:rsidRPr="009A48D2">
              <w:t xml:space="preserve">across from </w:t>
            </w:r>
            <w:ins w:id="1704" w:author="Daniel Stewart" w:date="2022-02-10T11:25:00Z">
              <w:r w:rsidR="001825E4">
                <w:t xml:space="preserve">the eastern edge of </w:t>
              </w:r>
            </w:ins>
            <w:r w:rsidRPr="009A48D2">
              <w:t xml:space="preserve">Mitchell Island. Foreshore is primarily a cutbank with intertidal mudflat below. Site is regularly protected by log storage booms. </w:t>
            </w:r>
          </w:p>
        </w:tc>
      </w:tr>
      <w:tr w:rsidR="009A48D2" w:rsidRPr="009A48D2" w14:paraId="17654ED5" w14:textId="77777777" w:rsidTr="001E04A1">
        <w:tc>
          <w:tcPr>
            <w:tcW w:w="1547" w:type="dxa"/>
          </w:tcPr>
          <w:p w14:paraId="2F63D60A" w14:textId="77777777" w:rsidR="00A200F2" w:rsidRPr="009A48D2" w:rsidRDefault="00A200F2" w:rsidP="00D95039">
            <w:pPr>
              <w:pStyle w:val="Table"/>
            </w:pPr>
            <w:r w:rsidRPr="009A48D2">
              <w:t>REF-03-2015</w:t>
            </w:r>
          </w:p>
        </w:tc>
        <w:tc>
          <w:tcPr>
            <w:tcW w:w="887" w:type="dxa"/>
          </w:tcPr>
          <w:p w14:paraId="24170DA9" w14:textId="77777777" w:rsidR="00A200F2" w:rsidRPr="009A48D2" w:rsidRDefault="00A200F2" w:rsidP="006F629C">
            <w:pPr>
              <w:pStyle w:val="Table"/>
              <w:jc w:val="center"/>
            </w:pPr>
            <w:r w:rsidRPr="009A48D2">
              <w:t>2015</w:t>
            </w:r>
          </w:p>
        </w:tc>
        <w:tc>
          <w:tcPr>
            <w:tcW w:w="1318" w:type="dxa"/>
          </w:tcPr>
          <w:p w14:paraId="2373BF93" w14:textId="77777777" w:rsidR="00A200F2" w:rsidRPr="009A48D2" w:rsidRDefault="00A200F2" w:rsidP="006F629C">
            <w:pPr>
              <w:pStyle w:val="Table"/>
              <w:jc w:val="center"/>
            </w:pPr>
            <w:r w:rsidRPr="009A48D2">
              <w:t>10 U 488544 5450610</w:t>
            </w:r>
          </w:p>
        </w:tc>
        <w:tc>
          <w:tcPr>
            <w:tcW w:w="2378" w:type="dxa"/>
          </w:tcPr>
          <w:p w14:paraId="2A892034" w14:textId="14565ABB" w:rsidR="00A200F2" w:rsidRPr="009A48D2" w:rsidRDefault="00A200F2" w:rsidP="00D95039">
            <w:pPr>
              <w:pStyle w:val="Table"/>
            </w:pPr>
            <w:del w:id="1705" w:author="Daniel Stewart" w:date="2022-02-10T11:25:00Z">
              <w:r w:rsidRPr="009A48D2" w:rsidDel="001825E4">
                <w:delText>North bank of Sea Island</w:delText>
              </w:r>
            </w:del>
            <w:ins w:id="1706" w:author="Daniel Stewart" w:date="2022-02-10T11:25:00Z">
              <w:r w:rsidR="001825E4">
                <w:t>South bank of No</w:t>
              </w:r>
            </w:ins>
            <w:ins w:id="1707" w:author="Daniel Stewart" w:date="2022-02-10T11:26:00Z">
              <w:r w:rsidR="001825E4">
                <w:t>rth Arm, Sea Island</w:t>
              </w:r>
            </w:ins>
            <w:del w:id="1708" w:author="Daniel Stewart" w:date="2022-02-10T11:26:00Z">
              <w:r w:rsidRPr="009A48D2" w:rsidDel="001825E4">
                <w:delText>, Fraser River North Arm</w:delText>
              </w:r>
            </w:del>
          </w:p>
        </w:tc>
        <w:tc>
          <w:tcPr>
            <w:tcW w:w="1422" w:type="dxa"/>
          </w:tcPr>
          <w:p w14:paraId="69A52E66" w14:textId="77777777" w:rsidR="00A200F2" w:rsidRPr="009A48D2" w:rsidRDefault="00A200F2" w:rsidP="006F629C">
            <w:pPr>
              <w:pStyle w:val="Table"/>
              <w:jc w:val="center"/>
            </w:pPr>
            <w:r w:rsidRPr="009A48D2">
              <w:t>0.74, 2.18, 1.57, 0.18</w:t>
            </w:r>
          </w:p>
        </w:tc>
        <w:tc>
          <w:tcPr>
            <w:tcW w:w="1306" w:type="dxa"/>
          </w:tcPr>
          <w:p w14:paraId="00F1F226" w14:textId="77777777" w:rsidR="00A200F2" w:rsidRPr="009A48D2" w:rsidRDefault="00A200F2" w:rsidP="006F629C">
            <w:pPr>
              <w:pStyle w:val="Table"/>
              <w:jc w:val="center"/>
            </w:pPr>
            <w:r w:rsidRPr="009A48D2">
              <w:t>yes</w:t>
            </w:r>
          </w:p>
        </w:tc>
        <w:tc>
          <w:tcPr>
            <w:tcW w:w="5002" w:type="dxa"/>
          </w:tcPr>
          <w:p w14:paraId="5CE34F47" w14:textId="77777777" w:rsidR="00A200F2" w:rsidRPr="009A48D2" w:rsidRDefault="00A200F2" w:rsidP="00D95039">
            <w:pPr>
              <w:pStyle w:val="Table"/>
            </w:pPr>
            <w:r w:rsidRPr="009A48D2">
              <w:t xml:space="preserve">Marsh bench located upstream of McDonald Beach Park, Sea Island. Foreshore is a cutbank, with intertidal mudflat below. Barges are occasionally moored immediately downstream, but site is generally unprotected from wave and current erosion. </w:t>
            </w:r>
          </w:p>
        </w:tc>
      </w:tr>
      <w:tr w:rsidR="009A48D2" w:rsidRPr="009A48D2" w14:paraId="1F34D7B9" w14:textId="77777777" w:rsidTr="001E04A1">
        <w:tc>
          <w:tcPr>
            <w:tcW w:w="1547" w:type="dxa"/>
          </w:tcPr>
          <w:p w14:paraId="248DFFDF" w14:textId="77777777" w:rsidR="00A200F2" w:rsidRPr="009A48D2" w:rsidRDefault="00A200F2" w:rsidP="00D95039">
            <w:pPr>
              <w:pStyle w:val="Table"/>
            </w:pPr>
            <w:r w:rsidRPr="009A48D2">
              <w:t>REF-05-2015</w:t>
            </w:r>
          </w:p>
        </w:tc>
        <w:tc>
          <w:tcPr>
            <w:tcW w:w="887" w:type="dxa"/>
          </w:tcPr>
          <w:p w14:paraId="769DD437" w14:textId="77777777" w:rsidR="00A200F2" w:rsidRPr="009A48D2" w:rsidRDefault="00A200F2" w:rsidP="006F629C">
            <w:pPr>
              <w:pStyle w:val="Table"/>
              <w:jc w:val="center"/>
            </w:pPr>
            <w:r w:rsidRPr="009A48D2">
              <w:t>2015</w:t>
            </w:r>
          </w:p>
        </w:tc>
        <w:tc>
          <w:tcPr>
            <w:tcW w:w="1318" w:type="dxa"/>
          </w:tcPr>
          <w:p w14:paraId="1FE349C1" w14:textId="77777777" w:rsidR="00A200F2" w:rsidRPr="009A48D2" w:rsidRDefault="00A200F2" w:rsidP="006F629C">
            <w:pPr>
              <w:pStyle w:val="Table"/>
              <w:jc w:val="center"/>
            </w:pPr>
            <w:r w:rsidRPr="009A48D2">
              <w:t>10 U 489567 5448239</w:t>
            </w:r>
          </w:p>
        </w:tc>
        <w:tc>
          <w:tcPr>
            <w:tcW w:w="2378" w:type="dxa"/>
          </w:tcPr>
          <w:p w14:paraId="6D9129AF" w14:textId="74A53EEA" w:rsidR="00A200F2" w:rsidRPr="009A48D2" w:rsidRDefault="001825E4" w:rsidP="00D95039">
            <w:pPr>
              <w:pStyle w:val="Table"/>
            </w:pPr>
            <w:ins w:id="1709" w:author="Daniel Stewart" w:date="2022-02-10T11:26:00Z">
              <w:r>
                <w:t xml:space="preserve">North bank of Middle Arm, </w:t>
              </w:r>
            </w:ins>
            <w:del w:id="1710" w:author="Daniel Stewart" w:date="2022-02-10T11:26:00Z">
              <w:r w:rsidR="00A200F2" w:rsidRPr="009A48D2" w:rsidDel="001825E4">
                <w:delText xml:space="preserve">SE </w:delText>
              </w:r>
            </w:del>
            <w:ins w:id="1711" w:author="Daniel Stewart" w:date="2022-02-10T11:26:00Z">
              <w:r>
                <w:t>Sea Island</w:t>
              </w:r>
            </w:ins>
            <w:del w:id="1712" w:author="Daniel Stewart" w:date="2022-02-10T11:26:00Z">
              <w:r w:rsidR="00A200F2" w:rsidRPr="009A48D2" w:rsidDel="001825E4">
                <w:delText>bank of Sea Island, Fraser River Middle Arm</w:delText>
              </w:r>
            </w:del>
          </w:p>
        </w:tc>
        <w:tc>
          <w:tcPr>
            <w:tcW w:w="1422" w:type="dxa"/>
          </w:tcPr>
          <w:p w14:paraId="74F8FDBB" w14:textId="77777777" w:rsidR="00A200F2" w:rsidRPr="009A48D2" w:rsidRDefault="00A200F2" w:rsidP="006F629C">
            <w:pPr>
              <w:pStyle w:val="Table"/>
              <w:jc w:val="center"/>
            </w:pPr>
            <w:r w:rsidRPr="009A48D2">
              <w:t>-0.22, 2.96, 0.79, 0.35</w:t>
            </w:r>
          </w:p>
        </w:tc>
        <w:tc>
          <w:tcPr>
            <w:tcW w:w="1306" w:type="dxa"/>
          </w:tcPr>
          <w:p w14:paraId="0F2AE327" w14:textId="77777777" w:rsidR="00A200F2" w:rsidRPr="009A48D2" w:rsidRDefault="00A200F2" w:rsidP="006F629C">
            <w:pPr>
              <w:pStyle w:val="Table"/>
              <w:jc w:val="center"/>
            </w:pPr>
            <w:r w:rsidRPr="009A48D2">
              <w:t>yes</w:t>
            </w:r>
          </w:p>
        </w:tc>
        <w:tc>
          <w:tcPr>
            <w:tcW w:w="5002" w:type="dxa"/>
          </w:tcPr>
          <w:p w14:paraId="7B58F827" w14:textId="77777777" w:rsidR="00A200F2" w:rsidRPr="009A48D2" w:rsidRDefault="00A200F2" w:rsidP="00D95039">
            <w:pPr>
              <w:pStyle w:val="Table"/>
            </w:pPr>
            <w:r w:rsidRPr="009A48D2">
              <w:t xml:space="preserve">Slightly embayed marsh located immediately downstream of Moray Bridge. Foreshore is a gradual transition to mudflat. Two major drainage channels bisect the site. </w:t>
            </w:r>
          </w:p>
        </w:tc>
      </w:tr>
      <w:tr w:rsidR="009A48D2" w:rsidRPr="009A48D2" w14:paraId="11E91E89" w14:textId="77777777" w:rsidTr="001E04A1">
        <w:tc>
          <w:tcPr>
            <w:tcW w:w="1547" w:type="dxa"/>
          </w:tcPr>
          <w:p w14:paraId="494488E2" w14:textId="77777777" w:rsidR="00A200F2" w:rsidRPr="009A48D2" w:rsidRDefault="00A200F2" w:rsidP="00D95039">
            <w:pPr>
              <w:pStyle w:val="Table"/>
            </w:pPr>
            <w:r w:rsidRPr="009A48D2">
              <w:t>REF-09-2015</w:t>
            </w:r>
          </w:p>
        </w:tc>
        <w:tc>
          <w:tcPr>
            <w:tcW w:w="887" w:type="dxa"/>
          </w:tcPr>
          <w:p w14:paraId="6544142D" w14:textId="77777777" w:rsidR="00A200F2" w:rsidRPr="009A48D2" w:rsidRDefault="00A200F2" w:rsidP="006F629C">
            <w:pPr>
              <w:pStyle w:val="Table"/>
              <w:jc w:val="center"/>
            </w:pPr>
            <w:r w:rsidRPr="009A48D2">
              <w:t>2015</w:t>
            </w:r>
          </w:p>
        </w:tc>
        <w:tc>
          <w:tcPr>
            <w:tcW w:w="1318" w:type="dxa"/>
          </w:tcPr>
          <w:p w14:paraId="7FC6E686" w14:textId="77777777" w:rsidR="00A200F2" w:rsidRPr="009A48D2" w:rsidRDefault="00A200F2" w:rsidP="006F629C">
            <w:pPr>
              <w:pStyle w:val="Table"/>
              <w:jc w:val="center"/>
            </w:pPr>
            <w:r w:rsidRPr="009A48D2">
              <w:t>10 U 493041 5437700</w:t>
            </w:r>
          </w:p>
        </w:tc>
        <w:tc>
          <w:tcPr>
            <w:tcW w:w="2378" w:type="dxa"/>
          </w:tcPr>
          <w:p w14:paraId="0C869D44" w14:textId="0491BE0F" w:rsidR="00A200F2" w:rsidRPr="009A48D2" w:rsidRDefault="00A200F2" w:rsidP="00D95039">
            <w:pPr>
              <w:pStyle w:val="Table"/>
            </w:pPr>
            <w:r w:rsidRPr="009A48D2">
              <w:t xml:space="preserve">SW corner of Ladner Marsh, </w:t>
            </w:r>
            <w:ins w:id="1713" w:author="Daniel Stewart" w:date="2022-02-10T11:29:00Z">
              <w:r w:rsidR="00D95039">
                <w:t>South Arm</w:t>
              </w:r>
            </w:ins>
            <w:del w:id="1714" w:author="Daniel Stewart" w:date="2022-02-10T11:29:00Z">
              <w:r w:rsidRPr="009A48D2" w:rsidDel="00D95039">
                <w:delText>near entrance to Ladner Slough</w:delText>
              </w:r>
            </w:del>
          </w:p>
        </w:tc>
        <w:tc>
          <w:tcPr>
            <w:tcW w:w="1422" w:type="dxa"/>
          </w:tcPr>
          <w:p w14:paraId="234BF37A" w14:textId="77777777" w:rsidR="00A200F2" w:rsidRPr="009A48D2" w:rsidRDefault="00A200F2" w:rsidP="006F629C">
            <w:pPr>
              <w:pStyle w:val="Table"/>
              <w:jc w:val="center"/>
            </w:pPr>
            <w:r w:rsidRPr="009A48D2">
              <w:t>-0.03, 2.58, 1.14, 0.39</w:t>
            </w:r>
          </w:p>
        </w:tc>
        <w:tc>
          <w:tcPr>
            <w:tcW w:w="1306" w:type="dxa"/>
          </w:tcPr>
          <w:p w14:paraId="33C84485" w14:textId="77777777" w:rsidR="00A200F2" w:rsidRPr="009A48D2" w:rsidRDefault="00A200F2" w:rsidP="006F629C">
            <w:pPr>
              <w:pStyle w:val="Table"/>
              <w:jc w:val="center"/>
            </w:pPr>
            <w:r w:rsidRPr="009A48D2">
              <w:t>yes</w:t>
            </w:r>
          </w:p>
        </w:tc>
        <w:tc>
          <w:tcPr>
            <w:tcW w:w="5002" w:type="dxa"/>
          </w:tcPr>
          <w:p w14:paraId="24F97ACF" w14:textId="4102B126" w:rsidR="00A200F2" w:rsidRPr="009A48D2" w:rsidRDefault="00A200F2" w:rsidP="00D95039">
            <w:pPr>
              <w:pStyle w:val="Table"/>
            </w:pPr>
            <w:r w:rsidRPr="009A48D2">
              <w:t xml:space="preserve">Exposed marsh bench with a gradually sloped foreshore. </w:t>
            </w:r>
            <w:ins w:id="1715" w:author="Daniel Stewart" w:date="2022-02-10T11:30:00Z">
              <w:r w:rsidR="00D95039">
                <w:t xml:space="preserve">Located near entrance to Ladner Slough. </w:t>
              </w:r>
            </w:ins>
            <w:r w:rsidRPr="009A48D2">
              <w:t>Site is not protected but is isolated from the wake and current erosion of the Main Arm.</w:t>
            </w:r>
            <w:ins w:id="1716" w:author="Daniel Stewart" w:date="2022-02-10T11:30:00Z">
              <w:r w:rsidR="00D95039">
                <w:t xml:space="preserve"> Within the</w:t>
              </w:r>
            </w:ins>
            <w:del w:id="1717" w:author="Daniel Stewart" w:date="2022-02-10T11:30:00Z">
              <w:r w:rsidRPr="009A48D2" w:rsidDel="00D95039">
                <w:delText xml:space="preserve"> Located in </w:delText>
              </w:r>
            </w:del>
            <w:ins w:id="1718" w:author="Daniel Stewart" w:date="2022-02-10T11:30:00Z">
              <w:r w:rsidR="00D95039">
                <w:t xml:space="preserve"> </w:t>
              </w:r>
            </w:ins>
            <w:r w:rsidRPr="009A48D2">
              <w:t xml:space="preserve">South Arm Marshes </w:t>
            </w:r>
            <w:del w:id="1719" w:author="Eric Balke" w:date="2022-01-12T22:46:00Z">
              <w:r w:rsidRPr="009A48D2" w:rsidDel="00AD6C5A">
                <w:delText>WMA</w:delText>
              </w:r>
            </w:del>
            <w:ins w:id="1720" w:author="Eric Balke" w:date="2022-01-12T22:46:00Z">
              <w:r w:rsidR="00AD6C5A" w:rsidRPr="009A48D2">
                <w:t>Wildlife Management Area</w:t>
              </w:r>
            </w:ins>
            <w:r w:rsidRPr="009A48D2">
              <w:t xml:space="preserve">. </w:t>
            </w:r>
          </w:p>
        </w:tc>
      </w:tr>
      <w:tr w:rsidR="009A48D2" w:rsidRPr="009A48D2" w14:paraId="3A8C2B06" w14:textId="77777777" w:rsidTr="001E04A1">
        <w:tc>
          <w:tcPr>
            <w:tcW w:w="1547" w:type="dxa"/>
          </w:tcPr>
          <w:p w14:paraId="37451E40" w14:textId="77777777" w:rsidR="00A200F2" w:rsidRPr="009A48D2" w:rsidRDefault="00A200F2" w:rsidP="00D95039">
            <w:pPr>
              <w:pStyle w:val="Table"/>
            </w:pPr>
            <w:r w:rsidRPr="009A48D2">
              <w:t>REF-10-2015</w:t>
            </w:r>
          </w:p>
        </w:tc>
        <w:tc>
          <w:tcPr>
            <w:tcW w:w="887" w:type="dxa"/>
          </w:tcPr>
          <w:p w14:paraId="71A644BB" w14:textId="77777777" w:rsidR="00A200F2" w:rsidRPr="009A48D2" w:rsidRDefault="00A200F2" w:rsidP="006F629C">
            <w:pPr>
              <w:pStyle w:val="Table"/>
              <w:jc w:val="center"/>
            </w:pPr>
            <w:r w:rsidRPr="009A48D2">
              <w:t>2015</w:t>
            </w:r>
          </w:p>
        </w:tc>
        <w:tc>
          <w:tcPr>
            <w:tcW w:w="1318" w:type="dxa"/>
          </w:tcPr>
          <w:p w14:paraId="12A79EB7" w14:textId="77777777" w:rsidR="00A200F2" w:rsidRPr="009A48D2" w:rsidRDefault="00A200F2" w:rsidP="006F629C">
            <w:pPr>
              <w:pStyle w:val="Table"/>
              <w:jc w:val="center"/>
            </w:pPr>
            <w:r w:rsidRPr="009A48D2">
              <w:t>10 U 496782 5442394</w:t>
            </w:r>
          </w:p>
        </w:tc>
        <w:tc>
          <w:tcPr>
            <w:tcW w:w="2378" w:type="dxa"/>
          </w:tcPr>
          <w:p w14:paraId="438091CC" w14:textId="6D7BAD86" w:rsidR="00A200F2" w:rsidRPr="009A48D2" w:rsidRDefault="00A200F2" w:rsidP="00D95039">
            <w:pPr>
              <w:pStyle w:val="Table"/>
            </w:pPr>
            <w:r w:rsidRPr="009A48D2">
              <w:t xml:space="preserve">SW corner of Tilbury Island, </w:t>
            </w:r>
            <w:ins w:id="1721" w:author="Daniel Stewart" w:date="2022-02-10T11:28:00Z">
              <w:r w:rsidR="001825E4">
                <w:t>South Arm</w:t>
              </w:r>
            </w:ins>
            <w:del w:id="1722" w:author="Daniel Stewart" w:date="2022-02-10T11:28:00Z">
              <w:r w:rsidRPr="009A48D2" w:rsidDel="001825E4">
                <w:delText>near entrance to Tilbury Slough</w:delText>
              </w:r>
            </w:del>
          </w:p>
        </w:tc>
        <w:tc>
          <w:tcPr>
            <w:tcW w:w="1422" w:type="dxa"/>
          </w:tcPr>
          <w:p w14:paraId="3666053E" w14:textId="77777777" w:rsidR="00A200F2" w:rsidRPr="009A48D2" w:rsidRDefault="00A200F2" w:rsidP="006F629C">
            <w:pPr>
              <w:pStyle w:val="Table"/>
              <w:jc w:val="center"/>
            </w:pPr>
            <w:r w:rsidRPr="009A48D2">
              <w:t>-0.38, 2.06, 1.04, 0.28</w:t>
            </w:r>
          </w:p>
        </w:tc>
        <w:tc>
          <w:tcPr>
            <w:tcW w:w="1306" w:type="dxa"/>
          </w:tcPr>
          <w:p w14:paraId="02E3F5F7" w14:textId="77777777" w:rsidR="00A200F2" w:rsidRPr="009A48D2" w:rsidRDefault="00A200F2" w:rsidP="006F629C">
            <w:pPr>
              <w:pStyle w:val="Table"/>
              <w:jc w:val="center"/>
            </w:pPr>
            <w:r w:rsidRPr="009A48D2">
              <w:t>yes</w:t>
            </w:r>
          </w:p>
        </w:tc>
        <w:tc>
          <w:tcPr>
            <w:tcW w:w="5002" w:type="dxa"/>
          </w:tcPr>
          <w:p w14:paraId="7E5FC16B" w14:textId="64721C4E" w:rsidR="00A200F2" w:rsidRPr="009A48D2" w:rsidRDefault="00A200F2" w:rsidP="00D95039">
            <w:pPr>
              <w:pStyle w:val="Table"/>
            </w:pPr>
            <w:r w:rsidRPr="009A48D2">
              <w:t>Unprotected marsh bench located on SW Tilbury Island</w:t>
            </w:r>
            <w:ins w:id="1723" w:author="Daniel Stewart" w:date="2022-02-10T11:28:00Z">
              <w:r w:rsidR="001825E4">
                <w:t xml:space="preserve"> near the entrance to Tilbury Slough</w:t>
              </w:r>
            </w:ins>
            <w:r w:rsidRPr="009A48D2">
              <w:t xml:space="preserve">. Foreshore is a gradual transition to intertidal mudflat. </w:t>
            </w:r>
          </w:p>
        </w:tc>
      </w:tr>
      <w:tr w:rsidR="009A48D2" w:rsidRPr="009A48D2" w14:paraId="5C4A33CA" w14:textId="77777777" w:rsidTr="001E04A1">
        <w:tc>
          <w:tcPr>
            <w:tcW w:w="1547" w:type="dxa"/>
          </w:tcPr>
          <w:p w14:paraId="2E5B470B" w14:textId="77777777" w:rsidR="00A200F2" w:rsidRPr="009A48D2" w:rsidRDefault="00A200F2" w:rsidP="00D95039">
            <w:pPr>
              <w:pStyle w:val="Table"/>
            </w:pPr>
            <w:r w:rsidRPr="009A48D2">
              <w:t>REF-11-2015</w:t>
            </w:r>
          </w:p>
        </w:tc>
        <w:tc>
          <w:tcPr>
            <w:tcW w:w="887" w:type="dxa"/>
          </w:tcPr>
          <w:p w14:paraId="7EC13DDE" w14:textId="77777777" w:rsidR="00A200F2" w:rsidRPr="009A48D2" w:rsidRDefault="00A200F2" w:rsidP="006F629C">
            <w:pPr>
              <w:pStyle w:val="Table"/>
              <w:jc w:val="center"/>
            </w:pPr>
            <w:r w:rsidRPr="009A48D2">
              <w:t>2015</w:t>
            </w:r>
          </w:p>
        </w:tc>
        <w:tc>
          <w:tcPr>
            <w:tcW w:w="1318" w:type="dxa"/>
          </w:tcPr>
          <w:p w14:paraId="566F7BC9" w14:textId="77777777" w:rsidR="00A200F2" w:rsidRPr="009A48D2" w:rsidRDefault="00A200F2" w:rsidP="006F629C">
            <w:pPr>
              <w:pStyle w:val="Table"/>
              <w:jc w:val="center"/>
            </w:pPr>
            <w:r w:rsidRPr="009A48D2">
              <w:t>10 U 504826 5447809</w:t>
            </w:r>
          </w:p>
        </w:tc>
        <w:tc>
          <w:tcPr>
            <w:tcW w:w="2378" w:type="dxa"/>
          </w:tcPr>
          <w:p w14:paraId="0DECBDE4" w14:textId="4E17A63A" w:rsidR="00A200F2" w:rsidRPr="009A48D2" w:rsidRDefault="00A200F2" w:rsidP="00D95039">
            <w:pPr>
              <w:pStyle w:val="Table"/>
            </w:pPr>
            <w:del w:id="1724" w:author="Daniel Stewart" w:date="2022-02-10T11:27:00Z">
              <w:r w:rsidRPr="009A48D2" w:rsidDel="001825E4">
                <w:delText>North bank</w:delText>
              </w:r>
            </w:del>
            <w:ins w:id="1725" w:author="Daniel Stewart" w:date="2022-02-10T11:27:00Z">
              <w:r w:rsidR="001825E4">
                <w:t>South bank of Annacis Channel, Annacis Island</w:t>
              </w:r>
            </w:ins>
            <w:del w:id="1726" w:author="Daniel Stewart" w:date="2022-02-10T11:27:00Z">
              <w:r w:rsidRPr="009A48D2" w:rsidDel="001825E4">
                <w:delText xml:space="preserve"> of Annacis Island, Annacis</w:delText>
              </w:r>
            </w:del>
            <w:r w:rsidRPr="009A48D2">
              <w:t xml:space="preserve"> </w:t>
            </w:r>
            <w:del w:id="1727" w:author="Daniel Stewart" w:date="2022-02-10T11:27:00Z">
              <w:r w:rsidRPr="009A48D2" w:rsidDel="001825E4">
                <w:delText>Channel</w:delText>
              </w:r>
            </w:del>
          </w:p>
        </w:tc>
        <w:tc>
          <w:tcPr>
            <w:tcW w:w="1422" w:type="dxa"/>
          </w:tcPr>
          <w:p w14:paraId="4E3D8E92" w14:textId="77777777" w:rsidR="00A200F2" w:rsidRPr="009A48D2" w:rsidRDefault="00A200F2" w:rsidP="006F629C">
            <w:pPr>
              <w:pStyle w:val="Table"/>
              <w:jc w:val="center"/>
            </w:pPr>
            <w:r w:rsidRPr="009A48D2">
              <w:t>0.31, 3.00, 1.04, 0.28</w:t>
            </w:r>
          </w:p>
        </w:tc>
        <w:tc>
          <w:tcPr>
            <w:tcW w:w="1306" w:type="dxa"/>
          </w:tcPr>
          <w:p w14:paraId="2A936077" w14:textId="77777777" w:rsidR="00A200F2" w:rsidRPr="009A48D2" w:rsidRDefault="00A200F2" w:rsidP="006F629C">
            <w:pPr>
              <w:pStyle w:val="Table"/>
              <w:jc w:val="center"/>
            </w:pPr>
            <w:r w:rsidRPr="009A48D2">
              <w:t>yes</w:t>
            </w:r>
          </w:p>
        </w:tc>
        <w:tc>
          <w:tcPr>
            <w:tcW w:w="5002" w:type="dxa"/>
          </w:tcPr>
          <w:p w14:paraId="72E87E82" w14:textId="77777777" w:rsidR="00A200F2" w:rsidRPr="009A48D2" w:rsidRDefault="00A200F2" w:rsidP="00D95039">
            <w:pPr>
              <w:pStyle w:val="Table"/>
            </w:pPr>
            <w:r w:rsidRPr="009A48D2">
              <w:t xml:space="preserve">Site is located immediately downstream of Derwent Way Bridge. Foreshore is a gradual transition to intertidal mudflat. Site is not protected from wave/current erosion, but Annacis Channel experiences less wake/erosion than major channels. </w:t>
            </w:r>
          </w:p>
        </w:tc>
      </w:tr>
      <w:tr w:rsidR="009A48D2" w:rsidRPr="009A48D2" w14:paraId="2A350866" w14:textId="77777777" w:rsidTr="001E04A1">
        <w:tc>
          <w:tcPr>
            <w:tcW w:w="1547" w:type="dxa"/>
          </w:tcPr>
          <w:p w14:paraId="25B1C23F" w14:textId="77777777" w:rsidR="00A200F2" w:rsidRPr="009A48D2" w:rsidRDefault="00A200F2" w:rsidP="00D95039">
            <w:pPr>
              <w:pStyle w:val="Table"/>
            </w:pPr>
            <w:r w:rsidRPr="009A48D2">
              <w:t>REF-12-2015</w:t>
            </w:r>
          </w:p>
        </w:tc>
        <w:tc>
          <w:tcPr>
            <w:tcW w:w="887" w:type="dxa"/>
          </w:tcPr>
          <w:p w14:paraId="2F75BA03" w14:textId="77777777" w:rsidR="00A200F2" w:rsidRPr="009A48D2" w:rsidRDefault="00A200F2" w:rsidP="006F629C">
            <w:pPr>
              <w:pStyle w:val="Table"/>
              <w:jc w:val="center"/>
            </w:pPr>
            <w:r w:rsidRPr="009A48D2">
              <w:t>2015</w:t>
            </w:r>
          </w:p>
        </w:tc>
        <w:tc>
          <w:tcPr>
            <w:tcW w:w="1318" w:type="dxa"/>
          </w:tcPr>
          <w:p w14:paraId="526DD7BC" w14:textId="77777777" w:rsidR="00A200F2" w:rsidRPr="009A48D2" w:rsidRDefault="00A200F2" w:rsidP="006F629C">
            <w:pPr>
              <w:pStyle w:val="Table"/>
              <w:jc w:val="center"/>
            </w:pPr>
            <w:r w:rsidRPr="009A48D2">
              <w:t>10 U 501934 5445270</w:t>
            </w:r>
          </w:p>
        </w:tc>
        <w:tc>
          <w:tcPr>
            <w:tcW w:w="2378" w:type="dxa"/>
          </w:tcPr>
          <w:p w14:paraId="5AFA2E8C" w14:textId="77777777" w:rsidR="00A200F2" w:rsidRPr="009A48D2" w:rsidRDefault="00A200F2" w:rsidP="00D95039">
            <w:pPr>
              <w:pStyle w:val="Table"/>
            </w:pPr>
            <w:r w:rsidRPr="009A48D2">
              <w:t>SW corner of Annacis Island, Fraser Main Arm</w:t>
            </w:r>
          </w:p>
        </w:tc>
        <w:tc>
          <w:tcPr>
            <w:tcW w:w="1422" w:type="dxa"/>
          </w:tcPr>
          <w:p w14:paraId="4AD8963D" w14:textId="77777777" w:rsidR="00A200F2" w:rsidRPr="009A48D2" w:rsidRDefault="00A200F2" w:rsidP="006F629C">
            <w:pPr>
              <w:pStyle w:val="Table"/>
              <w:jc w:val="center"/>
            </w:pPr>
            <w:r w:rsidRPr="009A48D2">
              <w:t>-0.19, 1.93, 1.13 ,0.19</w:t>
            </w:r>
          </w:p>
        </w:tc>
        <w:tc>
          <w:tcPr>
            <w:tcW w:w="1306" w:type="dxa"/>
          </w:tcPr>
          <w:p w14:paraId="720872C8" w14:textId="44E56A30" w:rsidR="00A200F2" w:rsidRPr="009A48D2" w:rsidRDefault="0050049C" w:rsidP="006F629C">
            <w:pPr>
              <w:pStyle w:val="Table"/>
              <w:jc w:val="center"/>
            </w:pPr>
            <w:ins w:id="1728" w:author="Daniel Stewart" w:date="2022-02-10T11:01:00Z">
              <w:r w:rsidRPr="009A48D2">
                <w:t>y</w:t>
              </w:r>
            </w:ins>
            <w:del w:id="1729" w:author="Daniel Stewart" w:date="2022-02-10T11:01:00Z">
              <w:r w:rsidR="00A200F2" w:rsidRPr="009A48D2" w:rsidDel="0050049C">
                <w:delText>Y</w:delText>
              </w:r>
            </w:del>
            <w:r w:rsidR="00A200F2" w:rsidRPr="009A48D2">
              <w:t>es</w:t>
            </w:r>
          </w:p>
        </w:tc>
        <w:tc>
          <w:tcPr>
            <w:tcW w:w="5002" w:type="dxa"/>
          </w:tcPr>
          <w:p w14:paraId="49284D94" w14:textId="77777777" w:rsidR="00A200F2" w:rsidRPr="009A48D2" w:rsidRDefault="00A200F2" w:rsidP="00D95039">
            <w:pPr>
              <w:pStyle w:val="Table"/>
            </w:pPr>
            <w:r w:rsidRPr="009A48D2">
              <w:t xml:space="preserve">Exposed marsh bench with a combination of cutbank and gradually sloped foreshore. Site is intermittently protected from wave erosion by moored barges. No major channels present. </w:t>
            </w:r>
          </w:p>
        </w:tc>
      </w:tr>
    </w:tbl>
    <w:p w14:paraId="11281B10" w14:textId="77777777" w:rsidR="001E04A1" w:rsidRDefault="001E04A1" w:rsidP="00D95039">
      <w:pPr>
        <w:sectPr w:rsidR="001E04A1" w:rsidSect="001E04A1">
          <w:pgSz w:w="16838" w:h="11906" w:orient="landscape"/>
          <w:pgMar w:top="1440" w:right="1440" w:bottom="1440" w:left="1440" w:header="709" w:footer="709" w:gutter="0"/>
          <w:pgNumType w:start="31"/>
          <w:cols w:space="708"/>
          <w:docGrid w:linePitch="360"/>
        </w:sectPr>
      </w:pPr>
    </w:p>
    <w:p w14:paraId="74E2643B" w14:textId="3BBF39E8" w:rsidR="0086183B" w:rsidRPr="00CE54E0" w:rsidRDefault="0086183B">
      <w:pPr>
        <w:pStyle w:val="Heading2"/>
        <w:numPr>
          <w:ilvl w:val="0"/>
          <w:numId w:val="0"/>
        </w:numPr>
        <w:pPrChange w:id="1730" w:author="Daniel Stewart" w:date="2022-02-10T12:49:00Z">
          <w:pPr>
            <w:pStyle w:val="Heading1"/>
          </w:pPr>
        </w:pPrChange>
      </w:pPr>
      <w:bookmarkStart w:id="1731" w:name="_Toc97625657"/>
      <w:r w:rsidRPr="00CE54E0">
        <w:lastRenderedPageBreak/>
        <w:t xml:space="preserve">Appendix </w:t>
      </w:r>
      <w:del w:id="1732" w:author="Daniel Stewart" w:date="2022-02-10T12:49:00Z">
        <w:r w:rsidRPr="00CE54E0" w:rsidDel="000367B4">
          <w:delText>I</w:delText>
        </w:r>
      </w:del>
      <w:r>
        <w:t>B</w:t>
      </w:r>
      <w:r w:rsidRPr="00CE54E0">
        <w:t xml:space="preserve">. </w:t>
      </w:r>
      <w:del w:id="1733" w:author="Daniel Stewart" w:date="2022-02-10T13:37:00Z">
        <w:r w:rsidRPr="00CE54E0" w:rsidDel="003A6F5A">
          <w:delText xml:space="preserve">Vegetation Survey </w:delText>
        </w:r>
      </w:del>
      <w:ins w:id="1734" w:author="Daniel Stewart" w:date="2022-02-10T13:37:00Z">
        <w:r w:rsidRPr="00CE54E0">
          <w:t xml:space="preserve">Species </w:t>
        </w:r>
      </w:ins>
      <w:r>
        <w:t>L</w:t>
      </w:r>
      <w:ins w:id="1735" w:author="Daniel Stewart" w:date="2022-02-10T13:37:00Z">
        <w:r w:rsidRPr="00CE54E0">
          <w:t>ist from</w:t>
        </w:r>
      </w:ins>
      <w:ins w:id="1736" w:author="Daniel Stewart" w:date="2022-02-10T13:41:00Z">
        <w:r w:rsidRPr="00CE54E0">
          <w:t xml:space="preserve"> 2015 and 2021 </w:t>
        </w:r>
      </w:ins>
      <w:r>
        <w:t>V</w:t>
      </w:r>
      <w:ins w:id="1737" w:author="Daniel Stewart" w:date="2022-02-10T13:41:00Z">
        <w:r w:rsidRPr="00CE54E0">
          <w:t>egeta</w:t>
        </w:r>
      </w:ins>
      <w:ins w:id="1738" w:author="Daniel Stewart" w:date="2022-02-10T13:42:00Z">
        <w:r w:rsidRPr="00CE54E0">
          <w:t xml:space="preserve">tion </w:t>
        </w:r>
      </w:ins>
      <w:r>
        <w:t>S</w:t>
      </w:r>
      <w:ins w:id="1739" w:author="Daniel Stewart" w:date="2022-02-10T13:42:00Z">
        <w:r w:rsidRPr="00CE54E0">
          <w:t>urveys</w:t>
        </w:r>
      </w:ins>
      <w:bookmarkEnd w:id="1731"/>
      <w:del w:id="1740" w:author="Daniel Stewart" w:date="2022-02-10T13:37:00Z">
        <w:r w:rsidRPr="00CE54E0" w:rsidDel="003A6F5A">
          <w:delText>Plant List </w:delText>
        </w:r>
      </w:del>
    </w:p>
    <w:p w14:paraId="2C2C1250" w14:textId="77777777" w:rsidR="0086183B" w:rsidDel="004F71F1" w:rsidRDefault="0086183B" w:rsidP="0086183B">
      <w:pPr>
        <w:pStyle w:val="Caption"/>
        <w:rPr>
          <w:del w:id="1741" w:author="Daniel Stewart" w:date="2022-02-09T13:53:00Z"/>
        </w:rPr>
      </w:pPr>
    </w:p>
    <w:p w14:paraId="31C749AD" w14:textId="77777777" w:rsidR="0086183B" w:rsidRPr="00FF20F1" w:rsidDel="00FF20F1" w:rsidRDefault="0086183B">
      <w:pPr>
        <w:rPr>
          <w:del w:id="1742" w:author="Daniel Stewart" w:date="2022-02-10T13:42:00Z"/>
          <w:lang w:val="en-US"/>
        </w:rPr>
        <w:pPrChange w:id="1743" w:author="Daniel Stewart" w:date="2022-02-10T13:37:00Z">
          <w:pPr>
            <w:pStyle w:val="Caption"/>
          </w:pPr>
        </w:pPrChange>
      </w:pPr>
    </w:p>
    <w:p w14:paraId="456237AE" w14:textId="78A6DC82" w:rsidR="0086183B" w:rsidRDefault="0086183B" w:rsidP="0086183B">
      <w:pPr>
        <w:pStyle w:val="Caption"/>
        <w:keepNext/>
        <w:rPr>
          <w:lang w:val="en-US"/>
        </w:rPr>
      </w:pPr>
      <w:bookmarkStart w:id="1744" w:name="_Toc96540387"/>
      <w:r>
        <w:t xml:space="preserve">Table </w:t>
      </w:r>
      <w:r w:rsidR="004F0ACE">
        <w:fldChar w:fldCharType="begin"/>
      </w:r>
      <w:r w:rsidR="004F0ACE">
        <w:instrText xml:space="preserve"> SEQ Table \* ARABIC </w:instrText>
      </w:r>
      <w:r w:rsidR="004F0ACE">
        <w:fldChar w:fldCharType="separate"/>
      </w:r>
      <w:r w:rsidR="00F77AA2">
        <w:rPr>
          <w:noProof/>
        </w:rPr>
        <w:t>4</w:t>
      </w:r>
      <w:r w:rsidR="004F0ACE">
        <w:rPr>
          <w:noProof/>
        </w:rPr>
        <w:fldChar w:fldCharType="end"/>
      </w:r>
      <w:r>
        <w:t xml:space="preserve">. </w:t>
      </w:r>
      <w:ins w:id="1745" w:author="Daniel Stewart" w:date="2022-02-10T13:42:00Z">
        <w:r>
          <w:t>L</w:t>
        </w:r>
      </w:ins>
      <w:r w:rsidRPr="0099294D">
        <w:t>ist of</w:t>
      </w:r>
      <w:r>
        <w:t xml:space="preserve"> macrophytes</w:t>
      </w:r>
      <w:r w:rsidRPr="0099294D">
        <w:t xml:space="preserve"> observed </w:t>
      </w:r>
      <w:ins w:id="1746" w:author="Daniel Stewart" w:date="2022-02-10T13:37:00Z">
        <w:r>
          <w:t xml:space="preserve">in plots </w:t>
        </w:r>
      </w:ins>
      <w:r w:rsidRPr="0099294D">
        <w:t xml:space="preserve">during </w:t>
      </w:r>
      <w:r>
        <w:t xml:space="preserve">2015 and </w:t>
      </w:r>
      <w:r w:rsidRPr="0099294D">
        <w:t>2021 vegetation surveys with accompanying origin status</w:t>
      </w:r>
      <w:r w:rsidR="00AD223F">
        <w:t xml:space="preserve">: </w:t>
      </w:r>
      <w:r w:rsidRPr="0099294D">
        <w:t>N = Native, E = Exotic</w:t>
      </w:r>
      <w:r w:rsidR="0064720A">
        <w:t xml:space="preserve"> (non-native)</w:t>
      </w:r>
      <w:r w:rsidRPr="0099294D">
        <w:t>. For cryptic species where origin could not be determined, origin status is ‘U</w:t>
      </w:r>
      <w:r w:rsidR="00AD223F">
        <w:t xml:space="preserve"> = Unknown</w:t>
      </w:r>
      <w:r w:rsidRPr="0099294D">
        <w:t>’.</w:t>
      </w:r>
      <w:r w:rsidRPr="0099294D">
        <w:rPr>
          <w:lang w:val="en-US"/>
        </w:rPr>
        <w:t> </w:t>
      </w:r>
      <w:bookmarkEnd w:id="1744"/>
    </w:p>
    <w:tbl>
      <w:tblPr>
        <w:tblW w:w="8718" w:type="dxa"/>
        <w:tblCellMar>
          <w:left w:w="0" w:type="dxa"/>
          <w:right w:w="0" w:type="dxa"/>
        </w:tblCellMar>
        <w:tblLook w:val="04A0" w:firstRow="1" w:lastRow="0" w:firstColumn="1" w:lastColumn="0" w:noHBand="0" w:noVBand="1"/>
      </w:tblPr>
      <w:tblGrid>
        <w:gridCol w:w="3119"/>
        <w:gridCol w:w="2941"/>
        <w:gridCol w:w="886"/>
        <w:gridCol w:w="886"/>
        <w:gridCol w:w="886"/>
        <w:tblGridChange w:id="1747">
          <w:tblGrid>
            <w:gridCol w:w="3119"/>
            <w:gridCol w:w="2941"/>
            <w:gridCol w:w="886"/>
            <w:gridCol w:w="886"/>
            <w:gridCol w:w="886"/>
          </w:tblGrid>
        </w:tblGridChange>
      </w:tblGrid>
      <w:tr w:rsidR="0086183B" w:rsidRPr="00FF20F1" w14:paraId="1F025861" w14:textId="77777777" w:rsidTr="00013BB3">
        <w:trPr>
          <w:trHeight w:hRule="exact" w:val="227"/>
        </w:trPr>
        <w:tc>
          <w:tcPr>
            <w:tcW w:w="3119" w:type="dxa"/>
            <w:tcBorders>
              <w:bottom w:val="single" w:sz="4" w:space="0" w:color="auto"/>
            </w:tcBorders>
            <w:shd w:val="clear" w:color="auto" w:fill="auto"/>
            <w:hideMark/>
          </w:tcPr>
          <w:p w14:paraId="46C27941" w14:textId="77777777" w:rsidR="0086183B" w:rsidRPr="007013A6" w:rsidRDefault="0086183B">
            <w:pPr>
              <w:pStyle w:val="PlantList"/>
              <w:rPr>
                <w:b/>
                <w:bCs/>
                <w:rPrChange w:id="1748" w:author="Daniel Stewart" w:date="2022-02-10T13:43:00Z">
                  <w:rPr/>
                </w:rPrChange>
              </w:rPr>
              <w:pPrChange w:id="1749" w:author="Daniel Stewart" w:date="2022-02-10T13:41:00Z">
                <w:pPr>
                  <w:jc w:val="left"/>
                </w:pPr>
              </w:pPrChange>
            </w:pPr>
            <w:r w:rsidRPr="007013A6">
              <w:rPr>
                <w:b/>
                <w:bCs/>
                <w:rPrChange w:id="1750" w:author="Daniel Stewart" w:date="2022-02-10T13:43:00Z">
                  <w:rPr/>
                </w:rPrChange>
              </w:rPr>
              <w:t>Species </w:t>
            </w:r>
          </w:p>
        </w:tc>
        <w:tc>
          <w:tcPr>
            <w:tcW w:w="2941" w:type="dxa"/>
            <w:tcBorders>
              <w:bottom w:val="single" w:sz="4" w:space="0" w:color="auto"/>
            </w:tcBorders>
            <w:shd w:val="clear" w:color="auto" w:fill="auto"/>
            <w:hideMark/>
          </w:tcPr>
          <w:p w14:paraId="2DB28FE7" w14:textId="77777777" w:rsidR="0086183B" w:rsidRPr="007013A6" w:rsidRDefault="0086183B">
            <w:pPr>
              <w:pStyle w:val="PlantList"/>
              <w:rPr>
                <w:b/>
                <w:bCs/>
                <w:rPrChange w:id="1751" w:author="Daniel Stewart" w:date="2022-02-10T13:43:00Z">
                  <w:rPr/>
                </w:rPrChange>
              </w:rPr>
              <w:pPrChange w:id="1752" w:author="Daniel Stewart" w:date="2022-02-10T13:41:00Z">
                <w:pPr>
                  <w:jc w:val="left"/>
                </w:pPr>
              </w:pPrChange>
            </w:pPr>
            <w:r w:rsidRPr="007013A6">
              <w:rPr>
                <w:b/>
                <w:bCs/>
                <w:rPrChange w:id="1753" w:author="Daniel Stewart" w:date="2022-02-10T13:43:00Z">
                  <w:rPr/>
                </w:rPrChange>
              </w:rPr>
              <w:t>Common Name </w:t>
            </w:r>
          </w:p>
        </w:tc>
        <w:tc>
          <w:tcPr>
            <w:tcW w:w="886" w:type="dxa"/>
            <w:tcBorders>
              <w:bottom w:val="single" w:sz="4" w:space="0" w:color="auto"/>
            </w:tcBorders>
            <w:shd w:val="clear" w:color="auto" w:fill="auto"/>
            <w:hideMark/>
          </w:tcPr>
          <w:p w14:paraId="364749DD" w14:textId="77777777" w:rsidR="0086183B" w:rsidRPr="007013A6" w:rsidRDefault="0086183B">
            <w:pPr>
              <w:pStyle w:val="PlantList"/>
              <w:jc w:val="center"/>
              <w:rPr>
                <w:b/>
                <w:bCs/>
                <w:rPrChange w:id="1754" w:author="Daniel Stewart" w:date="2022-02-10T13:43:00Z">
                  <w:rPr/>
                </w:rPrChange>
              </w:rPr>
              <w:pPrChange w:id="1755" w:author="Daniel Stewart" w:date="2022-02-10T13:42:00Z">
                <w:pPr/>
              </w:pPrChange>
            </w:pPr>
            <w:r w:rsidRPr="007013A6">
              <w:rPr>
                <w:b/>
                <w:bCs/>
                <w:rPrChange w:id="1756" w:author="Daniel Stewart" w:date="2022-02-10T13:43:00Z">
                  <w:rPr/>
                </w:rPrChange>
              </w:rPr>
              <w:t>Origin</w:t>
            </w:r>
          </w:p>
        </w:tc>
        <w:tc>
          <w:tcPr>
            <w:tcW w:w="886" w:type="dxa"/>
            <w:tcBorders>
              <w:bottom w:val="single" w:sz="4" w:space="0" w:color="auto"/>
            </w:tcBorders>
          </w:tcPr>
          <w:p w14:paraId="67E97EEC" w14:textId="77777777" w:rsidR="0086183B" w:rsidRPr="007013A6" w:rsidRDefault="0086183B">
            <w:pPr>
              <w:pStyle w:val="PlantList"/>
              <w:jc w:val="center"/>
              <w:rPr>
                <w:b/>
                <w:bCs/>
                <w:rPrChange w:id="1757" w:author="Daniel Stewart" w:date="2022-02-10T13:43:00Z">
                  <w:rPr/>
                </w:rPrChange>
              </w:rPr>
              <w:pPrChange w:id="1758" w:author="Daniel Stewart" w:date="2022-02-10T13:42:00Z">
                <w:pPr/>
              </w:pPrChange>
            </w:pPr>
            <w:r w:rsidRPr="007013A6">
              <w:rPr>
                <w:b/>
                <w:bCs/>
                <w:rPrChange w:id="1759" w:author="Daniel Stewart" w:date="2022-02-10T13:43:00Z">
                  <w:rPr/>
                </w:rPrChange>
              </w:rPr>
              <w:t>2015</w:t>
            </w:r>
          </w:p>
        </w:tc>
        <w:tc>
          <w:tcPr>
            <w:tcW w:w="886" w:type="dxa"/>
            <w:tcBorders>
              <w:bottom w:val="single" w:sz="4" w:space="0" w:color="auto"/>
            </w:tcBorders>
          </w:tcPr>
          <w:p w14:paraId="03B70332" w14:textId="77777777" w:rsidR="0086183B" w:rsidRPr="007013A6" w:rsidRDefault="0086183B">
            <w:pPr>
              <w:pStyle w:val="PlantList"/>
              <w:jc w:val="center"/>
              <w:rPr>
                <w:b/>
                <w:bCs/>
                <w:rPrChange w:id="1760" w:author="Daniel Stewart" w:date="2022-02-10T13:43:00Z">
                  <w:rPr/>
                </w:rPrChange>
              </w:rPr>
              <w:pPrChange w:id="1761" w:author="Daniel Stewart" w:date="2022-02-10T13:42:00Z">
                <w:pPr/>
              </w:pPrChange>
            </w:pPr>
            <w:r w:rsidRPr="007013A6">
              <w:rPr>
                <w:b/>
                <w:bCs/>
                <w:rPrChange w:id="1762" w:author="Daniel Stewart" w:date="2022-02-10T13:43:00Z">
                  <w:rPr/>
                </w:rPrChange>
              </w:rPr>
              <w:t>2021</w:t>
            </w:r>
          </w:p>
        </w:tc>
      </w:tr>
      <w:tr w:rsidR="0086183B" w:rsidRPr="00FF20F1" w14:paraId="724DE091" w14:textId="77777777" w:rsidTr="00013BB3">
        <w:trPr>
          <w:trHeight w:hRule="exact" w:val="227"/>
        </w:trPr>
        <w:tc>
          <w:tcPr>
            <w:tcW w:w="3119" w:type="dxa"/>
            <w:tcBorders>
              <w:top w:val="single" w:sz="4" w:space="0" w:color="auto"/>
            </w:tcBorders>
            <w:shd w:val="clear" w:color="auto" w:fill="auto"/>
            <w:hideMark/>
          </w:tcPr>
          <w:p w14:paraId="38053218" w14:textId="77777777" w:rsidR="0086183B" w:rsidRPr="00FF20F1" w:rsidRDefault="0086183B">
            <w:pPr>
              <w:pStyle w:val="PlantList"/>
              <w:jc w:val="left"/>
              <w:rPr>
                <w:i/>
                <w:iCs/>
                <w:rPrChange w:id="1763" w:author="Daniel Stewart" w:date="2022-02-10T13:41:00Z">
                  <w:rPr/>
                </w:rPrChange>
              </w:rPr>
              <w:pPrChange w:id="1764" w:author="Daniel Stewart" w:date="2022-02-10T13:43:00Z">
                <w:pPr>
                  <w:jc w:val="left"/>
                </w:pPr>
              </w:pPrChange>
            </w:pPr>
            <w:r w:rsidRPr="00FF20F1">
              <w:rPr>
                <w:i/>
                <w:iCs/>
                <w:rPrChange w:id="1765" w:author="Daniel Stewart" w:date="2022-02-10T13:41:00Z">
                  <w:rPr/>
                </w:rPrChange>
              </w:rPr>
              <w:t>Achillea millefolium </w:t>
            </w:r>
          </w:p>
        </w:tc>
        <w:tc>
          <w:tcPr>
            <w:tcW w:w="2941" w:type="dxa"/>
            <w:tcBorders>
              <w:top w:val="single" w:sz="4" w:space="0" w:color="auto"/>
            </w:tcBorders>
            <w:shd w:val="clear" w:color="auto" w:fill="auto"/>
            <w:hideMark/>
          </w:tcPr>
          <w:p w14:paraId="3A5F86AE" w14:textId="77777777" w:rsidR="0086183B" w:rsidRPr="00FF20F1" w:rsidRDefault="0086183B">
            <w:pPr>
              <w:pStyle w:val="PlantList"/>
              <w:pPrChange w:id="1766" w:author="Daniel Stewart" w:date="2022-02-10T13:41:00Z">
                <w:pPr>
                  <w:jc w:val="left"/>
                </w:pPr>
              </w:pPrChange>
            </w:pPr>
            <w:r w:rsidRPr="00FF20F1">
              <w:t>yarrow </w:t>
            </w:r>
          </w:p>
        </w:tc>
        <w:tc>
          <w:tcPr>
            <w:tcW w:w="886" w:type="dxa"/>
            <w:tcBorders>
              <w:top w:val="single" w:sz="4" w:space="0" w:color="auto"/>
            </w:tcBorders>
            <w:shd w:val="clear" w:color="auto" w:fill="auto"/>
            <w:hideMark/>
          </w:tcPr>
          <w:p w14:paraId="7DBE9161" w14:textId="77777777" w:rsidR="0086183B" w:rsidRPr="00FF20F1" w:rsidRDefault="0086183B">
            <w:pPr>
              <w:pStyle w:val="PlantList"/>
              <w:jc w:val="center"/>
              <w:pPrChange w:id="1767" w:author="Daniel Stewart" w:date="2022-02-10T13:42:00Z">
                <w:pPr/>
              </w:pPrChange>
            </w:pPr>
            <w:r w:rsidRPr="00FF20F1">
              <w:t>N</w:t>
            </w:r>
          </w:p>
        </w:tc>
        <w:tc>
          <w:tcPr>
            <w:tcW w:w="886" w:type="dxa"/>
            <w:tcBorders>
              <w:top w:val="single" w:sz="4" w:space="0" w:color="auto"/>
            </w:tcBorders>
          </w:tcPr>
          <w:p w14:paraId="12DC4415" w14:textId="77777777" w:rsidR="0086183B" w:rsidRPr="00FF20F1" w:rsidRDefault="0086183B">
            <w:pPr>
              <w:pStyle w:val="PlantList"/>
              <w:jc w:val="center"/>
              <w:pPrChange w:id="1768" w:author="Daniel Stewart" w:date="2022-02-10T13:42:00Z">
                <w:pPr/>
              </w:pPrChange>
            </w:pPr>
          </w:p>
        </w:tc>
        <w:tc>
          <w:tcPr>
            <w:tcW w:w="886" w:type="dxa"/>
            <w:tcBorders>
              <w:top w:val="single" w:sz="4" w:space="0" w:color="auto"/>
            </w:tcBorders>
          </w:tcPr>
          <w:p w14:paraId="272C8743" w14:textId="77777777" w:rsidR="0086183B" w:rsidRPr="00FF20F1" w:rsidRDefault="0086183B">
            <w:pPr>
              <w:pStyle w:val="PlantList"/>
              <w:jc w:val="center"/>
              <w:pPrChange w:id="1769" w:author="Daniel Stewart" w:date="2022-02-10T13:42:00Z">
                <w:pPr/>
              </w:pPrChange>
            </w:pPr>
            <w:r w:rsidRPr="00FF20F1">
              <w:t>X</w:t>
            </w:r>
          </w:p>
        </w:tc>
      </w:tr>
      <w:tr w:rsidR="0086183B" w:rsidRPr="00FF20F1" w14:paraId="350A10EB" w14:textId="77777777" w:rsidTr="00013BB3">
        <w:trPr>
          <w:trHeight w:hRule="exact" w:val="227"/>
          <w:ins w:id="1770" w:author="Daniel Stewart" w:date="2022-02-09T16:29:00Z"/>
        </w:trPr>
        <w:tc>
          <w:tcPr>
            <w:tcW w:w="3119" w:type="dxa"/>
            <w:shd w:val="clear" w:color="auto" w:fill="auto"/>
          </w:tcPr>
          <w:p w14:paraId="30AD029A" w14:textId="77777777" w:rsidR="0086183B" w:rsidRPr="00FF20F1" w:rsidRDefault="0086183B">
            <w:pPr>
              <w:pStyle w:val="PlantList"/>
              <w:jc w:val="left"/>
              <w:rPr>
                <w:ins w:id="1771" w:author="Daniel Stewart" w:date="2022-02-09T16:29:00Z"/>
                <w:i/>
                <w:iCs/>
                <w:rPrChange w:id="1772" w:author="Daniel Stewart" w:date="2022-02-10T13:41:00Z">
                  <w:rPr>
                    <w:ins w:id="1773" w:author="Daniel Stewart" w:date="2022-02-09T16:29:00Z"/>
                  </w:rPr>
                </w:rPrChange>
              </w:rPr>
              <w:pPrChange w:id="1774" w:author="Daniel Stewart" w:date="2022-02-10T13:43:00Z">
                <w:pPr/>
              </w:pPrChange>
            </w:pPr>
            <w:ins w:id="1775" w:author="Daniel Stewart" w:date="2022-02-09T16:29:00Z">
              <w:r w:rsidRPr="00FF20F1">
                <w:rPr>
                  <w:i/>
                  <w:iCs/>
                  <w:rPrChange w:id="1776" w:author="Daniel Stewart" w:date="2022-02-10T13:41:00Z">
                    <w:rPr/>
                  </w:rPrChange>
                </w:rPr>
                <w:t>Ac</w:t>
              </w:r>
            </w:ins>
            <w:ins w:id="1777" w:author="Daniel Stewart" w:date="2022-02-09T16:30:00Z">
              <w:r w:rsidRPr="00FF20F1">
                <w:rPr>
                  <w:i/>
                  <w:iCs/>
                  <w:rPrChange w:id="1778" w:author="Daniel Stewart" w:date="2022-02-10T13:41:00Z">
                    <w:rPr/>
                  </w:rPrChange>
                </w:rPr>
                <w:t>orus americanus</w:t>
              </w:r>
            </w:ins>
          </w:p>
        </w:tc>
        <w:tc>
          <w:tcPr>
            <w:tcW w:w="2941" w:type="dxa"/>
            <w:shd w:val="clear" w:color="auto" w:fill="auto"/>
          </w:tcPr>
          <w:p w14:paraId="7849A562" w14:textId="77777777" w:rsidR="0086183B" w:rsidRPr="00FF20F1" w:rsidRDefault="0086183B">
            <w:pPr>
              <w:pStyle w:val="PlantList"/>
              <w:rPr>
                <w:ins w:id="1779" w:author="Daniel Stewart" w:date="2022-02-09T16:29:00Z"/>
              </w:rPr>
              <w:pPrChange w:id="1780" w:author="Daniel Stewart" w:date="2022-02-10T13:41:00Z">
                <w:pPr/>
              </w:pPrChange>
            </w:pPr>
            <w:ins w:id="1781" w:author="Daniel Stewart" w:date="2022-02-09T16:30:00Z">
              <w:r w:rsidRPr="00FF20F1">
                <w:t>American sweetflag</w:t>
              </w:r>
            </w:ins>
          </w:p>
        </w:tc>
        <w:tc>
          <w:tcPr>
            <w:tcW w:w="886" w:type="dxa"/>
            <w:shd w:val="clear" w:color="auto" w:fill="auto"/>
          </w:tcPr>
          <w:p w14:paraId="3C5A9FD5" w14:textId="77777777" w:rsidR="0086183B" w:rsidRPr="00FF20F1" w:rsidRDefault="0086183B">
            <w:pPr>
              <w:pStyle w:val="PlantList"/>
              <w:jc w:val="center"/>
              <w:rPr>
                <w:ins w:id="1782" w:author="Daniel Stewart" w:date="2022-02-09T16:29:00Z"/>
              </w:rPr>
              <w:pPrChange w:id="1783" w:author="Daniel Stewart" w:date="2022-02-10T13:42:00Z">
                <w:pPr/>
              </w:pPrChange>
            </w:pPr>
            <w:ins w:id="1784" w:author="Daniel Stewart" w:date="2022-02-09T16:30:00Z">
              <w:r w:rsidRPr="00FF20F1">
                <w:t>N</w:t>
              </w:r>
            </w:ins>
          </w:p>
        </w:tc>
        <w:tc>
          <w:tcPr>
            <w:tcW w:w="886" w:type="dxa"/>
          </w:tcPr>
          <w:p w14:paraId="7BB27256" w14:textId="77777777" w:rsidR="0086183B" w:rsidRPr="00FF20F1" w:rsidRDefault="0086183B">
            <w:pPr>
              <w:pStyle w:val="PlantList"/>
              <w:jc w:val="center"/>
              <w:rPr>
                <w:ins w:id="1785" w:author="Daniel Stewart" w:date="2022-02-09T16:29:00Z"/>
              </w:rPr>
              <w:pPrChange w:id="1786" w:author="Daniel Stewart" w:date="2022-02-10T13:42:00Z">
                <w:pPr/>
              </w:pPrChange>
            </w:pPr>
          </w:p>
        </w:tc>
        <w:tc>
          <w:tcPr>
            <w:tcW w:w="886" w:type="dxa"/>
          </w:tcPr>
          <w:p w14:paraId="07D943C8" w14:textId="77777777" w:rsidR="0086183B" w:rsidRPr="00FF20F1" w:rsidRDefault="0086183B">
            <w:pPr>
              <w:pStyle w:val="PlantList"/>
              <w:jc w:val="center"/>
              <w:rPr>
                <w:ins w:id="1787" w:author="Daniel Stewart" w:date="2022-02-09T16:29:00Z"/>
              </w:rPr>
              <w:pPrChange w:id="1788" w:author="Daniel Stewart" w:date="2022-02-10T13:42:00Z">
                <w:pPr/>
              </w:pPrChange>
            </w:pPr>
            <w:ins w:id="1789" w:author="Daniel Stewart" w:date="2022-02-09T16:30:00Z">
              <w:r w:rsidRPr="00FF20F1">
                <w:t>X</w:t>
              </w:r>
            </w:ins>
          </w:p>
        </w:tc>
      </w:tr>
      <w:tr w:rsidR="0086183B" w:rsidRPr="00FF20F1" w14:paraId="2BED12FD" w14:textId="77777777" w:rsidTr="00013BB3">
        <w:trPr>
          <w:trHeight w:hRule="exact" w:val="227"/>
        </w:trPr>
        <w:tc>
          <w:tcPr>
            <w:tcW w:w="3119" w:type="dxa"/>
            <w:shd w:val="clear" w:color="auto" w:fill="auto"/>
            <w:hideMark/>
          </w:tcPr>
          <w:p w14:paraId="5E37E93A" w14:textId="77777777" w:rsidR="0086183B" w:rsidRPr="00FF20F1" w:rsidRDefault="0086183B">
            <w:pPr>
              <w:pStyle w:val="PlantList"/>
              <w:jc w:val="left"/>
              <w:rPr>
                <w:i/>
                <w:iCs/>
                <w:rPrChange w:id="1790" w:author="Daniel Stewart" w:date="2022-02-10T13:41:00Z">
                  <w:rPr/>
                </w:rPrChange>
              </w:rPr>
              <w:pPrChange w:id="1791" w:author="Daniel Stewart" w:date="2022-02-10T13:43:00Z">
                <w:pPr>
                  <w:jc w:val="left"/>
                </w:pPr>
              </w:pPrChange>
            </w:pPr>
            <w:r w:rsidRPr="00FF20F1">
              <w:rPr>
                <w:i/>
                <w:iCs/>
                <w:rPrChange w:id="1792" w:author="Daniel Stewart" w:date="2022-02-10T13:41:00Z">
                  <w:rPr/>
                </w:rPrChange>
              </w:rPr>
              <w:t>Agrostis capillaris </w:t>
            </w:r>
          </w:p>
        </w:tc>
        <w:tc>
          <w:tcPr>
            <w:tcW w:w="2941" w:type="dxa"/>
            <w:shd w:val="clear" w:color="auto" w:fill="auto"/>
            <w:hideMark/>
          </w:tcPr>
          <w:p w14:paraId="21FB3874" w14:textId="77777777" w:rsidR="0086183B" w:rsidRPr="00FF20F1" w:rsidRDefault="0086183B">
            <w:pPr>
              <w:pStyle w:val="PlantList"/>
              <w:pPrChange w:id="1793" w:author="Daniel Stewart" w:date="2022-02-10T13:41:00Z">
                <w:pPr>
                  <w:jc w:val="left"/>
                </w:pPr>
              </w:pPrChange>
            </w:pPr>
            <w:r w:rsidRPr="00FF20F1">
              <w:t>colonial bentgrass </w:t>
            </w:r>
          </w:p>
        </w:tc>
        <w:tc>
          <w:tcPr>
            <w:tcW w:w="886" w:type="dxa"/>
            <w:shd w:val="clear" w:color="auto" w:fill="auto"/>
            <w:hideMark/>
          </w:tcPr>
          <w:p w14:paraId="3DB18093" w14:textId="77777777" w:rsidR="0086183B" w:rsidRPr="00FF20F1" w:rsidRDefault="0086183B">
            <w:pPr>
              <w:pStyle w:val="PlantList"/>
              <w:jc w:val="center"/>
              <w:pPrChange w:id="1794" w:author="Daniel Stewart" w:date="2022-02-10T13:42:00Z">
                <w:pPr/>
              </w:pPrChange>
            </w:pPr>
            <w:r w:rsidRPr="00FF20F1">
              <w:t>E</w:t>
            </w:r>
          </w:p>
        </w:tc>
        <w:tc>
          <w:tcPr>
            <w:tcW w:w="886" w:type="dxa"/>
          </w:tcPr>
          <w:p w14:paraId="5D9E5759" w14:textId="77777777" w:rsidR="0086183B" w:rsidRPr="00FF20F1" w:rsidRDefault="0086183B">
            <w:pPr>
              <w:pStyle w:val="PlantList"/>
              <w:jc w:val="center"/>
              <w:pPrChange w:id="1795" w:author="Daniel Stewart" w:date="2022-02-10T13:42:00Z">
                <w:pPr/>
              </w:pPrChange>
            </w:pPr>
            <w:r w:rsidRPr="00FF20F1">
              <w:t>X</w:t>
            </w:r>
          </w:p>
        </w:tc>
        <w:tc>
          <w:tcPr>
            <w:tcW w:w="886" w:type="dxa"/>
          </w:tcPr>
          <w:p w14:paraId="1E89EA45" w14:textId="77777777" w:rsidR="0086183B" w:rsidRPr="00FF20F1" w:rsidRDefault="0086183B">
            <w:pPr>
              <w:pStyle w:val="PlantList"/>
              <w:jc w:val="center"/>
              <w:rPr>
                <w:rPrChange w:id="1796" w:author="Daniel Stewart" w:date="2022-02-10T13:41:00Z">
                  <w:rPr>
                    <w:color w:val="000000"/>
                    <w:lang w:val="en-US"/>
                  </w:rPr>
                </w:rPrChange>
              </w:rPr>
              <w:pPrChange w:id="1797" w:author="Daniel Stewart" w:date="2022-02-10T13:42:00Z">
                <w:pPr/>
              </w:pPrChange>
            </w:pPr>
            <w:r w:rsidRPr="00FF20F1">
              <w:t>X</w:t>
            </w:r>
          </w:p>
        </w:tc>
      </w:tr>
      <w:tr w:rsidR="0086183B" w:rsidRPr="00FF20F1" w14:paraId="0DE6930A" w14:textId="77777777" w:rsidTr="00013BB3">
        <w:trPr>
          <w:trHeight w:hRule="exact" w:val="227"/>
        </w:trPr>
        <w:tc>
          <w:tcPr>
            <w:tcW w:w="3119" w:type="dxa"/>
            <w:shd w:val="clear" w:color="auto" w:fill="auto"/>
            <w:hideMark/>
          </w:tcPr>
          <w:p w14:paraId="40FE370C" w14:textId="77777777" w:rsidR="0086183B" w:rsidRPr="00FF20F1" w:rsidRDefault="0086183B">
            <w:pPr>
              <w:pStyle w:val="PlantList"/>
              <w:jc w:val="left"/>
              <w:rPr>
                <w:i/>
                <w:iCs/>
                <w:rPrChange w:id="1798" w:author="Daniel Stewart" w:date="2022-02-10T13:41:00Z">
                  <w:rPr/>
                </w:rPrChange>
              </w:rPr>
              <w:pPrChange w:id="1799" w:author="Daniel Stewart" w:date="2022-02-10T13:43:00Z">
                <w:pPr>
                  <w:jc w:val="left"/>
                </w:pPr>
              </w:pPrChange>
            </w:pPr>
            <w:r w:rsidRPr="00FF20F1">
              <w:rPr>
                <w:i/>
                <w:iCs/>
                <w:rPrChange w:id="1800" w:author="Daniel Stewart" w:date="2022-02-10T13:41:00Z">
                  <w:rPr/>
                </w:rPrChange>
              </w:rPr>
              <w:t>Agrostis gigantea</w:t>
            </w:r>
          </w:p>
        </w:tc>
        <w:tc>
          <w:tcPr>
            <w:tcW w:w="2941" w:type="dxa"/>
            <w:shd w:val="clear" w:color="auto" w:fill="auto"/>
            <w:hideMark/>
          </w:tcPr>
          <w:p w14:paraId="7392979B" w14:textId="77777777" w:rsidR="0086183B" w:rsidRPr="00FF20F1" w:rsidRDefault="0086183B">
            <w:pPr>
              <w:pStyle w:val="PlantList"/>
              <w:pPrChange w:id="1801" w:author="Daniel Stewart" w:date="2022-02-10T13:41:00Z">
                <w:pPr>
                  <w:jc w:val="left"/>
                </w:pPr>
              </w:pPrChange>
            </w:pPr>
            <w:r w:rsidRPr="00FF20F1">
              <w:t>redtop </w:t>
            </w:r>
          </w:p>
        </w:tc>
        <w:tc>
          <w:tcPr>
            <w:tcW w:w="886" w:type="dxa"/>
            <w:shd w:val="clear" w:color="auto" w:fill="auto"/>
            <w:hideMark/>
          </w:tcPr>
          <w:p w14:paraId="59CF03C0" w14:textId="77777777" w:rsidR="0086183B" w:rsidRPr="00FF20F1" w:rsidRDefault="0086183B">
            <w:pPr>
              <w:pStyle w:val="PlantList"/>
              <w:jc w:val="center"/>
              <w:pPrChange w:id="1802" w:author="Daniel Stewart" w:date="2022-02-10T13:42:00Z">
                <w:pPr/>
              </w:pPrChange>
            </w:pPr>
            <w:r w:rsidRPr="00FF20F1">
              <w:t>E</w:t>
            </w:r>
          </w:p>
        </w:tc>
        <w:tc>
          <w:tcPr>
            <w:tcW w:w="886" w:type="dxa"/>
          </w:tcPr>
          <w:p w14:paraId="75CFD30F" w14:textId="77777777" w:rsidR="0086183B" w:rsidRPr="00FF20F1" w:rsidRDefault="0086183B">
            <w:pPr>
              <w:pStyle w:val="PlantList"/>
              <w:jc w:val="center"/>
              <w:pPrChange w:id="1803" w:author="Daniel Stewart" w:date="2022-02-10T13:42:00Z">
                <w:pPr/>
              </w:pPrChange>
            </w:pPr>
            <w:r w:rsidRPr="00FF20F1">
              <w:t>X</w:t>
            </w:r>
          </w:p>
        </w:tc>
        <w:tc>
          <w:tcPr>
            <w:tcW w:w="886" w:type="dxa"/>
          </w:tcPr>
          <w:p w14:paraId="40E0DF62" w14:textId="77777777" w:rsidR="0086183B" w:rsidRPr="00FF20F1" w:rsidRDefault="0086183B">
            <w:pPr>
              <w:pStyle w:val="PlantList"/>
              <w:jc w:val="center"/>
              <w:rPr>
                <w:rPrChange w:id="1804" w:author="Daniel Stewart" w:date="2022-02-10T13:41:00Z">
                  <w:rPr>
                    <w:color w:val="000000"/>
                    <w:lang w:val="en-US"/>
                  </w:rPr>
                </w:rPrChange>
              </w:rPr>
              <w:pPrChange w:id="1805" w:author="Daniel Stewart" w:date="2022-02-10T13:42:00Z">
                <w:pPr/>
              </w:pPrChange>
            </w:pPr>
            <w:r w:rsidRPr="00FF20F1">
              <w:t>X</w:t>
            </w:r>
          </w:p>
        </w:tc>
      </w:tr>
      <w:tr w:rsidR="0086183B" w:rsidRPr="00FF20F1" w14:paraId="2B499CE0" w14:textId="77777777" w:rsidTr="00013BB3">
        <w:trPr>
          <w:trHeight w:hRule="exact" w:val="227"/>
        </w:trPr>
        <w:tc>
          <w:tcPr>
            <w:tcW w:w="3119" w:type="dxa"/>
            <w:shd w:val="clear" w:color="auto" w:fill="auto"/>
            <w:hideMark/>
          </w:tcPr>
          <w:p w14:paraId="61A39157" w14:textId="77777777" w:rsidR="0086183B" w:rsidRPr="00FF20F1" w:rsidRDefault="0086183B">
            <w:pPr>
              <w:pStyle w:val="PlantList"/>
              <w:jc w:val="left"/>
              <w:rPr>
                <w:i/>
                <w:iCs/>
                <w:rPrChange w:id="1806" w:author="Daniel Stewart" w:date="2022-02-10T13:41:00Z">
                  <w:rPr/>
                </w:rPrChange>
              </w:rPr>
              <w:pPrChange w:id="1807" w:author="Daniel Stewart" w:date="2022-02-10T13:43:00Z">
                <w:pPr>
                  <w:jc w:val="left"/>
                </w:pPr>
              </w:pPrChange>
            </w:pPr>
            <w:r w:rsidRPr="00FF20F1">
              <w:rPr>
                <w:i/>
                <w:iCs/>
                <w:rPrChange w:id="1808" w:author="Daniel Stewart" w:date="2022-02-10T13:41:00Z">
                  <w:rPr/>
                </w:rPrChange>
              </w:rPr>
              <w:t>Agrostis stolonifera </w:t>
            </w:r>
          </w:p>
        </w:tc>
        <w:tc>
          <w:tcPr>
            <w:tcW w:w="2941" w:type="dxa"/>
            <w:shd w:val="clear" w:color="auto" w:fill="auto"/>
            <w:hideMark/>
          </w:tcPr>
          <w:p w14:paraId="5B0BA4F9" w14:textId="77777777" w:rsidR="0086183B" w:rsidRPr="00FF20F1" w:rsidRDefault="0086183B">
            <w:pPr>
              <w:pStyle w:val="PlantList"/>
              <w:pPrChange w:id="1809" w:author="Daniel Stewart" w:date="2022-02-10T13:41:00Z">
                <w:pPr>
                  <w:jc w:val="left"/>
                </w:pPr>
              </w:pPrChange>
            </w:pPr>
            <w:r w:rsidRPr="00FF20F1">
              <w:t>creeping bentgrass </w:t>
            </w:r>
          </w:p>
        </w:tc>
        <w:tc>
          <w:tcPr>
            <w:tcW w:w="886" w:type="dxa"/>
            <w:shd w:val="clear" w:color="auto" w:fill="auto"/>
            <w:hideMark/>
          </w:tcPr>
          <w:p w14:paraId="68C4D3A6" w14:textId="77777777" w:rsidR="0086183B" w:rsidRPr="00FF20F1" w:rsidRDefault="0086183B">
            <w:pPr>
              <w:pStyle w:val="PlantList"/>
              <w:jc w:val="center"/>
              <w:pPrChange w:id="1810" w:author="Daniel Stewart" w:date="2022-02-10T13:42:00Z">
                <w:pPr/>
              </w:pPrChange>
            </w:pPr>
            <w:r w:rsidRPr="00FF20F1">
              <w:t>E</w:t>
            </w:r>
          </w:p>
        </w:tc>
        <w:tc>
          <w:tcPr>
            <w:tcW w:w="886" w:type="dxa"/>
          </w:tcPr>
          <w:p w14:paraId="61F8766C" w14:textId="77777777" w:rsidR="0086183B" w:rsidRPr="00FF20F1" w:rsidRDefault="0086183B">
            <w:pPr>
              <w:pStyle w:val="PlantList"/>
              <w:jc w:val="center"/>
              <w:pPrChange w:id="1811" w:author="Daniel Stewart" w:date="2022-02-10T13:42:00Z">
                <w:pPr/>
              </w:pPrChange>
            </w:pPr>
            <w:r w:rsidRPr="00FF20F1">
              <w:t>X</w:t>
            </w:r>
          </w:p>
        </w:tc>
        <w:tc>
          <w:tcPr>
            <w:tcW w:w="886" w:type="dxa"/>
          </w:tcPr>
          <w:p w14:paraId="13E3F563" w14:textId="77777777" w:rsidR="0086183B" w:rsidRPr="00FF20F1" w:rsidRDefault="0086183B">
            <w:pPr>
              <w:pStyle w:val="PlantList"/>
              <w:jc w:val="center"/>
              <w:rPr>
                <w:rPrChange w:id="1812" w:author="Daniel Stewart" w:date="2022-02-10T13:41:00Z">
                  <w:rPr>
                    <w:color w:val="000000"/>
                    <w:lang w:val="en-US"/>
                  </w:rPr>
                </w:rPrChange>
              </w:rPr>
              <w:pPrChange w:id="1813" w:author="Daniel Stewart" w:date="2022-02-10T13:42:00Z">
                <w:pPr/>
              </w:pPrChange>
            </w:pPr>
            <w:r w:rsidRPr="00FF20F1">
              <w:t>X</w:t>
            </w:r>
          </w:p>
        </w:tc>
      </w:tr>
      <w:tr w:rsidR="0086183B" w:rsidRPr="00FF20F1" w14:paraId="65230346" w14:textId="77777777" w:rsidTr="00013BB3">
        <w:trPr>
          <w:trHeight w:hRule="exact" w:val="227"/>
        </w:trPr>
        <w:tc>
          <w:tcPr>
            <w:tcW w:w="3119" w:type="dxa"/>
            <w:shd w:val="clear" w:color="auto" w:fill="auto"/>
          </w:tcPr>
          <w:p w14:paraId="421402E9" w14:textId="77777777" w:rsidR="0086183B" w:rsidRPr="00FF20F1" w:rsidRDefault="0086183B">
            <w:pPr>
              <w:pStyle w:val="PlantList"/>
              <w:jc w:val="left"/>
              <w:rPr>
                <w:i/>
                <w:iCs/>
                <w:rPrChange w:id="1814" w:author="Daniel Stewart" w:date="2022-02-10T13:41:00Z">
                  <w:rPr/>
                </w:rPrChange>
              </w:rPr>
              <w:pPrChange w:id="1815" w:author="Daniel Stewart" w:date="2022-02-10T13:43:00Z">
                <w:pPr>
                  <w:jc w:val="left"/>
                </w:pPr>
              </w:pPrChange>
            </w:pPr>
            <w:r w:rsidRPr="00FF20F1">
              <w:rPr>
                <w:i/>
                <w:iCs/>
                <w:rPrChange w:id="1816" w:author="Daniel Stewart" w:date="2022-02-10T13:41:00Z">
                  <w:rPr/>
                </w:rPrChange>
              </w:rPr>
              <w:t>Ajuga sp.</w:t>
            </w:r>
          </w:p>
        </w:tc>
        <w:tc>
          <w:tcPr>
            <w:tcW w:w="2941" w:type="dxa"/>
            <w:shd w:val="clear" w:color="auto" w:fill="auto"/>
          </w:tcPr>
          <w:p w14:paraId="14C06DB4" w14:textId="77777777" w:rsidR="0086183B" w:rsidRPr="00FF20F1" w:rsidRDefault="0086183B">
            <w:pPr>
              <w:pStyle w:val="PlantList"/>
              <w:pPrChange w:id="1817" w:author="Daniel Stewart" w:date="2022-02-10T13:41:00Z">
                <w:pPr>
                  <w:jc w:val="left"/>
                </w:pPr>
              </w:pPrChange>
            </w:pPr>
            <w:r w:rsidRPr="00FF20F1">
              <w:t>unidentified ajuga</w:t>
            </w:r>
          </w:p>
        </w:tc>
        <w:tc>
          <w:tcPr>
            <w:tcW w:w="886" w:type="dxa"/>
            <w:shd w:val="clear" w:color="auto" w:fill="auto"/>
          </w:tcPr>
          <w:p w14:paraId="353D49B0" w14:textId="77777777" w:rsidR="0086183B" w:rsidRPr="00FF20F1" w:rsidRDefault="0086183B">
            <w:pPr>
              <w:pStyle w:val="PlantList"/>
              <w:jc w:val="center"/>
              <w:pPrChange w:id="1818" w:author="Daniel Stewart" w:date="2022-02-10T13:42:00Z">
                <w:pPr/>
              </w:pPrChange>
            </w:pPr>
            <w:r w:rsidRPr="00FF20F1">
              <w:t>E</w:t>
            </w:r>
          </w:p>
        </w:tc>
        <w:tc>
          <w:tcPr>
            <w:tcW w:w="886" w:type="dxa"/>
          </w:tcPr>
          <w:p w14:paraId="0B40C0BA" w14:textId="77777777" w:rsidR="0086183B" w:rsidRPr="00FF20F1" w:rsidRDefault="0086183B">
            <w:pPr>
              <w:pStyle w:val="PlantList"/>
              <w:jc w:val="center"/>
              <w:pPrChange w:id="1819" w:author="Daniel Stewart" w:date="2022-02-10T13:42:00Z">
                <w:pPr/>
              </w:pPrChange>
            </w:pPr>
            <w:r w:rsidRPr="00FF20F1">
              <w:t>X</w:t>
            </w:r>
          </w:p>
        </w:tc>
        <w:tc>
          <w:tcPr>
            <w:tcW w:w="886" w:type="dxa"/>
          </w:tcPr>
          <w:p w14:paraId="4E2E669A" w14:textId="77777777" w:rsidR="0086183B" w:rsidRPr="00FF20F1" w:rsidRDefault="0086183B">
            <w:pPr>
              <w:pStyle w:val="PlantList"/>
              <w:jc w:val="center"/>
              <w:pPrChange w:id="1820" w:author="Daniel Stewart" w:date="2022-02-10T13:42:00Z">
                <w:pPr/>
              </w:pPrChange>
            </w:pPr>
          </w:p>
        </w:tc>
      </w:tr>
      <w:tr w:rsidR="0086183B" w:rsidRPr="00FF20F1" w14:paraId="0858FE53" w14:textId="77777777" w:rsidTr="00013BB3">
        <w:trPr>
          <w:trHeight w:hRule="exact" w:val="227"/>
        </w:trPr>
        <w:tc>
          <w:tcPr>
            <w:tcW w:w="3119" w:type="dxa"/>
            <w:shd w:val="clear" w:color="auto" w:fill="auto"/>
            <w:hideMark/>
          </w:tcPr>
          <w:p w14:paraId="0B4192C3" w14:textId="77777777" w:rsidR="0086183B" w:rsidRPr="00FF20F1" w:rsidRDefault="0086183B">
            <w:pPr>
              <w:pStyle w:val="PlantList"/>
              <w:jc w:val="left"/>
              <w:rPr>
                <w:i/>
                <w:iCs/>
                <w:rPrChange w:id="1821" w:author="Daniel Stewart" w:date="2022-02-10T13:41:00Z">
                  <w:rPr/>
                </w:rPrChange>
              </w:rPr>
              <w:pPrChange w:id="1822" w:author="Daniel Stewart" w:date="2022-02-10T13:43:00Z">
                <w:pPr>
                  <w:jc w:val="left"/>
                </w:pPr>
              </w:pPrChange>
            </w:pPr>
            <w:r w:rsidRPr="00FF20F1">
              <w:rPr>
                <w:i/>
                <w:iCs/>
                <w:rPrChange w:id="1823" w:author="Daniel Stewart" w:date="2022-02-10T13:41:00Z">
                  <w:rPr/>
                </w:rPrChange>
              </w:rPr>
              <w:t>Alisma lanceolatum </w:t>
            </w:r>
          </w:p>
        </w:tc>
        <w:tc>
          <w:tcPr>
            <w:tcW w:w="2941" w:type="dxa"/>
            <w:shd w:val="clear" w:color="auto" w:fill="auto"/>
            <w:hideMark/>
          </w:tcPr>
          <w:p w14:paraId="6DA7FFC1" w14:textId="77777777" w:rsidR="0086183B" w:rsidRPr="00FF20F1" w:rsidRDefault="0086183B">
            <w:pPr>
              <w:pStyle w:val="PlantList"/>
              <w:pPrChange w:id="1824" w:author="Daniel Stewart" w:date="2022-02-10T13:41:00Z">
                <w:pPr>
                  <w:jc w:val="left"/>
                </w:pPr>
              </w:pPrChange>
            </w:pPr>
            <w:r w:rsidRPr="00FF20F1">
              <w:t>lance-leaf water-plantain </w:t>
            </w:r>
          </w:p>
        </w:tc>
        <w:tc>
          <w:tcPr>
            <w:tcW w:w="886" w:type="dxa"/>
            <w:shd w:val="clear" w:color="auto" w:fill="auto"/>
            <w:hideMark/>
          </w:tcPr>
          <w:p w14:paraId="610B82CD" w14:textId="77777777" w:rsidR="0086183B" w:rsidRPr="00FF20F1" w:rsidRDefault="0086183B">
            <w:pPr>
              <w:pStyle w:val="PlantList"/>
              <w:jc w:val="center"/>
              <w:pPrChange w:id="1825" w:author="Daniel Stewart" w:date="2022-02-10T13:42:00Z">
                <w:pPr/>
              </w:pPrChange>
            </w:pPr>
            <w:r w:rsidRPr="00FF20F1">
              <w:t>E</w:t>
            </w:r>
          </w:p>
        </w:tc>
        <w:tc>
          <w:tcPr>
            <w:tcW w:w="886" w:type="dxa"/>
          </w:tcPr>
          <w:p w14:paraId="11A5DDB3" w14:textId="77777777" w:rsidR="0086183B" w:rsidRPr="00FF20F1" w:rsidRDefault="0086183B">
            <w:pPr>
              <w:pStyle w:val="PlantList"/>
              <w:jc w:val="center"/>
              <w:pPrChange w:id="1826" w:author="Daniel Stewart" w:date="2022-02-10T13:42:00Z">
                <w:pPr/>
              </w:pPrChange>
            </w:pPr>
          </w:p>
        </w:tc>
        <w:tc>
          <w:tcPr>
            <w:tcW w:w="886" w:type="dxa"/>
          </w:tcPr>
          <w:p w14:paraId="2336CCBC" w14:textId="77777777" w:rsidR="0086183B" w:rsidRPr="00FF20F1" w:rsidRDefault="0086183B">
            <w:pPr>
              <w:pStyle w:val="PlantList"/>
              <w:jc w:val="center"/>
              <w:rPr>
                <w:rPrChange w:id="1827" w:author="Daniel Stewart" w:date="2022-02-10T13:41:00Z">
                  <w:rPr>
                    <w:color w:val="000000"/>
                    <w:lang w:val="en-US"/>
                  </w:rPr>
                </w:rPrChange>
              </w:rPr>
              <w:pPrChange w:id="1828" w:author="Daniel Stewart" w:date="2022-02-10T13:42:00Z">
                <w:pPr/>
              </w:pPrChange>
            </w:pPr>
            <w:r w:rsidRPr="00FF20F1">
              <w:t>X</w:t>
            </w:r>
          </w:p>
        </w:tc>
      </w:tr>
      <w:tr w:rsidR="0086183B" w:rsidRPr="00FF20F1" w14:paraId="1440D79E" w14:textId="77777777" w:rsidTr="00013BB3">
        <w:trPr>
          <w:trHeight w:hRule="exact" w:val="227"/>
        </w:trPr>
        <w:tc>
          <w:tcPr>
            <w:tcW w:w="3119" w:type="dxa"/>
            <w:shd w:val="clear" w:color="auto" w:fill="auto"/>
            <w:hideMark/>
          </w:tcPr>
          <w:p w14:paraId="59216834" w14:textId="77777777" w:rsidR="0086183B" w:rsidRPr="00FF20F1" w:rsidRDefault="0086183B">
            <w:pPr>
              <w:pStyle w:val="PlantList"/>
              <w:jc w:val="left"/>
              <w:rPr>
                <w:i/>
                <w:iCs/>
                <w:rPrChange w:id="1829" w:author="Daniel Stewart" w:date="2022-02-10T13:41:00Z">
                  <w:rPr/>
                </w:rPrChange>
              </w:rPr>
              <w:pPrChange w:id="1830" w:author="Daniel Stewart" w:date="2022-02-10T13:43:00Z">
                <w:pPr>
                  <w:jc w:val="left"/>
                </w:pPr>
              </w:pPrChange>
            </w:pPr>
            <w:r w:rsidRPr="00FF20F1">
              <w:rPr>
                <w:i/>
                <w:iCs/>
                <w:rPrChange w:id="1831" w:author="Daniel Stewart" w:date="2022-02-10T13:41:00Z">
                  <w:rPr/>
                </w:rPrChange>
              </w:rPr>
              <w:t>Alisma triviale </w:t>
            </w:r>
          </w:p>
        </w:tc>
        <w:tc>
          <w:tcPr>
            <w:tcW w:w="2941" w:type="dxa"/>
            <w:shd w:val="clear" w:color="auto" w:fill="auto"/>
            <w:hideMark/>
          </w:tcPr>
          <w:p w14:paraId="71A7799D" w14:textId="77777777" w:rsidR="0086183B" w:rsidRPr="00FF20F1" w:rsidRDefault="0086183B">
            <w:pPr>
              <w:pStyle w:val="PlantList"/>
              <w:pPrChange w:id="1832" w:author="Daniel Stewart" w:date="2022-02-10T13:41:00Z">
                <w:pPr>
                  <w:jc w:val="left"/>
                </w:pPr>
              </w:pPrChange>
            </w:pPr>
            <w:r w:rsidRPr="00FF20F1">
              <w:t>water plantain </w:t>
            </w:r>
          </w:p>
        </w:tc>
        <w:tc>
          <w:tcPr>
            <w:tcW w:w="886" w:type="dxa"/>
            <w:shd w:val="clear" w:color="auto" w:fill="auto"/>
            <w:hideMark/>
          </w:tcPr>
          <w:p w14:paraId="40F17D5D" w14:textId="77777777" w:rsidR="0086183B" w:rsidRPr="00FF20F1" w:rsidRDefault="0086183B">
            <w:pPr>
              <w:pStyle w:val="PlantList"/>
              <w:jc w:val="center"/>
              <w:pPrChange w:id="1833" w:author="Daniel Stewart" w:date="2022-02-10T13:42:00Z">
                <w:pPr/>
              </w:pPrChange>
            </w:pPr>
            <w:r w:rsidRPr="00FF20F1">
              <w:t>N</w:t>
            </w:r>
          </w:p>
        </w:tc>
        <w:tc>
          <w:tcPr>
            <w:tcW w:w="886" w:type="dxa"/>
          </w:tcPr>
          <w:p w14:paraId="0B63200C" w14:textId="77777777" w:rsidR="0086183B" w:rsidRPr="00FF20F1" w:rsidRDefault="0086183B">
            <w:pPr>
              <w:pStyle w:val="PlantList"/>
              <w:jc w:val="center"/>
              <w:pPrChange w:id="1834" w:author="Daniel Stewart" w:date="2022-02-10T13:42:00Z">
                <w:pPr/>
              </w:pPrChange>
            </w:pPr>
          </w:p>
        </w:tc>
        <w:tc>
          <w:tcPr>
            <w:tcW w:w="886" w:type="dxa"/>
          </w:tcPr>
          <w:p w14:paraId="74D115DE" w14:textId="77777777" w:rsidR="0086183B" w:rsidRPr="00FF20F1" w:rsidRDefault="0086183B">
            <w:pPr>
              <w:pStyle w:val="PlantList"/>
              <w:jc w:val="center"/>
              <w:rPr>
                <w:rPrChange w:id="1835" w:author="Daniel Stewart" w:date="2022-02-10T13:41:00Z">
                  <w:rPr>
                    <w:color w:val="000000"/>
                    <w:lang w:val="en-US"/>
                  </w:rPr>
                </w:rPrChange>
              </w:rPr>
              <w:pPrChange w:id="1836" w:author="Daniel Stewart" w:date="2022-02-10T13:42:00Z">
                <w:pPr/>
              </w:pPrChange>
            </w:pPr>
            <w:r w:rsidRPr="00FF20F1">
              <w:t>X</w:t>
            </w:r>
          </w:p>
        </w:tc>
      </w:tr>
      <w:tr w:rsidR="0086183B" w:rsidRPr="00FF20F1" w14:paraId="722C402B" w14:textId="77777777" w:rsidTr="00013BB3">
        <w:trPr>
          <w:trHeight w:hRule="exact" w:val="227"/>
        </w:trPr>
        <w:tc>
          <w:tcPr>
            <w:tcW w:w="3119" w:type="dxa"/>
            <w:shd w:val="clear" w:color="auto" w:fill="auto"/>
          </w:tcPr>
          <w:p w14:paraId="169C8684" w14:textId="77777777" w:rsidR="0086183B" w:rsidRPr="00FF20F1" w:rsidRDefault="0086183B">
            <w:pPr>
              <w:pStyle w:val="PlantList"/>
              <w:jc w:val="left"/>
              <w:rPr>
                <w:i/>
                <w:iCs/>
                <w:rPrChange w:id="1837" w:author="Daniel Stewart" w:date="2022-02-10T13:41:00Z">
                  <w:rPr/>
                </w:rPrChange>
              </w:rPr>
              <w:pPrChange w:id="1838" w:author="Daniel Stewart" w:date="2022-02-10T13:43:00Z">
                <w:pPr>
                  <w:jc w:val="left"/>
                </w:pPr>
              </w:pPrChange>
            </w:pPr>
            <w:r w:rsidRPr="00FF20F1">
              <w:rPr>
                <w:i/>
                <w:iCs/>
                <w:rPrChange w:id="1839" w:author="Daniel Stewart" w:date="2022-02-10T13:41:00Z">
                  <w:rPr/>
                </w:rPrChange>
              </w:rPr>
              <w:t>Alisma sp.</w:t>
            </w:r>
          </w:p>
        </w:tc>
        <w:tc>
          <w:tcPr>
            <w:tcW w:w="2941" w:type="dxa"/>
            <w:shd w:val="clear" w:color="auto" w:fill="auto"/>
          </w:tcPr>
          <w:p w14:paraId="0DE13FB0" w14:textId="77777777" w:rsidR="0086183B" w:rsidRPr="00FF20F1" w:rsidRDefault="0086183B">
            <w:pPr>
              <w:pStyle w:val="PlantList"/>
              <w:pPrChange w:id="1840" w:author="Daniel Stewart" w:date="2022-02-10T13:41:00Z">
                <w:pPr>
                  <w:jc w:val="left"/>
                </w:pPr>
              </w:pPrChange>
            </w:pPr>
            <w:r w:rsidRPr="00FF20F1">
              <w:t>unidentified water plantain</w:t>
            </w:r>
          </w:p>
        </w:tc>
        <w:tc>
          <w:tcPr>
            <w:tcW w:w="886" w:type="dxa"/>
            <w:shd w:val="clear" w:color="auto" w:fill="auto"/>
          </w:tcPr>
          <w:p w14:paraId="1554EC3A" w14:textId="77777777" w:rsidR="0086183B" w:rsidRPr="00FF20F1" w:rsidRDefault="0086183B">
            <w:pPr>
              <w:pStyle w:val="PlantList"/>
              <w:jc w:val="center"/>
              <w:pPrChange w:id="1841" w:author="Daniel Stewart" w:date="2022-02-10T13:42:00Z">
                <w:pPr/>
              </w:pPrChange>
            </w:pPr>
            <w:r w:rsidRPr="00FF20F1">
              <w:t>U</w:t>
            </w:r>
          </w:p>
        </w:tc>
        <w:tc>
          <w:tcPr>
            <w:tcW w:w="886" w:type="dxa"/>
          </w:tcPr>
          <w:p w14:paraId="75F723C4" w14:textId="77777777" w:rsidR="0086183B" w:rsidRPr="00FF20F1" w:rsidRDefault="0086183B">
            <w:pPr>
              <w:pStyle w:val="PlantList"/>
              <w:jc w:val="center"/>
              <w:pPrChange w:id="1842" w:author="Daniel Stewart" w:date="2022-02-10T13:42:00Z">
                <w:pPr/>
              </w:pPrChange>
            </w:pPr>
            <w:r w:rsidRPr="00FF20F1">
              <w:t>X</w:t>
            </w:r>
          </w:p>
        </w:tc>
        <w:tc>
          <w:tcPr>
            <w:tcW w:w="886" w:type="dxa"/>
          </w:tcPr>
          <w:p w14:paraId="252406F9" w14:textId="77777777" w:rsidR="0086183B" w:rsidRPr="00FF20F1" w:rsidRDefault="0086183B">
            <w:pPr>
              <w:pStyle w:val="PlantList"/>
              <w:jc w:val="center"/>
              <w:pPrChange w:id="1843" w:author="Daniel Stewart" w:date="2022-02-10T13:42:00Z">
                <w:pPr/>
              </w:pPrChange>
            </w:pPr>
          </w:p>
        </w:tc>
      </w:tr>
      <w:tr w:rsidR="0086183B" w:rsidRPr="00FF20F1" w14:paraId="7947B5EE" w14:textId="77777777" w:rsidTr="00013BB3">
        <w:trPr>
          <w:trHeight w:hRule="exact" w:val="227"/>
        </w:trPr>
        <w:tc>
          <w:tcPr>
            <w:tcW w:w="3119" w:type="dxa"/>
            <w:shd w:val="clear" w:color="auto" w:fill="auto"/>
          </w:tcPr>
          <w:p w14:paraId="26A696ED" w14:textId="77777777" w:rsidR="0086183B" w:rsidRPr="00FF20F1" w:rsidRDefault="0086183B">
            <w:pPr>
              <w:pStyle w:val="PlantList"/>
              <w:jc w:val="left"/>
              <w:rPr>
                <w:i/>
                <w:iCs/>
                <w:rPrChange w:id="1844" w:author="Daniel Stewart" w:date="2022-02-10T13:41:00Z">
                  <w:rPr/>
                </w:rPrChange>
              </w:rPr>
              <w:pPrChange w:id="1845" w:author="Daniel Stewart" w:date="2022-02-10T13:43:00Z">
                <w:pPr>
                  <w:jc w:val="left"/>
                </w:pPr>
              </w:pPrChange>
            </w:pPr>
            <w:r w:rsidRPr="00FF20F1">
              <w:rPr>
                <w:i/>
                <w:iCs/>
                <w:rPrChange w:id="1846" w:author="Daniel Stewart" w:date="2022-02-10T13:41:00Z">
                  <w:rPr/>
                </w:rPrChange>
              </w:rPr>
              <w:t>Artemesia vulgaris</w:t>
            </w:r>
          </w:p>
        </w:tc>
        <w:tc>
          <w:tcPr>
            <w:tcW w:w="2941" w:type="dxa"/>
            <w:shd w:val="clear" w:color="auto" w:fill="auto"/>
          </w:tcPr>
          <w:p w14:paraId="5FF8CBC0" w14:textId="77777777" w:rsidR="0086183B" w:rsidRPr="00FF20F1" w:rsidRDefault="0086183B">
            <w:pPr>
              <w:pStyle w:val="PlantList"/>
              <w:pPrChange w:id="1847" w:author="Daniel Stewart" w:date="2022-02-10T13:41:00Z">
                <w:pPr>
                  <w:jc w:val="left"/>
                </w:pPr>
              </w:pPrChange>
            </w:pPr>
            <w:r w:rsidRPr="00FF20F1">
              <w:t>mugwort</w:t>
            </w:r>
          </w:p>
        </w:tc>
        <w:tc>
          <w:tcPr>
            <w:tcW w:w="886" w:type="dxa"/>
            <w:shd w:val="clear" w:color="auto" w:fill="auto"/>
          </w:tcPr>
          <w:p w14:paraId="66AD73CB" w14:textId="77777777" w:rsidR="0086183B" w:rsidRPr="00FF20F1" w:rsidRDefault="0086183B">
            <w:pPr>
              <w:pStyle w:val="PlantList"/>
              <w:jc w:val="center"/>
              <w:pPrChange w:id="1848" w:author="Daniel Stewart" w:date="2022-02-10T13:42:00Z">
                <w:pPr/>
              </w:pPrChange>
            </w:pPr>
            <w:r w:rsidRPr="00FF20F1">
              <w:t>E</w:t>
            </w:r>
          </w:p>
        </w:tc>
        <w:tc>
          <w:tcPr>
            <w:tcW w:w="886" w:type="dxa"/>
          </w:tcPr>
          <w:p w14:paraId="274013EE" w14:textId="77777777" w:rsidR="0086183B" w:rsidRPr="00FF20F1" w:rsidRDefault="0086183B">
            <w:pPr>
              <w:pStyle w:val="PlantList"/>
              <w:jc w:val="center"/>
              <w:pPrChange w:id="1849" w:author="Daniel Stewart" w:date="2022-02-10T13:42:00Z">
                <w:pPr/>
              </w:pPrChange>
            </w:pPr>
            <w:r w:rsidRPr="00FF20F1">
              <w:t>X</w:t>
            </w:r>
          </w:p>
        </w:tc>
        <w:tc>
          <w:tcPr>
            <w:tcW w:w="886" w:type="dxa"/>
          </w:tcPr>
          <w:p w14:paraId="60495B7D" w14:textId="77777777" w:rsidR="0086183B" w:rsidRPr="00FF20F1" w:rsidRDefault="0086183B">
            <w:pPr>
              <w:pStyle w:val="PlantList"/>
              <w:jc w:val="center"/>
              <w:pPrChange w:id="1850" w:author="Daniel Stewart" w:date="2022-02-10T13:42:00Z">
                <w:pPr/>
              </w:pPrChange>
            </w:pPr>
          </w:p>
        </w:tc>
      </w:tr>
      <w:tr w:rsidR="0086183B" w:rsidRPr="00FF20F1" w14:paraId="12E8E5B0" w14:textId="77777777" w:rsidTr="00013BB3">
        <w:trPr>
          <w:trHeight w:hRule="exact" w:val="227"/>
        </w:trPr>
        <w:tc>
          <w:tcPr>
            <w:tcW w:w="3119" w:type="dxa"/>
            <w:shd w:val="clear" w:color="auto" w:fill="auto"/>
            <w:hideMark/>
          </w:tcPr>
          <w:p w14:paraId="4F1B5E66" w14:textId="77777777" w:rsidR="0086183B" w:rsidRPr="00FF20F1" w:rsidRDefault="0086183B">
            <w:pPr>
              <w:pStyle w:val="PlantList"/>
              <w:jc w:val="left"/>
              <w:rPr>
                <w:i/>
                <w:iCs/>
                <w:rPrChange w:id="1851" w:author="Daniel Stewart" w:date="2022-02-10T13:41:00Z">
                  <w:rPr/>
                </w:rPrChange>
              </w:rPr>
              <w:pPrChange w:id="1852" w:author="Daniel Stewart" w:date="2022-02-10T13:43:00Z">
                <w:pPr>
                  <w:jc w:val="left"/>
                </w:pPr>
              </w:pPrChange>
            </w:pPr>
            <w:r w:rsidRPr="00FF20F1">
              <w:rPr>
                <w:i/>
                <w:iCs/>
                <w:rPrChange w:id="1853" w:author="Daniel Stewart" w:date="2022-02-10T13:41:00Z">
                  <w:rPr/>
                </w:rPrChange>
              </w:rPr>
              <w:t>Athyrium filix-femina </w:t>
            </w:r>
          </w:p>
        </w:tc>
        <w:tc>
          <w:tcPr>
            <w:tcW w:w="2941" w:type="dxa"/>
            <w:shd w:val="clear" w:color="auto" w:fill="auto"/>
            <w:hideMark/>
          </w:tcPr>
          <w:p w14:paraId="68016178" w14:textId="77777777" w:rsidR="0086183B" w:rsidRPr="00FF20F1" w:rsidRDefault="0086183B">
            <w:pPr>
              <w:pStyle w:val="PlantList"/>
              <w:pPrChange w:id="1854" w:author="Daniel Stewart" w:date="2022-02-10T13:41:00Z">
                <w:pPr>
                  <w:jc w:val="left"/>
                </w:pPr>
              </w:pPrChange>
            </w:pPr>
            <w:r w:rsidRPr="00FF20F1">
              <w:t>lady fern </w:t>
            </w:r>
          </w:p>
        </w:tc>
        <w:tc>
          <w:tcPr>
            <w:tcW w:w="886" w:type="dxa"/>
            <w:shd w:val="clear" w:color="auto" w:fill="auto"/>
            <w:hideMark/>
          </w:tcPr>
          <w:p w14:paraId="18052072" w14:textId="77777777" w:rsidR="0086183B" w:rsidRPr="00FF20F1" w:rsidRDefault="0086183B">
            <w:pPr>
              <w:pStyle w:val="PlantList"/>
              <w:jc w:val="center"/>
              <w:pPrChange w:id="1855" w:author="Daniel Stewart" w:date="2022-02-10T13:42:00Z">
                <w:pPr/>
              </w:pPrChange>
            </w:pPr>
            <w:r w:rsidRPr="00FF20F1">
              <w:t>N</w:t>
            </w:r>
          </w:p>
        </w:tc>
        <w:tc>
          <w:tcPr>
            <w:tcW w:w="886" w:type="dxa"/>
          </w:tcPr>
          <w:p w14:paraId="17BA85D1" w14:textId="77777777" w:rsidR="0086183B" w:rsidRPr="00FF20F1" w:rsidRDefault="0086183B">
            <w:pPr>
              <w:pStyle w:val="PlantList"/>
              <w:jc w:val="center"/>
              <w:pPrChange w:id="1856" w:author="Daniel Stewart" w:date="2022-02-10T13:42:00Z">
                <w:pPr/>
              </w:pPrChange>
            </w:pPr>
            <w:r w:rsidRPr="00FF20F1">
              <w:t>X</w:t>
            </w:r>
          </w:p>
        </w:tc>
        <w:tc>
          <w:tcPr>
            <w:tcW w:w="886" w:type="dxa"/>
          </w:tcPr>
          <w:p w14:paraId="69AC5294" w14:textId="77777777" w:rsidR="0086183B" w:rsidRPr="00FF20F1" w:rsidRDefault="0086183B">
            <w:pPr>
              <w:pStyle w:val="PlantList"/>
              <w:jc w:val="center"/>
              <w:rPr>
                <w:rPrChange w:id="1857" w:author="Daniel Stewart" w:date="2022-02-10T13:41:00Z">
                  <w:rPr>
                    <w:color w:val="000000"/>
                    <w:lang w:val="en-US"/>
                  </w:rPr>
                </w:rPrChange>
              </w:rPr>
              <w:pPrChange w:id="1858" w:author="Daniel Stewart" w:date="2022-02-10T13:42:00Z">
                <w:pPr/>
              </w:pPrChange>
            </w:pPr>
            <w:r w:rsidRPr="00FF20F1">
              <w:t>X</w:t>
            </w:r>
          </w:p>
        </w:tc>
      </w:tr>
      <w:tr w:rsidR="0086183B" w:rsidRPr="00FF20F1" w:rsidDel="00AC3C8C" w14:paraId="721D99C6" w14:textId="77777777" w:rsidTr="00013BB3">
        <w:trPr>
          <w:trHeight w:hRule="exact" w:val="227"/>
          <w:del w:id="1859" w:author="Daniel Stewart" w:date="2022-02-09T16:05:00Z"/>
        </w:trPr>
        <w:tc>
          <w:tcPr>
            <w:tcW w:w="3119" w:type="dxa"/>
            <w:shd w:val="clear" w:color="auto" w:fill="auto"/>
            <w:hideMark/>
          </w:tcPr>
          <w:p w14:paraId="0BC05653" w14:textId="77777777" w:rsidR="0086183B" w:rsidRPr="00FF20F1" w:rsidDel="00AC3C8C" w:rsidRDefault="0086183B">
            <w:pPr>
              <w:pStyle w:val="PlantList"/>
              <w:jc w:val="left"/>
              <w:rPr>
                <w:del w:id="1860" w:author="Daniel Stewart" w:date="2022-02-09T16:05:00Z"/>
                <w:i/>
                <w:iCs/>
                <w:rPrChange w:id="1861" w:author="Daniel Stewart" w:date="2022-02-10T13:41:00Z">
                  <w:rPr>
                    <w:del w:id="1862" w:author="Daniel Stewart" w:date="2022-02-09T16:05:00Z"/>
                  </w:rPr>
                </w:rPrChange>
              </w:rPr>
              <w:pPrChange w:id="1863" w:author="Daniel Stewart" w:date="2022-02-10T13:43:00Z">
                <w:pPr/>
              </w:pPrChange>
            </w:pPr>
            <w:del w:id="1864" w:author="Daniel Stewart" w:date="2022-02-09T16:05:00Z">
              <w:r w:rsidRPr="00FF20F1" w:rsidDel="00AC3C8C">
                <w:rPr>
                  <w:i/>
                  <w:iCs/>
                  <w:rPrChange w:id="1865" w:author="Daniel Stewart" w:date="2022-02-10T13:41:00Z">
                    <w:rPr/>
                  </w:rPrChange>
                </w:rPr>
                <w:delText>Atriplex prostrata </w:delText>
              </w:r>
            </w:del>
          </w:p>
        </w:tc>
        <w:tc>
          <w:tcPr>
            <w:tcW w:w="2941" w:type="dxa"/>
            <w:shd w:val="clear" w:color="auto" w:fill="auto"/>
            <w:hideMark/>
          </w:tcPr>
          <w:p w14:paraId="6CBC6945" w14:textId="77777777" w:rsidR="0086183B" w:rsidRPr="00FF20F1" w:rsidDel="00AC3C8C" w:rsidRDefault="0086183B">
            <w:pPr>
              <w:pStyle w:val="PlantList"/>
              <w:jc w:val="left"/>
              <w:rPr>
                <w:del w:id="1866" w:author="Daniel Stewart" w:date="2022-02-09T16:05:00Z"/>
              </w:rPr>
              <w:pPrChange w:id="1867" w:author="Daniel Stewart" w:date="2022-02-10T13:43:00Z">
                <w:pPr/>
              </w:pPrChange>
            </w:pPr>
            <w:del w:id="1868" w:author="Daniel Stewart" w:date="2022-02-09T16:05:00Z">
              <w:r w:rsidRPr="00FF20F1" w:rsidDel="00AC3C8C">
                <w:delText>creeping salt bush </w:delText>
              </w:r>
            </w:del>
          </w:p>
        </w:tc>
        <w:tc>
          <w:tcPr>
            <w:tcW w:w="886" w:type="dxa"/>
            <w:shd w:val="clear" w:color="auto" w:fill="auto"/>
            <w:hideMark/>
          </w:tcPr>
          <w:p w14:paraId="131F61F9" w14:textId="77777777" w:rsidR="0086183B" w:rsidRPr="00FF20F1" w:rsidDel="00AC3C8C" w:rsidRDefault="0086183B">
            <w:pPr>
              <w:pStyle w:val="PlantList"/>
              <w:jc w:val="left"/>
              <w:rPr>
                <w:del w:id="1869" w:author="Daniel Stewart" w:date="2022-02-09T16:05:00Z"/>
              </w:rPr>
              <w:pPrChange w:id="1870" w:author="Daniel Stewart" w:date="2022-02-10T13:43:00Z">
                <w:pPr/>
              </w:pPrChange>
            </w:pPr>
            <w:del w:id="1871" w:author="Daniel Stewart" w:date="2022-02-09T16:05:00Z">
              <w:r w:rsidRPr="00FF20F1" w:rsidDel="00AC3C8C">
                <w:delText>E</w:delText>
              </w:r>
            </w:del>
          </w:p>
        </w:tc>
        <w:tc>
          <w:tcPr>
            <w:tcW w:w="886" w:type="dxa"/>
          </w:tcPr>
          <w:p w14:paraId="35FE4222" w14:textId="77777777" w:rsidR="0086183B" w:rsidRPr="00FF20F1" w:rsidDel="00AC3C8C" w:rsidRDefault="0086183B">
            <w:pPr>
              <w:pStyle w:val="PlantList"/>
              <w:jc w:val="left"/>
              <w:rPr>
                <w:del w:id="1872" w:author="Daniel Stewart" w:date="2022-02-09T16:05:00Z"/>
              </w:rPr>
              <w:pPrChange w:id="1873" w:author="Daniel Stewart" w:date="2022-02-10T13:43:00Z">
                <w:pPr/>
              </w:pPrChange>
            </w:pPr>
          </w:p>
        </w:tc>
        <w:tc>
          <w:tcPr>
            <w:tcW w:w="886" w:type="dxa"/>
          </w:tcPr>
          <w:p w14:paraId="763BE06D" w14:textId="77777777" w:rsidR="0086183B" w:rsidRPr="00FF20F1" w:rsidDel="00AC3C8C" w:rsidRDefault="0086183B">
            <w:pPr>
              <w:pStyle w:val="PlantList"/>
              <w:jc w:val="left"/>
              <w:rPr>
                <w:del w:id="1874" w:author="Daniel Stewart" w:date="2022-02-09T16:05:00Z"/>
                <w:rPrChange w:id="1875" w:author="Daniel Stewart" w:date="2022-02-10T13:41:00Z">
                  <w:rPr>
                    <w:del w:id="1876" w:author="Daniel Stewart" w:date="2022-02-09T16:05:00Z"/>
                    <w:color w:val="000000"/>
                    <w:lang w:val="en-US"/>
                  </w:rPr>
                </w:rPrChange>
              </w:rPr>
              <w:pPrChange w:id="1877" w:author="Daniel Stewart" w:date="2022-02-10T13:43:00Z">
                <w:pPr/>
              </w:pPrChange>
            </w:pPr>
            <w:del w:id="1878" w:author="Daniel Stewart" w:date="2022-02-09T16:05:00Z">
              <w:r w:rsidRPr="00FF20F1" w:rsidDel="00AC3C8C">
                <w:delText>X</w:delText>
              </w:r>
            </w:del>
          </w:p>
        </w:tc>
      </w:tr>
      <w:tr w:rsidR="0086183B" w:rsidRPr="00FF20F1" w14:paraId="45F409FA" w14:textId="77777777" w:rsidTr="00013BB3">
        <w:trPr>
          <w:trHeight w:hRule="exact" w:val="227"/>
        </w:trPr>
        <w:tc>
          <w:tcPr>
            <w:tcW w:w="3119" w:type="dxa"/>
            <w:shd w:val="clear" w:color="auto" w:fill="auto"/>
            <w:hideMark/>
          </w:tcPr>
          <w:p w14:paraId="74A13B96" w14:textId="77777777" w:rsidR="0086183B" w:rsidRPr="00FF20F1" w:rsidRDefault="0086183B">
            <w:pPr>
              <w:pStyle w:val="PlantList"/>
              <w:jc w:val="left"/>
              <w:rPr>
                <w:i/>
                <w:iCs/>
                <w:rPrChange w:id="1879" w:author="Daniel Stewart" w:date="2022-02-10T13:41:00Z">
                  <w:rPr/>
                </w:rPrChange>
              </w:rPr>
              <w:pPrChange w:id="1880" w:author="Daniel Stewart" w:date="2022-02-10T13:43:00Z">
                <w:pPr>
                  <w:jc w:val="left"/>
                </w:pPr>
              </w:pPrChange>
            </w:pPr>
            <w:r w:rsidRPr="00FF20F1">
              <w:rPr>
                <w:i/>
                <w:iCs/>
                <w:rPrChange w:id="1881" w:author="Daniel Stewart" w:date="2022-02-10T13:41:00Z">
                  <w:rPr/>
                </w:rPrChange>
              </w:rPr>
              <w:t>Betula pendula </w:t>
            </w:r>
          </w:p>
        </w:tc>
        <w:tc>
          <w:tcPr>
            <w:tcW w:w="2941" w:type="dxa"/>
            <w:shd w:val="clear" w:color="auto" w:fill="auto"/>
            <w:hideMark/>
          </w:tcPr>
          <w:p w14:paraId="6877D0AB" w14:textId="77777777" w:rsidR="0086183B" w:rsidRPr="00FF20F1" w:rsidRDefault="0086183B">
            <w:pPr>
              <w:pStyle w:val="PlantList"/>
              <w:pPrChange w:id="1882" w:author="Daniel Stewart" w:date="2022-02-10T13:41:00Z">
                <w:pPr>
                  <w:jc w:val="left"/>
                </w:pPr>
              </w:pPrChange>
            </w:pPr>
            <w:r w:rsidRPr="00FF20F1">
              <w:t>European birch </w:t>
            </w:r>
          </w:p>
        </w:tc>
        <w:tc>
          <w:tcPr>
            <w:tcW w:w="886" w:type="dxa"/>
            <w:shd w:val="clear" w:color="auto" w:fill="auto"/>
            <w:hideMark/>
          </w:tcPr>
          <w:p w14:paraId="578D0E9B" w14:textId="77777777" w:rsidR="0086183B" w:rsidRPr="00FF20F1" w:rsidRDefault="0086183B">
            <w:pPr>
              <w:pStyle w:val="PlantList"/>
              <w:jc w:val="center"/>
              <w:pPrChange w:id="1883" w:author="Daniel Stewart" w:date="2022-02-10T13:42:00Z">
                <w:pPr/>
              </w:pPrChange>
            </w:pPr>
            <w:r w:rsidRPr="00FF20F1">
              <w:t>E</w:t>
            </w:r>
          </w:p>
        </w:tc>
        <w:tc>
          <w:tcPr>
            <w:tcW w:w="886" w:type="dxa"/>
          </w:tcPr>
          <w:p w14:paraId="59762C05" w14:textId="77777777" w:rsidR="0086183B" w:rsidRPr="00FF20F1" w:rsidRDefault="0086183B">
            <w:pPr>
              <w:pStyle w:val="PlantList"/>
              <w:jc w:val="center"/>
              <w:pPrChange w:id="1884" w:author="Daniel Stewart" w:date="2022-02-10T13:42:00Z">
                <w:pPr/>
              </w:pPrChange>
            </w:pPr>
          </w:p>
        </w:tc>
        <w:tc>
          <w:tcPr>
            <w:tcW w:w="886" w:type="dxa"/>
          </w:tcPr>
          <w:p w14:paraId="2583A23F" w14:textId="77777777" w:rsidR="0086183B" w:rsidRPr="00FF20F1" w:rsidRDefault="0086183B">
            <w:pPr>
              <w:pStyle w:val="PlantList"/>
              <w:jc w:val="center"/>
              <w:rPr>
                <w:rPrChange w:id="1885" w:author="Daniel Stewart" w:date="2022-02-10T13:41:00Z">
                  <w:rPr>
                    <w:color w:val="000000"/>
                    <w:lang w:val="en-US"/>
                  </w:rPr>
                </w:rPrChange>
              </w:rPr>
              <w:pPrChange w:id="1886" w:author="Daniel Stewart" w:date="2022-02-10T13:42:00Z">
                <w:pPr/>
              </w:pPrChange>
            </w:pPr>
            <w:r w:rsidRPr="00FF20F1">
              <w:t>X</w:t>
            </w:r>
          </w:p>
        </w:tc>
      </w:tr>
      <w:tr w:rsidR="0086183B" w:rsidRPr="00FF20F1" w14:paraId="0733C746" w14:textId="77777777" w:rsidTr="00013BB3">
        <w:trPr>
          <w:trHeight w:hRule="exact" w:val="227"/>
        </w:trPr>
        <w:tc>
          <w:tcPr>
            <w:tcW w:w="3119" w:type="dxa"/>
            <w:shd w:val="clear" w:color="auto" w:fill="auto"/>
            <w:hideMark/>
          </w:tcPr>
          <w:p w14:paraId="3E2F9369" w14:textId="77777777" w:rsidR="0086183B" w:rsidRPr="00FF20F1" w:rsidRDefault="0086183B">
            <w:pPr>
              <w:pStyle w:val="PlantList"/>
              <w:jc w:val="left"/>
              <w:rPr>
                <w:i/>
                <w:iCs/>
                <w:rPrChange w:id="1887" w:author="Daniel Stewart" w:date="2022-02-10T13:41:00Z">
                  <w:rPr/>
                </w:rPrChange>
              </w:rPr>
              <w:pPrChange w:id="1888" w:author="Daniel Stewart" w:date="2022-02-10T13:43:00Z">
                <w:pPr>
                  <w:jc w:val="left"/>
                </w:pPr>
              </w:pPrChange>
            </w:pPr>
            <w:r w:rsidRPr="00FF20F1">
              <w:rPr>
                <w:i/>
                <w:iCs/>
                <w:rPrChange w:id="1889" w:author="Daniel Stewart" w:date="2022-02-10T13:41:00Z">
                  <w:rPr/>
                </w:rPrChange>
              </w:rPr>
              <w:t>Bidens cernua </w:t>
            </w:r>
          </w:p>
        </w:tc>
        <w:tc>
          <w:tcPr>
            <w:tcW w:w="2941" w:type="dxa"/>
            <w:shd w:val="clear" w:color="auto" w:fill="auto"/>
            <w:hideMark/>
          </w:tcPr>
          <w:p w14:paraId="423709F2" w14:textId="77777777" w:rsidR="0086183B" w:rsidRPr="00FF20F1" w:rsidRDefault="0086183B">
            <w:pPr>
              <w:pStyle w:val="PlantList"/>
              <w:pPrChange w:id="1890" w:author="Daniel Stewart" w:date="2022-02-10T13:41:00Z">
                <w:pPr>
                  <w:jc w:val="left"/>
                </w:pPr>
              </w:pPrChange>
            </w:pPr>
            <w:r w:rsidRPr="00FF20F1">
              <w:t>nodding beggarticks </w:t>
            </w:r>
          </w:p>
        </w:tc>
        <w:tc>
          <w:tcPr>
            <w:tcW w:w="886" w:type="dxa"/>
            <w:shd w:val="clear" w:color="auto" w:fill="auto"/>
            <w:hideMark/>
          </w:tcPr>
          <w:p w14:paraId="54856AD8" w14:textId="77777777" w:rsidR="0086183B" w:rsidRPr="00FF20F1" w:rsidRDefault="0086183B">
            <w:pPr>
              <w:pStyle w:val="PlantList"/>
              <w:jc w:val="center"/>
              <w:pPrChange w:id="1891" w:author="Daniel Stewart" w:date="2022-02-10T13:42:00Z">
                <w:pPr/>
              </w:pPrChange>
            </w:pPr>
            <w:r w:rsidRPr="00FF20F1">
              <w:t>N</w:t>
            </w:r>
          </w:p>
        </w:tc>
        <w:tc>
          <w:tcPr>
            <w:tcW w:w="886" w:type="dxa"/>
          </w:tcPr>
          <w:p w14:paraId="1D60C9D2" w14:textId="77777777" w:rsidR="0086183B" w:rsidRPr="00FF20F1" w:rsidRDefault="0086183B">
            <w:pPr>
              <w:pStyle w:val="PlantList"/>
              <w:jc w:val="center"/>
              <w:pPrChange w:id="1892" w:author="Daniel Stewart" w:date="2022-02-10T13:42:00Z">
                <w:pPr/>
              </w:pPrChange>
            </w:pPr>
            <w:r w:rsidRPr="00FF20F1">
              <w:t>X</w:t>
            </w:r>
          </w:p>
        </w:tc>
        <w:tc>
          <w:tcPr>
            <w:tcW w:w="886" w:type="dxa"/>
          </w:tcPr>
          <w:p w14:paraId="252B3F9A" w14:textId="77777777" w:rsidR="0086183B" w:rsidRPr="00FF20F1" w:rsidRDefault="0086183B">
            <w:pPr>
              <w:pStyle w:val="PlantList"/>
              <w:jc w:val="center"/>
              <w:rPr>
                <w:rPrChange w:id="1893" w:author="Daniel Stewart" w:date="2022-02-10T13:41:00Z">
                  <w:rPr>
                    <w:color w:val="000000"/>
                    <w:lang w:val="en-US"/>
                  </w:rPr>
                </w:rPrChange>
              </w:rPr>
              <w:pPrChange w:id="1894" w:author="Daniel Stewart" w:date="2022-02-10T13:42:00Z">
                <w:pPr/>
              </w:pPrChange>
            </w:pPr>
            <w:r w:rsidRPr="00FF20F1">
              <w:t>X</w:t>
            </w:r>
          </w:p>
        </w:tc>
      </w:tr>
      <w:tr w:rsidR="0086183B" w:rsidRPr="00FF20F1" w14:paraId="0EA76843" w14:textId="77777777" w:rsidTr="00013BB3">
        <w:trPr>
          <w:trHeight w:hRule="exact" w:val="227"/>
        </w:trPr>
        <w:tc>
          <w:tcPr>
            <w:tcW w:w="3119" w:type="dxa"/>
            <w:shd w:val="clear" w:color="auto" w:fill="auto"/>
          </w:tcPr>
          <w:p w14:paraId="6870711D" w14:textId="77777777" w:rsidR="0086183B" w:rsidRPr="00FF20F1" w:rsidRDefault="0086183B">
            <w:pPr>
              <w:pStyle w:val="PlantList"/>
              <w:jc w:val="left"/>
              <w:rPr>
                <w:i/>
                <w:iCs/>
                <w:rPrChange w:id="1895" w:author="Daniel Stewart" w:date="2022-02-10T13:41:00Z">
                  <w:rPr/>
                </w:rPrChange>
              </w:rPr>
              <w:pPrChange w:id="1896" w:author="Daniel Stewart" w:date="2022-02-10T13:43:00Z">
                <w:pPr>
                  <w:jc w:val="left"/>
                </w:pPr>
              </w:pPrChange>
            </w:pPr>
            <w:r w:rsidRPr="00FF20F1">
              <w:rPr>
                <w:i/>
                <w:iCs/>
                <w:rPrChange w:id="1897" w:author="Daniel Stewart" w:date="2022-02-10T13:41:00Z">
                  <w:rPr/>
                </w:rPrChange>
              </w:rPr>
              <w:t>Bidens connata</w:t>
            </w:r>
          </w:p>
        </w:tc>
        <w:tc>
          <w:tcPr>
            <w:tcW w:w="2941" w:type="dxa"/>
            <w:shd w:val="clear" w:color="auto" w:fill="auto"/>
          </w:tcPr>
          <w:p w14:paraId="3CB05794" w14:textId="77777777" w:rsidR="0086183B" w:rsidRPr="00FF20F1" w:rsidRDefault="0086183B">
            <w:pPr>
              <w:pStyle w:val="PlantList"/>
              <w:pPrChange w:id="1898" w:author="Daniel Stewart" w:date="2022-02-10T13:41:00Z">
                <w:pPr>
                  <w:jc w:val="left"/>
                </w:pPr>
              </w:pPrChange>
            </w:pPr>
            <w:r w:rsidRPr="00FF20F1">
              <w:t>purplestem beggarticks</w:t>
            </w:r>
          </w:p>
        </w:tc>
        <w:tc>
          <w:tcPr>
            <w:tcW w:w="886" w:type="dxa"/>
            <w:shd w:val="clear" w:color="auto" w:fill="auto"/>
          </w:tcPr>
          <w:p w14:paraId="541C8DC6" w14:textId="77777777" w:rsidR="0086183B" w:rsidRPr="00FF20F1" w:rsidRDefault="0086183B">
            <w:pPr>
              <w:pStyle w:val="PlantList"/>
              <w:jc w:val="center"/>
              <w:pPrChange w:id="1899" w:author="Daniel Stewart" w:date="2022-02-10T13:42:00Z">
                <w:pPr/>
              </w:pPrChange>
            </w:pPr>
            <w:r w:rsidRPr="00FF20F1">
              <w:t>E</w:t>
            </w:r>
          </w:p>
        </w:tc>
        <w:tc>
          <w:tcPr>
            <w:tcW w:w="886" w:type="dxa"/>
          </w:tcPr>
          <w:p w14:paraId="6677C9EE" w14:textId="77777777" w:rsidR="0086183B" w:rsidRPr="00FF20F1" w:rsidRDefault="0086183B">
            <w:pPr>
              <w:pStyle w:val="PlantList"/>
              <w:jc w:val="center"/>
              <w:pPrChange w:id="1900" w:author="Daniel Stewart" w:date="2022-02-10T13:42:00Z">
                <w:pPr/>
              </w:pPrChange>
            </w:pPr>
            <w:r w:rsidRPr="00FF20F1">
              <w:t>X</w:t>
            </w:r>
          </w:p>
        </w:tc>
        <w:tc>
          <w:tcPr>
            <w:tcW w:w="886" w:type="dxa"/>
          </w:tcPr>
          <w:p w14:paraId="1C8AA9F9" w14:textId="77777777" w:rsidR="0086183B" w:rsidRPr="00FF20F1" w:rsidRDefault="0086183B">
            <w:pPr>
              <w:pStyle w:val="PlantList"/>
              <w:jc w:val="center"/>
              <w:pPrChange w:id="1901" w:author="Daniel Stewart" w:date="2022-02-10T13:42:00Z">
                <w:pPr/>
              </w:pPrChange>
            </w:pPr>
          </w:p>
        </w:tc>
      </w:tr>
      <w:tr w:rsidR="0086183B" w:rsidRPr="00FF20F1" w14:paraId="43E475F0" w14:textId="77777777" w:rsidTr="00013BB3">
        <w:trPr>
          <w:trHeight w:hRule="exact" w:val="227"/>
        </w:trPr>
        <w:tc>
          <w:tcPr>
            <w:tcW w:w="3119" w:type="dxa"/>
            <w:shd w:val="clear" w:color="auto" w:fill="auto"/>
          </w:tcPr>
          <w:p w14:paraId="47578BA9" w14:textId="77777777" w:rsidR="0086183B" w:rsidRPr="00FF20F1" w:rsidRDefault="0086183B">
            <w:pPr>
              <w:pStyle w:val="PlantList"/>
              <w:jc w:val="left"/>
              <w:rPr>
                <w:i/>
                <w:iCs/>
                <w:rPrChange w:id="1902" w:author="Daniel Stewart" w:date="2022-02-10T13:41:00Z">
                  <w:rPr/>
                </w:rPrChange>
              </w:rPr>
              <w:pPrChange w:id="1903" w:author="Daniel Stewart" w:date="2022-02-10T13:43:00Z">
                <w:pPr>
                  <w:jc w:val="left"/>
                </w:pPr>
              </w:pPrChange>
            </w:pPr>
            <w:r w:rsidRPr="00FF20F1">
              <w:rPr>
                <w:i/>
                <w:iCs/>
                <w:rPrChange w:id="1904" w:author="Daniel Stewart" w:date="2022-02-10T13:41:00Z">
                  <w:rPr/>
                </w:rPrChange>
              </w:rPr>
              <w:t>Bidens tripartita</w:t>
            </w:r>
          </w:p>
        </w:tc>
        <w:tc>
          <w:tcPr>
            <w:tcW w:w="2941" w:type="dxa"/>
            <w:shd w:val="clear" w:color="auto" w:fill="auto"/>
          </w:tcPr>
          <w:p w14:paraId="0495AA84" w14:textId="77777777" w:rsidR="0086183B" w:rsidRPr="00FF20F1" w:rsidRDefault="0086183B">
            <w:pPr>
              <w:pStyle w:val="PlantList"/>
              <w:pPrChange w:id="1905" w:author="Daniel Stewart" w:date="2022-02-10T13:41:00Z">
                <w:pPr>
                  <w:jc w:val="left"/>
                </w:pPr>
              </w:pPrChange>
            </w:pPr>
            <w:r w:rsidRPr="00FF20F1">
              <w:t>three-parted beggarticks</w:t>
            </w:r>
          </w:p>
        </w:tc>
        <w:tc>
          <w:tcPr>
            <w:tcW w:w="886" w:type="dxa"/>
            <w:shd w:val="clear" w:color="auto" w:fill="auto"/>
          </w:tcPr>
          <w:p w14:paraId="7CBB2E71" w14:textId="77777777" w:rsidR="0086183B" w:rsidRPr="00FF20F1" w:rsidRDefault="0086183B">
            <w:pPr>
              <w:pStyle w:val="PlantList"/>
              <w:jc w:val="center"/>
              <w:pPrChange w:id="1906" w:author="Daniel Stewart" w:date="2022-02-10T13:42:00Z">
                <w:pPr/>
              </w:pPrChange>
            </w:pPr>
            <w:r w:rsidRPr="00FF20F1">
              <w:t>E</w:t>
            </w:r>
          </w:p>
        </w:tc>
        <w:tc>
          <w:tcPr>
            <w:tcW w:w="886" w:type="dxa"/>
          </w:tcPr>
          <w:p w14:paraId="33F19080" w14:textId="77777777" w:rsidR="0086183B" w:rsidRPr="00FF20F1" w:rsidRDefault="0086183B">
            <w:pPr>
              <w:pStyle w:val="PlantList"/>
              <w:jc w:val="center"/>
              <w:pPrChange w:id="1907" w:author="Daniel Stewart" w:date="2022-02-10T13:42:00Z">
                <w:pPr/>
              </w:pPrChange>
            </w:pPr>
            <w:r w:rsidRPr="00FF20F1">
              <w:t>X</w:t>
            </w:r>
          </w:p>
        </w:tc>
        <w:tc>
          <w:tcPr>
            <w:tcW w:w="886" w:type="dxa"/>
          </w:tcPr>
          <w:p w14:paraId="55414442" w14:textId="77777777" w:rsidR="0086183B" w:rsidRPr="00FF20F1" w:rsidRDefault="0086183B">
            <w:pPr>
              <w:pStyle w:val="PlantList"/>
              <w:jc w:val="center"/>
              <w:pPrChange w:id="1908" w:author="Daniel Stewart" w:date="2022-02-10T13:42:00Z">
                <w:pPr/>
              </w:pPrChange>
            </w:pPr>
          </w:p>
        </w:tc>
      </w:tr>
      <w:tr w:rsidR="0086183B" w:rsidRPr="00FF20F1" w:rsidDel="00AC3C8C" w14:paraId="76EF87E9" w14:textId="77777777" w:rsidTr="00013BB3">
        <w:trPr>
          <w:trHeight w:hRule="exact" w:val="227"/>
          <w:del w:id="1909" w:author="Daniel Stewart" w:date="2022-02-09T16:06:00Z"/>
        </w:trPr>
        <w:tc>
          <w:tcPr>
            <w:tcW w:w="3119" w:type="dxa"/>
            <w:shd w:val="clear" w:color="auto" w:fill="auto"/>
            <w:hideMark/>
          </w:tcPr>
          <w:p w14:paraId="2E8D497C" w14:textId="77777777" w:rsidR="0086183B" w:rsidRPr="00FF20F1" w:rsidDel="00AC3C8C" w:rsidRDefault="0086183B">
            <w:pPr>
              <w:pStyle w:val="PlantList"/>
              <w:jc w:val="left"/>
              <w:rPr>
                <w:del w:id="1910" w:author="Daniel Stewart" w:date="2022-02-09T16:06:00Z"/>
                <w:i/>
                <w:iCs/>
                <w:rPrChange w:id="1911" w:author="Daniel Stewart" w:date="2022-02-10T13:41:00Z">
                  <w:rPr>
                    <w:del w:id="1912" w:author="Daniel Stewart" w:date="2022-02-09T16:06:00Z"/>
                  </w:rPr>
                </w:rPrChange>
              </w:rPr>
              <w:pPrChange w:id="1913" w:author="Daniel Stewart" w:date="2022-02-10T13:43:00Z">
                <w:pPr/>
              </w:pPrChange>
            </w:pPr>
            <w:del w:id="1914" w:author="Daniel Stewart" w:date="2022-02-09T16:06:00Z">
              <w:r w:rsidRPr="00FF20F1" w:rsidDel="00AC3C8C">
                <w:rPr>
                  <w:i/>
                  <w:iCs/>
                  <w:rPrChange w:id="1915" w:author="Daniel Stewart" w:date="2022-02-10T13:41:00Z">
                    <w:rPr/>
                  </w:rPrChange>
                </w:rPr>
                <w:delText>Bolboschoenus maritimus </w:delText>
              </w:r>
            </w:del>
          </w:p>
        </w:tc>
        <w:tc>
          <w:tcPr>
            <w:tcW w:w="2941" w:type="dxa"/>
            <w:shd w:val="clear" w:color="auto" w:fill="auto"/>
            <w:hideMark/>
          </w:tcPr>
          <w:p w14:paraId="7D48F6F4" w14:textId="77777777" w:rsidR="0086183B" w:rsidRPr="00FF20F1" w:rsidDel="00AC3C8C" w:rsidRDefault="0086183B">
            <w:pPr>
              <w:pStyle w:val="PlantList"/>
              <w:jc w:val="left"/>
              <w:rPr>
                <w:del w:id="1916" w:author="Daniel Stewart" w:date="2022-02-09T16:06:00Z"/>
              </w:rPr>
              <w:pPrChange w:id="1917" w:author="Daniel Stewart" w:date="2022-02-10T13:43:00Z">
                <w:pPr/>
              </w:pPrChange>
            </w:pPr>
            <w:del w:id="1918" w:author="Daniel Stewart" w:date="2022-02-09T16:06:00Z">
              <w:r w:rsidRPr="00FF20F1" w:rsidDel="00AC3C8C">
                <w:delText>sea coast bulrush </w:delText>
              </w:r>
            </w:del>
          </w:p>
        </w:tc>
        <w:tc>
          <w:tcPr>
            <w:tcW w:w="886" w:type="dxa"/>
            <w:shd w:val="clear" w:color="auto" w:fill="auto"/>
            <w:hideMark/>
          </w:tcPr>
          <w:p w14:paraId="7336F7D5" w14:textId="77777777" w:rsidR="0086183B" w:rsidRPr="00FF20F1" w:rsidDel="00AC3C8C" w:rsidRDefault="0086183B">
            <w:pPr>
              <w:pStyle w:val="PlantList"/>
              <w:jc w:val="left"/>
              <w:rPr>
                <w:del w:id="1919" w:author="Daniel Stewart" w:date="2022-02-09T16:06:00Z"/>
              </w:rPr>
              <w:pPrChange w:id="1920" w:author="Daniel Stewart" w:date="2022-02-10T13:43:00Z">
                <w:pPr/>
              </w:pPrChange>
            </w:pPr>
            <w:del w:id="1921" w:author="Daniel Stewart" w:date="2022-02-09T16:06:00Z">
              <w:r w:rsidRPr="00FF20F1" w:rsidDel="00AC3C8C">
                <w:delText>N</w:delText>
              </w:r>
            </w:del>
          </w:p>
        </w:tc>
        <w:tc>
          <w:tcPr>
            <w:tcW w:w="886" w:type="dxa"/>
          </w:tcPr>
          <w:p w14:paraId="1ECE96B3" w14:textId="77777777" w:rsidR="0086183B" w:rsidRPr="00FF20F1" w:rsidDel="00AC3C8C" w:rsidRDefault="0086183B">
            <w:pPr>
              <w:pStyle w:val="PlantList"/>
              <w:jc w:val="left"/>
              <w:rPr>
                <w:del w:id="1922" w:author="Daniel Stewart" w:date="2022-02-09T16:06:00Z"/>
              </w:rPr>
              <w:pPrChange w:id="1923" w:author="Daniel Stewart" w:date="2022-02-10T13:43:00Z">
                <w:pPr/>
              </w:pPrChange>
            </w:pPr>
          </w:p>
        </w:tc>
        <w:tc>
          <w:tcPr>
            <w:tcW w:w="886" w:type="dxa"/>
          </w:tcPr>
          <w:p w14:paraId="76780F4A" w14:textId="77777777" w:rsidR="0086183B" w:rsidRPr="00FF20F1" w:rsidDel="00AC3C8C" w:rsidRDefault="0086183B">
            <w:pPr>
              <w:pStyle w:val="PlantList"/>
              <w:jc w:val="left"/>
              <w:rPr>
                <w:del w:id="1924" w:author="Daniel Stewart" w:date="2022-02-09T16:06:00Z"/>
                <w:rPrChange w:id="1925" w:author="Daniel Stewart" w:date="2022-02-10T13:41:00Z">
                  <w:rPr>
                    <w:del w:id="1926" w:author="Daniel Stewart" w:date="2022-02-09T16:06:00Z"/>
                    <w:color w:val="000000"/>
                    <w:lang w:val="en-US"/>
                  </w:rPr>
                </w:rPrChange>
              </w:rPr>
              <w:pPrChange w:id="1927" w:author="Daniel Stewart" w:date="2022-02-10T13:43:00Z">
                <w:pPr/>
              </w:pPrChange>
            </w:pPr>
            <w:del w:id="1928" w:author="Daniel Stewart" w:date="2022-02-09T16:06:00Z">
              <w:r w:rsidRPr="00FF20F1" w:rsidDel="00AC3C8C">
                <w:delText>X</w:delText>
              </w:r>
            </w:del>
          </w:p>
        </w:tc>
      </w:tr>
      <w:tr w:rsidR="0086183B" w:rsidRPr="00FF20F1" w14:paraId="54EAFD18" w14:textId="77777777" w:rsidTr="00013BB3">
        <w:trPr>
          <w:trHeight w:hRule="exact" w:val="227"/>
        </w:trPr>
        <w:tc>
          <w:tcPr>
            <w:tcW w:w="3119" w:type="dxa"/>
            <w:shd w:val="clear" w:color="auto" w:fill="auto"/>
            <w:hideMark/>
          </w:tcPr>
          <w:p w14:paraId="5E3DE390" w14:textId="77777777" w:rsidR="0086183B" w:rsidRPr="00FF20F1" w:rsidRDefault="0086183B">
            <w:pPr>
              <w:pStyle w:val="PlantList"/>
              <w:jc w:val="left"/>
              <w:rPr>
                <w:i/>
                <w:iCs/>
                <w:rPrChange w:id="1929" w:author="Daniel Stewart" w:date="2022-02-10T13:41:00Z">
                  <w:rPr>
                    <w:lang w:val="en-US"/>
                  </w:rPr>
                </w:rPrChange>
              </w:rPr>
              <w:pPrChange w:id="1930" w:author="Daniel Stewart" w:date="2022-02-10T13:43:00Z">
                <w:pPr>
                  <w:jc w:val="left"/>
                </w:pPr>
              </w:pPrChange>
            </w:pPr>
            <w:r w:rsidRPr="00FF20F1">
              <w:rPr>
                <w:i/>
                <w:iCs/>
                <w:rPrChange w:id="1931" w:author="Daniel Stewart" w:date="2022-02-10T13:41:00Z">
                  <w:rPr/>
                </w:rPrChange>
              </w:rPr>
              <w:t>Calamagrostis canadensis </w:t>
            </w:r>
          </w:p>
        </w:tc>
        <w:tc>
          <w:tcPr>
            <w:tcW w:w="2941" w:type="dxa"/>
            <w:shd w:val="clear" w:color="auto" w:fill="auto"/>
            <w:hideMark/>
          </w:tcPr>
          <w:p w14:paraId="074FF723" w14:textId="77777777" w:rsidR="0086183B" w:rsidRPr="00FF20F1" w:rsidRDefault="0086183B">
            <w:pPr>
              <w:pStyle w:val="PlantList"/>
              <w:pPrChange w:id="1932" w:author="Daniel Stewart" w:date="2022-02-10T13:41:00Z">
                <w:pPr>
                  <w:jc w:val="left"/>
                </w:pPr>
              </w:pPrChange>
            </w:pPr>
            <w:r w:rsidRPr="00FF20F1">
              <w:t>bluejoint </w:t>
            </w:r>
          </w:p>
        </w:tc>
        <w:tc>
          <w:tcPr>
            <w:tcW w:w="886" w:type="dxa"/>
            <w:shd w:val="clear" w:color="auto" w:fill="auto"/>
            <w:hideMark/>
          </w:tcPr>
          <w:p w14:paraId="21C8BBCE" w14:textId="77777777" w:rsidR="0086183B" w:rsidRPr="00FF20F1" w:rsidRDefault="0086183B">
            <w:pPr>
              <w:pStyle w:val="PlantList"/>
              <w:jc w:val="center"/>
              <w:pPrChange w:id="1933" w:author="Daniel Stewart" w:date="2022-02-10T13:42:00Z">
                <w:pPr/>
              </w:pPrChange>
            </w:pPr>
            <w:r w:rsidRPr="00FF20F1">
              <w:t>N</w:t>
            </w:r>
          </w:p>
        </w:tc>
        <w:tc>
          <w:tcPr>
            <w:tcW w:w="886" w:type="dxa"/>
          </w:tcPr>
          <w:p w14:paraId="2CD98941" w14:textId="77777777" w:rsidR="0086183B" w:rsidRPr="00FF20F1" w:rsidRDefault="0086183B">
            <w:pPr>
              <w:pStyle w:val="PlantList"/>
              <w:jc w:val="center"/>
              <w:pPrChange w:id="1934" w:author="Daniel Stewart" w:date="2022-02-10T13:42:00Z">
                <w:pPr/>
              </w:pPrChange>
            </w:pPr>
            <w:r w:rsidRPr="00FF20F1">
              <w:t>X</w:t>
            </w:r>
          </w:p>
        </w:tc>
        <w:tc>
          <w:tcPr>
            <w:tcW w:w="886" w:type="dxa"/>
          </w:tcPr>
          <w:p w14:paraId="30735E07" w14:textId="77777777" w:rsidR="0086183B" w:rsidRPr="00FF20F1" w:rsidRDefault="0086183B">
            <w:pPr>
              <w:pStyle w:val="PlantList"/>
              <w:jc w:val="center"/>
              <w:rPr>
                <w:rPrChange w:id="1935" w:author="Daniel Stewart" w:date="2022-02-10T13:41:00Z">
                  <w:rPr>
                    <w:color w:val="000000"/>
                    <w:lang w:val="en-US"/>
                  </w:rPr>
                </w:rPrChange>
              </w:rPr>
              <w:pPrChange w:id="1936" w:author="Daniel Stewart" w:date="2022-02-10T13:42:00Z">
                <w:pPr/>
              </w:pPrChange>
            </w:pPr>
            <w:r w:rsidRPr="00FF20F1">
              <w:t>X</w:t>
            </w:r>
          </w:p>
        </w:tc>
      </w:tr>
      <w:tr w:rsidR="0086183B" w:rsidRPr="00FF20F1" w14:paraId="6337BE4E" w14:textId="77777777" w:rsidTr="00013BB3">
        <w:trPr>
          <w:trHeight w:hRule="exact" w:val="227"/>
        </w:trPr>
        <w:tc>
          <w:tcPr>
            <w:tcW w:w="3119" w:type="dxa"/>
            <w:shd w:val="clear" w:color="auto" w:fill="auto"/>
          </w:tcPr>
          <w:p w14:paraId="55FC77A8" w14:textId="77777777" w:rsidR="0086183B" w:rsidRPr="00FF20F1" w:rsidRDefault="0086183B">
            <w:pPr>
              <w:pStyle w:val="PlantList"/>
              <w:jc w:val="left"/>
              <w:rPr>
                <w:i/>
                <w:iCs/>
                <w:rPrChange w:id="1937" w:author="Daniel Stewart" w:date="2022-02-10T13:41:00Z">
                  <w:rPr>
                    <w:lang w:val="en-US"/>
                  </w:rPr>
                </w:rPrChange>
              </w:rPr>
              <w:pPrChange w:id="1938" w:author="Daniel Stewart" w:date="2022-02-10T13:43:00Z">
                <w:pPr>
                  <w:jc w:val="left"/>
                </w:pPr>
              </w:pPrChange>
            </w:pPr>
            <w:r w:rsidRPr="00FF20F1">
              <w:rPr>
                <w:i/>
                <w:iCs/>
                <w:rPrChange w:id="1939" w:author="Daniel Stewart" w:date="2022-02-10T13:41:00Z">
                  <w:rPr/>
                </w:rPrChange>
              </w:rPr>
              <w:t>Callitriche heterophylla</w:t>
            </w:r>
          </w:p>
        </w:tc>
        <w:tc>
          <w:tcPr>
            <w:tcW w:w="2941" w:type="dxa"/>
            <w:shd w:val="clear" w:color="auto" w:fill="auto"/>
          </w:tcPr>
          <w:p w14:paraId="51873E20" w14:textId="77777777" w:rsidR="0086183B" w:rsidRPr="00FF20F1" w:rsidRDefault="0086183B">
            <w:pPr>
              <w:pStyle w:val="PlantList"/>
              <w:pPrChange w:id="1940" w:author="Daniel Stewart" w:date="2022-02-10T13:41:00Z">
                <w:pPr>
                  <w:jc w:val="left"/>
                </w:pPr>
              </w:pPrChange>
            </w:pPr>
            <w:r w:rsidRPr="00FF20F1">
              <w:t>diverse-leaved water-starwort</w:t>
            </w:r>
          </w:p>
        </w:tc>
        <w:tc>
          <w:tcPr>
            <w:tcW w:w="886" w:type="dxa"/>
            <w:shd w:val="clear" w:color="auto" w:fill="auto"/>
          </w:tcPr>
          <w:p w14:paraId="4C672026" w14:textId="77777777" w:rsidR="0086183B" w:rsidRPr="00FF20F1" w:rsidRDefault="0086183B">
            <w:pPr>
              <w:pStyle w:val="PlantList"/>
              <w:jc w:val="center"/>
              <w:pPrChange w:id="1941" w:author="Daniel Stewart" w:date="2022-02-10T13:42:00Z">
                <w:pPr/>
              </w:pPrChange>
            </w:pPr>
            <w:r w:rsidRPr="00FF20F1">
              <w:t>N</w:t>
            </w:r>
          </w:p>
        </w:tc>
        <w:tc>
          <w:tcPr>
            <w:tcW w:w="886" w:type="dxa"/>
          </w:tcPr>
          <w:p w14:paraId="2B49396F" w14:textId="77777777" w:rsidR="0086183B" w:rsidRPr="00FF20F1" w:rsidRDefault="0086183B">
            <w:pPr>
              <w:pStyle w:val="PlantList"/>
              <w:jc w:val="center"/>
              <w:pPrChange w:id="1942" w:author="Daniel Stewart" w:date="2022-02-10T13:42:00Z">
                <w:pPr/>
              </w:pPrChange>
            </w:pPr>
            <w:r w:rsidRPr="00FF20F1">
              <w:t>X</w:t>
            </w:r>
          </w:p>
        </w:tc>
        <w:tc>
          <w:tcPr>
            <w:tcW w:w="886" w:type="dxa"/>
          </w:tcPr>
          <w:p w14:paraId="332D12D2" w14:textId="77777777" w:rsidR="0086183B" w:rsidRPr="00FF20F1" w:rsidRDefault="0086183B">
            <w:pPr>
              <w:pStyle w:val="PlantList"/>
              <w:jc w:val="center"/>
              <w:pPrChange w:id="1943" w:author="Daniel Stewart" w:date="2022-02-10T13:42:00Z">
                <w:pPr/>
              </w:pPrChange>
            </w:pPr>
          </w:p>
        </w:tc>
      </w:tr>
      <w:tr w:rsidR="0086183B" w:rsidRPr="00FF20F1" w14:paraId="1150EA46" w14:textId="77777777" w:rsidTr="00013BB3">
        <w:trPr>
          <w:trHeight w:hRule="exact" w:val="227"/>
        </w:trPr>
        <w:tc>
          <w:tcPr>
            <w:tcW w:w="3119" w:type="dxa"/>
            <w:shd w:val="clear" w:color="auto" w:fill="auto"/>
          </w:tcPr>
          <w:p w14:paraId="6C8CA321" w14:textId="77777777" w:rsidR="0086183B" w:rsidRPr="00FF20F1" w:rsidRDefault="0086183B">
            <w:pPr>
              <w:pStyle w:val="PlantList"/>
              <w:jc w:val="left"/>
              <w:rPr>
                <w:i/>
                <w:iCs/>
                <w:rPrChange w:id="1944" w:author="Daniel Stewart" w:date="2022-02-10T13:41:00Z">
                  <w:rPr>
                    <w:lang w:val="en-US"/>
                  </w:rPr>
                </w:rPrChange>
              </w:rPr>
              <w:pPrChange w:id="1945" w:author="Daniel Stewart" w:date="2022-02-10T13:43:00Z">
                <w:pPr>
                  <w:jc w:val="left"/>
                </w:pPr>
              </w:pPrChange>
            </w:pPr>
            <w:r w:rsidRPr="00FF20F1">
              <w:rPr>
                <w:i/>
                <w:iCs/>
                <w:rPrChange w:id="1946" w:author="Daniel Stewart" w:date="2022-02-10T13:41:00Z">
                  <w:rPr/>
                </w:rPrChange>
              </w:rPr>
              <w:t>Callitriche hermaphroditica</w:t>
            </w:r>
          </w:p>
        </w:tc>
        <w:tc>
          <w:tcPr>
            <w:tcW w:w="2941" w:type="dxa"/>
            <w:shd w:val="clear" w:color="auto" w:fill="auto"/>
          </w:tcPr>
          <w:p w14:paraId="6A5B1F4C" w14:textId="77777777" w:rsidR="0086183B" w:rsidRPr="00FF20F1" w:rsidRDefault="0086183B">
            <w:pPr>
              <w:pStyle w:val="PlantList"/>
              <w:pPrChange w:id="1947" w:author="Daniel Stewart" w:date="2022-02-10T13:41:00Z">
                <w:pPr>
                  <w:jc w:val="left"/>
                </w:pPr>
              </w:pPrChange>
            </w:pPr>
            <w:r w:rsidRPr="00FF20F1">
              <w:t>northern starwort</w:t>
            </w:r>
          </w:p>
        </w:tc>
        <w:tc>
          <w:tcPr>
            <w:tcW w:w="886" w:type="dxa"/>
            <w:shd w:val="clear" w:color="auto" w:fill="auto"/>
          </w:tcPr>
          <w:p w14:paraId="44CC9F9E" w14:textId="77777777" w:rsidR="0086183B" w:rsidRPr="00FF20F1" w:rsidRDefault="0086183B">
            <w:pPr>
              <w:pStyle w:val="PlantList"/>
              <w:jc w:val="center"/>
              <w:pPrChange w:id="1948" w:author="Daniel Stewart" w:date="2022-02-10T13:42:00Z">
                <w:pPr/>
              </w:pPrChange>
            </w:pPr>
            <w:r w:rsidRPr="00FF20F1">
              <w:t>N</w:t>
            </w:r>
          </w:p>
        </w:tc>
        <w:tc>
          <w:tcPr>
            <w:tcW w:w="886" w:type="dxa"/>
          </w:tcPr>
          <w:p w14:paraId="791457A5" w14:textId="77777777" w:rsidR="0086183B" w:rsidRPr="00FF20F1" w:rsidRDefault="0086183B">
            <w:pPr>
              <w:pStyle w:val="PlantList"/>
              <w:jc w:val="center"/>
              <w:pPrChange w:id="1949" w:author="Daniel Stewart" w:date="2022-02-10T13:42:00Z">
                <w:pPr/>
              </w:pPrChange>
            </w:pPr>
            <w:r w:rsidRPr="00FF20F1">
              <w:t>X</w:t>
            </w:r>
          </w:p>
        </w:tc>
        <w:tc>
          <w:tcPr>
            <w:tcW w:w="886" w:type="dxa"/>
          </w:tcPr>
          <w:p w14:paraId="1C7360AF" w14:textId="77777777" w:rsidR="0086183B" w:rsidRPr="00FF20F1" w:rsidRDefault="0086183B">
            <w:pPr>
              <w:pStyle w:val="PlantList"/>
              <w:jc w:val="center"/>
              <w:pPrChange w:id="1950" w:author="Daniel Stewart" w:date="2022-02-10T13:42:00Z">
                <w:pPr/>
              </w:pPrChange>
            </w:pPr>
          </w:p>
        </w:tc>
      </w:tr>
      <w:tr w:rsidR="0086183B" w:rsidRPr="00FF20F1" w14:paraId="68B23A9F" w14:textId="77777777" w:rsidTr="00013BB3">
        <w:trPr>
          <w:trHeight w:hRule="exact" w:val="227"/>
        </w:trPr>
        <w:tc>
          <w:tcPr>
            <w:tcW w:w="3119" w:type="dxa"/>
            <w:shd w:val="clear" w:color="auto" w:fill="auto"/>
            <w:hideMark/>
          </w:tcPr>
          <w:p w14:paraId="68384AF5" w14:textId="77777777" w:rsidR="0086183B" w:rsidRPr="00FF20F1" w:rsidRDefault="0086183B">
            <w:pPr>
              <w:pStyle w:val="PlantList"/>
              <w:jc w:val="left"/>
              <w:rPr>
                <w:i/>
                <w:iCs/>
                <w:rPrChange w:id="1951" w:author="Daniel Stewart" w:date="2022-02-10T13:41:00Z">
                  <w:rPr>
                    <w:lang w:val="en-US"/>
                  </w:rPr>
                </w:rPrChange>
              </w:rPr>
              <w:pPrChange w:id="1952" w:author="Daniel Stewart" w:date="2022-02-10T13:43:00Z">
                <w:pPr>
                  <w:jc w:val="left"/>
                </w:pPr>
              </w:pPrChange>
            </w:pPr>
            <w:r w:rsidRPr="00FF20F1">
              <w:rPr>
                <w:i/>
                <w:iCs/>
                <w:rPrChange w:id="1953" w:author="Daniel Stewart" w:date="2022-02-10T13:41:00Z">
                  <w:rPr/>
                </w:rPrChange>
              </w:rPr>
              <w:t>Callitriche stagnalis </w:t>
            </w:r>
          </w:p>
        </w:tc>
        <w:tc>
          <w:tcPr>
            <w:tcW w:w="2941" w:type="dxa"/>
            <w:shd w:val="clear" w:color="auto" w:fill="auto"/>
            <w:hideMark/>
          </w:tcPr>
          <w:p w14:paraId="52A07670" w14:textId="77777777" w:rsidR="0086183B" w:rsidRPr="00FF20F1" w:rsidRDefault="0086183B">
            <w:pPr>
              <w:pStyle w:val="PlantList"/>
              <w:pPrChange w:id="1954" w:author="Daniel Stewart" w:date="2022-02-10T13:41:00Z">
                <w:pPr>
                  <w:jc w:val="left"/>
                </w:pPr>
              </w:pPrChange>
            </w:pPr>
            <w:r w:rsidRPr="00FF20F1">
              <w:t>water starwort </w:t>
            </w:r>
          </w:p>
        </w:tc>
        <w:tc>
          <w:tcPr>
            <w:tcW w:w="886" w:type="dxa"/>
            <w:shd w:val="clear" w:color="auto" w:fill="auto"/>
            <w:hideMark/>
          </w:tcPr>
          <w:p w14:paraId="70EC93EE" w14:textId="77777777" w:rsidR="0086183B" w:rsidRPr="00FF20F1" w:rsidRDefault="0086183B">
            <w:pPr>
              <w:pStyle w:val="PlantList"/>
              <w:jc w:val="center"/>
              <w:pPrChange w:id="1955" w:author="Daniel Stewart" w:date="2022-02-10T13:42:00Z">
                <w:pPr/>
              </w:pPrChange>
            </w:pPr>
            <w:r w:rsidRPr="00FF20F1">
              <w:t>E</w:t>
            </w:r>
          </w:p>
        </w:tc>
        <w:tc>
          <w:tcPr>
            <w:tcW w:w="886" w:type="dxa"/>
          </w:tcPr>
          <w:p w14:paraId="3EF40B38" w14:textId="77777777" w:rsidR="0086183B" w:rsidRPr="00FF20F1" w:rsidRDefault="0086183B">
            <w:pPr>
              <w:pStyle w:val="PlantList"/>
              <w:jc w:val="center"/>
              <w:pPrChange w:id="1956" w:author="Daniel Stewart" w:date="2022-02-10T13:42:00Z">
                <w:pPr/>
              </w:pPrChange>
            </w:pPr>
            <w:r w:rsidRPr="00FF20F1">
              <w:t>X</w:t>
            </w:r>
          </w:p>
        </w:tc>
        <w:tc>
          <w:tcPr>
            <w:tcW w:w="886" w:type="dxa"/>
          </w:tcPr>
          <w:p w14:paraId="335F43A1" w14:textId="77777777" w:rsidR="0086183B" w:rsidRPr="00FF20F1" w:rsidRDefault="0086183B">
            <w:pPr>
              <w:pStyle w:val="PlantList"/>
              <w:jc w:val="center"/>
              <w:rPr>
                <w:rPrChange w:id="1957" w:author="Daniel Stewart" w:date="2022-02-10T13:41:00Z">
                  <w:rPr>
                    <w:color w:val="000000"/>
                    <w:lang w:val="en-US"/>
                  </w:rPr>
                </w:rPrChange>
              </w:rPr>
              <w:pPrChange w:id="1958" w:author="Daniel Stewart" w:date="2022-02-10T13:42:00Z">
                <w:pPr/>
              </w:pPrChange>
            </w:pPr>
            <w:r w:rsidRPr="00FF20F1">
              <w:t>X</w:t>
            </w:r>
          </w:p>
        </w:tc>
      </w:tr>
      <w:tr w:rsidR="0086183B" w:rsidRPr="00FF20F1" w14:paraId="38AC348A" w14:textId="77777777" w:rsidTr="00013BB3">
        <w:trPr>
          <w:trHeight w:hRule="exact" w:val="227"/>
        </w:trPr>
        <w:tc>
          <w:tcPr>
            <w:tcW w:w="3119" w:type="dxa"/>
            <w:shd w:val="clear" w:color="auto" w:fill="auto"/>
            <w:hideMark/>
          </w:tcPr>
          <w:p w14:paraId="187FDC60" w14:textId="77777777" w:rsidR="0086183B" w:rsidRPr="00FF20F1" w:rsidRDefault="0086183B">
            <w:pPr>
              <w:pStyle w:val="PlantList"/>
              <w:jc w:val="left"/>
              <w:rPr>
                <w:i/>
                <w:iCs/>
                <w:rPrChange w:id="1959" w:author="Daniel Stewart" w:date="2022-02-10T13:41:00Z">
                  <w:rPr>
                    <w:lang w:val="en-US"/>
                  </w:rPr>
                </w:rPrChange>
              </w:rPr>
              <w:pPrChange w:id="1960" w:author="Daniel Stewart" w:date="2022-02-10T13:43:00Z">
                <w:pPr>
                  <w:jc w:val="left"/>
                </w:pPr>
              </w:pPrChange>
            </w:pPr>
            <w:r w:rsidRPr="00FF20F1">
              <w:rPr>
                <w:i/>
                <w:iCs/>
                <w:rPrChange w:id="1961" w:author="Daniel Stewart" w:date="2022-02-10T13:41:00Z">
                  <w:rPr/>
                </w:rPrChange>
              </w:rPr>
              <w:t>Caltha palustris </w:t>
            </w:r>
          </w:p>
        </w:tc>
        <w:tc>
          <w:tcPr>
            <w:tcW w:w="2941" w:type="dxa"/>
            <w:shd w:val="clear" w:color="auto" w:fill="auto"/>
            <w:hideMark/>
          </w:tcPr>
          <w:p w14:paraId="7C3616F4" w14:textId="77777777" w:rsidR="0086183B" w:rsidRPr="00FF20F1" w:rsidRDefault="0086183B">
            <w:pPr>
              <w:pStyle w:val="PlantList"/>
              <w:pPrChange w:id="1962" w:author="Daniel Stewart" w:date="2022-02-10T13:41:00Z">
                <w:pPr>
                  <w:jc w:val="left"/>
                </w:pPr>
              </w:pPrChange>
            </w:pPr>
            <w:r w:rsidRPr="00FF20F1">
              <w:t>marsh marigold </w:t>
            </w:r>
          </w:p>
        </w:tc>
        <w:tc>
          <w:tcPr>
            <w:tcW w:w="886" w:type="dxa"/>
            <w:shd w:val="clear" w:color="auto" w:fill="auto"/>
            <w:hideMark/>
          </w:tcPr>
          <w:p w14:paraId="421B84CE" w14:textId="77777777" w:rsidR="0086183B" w:rsidRPr="00FF20F1" w:rsidRDefault="0086183B">
            <w:pPr>
              <w:pStyle w:val="PlantList"/>
              <w:jc w:val="center"/>
              <w:pPrChange w:id="1963" w:author="Daniel Stewart" w:date="2022-02-10T13:42:00Z">
                <w:pPr/>
              </w:pPrChange>
            </w:pPr>
            <w:r w:rsidRPr="00FF20F1">
              <w:t>N</w:t>
            </w:r>
          </w:p>
        </w:tc>
        <w:tc>
          <w:tcPr>
            <w:tcW w:w="886" w:type="dxa"/>
          </w:tcPr>
          <w:p w14:paraId="34C2978C" w14:textId="77777777" w:rsidR="0086183B" w:rsidRPr="00FF20F1" w:rsidRDefault="0086183B">
            <w:pPr>
              <w:pStyle w:val="PlantList"/>
              <w:jc w:val="center"/>
              <w:pPrChange w:id="1964" w:author="Daniel Stewart" w:date="2022-02-10T13:42:00Z">
                <w:pPr/>
              </w:pPrChange>
            </w:pPr>
            <w:r w:rsidRPr="00FF20F1">
              <w:t>X</w:t>
            </w:r>
          </w:p>
        </w:tc>
        <w:tc>
          <w:tcPr>
            <w:tcW w:w="886" w:type="dxa"/>
          </w:tcPr>
          <w:p w14:paraId="283C9EFE" w14:textId="77777777" w:rsidR="0086183B" w:rsidRPr="00FF20F1" w:rsidRDefault="0086183B">
            <w:pPr>
              <w:pStyle w:val="PlantList"/>
              <w:jc w:val="center"/>
              <w:rPr>
                <w:rPrChange w:id="1965" w:author="Daniel Stewart" w:date="2022-02-10T13:41:00Z">
                  <w:rPr>
                    <w:color w:val="000000"/>
                    <w:lang w:val="en-US"/>
                  </w:rPr>
                </w:rPrChange>
              </w:rPr>
              <w:pPrChange w:id="1966" w:author="Daniel Stewart" w:date="2022-02-10T13:42:00Z">
                <w:pPr/>
              </w:pPrChange>
            </w:pPr>
            <w:r w:rsidRPr="00FF20F1">
              <w:t>X</w:t>
            </w:r>
          </w:p>
        </w:tc>
      </w:tr>
      <w:tr w:rsidR="0086183B" w:rsidRPr="00FF20F1" w14:paraId="02FB3264" w14:textId="77777777" w:rsidTr="00013BB3">
        <w:trPr>
          <w:trHeight w:hRule="exact" w:val="227"/>
        </w:trPr>
        <w:tc>
          <w:tcPr>
            <w:tcW w:w="3119" w:type="dxa"/>
            <w:shd w:val="clear" w:color="auto" w:fill="auto"/>
            <w:hideMark/>
          </w:tcPr>
          <w:p w14:paraId="416869CD" w14:textId="77777777" w:rsidR="0086183B" w:rsidRPr="00FF20F1" w:rsidRDefault="0086183B">
            <w:pPr>
              <w:pStyle w:val="PlantList"/>
              <w:jc w:val="left"/>
              <w:rPr>
                <w:i/>
                <w:iCs/>
                <w:rPrChange w:id="1967" w:author="Daniel Stewart" w:date="2022-02-10T13:41:00Z">
                  <w:rPr>
                    <w:lang w:val="en-US"/>
                  </w:rPr>
                </w:rPrChange>
              </w:rPr>
              <w:pPrChange w:id="1968" w:author="Daniel Stewart" w:date="2022-02-10T13:43:00Z">
                <w:pPr>
                  <w:jc w:val="left"/>
                </w:pPr>
              </w:pPrChange>
            </w:pPr>
            <w:r w:rsidRPr="00FF20F1">
              <w:rPr>
                <w:i/>
                <w:iCs/>
                <w:rPrChange w:id="1969" w:author="Daniel Stewart" w:date="2022-02-10T13:41:00Z">
                  <w:rPr/>
                </w:rPrChange>
              </w:rPr>
              <w:t>Calystegia sepium </w:t>
            </w:r>
          </w:p>
        </w:tc>
        <w:tc>
          <w:tcPr>
            <w:tcW w:w="2941" w:type="dxa"/>
            <w:shd w:val="clear" w:color="auto" w:fill="auto"/>
            <w:hideMark/>
          </w:tcPr>
          <w:p w14:paraId="5DAFA4E1" w14:textId="77777777" w:rsidR="0086183B" w:rsidRPr="00FF20F1" w:rsidRDefault="0086183B">
            <w:pPr>
              <w:pStyle w:val="PlantList"/>
              <w:pPrChange w:id="1970" w:author="Daniel Stewart" w:date="2022-02-10T13:41:00Z">
                <w:pPr>
                  <w:jc w:val="left"/>
                </w:pPr>
              </w:pPrChange>
            </w:pPr>
            <w:r w:rsidRPr="00FF20F1">
              <w:t>morning-glory </w:t>
            </w:r>
          </w:p>
        </w:tc>
        <w:tc>
          <w:tcPr>
            <w:tcW w:w="886" w:type="dxa"/>
            <w:shd w:val="clear" w:color="auto" w:fill="auto"/>
            <w:hideMark/>
          </w:tcPr>
          <w:p w14:paraId="3655298D" w14:textId="77777777" w:rsidR="0086183B" w:rsidRPr="00FF20F1" w:rsidRDefault="0086183B">
            <w:pPr>
              <w:pStyle w:val="PlantList"/>
              <w:jc w:val="center"/>
              <w:pPrChange w:id="1971" w:author="Daniel Stewart" w:date="2022-02-10T13:42:00Z">
                <w:pPr/>
              </w:pPrChange>
            </w:pPr>
            <w:r>
              <w:t>E</w:t>
            </w:r>
          </w:p>
        </w:tc>
        <w:tc>
          <w:tcPr>
            <w:tcW w:w="886" w:type="dxa"/>
          </w:tcPr>
          <w:p w14:paraId="7C27C994" w14:textId="77777777" w:rsidR="0086183B" w:rsidRPr="00FF20F1" w:rsidRDefault="0086183B">
            <w:pPr>
              <w:pStyle w:val="PlantList"/>
              <w:jc w:val="center"/>
              <w:pPrChange w:id="1972" w:author="Daniel Stewart" w:date="2022-02-10T13:42:00Z">
                <w:pPr/>
              </w:pPrChange>
            </w:pPr>
          </w:p>
        </w:tc>
        <w:tc>
          <w:tcPr>
            <w:tcW w:w="886" w:type="dxa"/>
          </w:tcPr>
          <w:p w14:paraId="1D6D3E49" w14:textId="77777777" w:rsidR="0086183B" w:rsidRPr="00FF20F1" w:rsidRDefault="0086183B">
            <w:pPr>
              <w:pStyle w:val="PlantList"/>
              <w:jc w:val="center"/>
              <w:rPr>
                <w:rPrChange w:id="1973" w:author="Daniel Stewart" w:date="2022-02-10T13:41:00Z">
                  <w:rPr>
                    <w:color w:val="000000"/>
                    <w:lang w:val="en-US"/>
                  </w:rPr>
                </w:rPrChange>
              </w:rPr>
              <w:pPrChange w:id="1974" w:author="Daniel Stewart" w:date="2022-02-10T13:42:00Z">
                <w:pPr/>
              </w:pPrChange>
            </w:pPr>
            <w:r w:rsidRPr="00FF20F1">
              <w:t>X</w:t>
            </w:r>
          </w:p>
        </w:tc>
      </w:tr>
      <w:tr w:rsidR="0086183B" w:rsidRPr="00FF20F1" w14:paraId="5B8C91B2" w14:textId="77777777" w:rsidTr="00013BB3">
        <w:trPr>
          <w:trHeight w:hRule="exact" w:val="227"/>
        </w:trPr>
        <w:tc>
          <w:tcPr>
            <w:tcW w:w="3119" w:type="dxa"/>
            <w:shd w:val="clear" w:color="auto" w:fill="auto"/>
          </w:tcPr>
          <w:p w14:paraId="79C8DED2" w14:textId="77777777" w:rsidR="0086183B" w:rsidRPr="00FF20F1" w:rsidRDefault="0086183B">
            <w:pPr>
              <w:pStyle w:val="PlantList"/>
              <w:jc w:val="left"/>
              <w:rPr>
                <w:i/>
                <w:iCs/>
                <w:rPrChange w:id="1975" w:author="Daniel Stewart" w:date="2022-02-10T13:41:00Z">
                  <w:rPr>
                    <w:lang w:val="en-US"/>
                  </w:rPr>
                </w:rPrChange>
              </w:rPr>
              <w:pPrChange w:id="1976" w:author="Daniel Stewart" w:date="2022-02-10T13:43:00Z">
                <w:pPr>
                  <w:jc w:val="left"/>
                </w:pPr>
              </w:pPrChange>
            </w:pPr>
            <w:r w:rsidRPr="00FF20F1">
              <w:rPr>
                <w:i/>
                <w:iCs/>
                <w:rPrChange w:id="1977" w:author="Daniel Stewart" w:date="2022-02-10T13:41:00Z">
                  <w:rPr/>
                </w:rPrChange>
              </w:rPr>
              <w:t>Cardamine oligosperma</w:t>
            </w:r>
          </w:p>
        </w:tc>
        <w:tc>
          <w:tcPr>
            <w:tcW w:w="2941" w:type="dxa"/>
            <w:shd w:val="clear" w:color="auto" w:fill="auto"/>
          </w:tcPr>
          <w:p w14:paraId="2A191CD9" w14:textId="77777777" w:rsidR="0086183B" w:rsidRPr="00FF20F1" w:rsidRDefault="0086183B">
            <w:pPr>
              <w:pStyle w:val="PlantList"/>
              <w:pPrChange w:id="1978" w:author="Daniel Stewart" w:date="2022-02-10T13:41:00Z">
                <w:pPr>
                  <w:jc w:val="left"/>
                </w:pPr>
              </w:pPrChange>
            </w:pPr>
            <w:r w:rsidRPr="00FF20F1">
              <w:t>little western bitter-cress</w:t>
            </w:r>
          </w:p>
        </w:tc>
        <w:tc>
          <w:tcPr>
            <w:tcW w:w="886" w:type="dxa"/>
            <w:shd w:val="clear" w:color="auto" w:fill="auto"/>
          </w:tcPr>
          <w:p w14:paraId="2074734C" w14:textId="77777777" w:rsidR="0086183B" w:rsidRPr="00FF20F1" w:rsidRDefault="0086183B">
            <w:pPr>
              <w:pStyle w:val="PlantList"/>
              <w:jc w:val="center"/>
              <w:pPrChange w:id="1979" w:author="Daniel Stewart" w:date="2022-02-10T13:42:00Z">
                <w:pPr/>
              </w:pPrChange>
            </w:pPr>
            <w:r w:rsidRPr="00FF20F1">
              <w:t>N</w:t>
            </w:r>
          </w:p>
        </w:tc>
        <w:tc>
          <w:tcPr>
            <w:tcW w:w="886" w:type="dxa"/>
          </w:tcPr>
          <w:p w14:paraId="2E77E282" w14:textId="77777777" w:rsidR="0086183B" w:rsidRPr="00FF20F1" w:rsidRDefault="0086183B">
            <w:pPr>
              <w:pStyle w:val="PlantList"/>
              <w:jc w:val="center"/>
              <w:pPrChange w:id="1980" w:author="Daniel Stewart" w:date="2022-02-10T13:42:00Z">
                <w:pPr/>
              </w:pPrChange>
            </w:pPr>
            <w:r w:rsidRPr="00FF20F1">
              <w:t>X</w:t>
            </w:r>
          </w:p>
        </w:tc>
        <w:tc>
          <w:tcPr>
            <w:tcW w:w="886" w:type="dxa"/>
          </w:tcPr>
          <w:p w14:paraId="48395C09" w14:textId="77777777" w:rsidR="0086183B" w:rsidRPr="00FF20F1" w:rsidRDefault="0086183B">
            <w:pPr>
              <w:pStyle w:val="PlantList"/>
              <w:jc w:val="center"/>
              <w:pPrChange w:id="1981" w:author="Daniel Stewart" w:date="2022-02-10T13:42:00Z">
                <w:pPr/>
              </w:pPrChange>
            </w:pPr>
          </w:p>
        </w:tc>
      </w:tr>
      <w:tr w:rsidR="0086183B" w:rsidRPr="00FF20F1" w14:paraId="47DEF655" w14:textId="77777777" w:rsidTr="00013BB3">
        <w:trPr>
          <w:trHeight w:hRule="exact" w:val="227"/>
        </w:trPr>
        <w:tc>
          <w:tcPr>
            <w:tcW w:w="3119" w:type="dxa"/>
            <w:shd w:val="clear" w:color="auto" w:fill="auto"/>
            <w:hideMark/>
          </w:tcPr>
          <w:p w14:paraId="3ABE3DFE" w14:textId="77777777" w:rsidR="0086183B" w:rsidRPr="00FF20F1" w:rsidRDefault="0086183B">
            <w:pPr>
              <w:pStyle w:val="PlantList"/>
              <w:jc w:val="left"/>
              <w:rPr>
                <w:i/>
                <w:iCs/>
                <w:rPrChange w:id="1982" w:author="Daniel Stewart" w:date="2022-02-10T13:41:00Z">
                  <w:rPr>
                    <w:lang w:val="en-US"/>
                  </w:rPr>
                </w:rPrChange>
              </w:rPr>
              <w:pPrChange w:id="1983" w:author="Daniel Stewart" w:date="2022-02-10T13:43:00Z">
                <w:pPr>
                  <w:jc w:val="left"/>
                </w:pPr>
              </w:pPrChange>
            </w:pPr>
            <w:r w:rsidRPr="00FF20F1">
              <w:rPr>
                <w:i/>
                <w:iCs/>
                <w:rPrChange w:id="1984" w:author="Daniel Stewart" w:date="2022-02-10T13:41:00Z">
                  <w:rPr/>
                </w:rPrChange>
              </w:rPr>
              <w:t>Cardamine sp. </w:t>
            </w:r>
          </w:p>
        </w:tc>
        <w:tc>
          <w:tcPr>
            <w:tcW w:w="2941" w:type="dxa"/>
            <w:shd w:val="clear" w:color="auto" w:fill="auto"/>
            <w:hideMark/>
          </w:tcPr>
          <w:p w14:paraId="2F5D1B6E" w14:textId="77777777" w:rsidR="0086183B" w:rsidRPr="00FF20F1" w:rsidRDefault="0086183B">
            <w:pPr>
              <w:pStyle w:val="PlantList"/>
              <w:pPrChange w:id="1985" w:author="Daniel Stewart" w:date="2022-02-10T13:41:00Z">
                <w:pPr>
                  <w:jc w:val="left"/>
                </w:pPr>
              </w:pPrChange>
            </w:pPr>
            <w:r w:rsidRPr="00FF20F1">
              <w:t>bitter-cress </w:t>
            </w:r>
          </w:p>
        </w:tc>
        <w:tc>
          <w:tcPr>
            <w:tcW w:w="886" w:type="dxa"/>
            <w:shd w:val="clear" w:color="auto" w:fill="auto"/>
            <w:hideMark/>
          </w:tcPr>
          <w:p w14:paraId="21F222DB" w14:textId="77777777" w:rsidR="0086183B" w:rsidRPr="00FF20F1" w:rsidRDefault="0086183B">
            <w:pPr>
              <w:pStyle w:val="PlantList"/>
              <w:jc w:val="center"/>
              <w:pPrChange w:id="1986" w:author="Daniel Stewart" w:date="2022-02-10T13:42:00Z">
                <w:pPr/>
              </w:pPrChange>
            </w:pPr>
            <w:r w:rsidRPr="00FF20F1">
              <w:t>U</w:t>
            </w:r>
          </w:p>
        </w:tc>
        <w:tc>
          <w:tcPr>
            <w:tcW w:w="886" w:type="dxa"/>
          </w:tcPr>
          <w:p w14:paraId="612FE181" w14:textId="77777777" w:rsidR="0086183B" w:rsidRPr="00FF20F1" w:rsidRDefault="0086183B">
            <w:pPr>
              <w:pStyle w:val="PlantList"/>
              <w:jc w:val="center"/>
              <w:pPrChange w:id="1987" w:author="Daniel Stewart" w:date="2022-02-10T13:42:00Z">
                <w:pPr/>
              </w:pPrChange>
            </w:pPr>
            <w:r w:rsidRPr="00FF20F1">
              <w:t>X</w:t>
            </w:r>
          </w:p>
        </w:tc>
        <w:tc>
          <w:tcPr>
            <w:tcW w:w="886" w:type="dxa"/>
          </w:tcPr>
          <w:p w14:paraId="04EB09AD" w14:textId="77777777" w:rsidR="0086183B" w:rsidRPr="00FF20F1" w:rsidRDefault="0086183B">
            <w:pPr>
              <w:pStyle w:val="PlantList"/>
              <w:jc w:val="center"/>
              <w:rPr>
                <w:rPrChange w:id="1988" w:author="Daniel Stewart" w:date="2022-02-10T13:41:00Z">
                  <w:rPr>
                    <w:color w:val="000000"/>
                    <w:lang w:val="en-US"/>
                  </w:rPr>
                </w:rPrChange>
              </w:rPr>
              <w:pPrChange w:id="1989" w:author="Daniel Stewart" w:date="2022-02-10T13:42:00Z">
                <w:pPr/>
              </w:pPrChange>
            </w:pPr>
            <w:r w:rsidRPr="00FF20F1">
              <w:t>X</w:t>
            </w:r>
          </w:p>
        </w:tc>
      </w:tr>
      <w:tr w:rsidR="0086183B" w:rsidRPr="00FF20F1" w14:paraId="3670407D" w14:textId="77777777" w:rsidTr="00013BB3">
        <w:trPr>
          <w:trHeight w:hRule="exact" w:val="227"/>
        </w:trPr>
        <w:tc>
          <w:tcPr>
            <w:tcW w:w="3119" w:type="dxa"/>
            <w:shd w:val="clear" w:color="auto" w:fill="auto"/>
            <w:hideMark/>
          </w:tcPr>
          <w:p w14:paraId="4F9CF577" w14:textId="77777777" w:rsidR="0086183B" w:rsidRPr="00FF20F1" w:rsidRDefault="0086183B">
            <w:pPr>
              <w:pStyle w:val="PlantList"/>
              <w:jc w:val="left"/>
              <w:rPr>
                <w:i/>
                <w:iCs/>
                <w:rPrChange w:id="1990" w:author="Daniel Stewart" w:date="2022-02-10T13:41:00Z">
                  <w:rPr>
                    <w:lang w:val="en-US"/>
                  </w:rPr>
                </w:rPrChange>
              </w:rPr>
              <w:pPrChange w:id="1991" w:author="Daniel Stewart" w:date="2022-02-10T13:43:00Z">
                <w:pPr>
                  <w:jc w:val="left"/>
                </w:pPr>
              </w:pPrChange>
            </w:pPr>
            <w:r w:rsidRPr="00FF20F1">
              <w:rPr>
                <w:i/>
                <w:iCs/>
                <w:rPrChange w:id="1992" w:author="Daniel Stewart" w:date="2022-02-10T13:41:00Z">
                  <w:rPr/>
                </w:rPrChange>
              </w:rPr>
              <w:t>Carex aquatilis var. dives </w:t>
            </w:r>
          </w:p>
        </w:tc>
        <w:tc>
          <w:tcPr>
            <w:tcW w:w="2941" w:type="dxa"/>
            <w:shd w:val="clear" w:color="auto" w:fill="auto"/>
            <w:hideMark/>
          </w:tcPr>
          <w:p w14:paraId="5381C739" w14:textId="77777777" w:rsidR="0086183B" w:rsidRPr="00FF20F1" w:rsidRDefault="0086183B">
            <w:pPr>
              <w:pStyle w:val="PlantList"/>
              <w:pPrChange w:id="1993" w:author="Daniel Stewart" w:date="2022-02-10T13:41:00Z">
                <w:pPr>
                  <w:jc w:val="left"/>
                </w:pPr>
              </w:pPrChange>
            </w:pPr>
            <w:r w:rsidRPr="00FF20F1">
              <w:t>Sitka sedge </w:t>
            </w:r>
          </w:p>
        </w:tc>
        <w:tc>
          <w:tcPr>
            <w:tcW w:w="886" w:type="dxa"/>
            <w:shd w:val="clear" w:color="auto" w:fill="auto"/>
            <w:hideMark/>
          </w:tcPr>
          <w:p w14:paraId="34C4AC40" w14:textId="77777777" w:rsidR="0086183B" w:rsidRPr="00FF20F1" w:rsidRDefault="0086183B">
            <w:pPr>
              <w:pStyle w:val="PlantList"/>
              <w:jc w:val="center"/>
              <w:pPrChange w:id="1994" w:author="Daniel Stewart" w:date="2022-02-10T13:42:00Z">
                <w:pPr/>
              </w:pPrChange>
            </w:pPr>
            <w:r w:rsidRPr="00FF20F1">
              <w:t>N</w:t>
            </w:r>
          </w:p>
        </w:tc>
        <w:tc>
          <w:tcPr>
            <w:tcW w:w="886" w:type="dxa"/>
          </w:tcPr>
          <w:p w14:paraId="7810E538" w14:textId="77777777" w:rsidR="0086183B" w:rsidRPr="00FF20F1" w:rsidRDefault="0086183B">
            <w:pPr>
              <w:pStyle w:val="PlantList"/>
              <w:jc w:val="center"/>
              <w:pPrChange w:id="1995" w:author="Daniel Stewart" w:date="2022-02-10T13:42:00Z">
                <w:pPr/>
              </w:pPrChange>
            </w:pPr>
            <w:r w:rsidRPr="00FF20F1">
              <w:t>X</w:t>
            </w:r>
          </w:p>
        </w:tc>
        <w:tc>
          <w:tcPr>
            <w:tcW w:w="886" w:type="dxa"/>
          </w:tcPr>
          <w:p w14:paraId="3B368A9B" w14:textId="77777777" w:rsidR="0086183B" w:rsidRPr="00FF20F1" w:rsidRDefault="0086183B">
            <w:pPr>
              <w:pStyle w:val="PlantList"/>
              <w:jc w:val="center"/>
              <w:rPr>
                <w:rPrChange w:id="1996" w:author="Daniel Stewart" w:date="2022-02-10T13:41:00Z">
                  <w:rPr>
                    <w:color w:val="000000"/>
                    <w:lang w:val="en-US"/>
                  </w:rPr>
                </w:rPrChange>
              </w:rPr>
              <w:pPrChange w:id="1997" w:author="Daniel Stewart" w:date="2022-02-10T13:42:00Z">
                <w:pPr/>
              </w:pPrChange>
            </w:pPr>
            <w:r w:rsidRPr="00FF20F1">
              <w:t>X</w:t>
            </w:r>
          </w:p>
        </w:tc>
      </w:tr>
      <w:tr w:rsidR="0086183B" w:rsidRPr="00FF20F1" w14:paraId="6F273F91" w14:textId="77777777" w:rsidTr="00013BB3">
        <w:trPr>
          <w:trHeight w:hRule="exact" w:val="227"/>
        </w:trPr>
        <w:tc>
          <w:tcPr>
            <w:tcW w:w="3119" w:type="dxa"/>
            <w:shd w:val="clear" w:color="auto" w:fill="auto"/>
            <w:hideMark/>
          </w:tcPr>
          <w:p w14:paraId="0B66CFA2" w14:textId="77777777" w:rsidR="0086183B" w:rsidRPr="00FF20F1" w:rsidRDefault="0086183B">
            <w:pPr>
              <w:pStyle w:val="PlantList"/>
              <w:jc w:val="left"/>
              <w:rPr>
                <w:i/>
                <w:iCs/>
                <w:rPrChange w:id="1998" w:author="Daniel Stewart" w:date="2022-02-10T13:41:00Z">
                  <w:rPr>
                    <w:lang w:val="en-US"/>
                  </w:rPr>
                </w:rPrChange>
              </w:rPr>
              <w:pPrChange w:id="1999" w:author="Daniel Stewart" w:date="2022-02-10T13:43:00Z">
                <w:pPr>
                  <w:jc w:val="left"/>
                </w:pPr>
              </w:pPrChange>
            </w:pPr>
            <w:r w:rsidRPr="00FF20F1">
              <w:rPr>
                <w:i/>
                <w:iCs/>
                <w:rPrChange w:id="2000" w:author="Daniel Stewart" w:date="2022-02-10T13:41:00Z">
                  <w:rPr/>
                </w:rPrChange>
              </w:rPr>
              <w:t>Carex cusickii </w:t>
            </w:r>
          </w:p>
        </w:tc>
        <w:tc>
          <w:tcPr>
            <w:tcW w:w="2941" w:type="dxa"/>
            <w:shd w:val="clear" w:color="auto" w:fill="auto"/>
            <w:hideMark/>
          </w:tcPr>
          <w:p w14:paraId="023833A0" w14:textId="77777777" w:rsidR="0086183B" w:rsidRPr="00FF20F1" w:rsidRDefault="0086183B">
            <w:pPr>
              <w:pStyle w:val="PlantList"/>
              <w:pPrChange w:id="2001" w:author="Daniel Stewart" w:date="2022-02-10T13:41:00Z">
                <w:pPr>
                  <w:jc w:val="left"/>
                </w:pPr>
              </w:pPrChange>
            </w:pPr>
            <w:r w:rsidRPr="00FF20F1">
              <w:t>Cusick's sedge </w:t>
            </w:r>
          </w:p>
        </w:tc>
        <w:tc>
          <w:tcPr>
            <w:tcW w:w="886" w:type="dxa"/>
            <w:shd w:val="clear" w:color="auto" w:fill="auto"/>
            <w:hideMark/>
          </w:tcPr>
          <w:p w14:paraId="41213653" w14:textId="77777777" w:rsidR="0086183B" w:rsidRPr="00FF20F1" w:rsidRDefault="0086183B">
            <w:pPr>
              <w:pStyle w:val="PlantList"/>
              <w:jc w:val="center"/>
              <w:pPrChange w:id="2002" w:author="Daniel Stewart" w:date="2022-02-10T13:42:00Z">
                <w:pPr/>
              </w:pPrChange>
            </w:pPr>
            <w:r w:rsidRPr="00FF20F1">
              <w:t>N</w:t>
            </w:r>
          </w:p>
        </w:tc>
        <w:tc>
          <w:tcPr>
            <w:tcW w:w="886" w:type="dxa"/>
          </w:tcPr>
          <w:p w14:paraId="322DE6A5" w14:textId="77777777" w:rsidR="0086183B" w:rsidRPr="00FF20F1" w:rsidRDefault="0086183B">
            <w:pPr>
              <w:pStyle w:val="PlantList"/>
              <w:jc w:val="center"/>
              <w:pPrChange w:id="2003" w:author="Daniel Stewart" w:date="2022-02-10T13:42:00Z">
                <w:pPr/>
              </w:pPrChange>
            </w:pPr>
            <w:r w:rsidRPr="00FF20F1">
              <w:t>X</w:t>
            </w:r>
          </w:p>
        </w:tc>
        <w:tc>
          <w:tcPr>
            <w:tcW w:w="886" w:type="dxa"/>
          </w:tcPr>
          <w:p w14:paraId="25F62647" w14:textId="77777777" w:rsidR="0086183B" w:rsidRPr="00FF20F1" w:rsidRDefault="0086183B">
            <w:pPr>
              <w:pStyle w:val="PlantList"/>
              <w:jc w:val="center"/>
              <w:rPr>
                <w:rPrChange w:id="2004" w:author="Daniel Stewart" w:date="2022-02-10T13:41:00Z">
                  <w:rPr>
                    <w:color w:val="000000"/>
                    <w:lang w:val="en-US"/>
                  </w:rPr>
                </w:rPrChange>
              </w:rPr>
              <w:pPrChange w:id="2005" w:author="Daniel Stewart" w:date="2022-02-10T13:42:00Z">
                <w:pPr/>
              </w:pPrChange>
            </w:pPr>
            <w:r w:rsidRPr="00FF20F1">
              <w:t>X</w:t>
            </w:r>
          </w:p>
        </w:tc>
      </w:tr>
      <w:tr w:rsidR="0086183B" w:rsidRPr="00FF20F1" w:rsidDel="00AC3C8C" w14:paraId="75DB0990" w14:textId="77777777" w:rsidTr="00013BB3">
        <w:trPr>
          <w:trHeight w:hRule="exact" w:val="227"/>
          <w:del w:id="2006" w:author="Daniel Stewart" w:date="2022-02-09T16:08:00Z"/>
        </w:trPr>
        <w:tc>
          <w:tcPr>
            <w:tcW w:w="3119" w:type="dxa"/>
            <w:shd w:val="clear" w:color="auto" w:fill="auto"/>
          </w:tcPr>
          <w:p w14:paraId="4FBE8C58" w14:textId="77777777" w:rsidR="0086183B" w:rsidRPr="00FF20F1" w:rsidDel="00AC3C8C" w:rsidRDefault="0086183B">
            <w:pPr>
              <w:pStyle w:val="PlantList"/>
              <w:jc w:val="left"/>
              <w:rPr>
                <w:del w:id="2007" w:author="Daniel Stewart" w:date="2022-02-09T16:08:00Z"/>
                <w:i/>
                <w:iCs/>
                <w:rPrChange w:id="2008" w:author="Daniel Stewart" w:date="2022-02-10T13:41:00Z">
                  <w:rPr>
                    <w:del w:id="2009" w:author="Daniel Stewart" w:date="2022-02-09T16:08:00Z"/>
                    <w:lang w:val="en-US"/>
                  </w:rPr>
                </w:rPrChange>
              </w:rPr>
              <w:pPrChange w:id="2010" w:author="Daniel Stewart" w:date="2022-02-10T13:43:00Z">
                <w:pPr/>
              </w:pPrChange>
            </w:pPr>
            <w:del w:id="2011" w:author="Daniel Stewart" w:date="2022-02-09T16:08:00Z">
              <w:r w:rsidRPr="00FF20F1" w:rsidDel="00AC3C8C">
                <w:rPr>
                  <w:i/>
                  <w:iCs/>
                  <w:rPrChange w:id="2012" w:author="Daniel Stewart" w:date="2022-02-10T13:41:00Z">
                    <w:rPr>
                      <w:lang w:val="en-US"/>
                    </w:rPr>
                  </w:rPrChange>
                </w:rPr>
                <w:delText>Carex exsiccata</w:delText>
              </w:r>
            </w:del>
          </w:p>
        </w:tc>
        <w:tc>
          <w:tcPr>
            <w:tcW w:w="2941" w:type="dxa"/>
            <w:shd w:val="clear" w:color="auto" w:fill="auto"/>
          </w:tcPr>
          <w:p w14:paraId="5C1AF0BF" w14:textId="77777777" w:rsidR="0086183B" w:rsidRPr="00FF20F1" w:rsidDel="00AC3C8C" w:rsidRDefault="0086183B">
            <w:pPr>
              <w:pStyle w:val="PlantList"/>
              <w:jc w:val="left"/>
              <w:rPr>
                <w:del w:id="2013" w:author="Daniel Stewart" w:date="2022-02-09T16:08:00Z"/>
              </w:rPr>
              <w:pPrChange w:id="2014" w:author="Daniel Stewart" w:date="2022-02-10T13:43:00Z">
                <w:pPr/>
              </w:pPrChange>
            </w:pPr>
            <w:del w:id="2015" w:author="Daniel Stewart" w:date="2022-02-09T16:08:00Z">
              <w:r w:rsidRPr="00FF20F1" w:rsidDel="00AC3C8C">
                <w:delText>inflated sedge</w:delText>
              </w:r>
            </w:del>
          </w:p>
        </w:tc>
        <w:tc>
          <w:tcPr>
            <w:tcW w:w="886" w:type="dxa"/>
            <w:shd w:val="clear" w:color="auto" w:fill="auto"/>
          </w:tcPr>
          <w:p w14:paraId="1092B4FE" w14:textId="77777777" w:rsidR="0086183B" w:rsidRPr="00FF20F1" w:rsidDel="00AC3C8C" w:rsidRDefault="0086183B">
            <w:pPr>
              <w:pStyle w:val="PlantList"/>
              <w:jc w:val="left"/>
              <w:rPr>
                <w:del w:id="2016" w:author="Daniel Stewart" w:date="2022-02-09T16:08:00Z"/>
              </w:rPr>
              <w:pPrChange w:id="2017" w:author="Daniel Stewart" w:date="2022-02-10T13:43:00Z">
                <w:pPr/>
              </w:pPrChange>
            </w:pPr>
            <w:del w:id="2018" w:author="Daniel Stewart" w:date="2022-02-09T16:08:00Z">
              <w:r w:rsidRPr="00FF20F1" w:rsidDel="00AC3C8C">
                <w:delText>N</w:delText>
              </w:r>
            </w:del>
          </w:p>
        </w:tc>
        <w:tc>
          <w:tcPr>
            <w:tcW w:w="886" w:type="dxa"/>
          </w:tcPr>
          <w:p w14:paraId="67363370" w14:textId="77777777" w:rsidR="0086183B" w:rsidRPr="00FF20F1" w:rsidDel="00AC3C8C" w:rsidRDefault="0086183B">
            <w:pPr>
              <w:pStyle w:val="PlantList"/>
              <w:jc w:val="left"/>
              <w:rPr>
                <w:del w:id="2019" w:author="Daniel Stewart" w:date="2022-02-09T16:08:00Z"/>
              </w:rPr>
              <w:pPrChange w:id="2020" w:author="Daniel Stewart" w:date="2022-02-10T13:43:00Z">
                <w:pPr/>
              </w:pPrChange>
            </w:pPr>
            <w:del w:id="2021" w:author="Daniel Stewart" w:date="2022-02-09T16:08:00Z">
              <w:r w:rsidRPr="00FF20F1" w:rsidDel="00AC3C8C">
                <w:delText>X</w:delText>
              </w:r>
            </w:del>
          </w:p>
        </w:tc>
        <w:tc>
          <w:tcPr>
            <w:tcW w:w="886" w:type="dxa"/>
          </w:tcPr>
          <w:p w14:paraId="25602E40" w14:textId="77777777" w:rsidR="0086183B" w:rsidRPr="00FF20F1" w:rsidDel="00AC3C8C" w:rsidRDefault="0086183B">
            <w:pPr>
              <w:pStyle w:val="PlantList"/>
              <w:jc w:val="left"/>
              <w:rPr>
                <w:del w:id="2022" w:author="Daniel Stewart" w:date="2022-02-09T16:08:00Z"/>
              </w:rPr>
              <w:pPrChange w:id="2023" w:author="Daniel Stewart" w:date="2022-02-10T13:43:00Z">
                <w:pPr/>
              </w:pPrChange>
            </w:pPr>
          </w:p>
        </w:tc>
      </w:tr>
      <w:tr w:rsidR="0086183B" w:rsidRPr="00FF20F1" w14:paraId="764C1CD6" w14:textId="77777777" w:rsidTr="00013BB3">
        <w:trPr>
          <w:trHeight w:hRule="exact" w:val="227"/>
        </w:trPr>
        <w:tc>
          <w:tcPr>
            <w:tcW w:w="3119" w:type="dxa"/>
            <w:shd w:val="clear" w:color="auto" w:fill="auto"/>
            <w:hideMark/>
          </w:tcPr>
          <w:p w14:paraId="6F0AE1FB" w14:textId="77777777" w:rsidR="0086183B" w:rsidRPr="00FF20F1" w:rsidRDefault="0086183B">
            <w:pPr>
              <w:pStyle w:val="PlantList"/>
              <w:jc w:val="left"/>
              <w:rPr>
                <w:i/>
                <w:iCs/>
                <w:rPrChange w:id="2024" w:author="Daniel Stewart" w:date="2022-02-10T13:41:00Z">
                  <w:rPr>
                    <w:lang w:val="en-US"/>
                  </w:rPr>
                </w:rPrChange>
              </w:rPr>
              <w:pPrChange w:id="2025" w:author="Daniel Stewart" w:date="2022-02-10T13:43:00Z">
                <w:pPr>
                  <w:jc w:val="left"/>
                </w:pPr>
              </w:pPrChange>
            </w:pPr>
            <w:r w:rsidRPr="00FF20F1">
              <w:rPr>
                <w:i/>
                <w:iCs/>
                <w:rPrChange w:id="2026" w:author="Daniel Stewart" w:date="2022-02-10T13:41:00Z">
                  <w:rPr/>
                </w:rPrChange>
              </w:rPr>
              <w:t>Carex lyngbyei </w:t>
            </w:r>
          </w:p>
        </w:tc>
        <w:tc>
          <w:tcPr>
            <w:tcW w:w="2941" w:type="dxa"/>
            <w:shd w:val="clear" w:color="auto" w:fill="auto"/>
            <w:hideMark/>
          </w:tcPr>
          <w:p w14:paraId="0F8C4004" w14:textId="77777777" w:rsidR="0086183B" w:rsidRPr="00FF20F1" w:rsidRDefault="0086183B">
            <w:pPr>
              <w:pStyle w:val="PlantList"/>
              <w:pPrChange w:id="2027" w:author="Daniel Stewart" w:date="2022-02-10T13:41:00Z">
                <w:pPr>
                  <w:jc w:val="left"/>
                </w:pPr>
              </w:pPrChange>
            </w:pPr>
            <w:r w:rsidRPr="00FF20F1">
              <w:t>Lyngbye's sedge </w:t>
            </w:r>
          </w:p>
        </w:tc>
        <w:tc>
          <w:tcPr>
            <w:tcW w:w="886" w:type="dxa"/>
            <w:shd w:val="clear" w:color="auto" w:fill="auto"/>
            <w:hideMark/>
          </w:tcPr>
          <w:p w14:paraId="1280873D" w14:textId="77777777" w:rsidR="0086183B" w:rsidRPr="00FF20F1" w:rsidRDefault="0086183B">
            <w:pPr>
              <w:pStyle w:val="PlantList"/>
              <w:jc w:val="center"/>
              <w:pPrChange w:id="2028" w:author="Daniel Stewart" w:date="2022-02-10T13:42:00Z">
                <w:pPr/>
              </w:pPrChange>
            </w:pPr>
            <w:r w:rsidRPr="00FF20F1">
              <w:t>N</w:t>
            </w:r>
          </w:p>
        </w:tc>
        <w:tc>
          <w:tcPr>
            <w:tcW w:w="886" w:type="dxa"/>
          </w:tcPr>
          <w:p w14:paraId="67D0E1F6" w14:textId="77777777" w:rsidR="0086183B" w:rsidRPr="00FF20F1" w:rsidRDefault="0086183B">
            <w:pPr>
              <w:pStyle w:val="PlantList"/>
              <w:jc w:val="center"/>
              <w:pPrChange w:id="2029" w:author="Daniel Stewart" w:date="2022-02-10T13:42:00Z">
                <w:pPr/>
              </w:pPrChange>
            </w:pPr>
            <w:r w:rsidRPr="00FF20F1">
              <w:t>X</w:t>
            </w:r>
          </w:p>
        </w:tc>
        <w:tc>
          <w:tcPr>
            <w:tcW w:w="886" w:type="dxa"/>
          </w:tcPr>
          <w:p w14:paraId="53797A0D" w14:textId="77777777" w:rsidR="0086183B" w:rsidRPr="00FF20F1" w:rsidRDefault="0086183B">
            <w:pPr>
              <w:pStyle w:val="PlantList"/>
              <w:jc w:val="center"/>
              <w:rPr>
                <w:rPrChange w:id="2030" w:author="Daniel Stewart" w:date="2022-02-10T13:41:00Z">
                  <w:rPr>
                    <w:color w:val="000000"/>
                    <w:lang w:val="en-US"/>
                  </w:rPr>
                </w:rPrChange>
              </w:rPr>
              <w:pPrChange w:id="2031" w:author="Daniel Stewart" w:date="2022-02-10T13:42:00Z">
                <w:pPr/>
              </w:pPrChange>
            </w:pPr>
            <w:r w:rsidRPr="00FF20F1">
              <w:t>X</w:t>
            </w:r>
          </w:p>
        </w:tc>
      </w:tr>
      <w:tr w:rsidR="0086183B" w:rsidRPr="00FF20F1" w14:paraId="2AAA9820" w14:textId="77777777" w:rsidTr="00013BB3">
        <w:trPr>
          <w:trHeight w:hRule="exact" w:val="227"/>
        </w:trPr>
        <w:tc>
          <w:tcPr>
            <w:tcW w:w="3119" w:type="dxa"/>
            <w:shd w:val="clear" w:color="auto" w:fill="auto"/>
            <w:hideMark/>
          </w:tcPr>
          <w:p w14:paraId="60FB2EF5" w14:textId="77777777" w:rsidR="0086183B" w:rsidRPr="00FF20F1" w:rsidRDefault="0086183B">
            <w:pPr>
              <w:pStyle w:val="PlantList"/>
              <w:jc w:val="left"/>
              <w:rPr>
                <w:i/>
                <w:iCs/>
                <w:rPrChange w:id="2032" w:author="Daniel Stewart" w:date="2022-02-10T13:41:00Z">
                  <w:rPr>
                    <w:lang w:val="en-US"/>
                  </w:rPr>
                </w:rPrChange>
              </w:rPr>
              <w:pPrChange w:id="2033" w:author="Daniel Stewart" w:date="2022-02-10T13:43:00Z">
                <w:pPr>
                  <w:jc w:val="left"/>
                </w:pPr>
              </w:pPrChange>
            </w:pPr>
            <w:r w:rsidRPr="00FF20F1">
              <w:rPr>
                <w:i/>
                <w:iCs/>
                <w:rPrChange w:id="2034" w:author="Daniel Stewart" w:date="2022-02-10T13:41:00Z">
                  <w:rPr/>
                </w:rPrChange>
              </w:rPr>
              <w:t>Carex obnupta </w:t>
            </w:r>
          </w:p>
        </w:tc>
        <w:tc>
          <w:tcPr>
            <w:tcW w:w="2941" w:type="dxa"/>
            <w:shd w:val="clear" w:color="auto" w:fill="auto"/>
            <w:hideMark/>
          </w:tcPr>
          <w:p w14:paraId="1F455887" w14:textId="77777777" w:rsidR="0086183B" w:rsidRPr="00FF20F1" w:rsidRDefault="0086183B">
            <w:pPr>
              <w:pStyle w:val="PlantList"/>
              <w:pPrChange w:id="2035" w:author="Daniel Stewart" w:date="2022-02-10T13:41:00Z">
                <w:pPr>
                  <w:jc w:val="left"/>
                </w:pPr>
              </w:pPrChange>
            </w:pPr>
            <w:r w:rsidRPr="00FF20F1">
              <w:t>slough sedge </w:t>
            </w:r>
          </w:p>
        </w:tc>
        <w:tc>
          <w:tcPr>
            <w:tcW w:w="886" w:type="dxa"/>
            <w:shd w:val="clear" w:color="auto" w:fill="auto"/>
            <w:hideMark/>
          </w:tcPr>
          <w:p w14:paraId="4261FF9F" w14:textId="77777777" w:rsidR="0086183B" w:rsidRPr="00FF20F1" w:rsidRDefault="0086183B">
            <w:pPr>
              <w:pStyle w:val="PlantList"/>
              <w:jc w:val="center"/>
              <w:pPrChange w:id="2036" w:author="Daniel Stewart" w:date="2022-02-10T13:42:00Z">
                <w:pPr/>
              </w:pPrChange>
            </w:pPr>
            <w:r w:rsidRPr="00FF20F1">
              <w:t>N</w:t>
            </w:r>
          </w:p>
        </w:tc>
        <w:tc>
          <w:tcPr>
            <w:tcW w:w="886" w:type="dxa"/>
          </w:tcPr>
          <w:p w14:paraId="449842AA" w14:textId="77777777" w:rsidR="0086183B" w:rsidRPr="00FF20F1" w:rsidRDefault="0086183B">
            <w:pPr>
              <w:pStyle w:val="PlantList"/>
              <w:jc w:val="center"/>
              <w:pPrChange w:id="2037" w:author="Daniel Stewart" w:date="2022-02-10T13:42:00Z">
                <w:pPr/>
              </w:pPrChange>
            </w:pPr>
            <w:r w:rsidRPr="00FF20F1">
              <w:t>X</w:t>
            </w:r>
          </w:p>
        </w:tc>
        <w:tc>
          <w:tcPr>
            <w:tcW w:w="886" w:type="dxa"/>
          </w:tcPr>
          <w:p w14:paraId="20424DAD" w14:textId="77777777" w:rsidR="0086183B" w:rsidRPr="00FF20F1" w:rsidRDefault="0086183B">
            <w:pPr>
              <w:pStyle w:val="PlantList"/>
              <w:jc w:val="center"/>
              <w:rPr>
                <w:rPrChange w:id="2038" w:author="Daniel Stewart" w:date="2022-02-10T13:41:00Z">
                  <w:rPr>
                    <w:color w:val="000000"/>
                    <w:lang w:val="en-US"/>
                  </w:rPr>
                </w:rPrChange>
              </w:rPr>
              <w:pPrChange w:id="2039" w:author="Daniel Stewart" w:date="2022-02-10T13:42:00Z">
                <w:pPr/>
              </w:pPrChange>
            </w:pPr>
            <w:r w:rsidRPr="00FF20F1">
              <w:t>X</w:t>
            </w:r>
          </w:p>
        </w:tc>
      </w:tr>
      <w:tr w:rsidR="0086183B" w:rsidRPr="00FF20F1" w14:paraId="112ED617" w14:textId="77777777" w:rsidTr="00013BB3">
        <w:trPr>
          <w:trHeight w:hRule="exact" w:val="227"/>
        </w:trPr>
        <w:tc>
          <w:tcPr>
            <w:tcW w:w="3119" w:type="dxa"/>
            <w:shd w:val="clear" w:color="auto" w:fill="auto"/>
          </w:tcPr>
          <w:p w14:paraId="6D9AD8E4" w14:textId="77777777" w:rsidR="0086183B" w:rsidRPr="00FF20F1" w:rsidRDefault="0086183B">
            <w:pPr>
              <w:pStyle w:val="PlantList"/>
              <w:jc w:val="left"/>
              <w:rPr>
                <w:i/>
                <w:iCs/>
                <w:rPrChange w:id="2040" w:author="Daniel Stewart" w:date="2022-02-10T13:41:00Z">
                  <w:rPr>
                    <w:lang w:val="en-US"/>
                  </w:rPr>
                </w:rPrChange>
              </w:rPr>
              <w:pPrChange w:id="2041" w:author="Daniel Stewart" w:date="2022-02-10T13:43:00Z">
                <w:pPr>
                  <w:jc w:val="left"/>
                </w:pPr>
              </w:pPrChange>
            </w:pPr>
            <w:r w:rsidRPr="00FF20F1">
              <w:rPr>
                <w:i/>
                <w:iCs/>
                <w:rPrChange w:id="2042" w:author="Daniel Stewart" w:date="2022-02-10T13:41:00Z">
                  <w:rPr/>
                </w:rPrChange>
              </w:rPr>
              <w:t>Carex scoparia</w:t>
            </w:r>
          </w:p>
        </w:tc>
        <w:tc>
          <w:tcPr>
            <w:tcW w:w="2941" w:type="dxa"/>
            <w:shd w:val="clear" w:color="auto" w:fill="auto"/>
          </w:tcPr>
          <w:p w14:paraId="687F97CA" w14:textId="77777777" w:rsidR="0086183B" w:rsidRPr="00FF20F1" w:rsidRDefault="0086183B">
            <w:pPr>
              <w:pStyle w:val="PlantList"/>
              <w:pPrChange w:id="2043" w:author="Daniel Stewart" w:date="2022-02-10T13:41:00Z">
                <w:pPr>
                  <w:jc w:val="left"/>
                </w:pPr>
              </w:pPrChange>
            </w:pPr>
            <w:r w:rsidRPr="00FF20F1">
              <w:t>pointed broom sedge</w:t>
            </w:r>
          </w:p>
        </w:tc>
        <w:tc>
          <w:tcPr>
            <w:tcW w:w="886" w:type="dxa"/>
            <w:shd w:val="clear" w:color="auto" w:fill="auto"/>
          </w:tcPr>
          <w:p w14:paraId="01EF0F0E" w14:textId="77777777" w:rsidR="0086183B" w:rsidRPr="00FF20F1" w:rsidRDefault="0086183B">
            <w:pPr>
              <w:pStyle w:val="PlantList"/>
              <w:jc w:val="center"/>
              <w:pPrChange w:id="2044" w:author="Daniel Stewart" w:date="2022-02-10T13:42:00Z">
                <w:pPr/>
              </w:pPrChange>
            </w:pPr>
            <w:r w:rsidRPr="00FF20F1">
              <w:t>N</w:t>
            </w:r>
          </w:p>
        </w:tc>
        <w:tc>
          <w:tcPr>
            <w:tcW w:w="886" w:type="dxa"/>
          </w:tcPr>
          <w:p w14:paraId="4B214A6D" w14:textId="77777777" w:rsidR="0086183B" w:rsidRPr="00FF20F1" w:rsidRDefault="0086183B">
            <w:pPr>
              <w:pStyle w:val="PlantList"/>
              <w:jc w:val="center"/>
              <w:pPrChange w:id="2045" w:author="Daniel Stewart" w:date="2022-02-10T13:42:00Z">
                <w:pPr/>
              </w:pPrChange>
            </w:pPr>
            <w:r w:rsidRPr="00FF20F1">
              <w:t>X</w:t>
            </w:r>
          </w:p>
        </w:tc>
        <w:tc>
          <w:tcPr>
            <w:tcW w:w="886" w:type="dxa"/>
          </w:tcPr>
          <w:p w14:paraId="5731163C" w14:textId="77777777" w:rsidR="0086183B" w:rsidRPr="00FF20F1" w:rsidRDefault="0086183B">
            <w:pPr>
              <w:pStyle w:val="PlantList"/>
              <w:jc w:val="center"/>
              <w:pPrChange w:id="2046" w:author="Daniel Stewart" w:date="2022-02-10T13:42:00Z">
                <w:pPr/>
              </w:pPrChange>
            </w:pPr>
          </w:p>
        </w:tc>
      </w:tr>
      <w:tr w:rsidR="0086183B" w:rsidRPr="00FF20F1" w14:paraId="2B25D618" w14:textId="77777777" w:rsidTr="00013BB3">
        <w:trPr>
          <w:trHeight w:hRule="exact" w:val="227"/>
        </w:trPr>
        <w:tc>
          <w:tcPr>
            <w:tcW w:w="3119" w:type="dxa"/>
            <w:shd w:val="clear" w:color="auto" w:fill="auto"/>
            <w:hideMark/>
          </w:tcPr>
          <w:p w14:paraId="4CD7DF1C" w14:textId="77777777" w:rsidR="0086183B" w:rsidRPr="00FF20F1" w:rsidRDefault="0086183B">
            <w:pPr>
              <w:pStyle w:val="PlantList"/>
              <w:jc w:val="left"/>
              <w:rPr>
                <w:i/>
                <w:iCs/>
                <w:rPrChange w:id="2047" w:author="Daniel Stewart" w:date="2022-02-10T13:41:00Z">
                  <w:rPr>
                    <w:lang w:val="en-US"/>
                  </w:rPr>
                </w:rPrChange>
              </w:rPr>
              <w:pPrChange w:id="2048" w:author="Daniel Stewart" w:date="2022-02-10T13:43:00Z">
                <w:pPr>
                  <w:jc w:val="left"/>
                </w:pPr>
              </w:pPrChange>
            </w:pPr>
            <w:r w:rsidRPr="00FF20F1">
              <w:rPr>
                <w:i/>
                <w:iCs/>
                <w:rPrChange w:id="2049" w:author="Daniel Stewart" w:date="2022-02-10T13:41:00Z">
                  <w:rPr/>
                </w:rPrChange>
              </w:rPr>
              <w:t>Carex stipata </w:t>
            </w:r>
          </w:p>
        </w:tc>
        <w:tc>
          <w:tcPr>
            <w:tcW w:w="2941" w:type="dxa"/>
            <w:shd w:val="clear" w:color="auto" w:fill="auto"/>
            <w:hideMark/>
          </w:tcPr>
          <w:p w14:paraId="10971C34" w14:textId="77777777" w:rsidR="0086183B" w:rsidRPr="00FF20F1" w:rsidRDefault="0086183B">
            <w:pPr>
              <w:pStyle w:val="PlantList"/>
              <w:pPrChange w:id="2050" w:author="Daniel Stewart" w:date="2022-02-10T13:41:00Z">
                <w:pPr>
                  <w:jc w:val="left"/>
                </w:pPr>
              </w:pPrChange>
            </w:pPr>
            <w:r w:rsidRPr="00FF20F1">
              <w:t>prickly sedge </w:t>
            </w:r>
          </w:p>
        </w:tc>
        <w:tc>
          <w:tcPr>
            <w:tcW w:w="886" w:type="dxa"/>
            <w:shd w:val="clear" w:color="auto" w:fill="auto"/>
            <w:hideMark/>
          </w:tcPr>
          <w:p w14:paraId="1021A101" w14:textId="77777777" w:rsidR="0086183B" w:rsidRPr="00FF20F1" w:rsidRDefault="0086183B">
            <w:pPr>
              <w:pStyle w:val="PlantList"/>
              <w:jc w:val="center"/>
              <w:pPrChange w:id="2051" w:author="Daniel Stewart" w:date="2022-02-10T13:42:00Z">
                <w:pPr/>
              </w:pPrChange>
            </w:pPr>
            <w:r w:rsidRPr="00FF20F1">
              <w:t>N</w:t>
            </w:r>
          </w:p>
        </w:tc>
        <w:tc>
          <w:tcPr>
            <w:tcW w:w="886" w:type="dxa"/>
          </w:tcPr>
          <w:p w14:paraId="752A59FC" w14:textId="77777777" w:rsidR="0086183B" w:rsidRPr="00FF20F1" w:rsidRDefault="0086183B">
            <w:pPr>
              <w:pStyle w:val="PlantList"/>
              <w:jc w:val="center"/>
              <w:pPrChange w:id="2052" w:author="Daniel Stewart" w:date="2022-02-10T13:42:00Z">
                <w:pPr/>
              </w:pPrChange>
            </w:pPr>
            <w:r w:rsidRPr="00FF20F1">
              <w:t>X</w:t>
            </w:r>
          </w:p>
        </w:tc>
        <w:tc>
          <w:tcPr>
            <w:tcW w:w="886" w:type="dxa"/>
          </w:tcPr>
          <w:p w14:paraId="74CB0258" w14:textId="77777777" w:rsidR="0086183B" w:rsidRPr="00FF20F1" w:rsidRDefault="0086183B">
            <w:pPr>
              <w:pStyle w:val="PlantList"/>
              <w:jc w:val="center"/>
              <w:rPr>
                <w:rPrChange w:id="2053" w:author="Daniel Stewart" w:date="2022-02-10T13:41:00Z">
                  <w:rPr>
                    <w:color w:val="000000"/>
                    <w:lang w:val="en-US"/>
                  </w:rPr>
                </w:rPrChange>
              </w:rPr>
              <w:pPrChange w:id="2054" w:author="Daniel Stewart" w:date="2022-02-10T13:42:00Z">
                <w:pPr/>
              </w:pPrChange>
            </w:pPr>
            <w:r w:rsidRPr="00FF20F1">
              <w:t>X</w:t>
            </w:r>
          </w:p>
        </w:tc>
      </w:tr>
      <w:tr w:rsidR="0086183B" w:rsidRPr="00FF20F1" w14:paraId="5853C00E" w14:textId="77777777" w:rsidTr="00013BB3">
        <w:trPr>
          <w:trHeight w:hRule="exact" w:val="227"/>
        </w:trPr>
        <w:tc>
          <w:tcPr>
            <w:tcW w:w="3119" w:type="dxa"/>
            <w:shd w:val="clear" w:color="auto" w:fill="auto"/>
            <w:hideMark/>
          </w:tcPr>
          <w:p w14:paraId="65930E63" w14:textId="77777777" w:rsidR="0086183B" w:rsidRPr="00FF20F1" w:rsidRDefault="0086183B">
            <w:pPr>
              <w:pStyle w:val="PlantList"/>
              <w:jc w:val="left"/>
              <w:rPr>
                <w:i/>
                <w:iCs/>
                <w:rPrChange w:id="2055" w:author="Daniel Stewart" w:date="2022-02-10T13:41:00Z">
                  <w:rPr>
                    <w:lang w:val="en-US"/>
                  </w:rPr>
                </w:rPrChange>
              </w:rPr>
              <w:pPrChange w:id="2056" w:author="Daniel Stewart" w:date="2022-02-10T13:43:00Z">
                <w:pPr>
                  <w:jc w:val="left"/>
                </w:pPr>
              </w:pPrChange>
            </w:pPr>
            <w:r w:rsidRPr="00FF20F1">
              <w:rPr>
                <w:i/>
                <w:iCs/>
                <w:rPrChange w:id="2057" w:author="Daniel Stewart" w:date="2022-02-10T13:41:00Z">
                  <w:rPr/>
                </w:rPrChange>
              </w:rPr>
              <w:t>Carex utriculata </w:t>
            </w:r>
          </w:p>
        </w:tc>
        <w:tc>
          <w:tcPr>
            <w:tcW w:w="2941" w:type="dxa"/>
            <w:shd w:val="clear" w:color="auto" w:fill="auto"/>
            <w:hideMark/>
          </w:tcPr>
          <w:p w14:paraId="559BEA98" w14:textId="77777777" w:rsidR="0086183B" w:rsidRPr="00FF20F1" w:rsidRDefault="0086183B">
            <w:pPr>
              <w:pStyle w:val="PlantList"/>
              <w:pPrChange w:id="2058" w:author="Daniel Stewart" w:date="2022-02-10T13:41:00Z">
                <w:pPr>
                  <w:jc w:val="left"/>
                </w:pPr>
              </w:pPrChange>
            </w:pPr>
            <w:r w:rsidRPr="00FF20F1">
              <w:t>beaked sedge </w:t>
            </w:r>
          </w:p>
        </w:tc>
        <w:tc>
          <w:tcPr>
            <w:tcW w:w="886" w:type="dxa"/>
            <w:shd w:val="clear" w:color="auto" w:fill="auto"/>
            <w:hideMark/>
          </w:tcPr>
          <w:p w14:paraId="5983A202" w14:textId="77777777" w:rsidR="0086183B" w:rsidRPr="00FF20F1" w:rsidRDefault="0086183B">
            <w:pPr>
              <w:pStyle w:val="PlantList"/>
              <w:jc w:val="center"/>
              <w:pPrChange w:id="2059" w:author="Daniel Stewart" w:date="2022-02-10T13:42:00Z">
                <w:pPr/>
              </w:pPrChange>
            </w:pPr>
            <w:r w:rsidRPr="00FF20F1">
              <w:t>N</w:t>
            </w:r>
          </w:p>
        </w:tc>
        <w:tc>
          <w:tcPr>
            <w:tcW w:w="886" w:type="dxa"/>
          </w:tcPr>
          <w:p w14:paraId="29EB09EF" w14:textId="77777777" w:rsidR="0086183B" w:rsidRPr="00FF20F1" w:rsidRDefault="0086183B">
            <w:pPr>
              <w:pStyle w:val="PlantList"/>
              <w:jc w:val="center"/>
              <w:pPrChange w:id="2060" w:author="Daniel Stewart" w:date="2022-02-10T13:42:00Z">
                <w:pPr/>
              </w:pPrChange>
            </w:pPr>
            <w:r w:rsidRPr="00FF20F1">
              <w:t>X</w:t>
            </w:r>
          </w:p>
        </w:tc>
        <w:tc>
          <w:tcPr>
            <w:tcW w:w="886" w:type="dxa"/>
          </w:tcPr>
          <w:p w14:paraId="38E8DC2F" w14:textId="77777777" w:rsidR="0086183B" w:rsidRPr="00FF20F1" w:rsidRDefault="0086183B">
            <w:pPr>
              <w:pStyle w:val="PlantList"/>
              <w:jc w:val="center"/>
              <w:rPr>
                <w:rPrChange w:id="2061" w:author="Daniel Stewart" w:date="2022-02-10T13:41:00Z">
                  <w:rPr>
                    <w:color w:val="000000"/>
                    <w:lang w:val="en-US"/>
                  </w:rPr>
                </w:rPrChange>
              </w:rPr>
              <w:pPrChange w:id="2062" w:author="Daniel Stewart" w:date="2022-02-10T13:42:00Z">
                <w:pPr/>
              </w:pPrChange>
            </w:pPr>
            <w:r w:rsidRPr="00FF20F1">
              <w:t>X</w:t>
            </w:r>
          </w:p>
        </w:tc>
      </w:tr>
      <w:tr w:rsidR="0086183B" w:rsidRPr="00FF20F1" w14:paraId="3A15AC58" w14:textId="77777777" w:rsidTr="00013BB3">
        <w:trPr>
          <w:trHeight w:hRule="exact" w:val="227"/>
        </w:trPr>
        <w:tc>
          <w:tcPr>
            <w:tcW w:w="3119" w:type="dxa"/>
            <w:shd w:val="clear" w:color="auto" w:fill="auto"/>
          </w:tcPr>
          <w:p w14:paraId="1FFBAFC8" w14:textId="77777777" w:rsidR="0086183B" w:rsidRPr="00FF20F1" w:rsidRDefault="0086183B">
            <w:pPr>
              <w:pStyle w:val="PlantList"/>
              <w:jc w:val="left"/>
              <w:rPr>
                <w:i/>
                <w:iCs/>
                <w:rPrChange w:id="2063" w:author="Daniel Stewart" w:date="2022-02-10T13:41:00Z">
                  <w:rPr>
                    <w:lang w:val="en-US"/>
                  </w:rPr>
                </w:rPrChange>
              </w:rPr>
              <w:pPrChange w:id="2064" w:author="Daniel Stewart" w:date="2022-02-10T13:43:00Z">
                <w:pPr>
                  <w:jc w:val="left"/>
                </w:pPr>
              </w:pPrChange>
            </w:pPr>
            <w:r w:rsidRPr="00FF20F1">
              <w:rPr>
                <w:i/>
                <w:iCs/>
                <w:rPrChange w:id="2065" w:author="Daniel Stewart" w:date="2022-02-10T13:41:00Z">
                  <w:rPr/>
                </w:rPrChange>
              </w:rPr>
              <w:t>Ceratophyllum echinatum</w:t>
            </w:r>
          </w:p>
        </w:tc>
        <w:tc>
          <w:tcPr>
            <w:tcW w:w="2941" w:type="dxa"/>
            <w:shd w:val="clear" w:color="auto" w:fill="auto"/>
          </w:tcPr>
          <w:p w14:paraId="15934534" w14:textId="77777777" w:rsidR="0086183B" w:rsidRPr="00FF20F1" w:rsidRDefault="0086183B">
            <w:pPr>
              <w:pStyle w:val="PlantList"/>
              <w:pPrChange w:id="2066" w:author="Daniel Stewart" w:date="2022-02-10T13:41:00Z">
                <w:pPr>
                  <w:jc w:val="left"/>
                </w:pPr>
              </w:pPrChange>
            </w:pPr>
            <w:r w:rsidRPr="00FF20F1">
              <w:t>hornwort</w:t>
            </w:r>
          </w:p>
        </w:tc>
        <w:tc>
          <w:tcPr>
            <w:tcW w:w="886" w:type="dxa"/>
            <w:shd w:val="clear" w:color="auto" w:fill="auto"/>
          </w:tcPr>
          <w:p w14:paraId="4DD2A28C" w14:textId="77777777" w:rsidR="0086183B" w:rsidRPr="00FF20F1" w:rsidRDefault="0086183B">
            <w:pPr>
              <w:pStyle w:val="PlantList"/>
              <w:jc w:val="center"/>
              <w:pPrChange w:id="2067" w:author="Daniel Stewart" w:date="2022-02-10T13:42:00Z">
                <w:pPr/>
              </w:pPrChange>
            </w:pPr>
            <w:r w:rsidRPr="00FF20F1">
              <w:t>N</w:t>
            </w:r>
          </w:p>
        </w:tc>
        <w:tc>
          <w:tcPr>
            <w:tcW w:w="886" w:type="dxa"/>
          </w:tcPr>
          <w:p w14:paraId="24B2B9B7" w14:textId="77777777" w:rsidR="0086183B" w:rsidRPr="00FF20F1" w:rsidRDefault="0086183B">
            <w:pPr>
              <w:pStyle w:val="PlantList"/>
              <w:jc w:val="center"/>
              <w:pPrChange w:id="2068" w:author="Daniel Stewart" w:date="2022-02-10T13:42:00Z">
                <w:pPr/>
              </w:pPrChange>
            </w:pPr>
            <w:r w:rsidRPr="00FF20F1">
              <w:t>X</w:t>
            </w:r>
          </w:p>
        </w:tc>
        <w:tc>
          <w:tcPr>
            <w:tcW w:w="886" w:type="dxa"/>
          </w:tcPr>
          <w:p w14:paraId="778B67AF" w14:textId="77777777" w:rsidR="0086183B" w:rsidRPr="00FF20F1" w:rsidRDefault="0086183B">
            <w:pPr>
              <w:pStyle w:val="PlantList"/>
              <w:jc w:val="center"/>
              <w:pPrChange w:id="2069" w:author="Daniel Stewart" w:date="2022-02-10T13:42:00Z">
                <w:pPr/>
              </w:pPrChange>
            </w:pPr>
          </w:p>
        </w:tc>
      </w:tr>
      <w:tr w:rsidR="0086183B" w:rsidRPr="00FF20F1" w14:paraId="32FD3FB0" w14:textId="77777777" w:rsidTr="00013BB3">
        <w:trPr>
          <w:trHeight w:hRule="exact" w:val="227"/>
        </w:trPr>
        <w:tc>
          <w:tcPr>
            <w:tcW w:w="3119" w:type="dxa"/>
            <w:shd w:val="clear" w:color="auto" w:fill="auto"/>
          </w:tcPr>
          <w:p w14:paraId="6C818AE7" w14:textId="77777777" w:rsidR="0086183B" w:rsidRPr="00FF20F1" w:rsidRDefault="0086183B">
            <w:pPr>
              <w:pStyle w:val="PlantList"/>
              <w:jc w:val="left"/>
              <w:rPr>
                <w:i/>
                <w:iCs/>
                <w:rPrChange w:id="2070" w:author="Daniel Stewart" w:date="2022-02-10T13:41:00Z">
                  <w:rPr>
                    <w:lang w:val="en-US"/>
                  </w:rPr>
                </w:rPrChange>
              </w:rPr>
              <w:pPrChange w:id="2071" w:author="Daniel Stewart" w:date="2022-02-10T13:43:00Z">
                <w:pPr>
                  <w:jc w:val="left"/>
                </w:pPr>
              </w:pPrChange>
            </w:pPr>
            <w:r w:rsidRPr="00FF20F1">
              <w:rPr>
                <w:i/>
                <w:iCs/>
                <w:rPrChange w:id="2072" w:author="Daniel Stewart" w:date="2022-02-10T13:41:00Z">
                  <w:rPr/>
                </w:rPrChange>
              </w:rPr>
              <w:t>Chenopodium album</w:t>
            </w:r>
          </w:p>
        </w:tc>
        <w:tc>
          <w:tcPr>
            <w:tcW w:w="2941" w:type="dxa"/>
            <w:shd w:val="clear" w:color="auto" w:fill="auto"/>
          </w:tcPr>
          <w:p w14:paraId="40BA9F14" w14:textId="77777777" w:rsidR="0086183B" w:rsidRPr="00FF20F1" w:rsidRDefault="0086183B">
            <w:pPr>
              <w:pStyle w:val="PlantList"/>
              <w:pPrChange w:id="2073" w:author="Daniel Stewart" w:date="2022-02-10T13:41:00Z">
                <w:pPr>
                  <w:jc w:val="left"/>
                </w:pPr>
              </w:pPrChange>
            </w:pPr>
            <w:r w:rsidRPr="00FF20F1">
              <w:t>lamb's quarters</w:t>
            </w:r>
          </w:p>
        </w:tc>
        <w:tc>
          <w:tcPr>
            <w:tcW w:w="886" w:type="dxa"/>
            <w:shd w:val="clear" w:color="auto" w:fill="auto"/>
          </w:tcPr>
          <w:p w14:paraId="5275901E" w14:textId="77777777" w:rsidR="0086183B" w:rsidRPr="00FF20F1" w:rsidRDefault="0086183B">
            <w:pPr>
              <w:pStyle w:val="PlantList"/>
              <w:jc w:val="center"/>
              <w:pPrChange w:id="2074" w:author="Daniel Stewart" w:date="2022-02-10T13:42:00Z">
                <w:pPr/>
              </w:pPrChange>
            </w:pPr>
            <w:r w:rsidRPr="00FF20F1">
              <w:t>E</w:t>
            </w:r>
          </w:p>
        </w:tc>
        <w:tc>
          <w:tcPr>
            <w:tcW w:w="886" w:type="dxa"/>
          </w:tcPr>
          <w:p w14:paraId="03269E2D" w14:textId="77777777" w:rsidR="0086183B" w:rsidRPr="00FF20F1" w:rsidRDefault="0086183B">
            <w:pPr>
              <w:pStyle w:val="PlantList"/>
              <w:jc w:val="center"/>
              <w:pPrChange w:id="2075" w:author="Daniel Stewart" w:date="2022-02-10T13:42:00Z">
                <w:pPr/>
              </w:pPrChange>
            </w:pPr>
            <w:r w:rsidRPr="00FF20F1">
              <w:t>X</w:t>
            </w:r>
          </w:p>
        </w:tc>
        <w:tc>
          <w:tcPr>
            <w:tcW w:w="886" w:type="dxa"/>
          </w:tcPr>
          <w:p w14:paraId="7B8EDE90" w14:textId="77777777" w:rsidR="0086183B" w:rsidRPr="00FF20F1" w:rsidRDefault="0086183B">
            <w:pPr>
              <w:pStyle w:val="PlantList"/>
              <w:jc w:val="center"/>
              <w:pPrChange w:id="2076" w:author="Daniel Stewart" w:date="2022-02-10T13:42:00Z">
                <w:pPr/>
              </w:pPrChange>
            </w:pPr>
          </w:p>
        </w:tc>
      </w:tr>
      <w:tr w:rsidR="0086183B" w:rsidRPr="00FF20F1" w14:paraId="444D48FA" w14:textId="77777777" w:rsidTr="00013BB3">
        <w:trPr>
          <w:trHeight w:hRule="exact" w:val="227"/>
        </w:trPr>
        <w:tc>
          <w:tcPr>
            <w:tcW w:w="3119" w:type="dxa"/>
            <w:shd w:val="clear" w:color="auto" w:fill="auto"/>
          </w:tcPr>
          <w:p w14:paraId="388119C8" w14:textId="77777777" w:rsidR="0086183B" w:rsidRPr="00FF20F1" w:rsidRDefault="0086183B">
            <w:pPr>
              <w:pStyle w:val="PlantList"/>
              <w:jc w:val="left"/>
              <w:rPr>
                <w:i/>
                <w:iCs/>
                <w:rPrChange w:id="2077" w:author="Daniel Stewart" w:date="2022-02-10T13:41:00Z">
                  <w:rPr>
                    <w:lang w:val="en-US"/>
                  </w:rPr>
                </w:rPrChange>
              </w:rPr>
              <w:pPrChange w:id="2078" w:author="Daniel Stewart" w:date="2022-02-10T13:43:00Z">
                <w:pPr>
                  <w:jc w:val="left"/>
                </w:pPr>
              </w:pPrChange>
            </w:pPr>
            <w:r w:rsidRPr="00FF20F1">
              <w:rPr>
                <w:i/>
                <w:iCs/>
                <w:rPrChange w:id="2079" w:author="Daniel Stewart" w:date="2022-02-10T13:41:00Z">
                  <w:rPr/>
                </w:rPrChange>
              </w:rPr>
              <w:t>Clematis vitalba</w:t>
            </w:r>
          </w:p>
        </w:tc>
        <w:tc>
          <w:tcPr>
            <w:tcW w:w="2941" w:type="dxa"/>
            <w:shd w:val="clear" w:color="auto" w:fill="auto"/>
          </w:tcPr>
          <w:p w14:paraId="4BC6D523" w14:textId="77777777" w:rsidR="0086183B" w:rsidRPr="00FF20F1" w:rsidRDefault="0086183B">
            <w:pPr>
              <w:pStyle w:val="PlantList"/>
              <w:pPrChange w:id="2080" w:author="Daniel Stewart" w:date="2022-02-10T13:41:00Z">
                <w:pPr>
                  <w:jc w:val="left"/>
                </w:pPr>
              </w:pPrChange>
            </w:pPr>
            <w:r w:rsidRPr="00FF20F1">
              <w:t>traveler's joy</w:t>
            </w:r>
          </w:p>
        </w:tc>
        <w:tc>
          <w:tcPr>
            <w:tcW w:w="886" w:type="dxa"/>
            <w:shd w:val="clear" w:color="auto" w:fill="auto"/>
          </w:tcPr>
          <w:p w14:paraId="25EB847F" w14:textId="77777777" w:rsidR="0086183B" w:rsidRPr="00FF20F1" w:rsidRDefault="0086183B">
            <w:pPr>
              <w:pStyle w:val="PlantList"/>
              <w:jc w:val="center"/>
              <w:pPrChange w:id="2081" w:author="Daniel Stewart" w:date="2022-02-10T13:42:00Z">
                <w:pPr/>
              </w:pPrChange>
            </w:pPr>
            <w:r>
              <w:t>E</w:t>
            </w:r>
          </w:p>
        </w:tc>
        <w:tc>
          <w:tcPr>
            <w:tcW w:w="886" w:type="dxa"/>
          </w:tcPr>
          <w:p w14:paraId="5746BB60" w14:textId="77777777" w:rsidR="0086183B" w:rsidRPr="00FF20F1" w:rsidRDefault="0086183B">
            <w:pPr>
              <w:pStyle w:val="PlantList"/>
              <w:jc w:val="center"/>
              <w:pPrChange w:id="2082" w:author="Daniel Stewart" w:date="2022-02-10T13:42:00Z">
                <w:pPr/>
              </w:pPrChange>
            </w:pPr>
            <w:r w:rsidRPr="00FF20F1">
              <w:t>X</w:t>
            </w:r>
          </w:p>
        </w:tc>
        <w:tc>
          <w:tcPr>
            <w:tcW w:w="886" w:type="dxa"/>
          </w:tcPr>
          <w:p w14:paraId="4F8F3767" w14:textId="77777777" w:rsidR="0086183B" w:rsidRPr="00FF20F1" w:rsidRDefault="0086183B">
            <w:pPr>
              <w:pStyle w:val="PlantList"/>
              <w:jc w:val="center"/>
              <w:pPrChange w:id="2083" w:author="Daniel Stewart" w:date="2022-02-10T13:42:00Z">
                <w:pPr/>
              </w:pPrChange>
            </w:pPr>
          </w:p>
        </w:tc>
      </w:tr>
      <w:tr w:rsidR="0086183B" w:rsidRPr="00FF20F1" w14:paraId="77399C7E" w14:textId="77777777" w:rsidTr="00013BB3">
        <w:trPr>
          <w:trHeight w:hRule="exact" w:val="227"/>
        </w:trPr>
        <w:tc>
          <w:tcPr>
            <w:tcW w:w="3119" w:type="dxa"/>
            <w:shd w:val="clear" w:color="auto" w:fill="auto"/>
            <w:hideMark/>
          </w:tcPr>
          <w:p w14:paraId="63F58180" w14:textId="77777777" w:rsidR="0086183B" w:rsidRPr="00FF20F1" w:rsidRDefault="0086183B">
            <w:pPr>
              <w:pStyle w:val="PlantList"/>
              <w:jc w:val="left"/>
              <w:rPr>
                <w:i/>
                <w:iCs/>
                <w:rPrChange w:id="2084" w:author="Daniel Stewart" w:date="2022-02-10T13:41:00Z">
                  <w:rPr>
                    <w:lang w:val="en-US"/>
                  </w:rPr>
                </w:rPrChange>
              </w:rPr>
              <w:pPrChange w:id="2085" w:author="Daniel Stewart" w:date="2022-02-10T13:43:00Z">
                <w:pPr>
                  <w:jc w:val="left"/>
                </w:pPr>
              </w:pPrChange>
            </w:pPr>
            <w:r w:rsidRPr="00FF20F1">
              <w:rPr>
                <w:i/>
                <w:iCs/>
                <w:rPrChange w:id="2086" w:author="Daniel Stewart" w:date="2022-02-10T13:41:00Z">
                  <w:rPr/>
                </w:rPrChange>
              </w:rPr>
              <w:t>Cicuta douglasii </w:t>
            </w:r>
          </w:p>
        </w:tc>
        <w:tc>
          <w:tcPr>
            <w:tcW w:w="2941" w:type="dxa"/>
            <w:shd w:val="clear" w:color="auto" w:fill="auto"/>
            <w:hideMark/>
          </w:tcPr>
          <w:p w14:paraId="5C75EDCE" w14:textId="77777777" w:rsidR="0086183B" w:rsidRPr="00FF20F1" w:rsidRDefault="0086183B">
            <w:pPr>
              <w:pStyle w:val="PlantList"/>
              <w:pPrChange w:id="2087" w:author="Daniel Stewart" w:date="2022-02-10T13:41:00Z">
                <w:pPr>
                  <w:jc w:val="left"/>
                </w:pPr>
              </w:pPrChange>
            </w:pPr>
            <w:r w:rsidRPr="00FF20F1">
              <w:t>western water hemlock </w:t>
            </w:r>
          </w:p>
        </w:tc>
        <w:tc>
          <w:tcPr>
            <w:tcW w:w="886" w:type="dxa"/>
            <w:shd w:val="clear" w:color="auto" w:fill="auto"/>
            <w:hideMark/>
          </w:tcPr>
          <w:p w14:paraId="3330DDAA" w14:textId="77777777" w:rsidR="0086183B" w:rsidRPr="00FF20F1" w:rsidRDefault="0086183B">
            <w:pPr>
              <w:pStyle w:val="PlantList"/>
              <w:jc w:val="center"/>
              <w:pPrChange w:id="2088" w:author="Daniel Stewart" w:date="2022-02-10T13:42:00Z">
                <w:pPr/>
              </w:pPrChange>
            </w:pPr>
            <w:r w:rsidRPr="00FF20F1">
              <w:t>N</w:t>
            </w:r>
          </w:p>
        </w:tc>
        <w:tc>
          <w:tcPr>
            <w:tcW w:w="886" w:type="dxa"/>
          </w:tcPr>
          <w:p w14:paraId="74B496D3" w14:textId="77777777" w:rsidR="0086183B" w:rsidRPr="00FF20F1" w:rsidRDefault="0086183B">
            <w:pPr>
              <w:pStyle w:val="PlantList"/>
              <w:jc w:val="center"/>
              <w:pPrChange w:id="2089" w:author="Daniel Stewart" w:date="2022-02-10T13:42:00Z">
                <w:pPr/>
              </w:pPrChange>
            </w:pPr>
            <w:r w:rsidRPr="00FF20F1">
              <w:t>X</w:t>
            </w:r>
          </w:p>
        </w:tc>
        <w:tc>
          <w:tcPr>
            <w:tcW w:w="886" w:type="dxa"/>
          </w:tcPr>
          <w:p w14:paraId="4F0B1536" w14:textId="77777777" w:rsidR="0086183B" w:rsidRPr="00FF20F1" w:rsidRDefault="0086183B">
            <w:pPr>
              <w:pStyle w:val="PlantList"/>
              <w:jc w:val="center"/>
              <w:rPr>
                <w:rPrChange w:id="2090" w:author="Daniel Stewart" w:date="2022-02-10T13:41:00Z">
                  <w:rPr>
                    <w:color w:val="000000"/>
                    <w:lang w:val="en-US"/>
                  </w:rPr>
                </w:rPrChange>
              </w:rPr>
              <w:pPrChange w:id="2091" w:author="Daniel Stewart" w:date="2022-02-10T13:42:00Z">
                <w:pPr/>
              </w:pPrChange>
            </w:pPr>
            <w:r w:rsidRPr="00FF20F1">
              <w:t>X</w:t>
            </w:r>
          </w:p>
        </w:tc>
      </w:tr>
      <w:tr w:rsidR="0086183B" w:rsidRPr="00FF20F1" w14:paraId="5A634A92" w14:textId="77777777" w:rsidTr="00013BB3">
        <w:trPr>
          <w:trHeight w:hRule="exact" w:val="227"/>
        </w:trPr>
        <w:tc>
          <w:tcPr>
            <w:tcW w:w="3119" w:type="dxa"/>
            <w:shd w:val="clear" w:color="auto" w:fill="auto"/>
            <w:hideMark/>
          </w:tcPr>
          <w:p w14:paraId="783592D8" w14:textId="77777777" w:rsidR="0086183B" w:rsidRPr="00FF20F1" w:rsidRDefault="0086183B">
            <w:pPr>
              <w:pStyle w:val="PlantList"/>
              <w:jc w:val="left"/>
              <w:rPr>
                <w:i/>
                <w:iCs/>
                <w:rPrChange w:id="2092" w:author="Daniel Stewart" w:date="2022-02-10T13:41:00Z">
                  <w:rPr>
                    <w:lang w:val="en-US"/>
                  </w:rPr>
                </w:rPrChange>
              </w:rPr>
              <w:pPrChange w:id="2093" w:author="Daniel Stewart" w:date="2022-02-10T13:43:00Z">
                <w:pPr>
                  <w:jc w:val="left"/>
                </w:pPr>
              </w:pPrChange>
            </w:pPr>
            <w:r w:rsidRPr="00FF20F1">
              <w:rPr>
                <w:i/>
                <w:iCs/>
                <w:rPrChange w:id="2094" w:author="Daniel Stewart" w:date="2022-02-10T13:41:00Z">
                  <w:rPr/>
                </w:rPrChange>
              </w:rPr>
              <w:t>Cirsium arvense </w:t>
            </w:r>
          </w:p>
        </w:tc>
        <w:tc>
          <w:tcPr>
            <w:tcW w:w="2941" w:type="dxa"/>
            <w:shd w:val="clear" w:color="auto" w:fill="auto"/>
            <w:hideMark/>
          </w:tcPr>
          <w:p w14:paraId="3A4F5916" w14:textId="77777777" w:rsidR="0086183B" w:rsidRPr="00FF20F1" w:rsidRDefault="0086183B">
            <w:pPr>
              <w:pStyle w:val="PlantList"/>
              <w:pPrChange w:id="2095" w:author="Daniel Stewart" w:date="2022-02-10T13:41:00Z">
                <w:pPr>
                  <w:jc w:val="left"/>
                </w:pPr>
              </w:pPrChange>
            </w:pPr>
            <w:r w:rsidRPr="00FF20F1">
              <w:t>Canada thistle </w:t>
            </w:r>
          </w:p>
        </w:tc>
        <w:tc>
          <w:tcPr>
            <w:tcW w:w="886" w:type="dxa"/>
            <w:shd w:val="clear" w:color="auto" w:fill="auto"/>
            <w:hideMark/>
          </w:tcPr>
          <w:p w14:paraId="11197B22" w14:textId="77777777" w:rsidR="0086183B" w:rsidRPr="00FF20F1" w:rsidRDefault="0086183B">
            <w:pPr>
              <w:pStyle w:val="PlantList"/>
              <w:jc w:val="center"/>
              <w:pPrChange w:id="2096" w:author="Daniel Stewart" w:date="2022-02-10T13:42:00Z">
                <w:pPr/>
              </w:pPrChange>
            </w:pPr>
            <w:r>
              <w:t>E</w:t>
            </w:r>
            <w:del w:id="2097" w:author="Daniel Stewart" w:date="2022-02-10T13:44:00Z">
              <w:r w:rsidRPr="00FF20F1" w:rsidDel="007013A6">
                <w:delText>E</w:delText>
              </w:r>
            </w:del>
          </w:p>
        </w:tc>
        <w:tc>
          <w:tcPr>
            <w:tcW w:w="886" w:type="dxa"/>
          </w:tcPr>
          <w:p w14:paraId="19958E89" w14:textId="77777777" w:rsidR="0086183B" w:rsidRPr="00FF20F1" w:rsidRDefault="0086183B">
            <w:pPr>
              <w:pStyle w:val="PlantList"/>
              <w:jc w:val="center"/>
              <w:pPrChange w:id="2098" w:author="Daniel Stewart" w:date="2022-02-10T13:42:00Z">
                <w:pPr/>
              </w:pPrChange>
            </w:pPr>
            <w:r w:rsidRPr="00FF20F1">
              <w:t>X</w:t>
            </w:r>
          </w:p>
        </w:tc>
        <w:tc>
          <w:tcPr>
            <w:tcW w:w="886" w:type="dxa"/>
          </w:tcPr>
          <w:p w14:paraId="1989E6AD" w14:textId="77777777" w:rsidR="0086183B" w:rsidRPr="00FF20F1" w:rsidRDefault="0086183B">
            <w:pPr>
              <w:pStyle w:val="PlantList"/>
              <w:jc w:val="center"/>
              <w:rPr>
                <w:rPrChange w:id="2099" w:author="Daniel Stewart" w:date="2022-02-10T13:41:00Z">
                  <w:rPr>
                    <w:color w:val="000000"/>
                    <w:lang w:val="en-US"/>
                  </w:rPr>
                </w:rPrChange>
              </w:rPr>
              <w:pPrChange w:id="2100" w:author="Daniel Stewart" w:date="2022-02-10T13:42:00Z">
                <w:pPr/>
              </w:pPrChange>
            </w:pPr>
            <w:r w:rsidRPr="00FF20F1">
              <w:t>X</w:t>
            </w:r>
          </w:p>
        </w:tc>
      </w:tr>
      <w:tr w:rsidR="0086183B" w:rsidRPr="00FF20F1" w14:paraId="0BD3F896" w14:textId="77777777" w:rsidTr="00013BB3">
        <w:trPr>
          <w:trHeight w:hRule="exact" w:val="227"/>
        </w:trPr>
        <w:tc>
          <w:tcPr>
            <w:tcW w:w="3119" w:type="dxa"/>
            <w:shd w:val="clear" w:color="auto" w:fill="auto"/>
            <w:hideMark/>
          </w:tcPr>
          <w:p w14:paraId="2E30A712" w14:textId="77777777" w:rsidR="0086183B" w:rsidRPr="00FF20F1" w:rsidRDefault="0086183B">
            <w:pPr>
              <w:pStyle w:val="PlantList"/>
              <w:jc w:val="left"/>
              <w:rPr>
                <w:i/>
                <w:iCs/>
                <w:rPrChange w:id="2101" w:author="Daniel Stewart" w:date="2022-02-10T13:41:00Z">
                  <w:rPr>
                    <w:lang w:val="en-US"/>
                  </w:rPr>
                </w:rPrChange>
              </w:rPr>
              <w:pPrChange w:id="2102" w:author="Daniel Stewart" w:date="2022-02-10T13:43:00Z">
                <w:pPr>
                  <w:jc w:val="left"/>
                </w:pPr>
              </w:pPrChange>
            </w:pPr>
            <w:r w:rsidRPr="00FF20F1">
              <w:rPr>
                <w:i/>
                <w:iCs/>
                <w:rPrChange w:id="2103" w:author="Daniel Stewart" w:date="2022-02-10T13:41:00Z">
                  <w:rPr/>
                </w:rPrChange>
              </w:rPr>
              <w:t>Comarum palustre </w:t>
            </w:r>
          </w:p>
        </w:tc>
        <w:tc>
          <w:tcPr>
            <w:tcW w:w="2941" w:type="dxa"/>
            <w:shd w:val="clear" w:color="auto" w:fill="auto"/>
            <w:hideMark/>
          </w:tcPr>
          <w:p w14:paraId="1B8623D3" w14:textId="77777777" w:rsidR="0086183B" w:rsidRPr="00FF20F1" w:rsidRDefault="0086183B">
            <w:pPr>
              <w:pStyle w:val="PlantList"/>
              <w:pPrChange w:id="2104" w:author="Daniel Stewart" w:date="2022-02-10T13:41:00Z">
                <w:pPr>
                  <w:jc w:val="left"/>
                </w:pPr>
              </w:pPrChange>
            </w:pPr>
            <w:r w:rsidRPr="00FF20F1">
              <w:t>marsh cinquefoil </w:t>
            </w:r>
          </w:p>
        </w:tc>
        <w:tc>
          <w:tcPr>
            <w:tcW w:w="886" w:type="dxa"/>
            <w:shd w:val="clear" w:color="auto" w:fill="auto"/>
            <w:hideMark/>
          </w:tcPr>
          <w:p w14:paraId="041917AB" w14:textId="77777777" w:rsidR="0086183B" w:rsidRPr="00FF20F1" w:rsidRDefault="0086183B">
            <w:pPr>
              <w:pStyle w:val="PlantList"/>
              <w:jc w:val="center"/>
              <w:pPrChange w:id="2105" w:author="Daniel Stewart" w:date="2022-02-10T13:42:00Z">
                <w:pPr/>
              </w:pPrChange>
            </w:pPr>
            <w:r w:rsidRPr="00FF20F1">
              <w:t>N</w:t>
            </w:r>
          </w:p>
        </w:tc>
        <w:tc>
          <w:tcPr>
            <w:tcW w:w="886" w:type="dxa"/>
          </w:tcPr>
          <w:p w14:paraId="51ADAF92" w14:textId="77777777" w:rsidR="0086183B" w:rsidRPr="00FF20F1" w:rsidRDefault="0086183B">
            <w:pPr>
              <w:pStyle w:val="PlantList"/>
              <w:jc w:val="center"/>
              <w:pPrChange w:id="2106" w:author="Daniel Stewart" w:date="2022-02-10T13:42:00Z">
                <w:pPr/>
              </w:pPrChange>
            </w:pPr>
            <w:r w:rsidRPr="00FF20F1">
              <w:t>X</w:t>
            </w:r>
          </w:p>
        </w:tc>
        <w:tc>
          <w:tcPr>
            <w:tcW w:w="886" w:type="dxa"/>
          </w:tcPr>
          <w:p w14:paraId="0F355393" w14:textId="77777777" w:rsidR="0086183B" w:rsidRPr="00FF20F1" w:rsidRDefault="0086183B">
            <w:pPr>
              <w:pStyle w:val="PlantList"/>
              <w:jc w:val="center"/>
              <w:rPr>
                <w:rPrChange w:id="2107" w:author="Daniel Stewart" w:date="2022-02-10T13:41:00Z">
                  <w:rPr>
                    <w:color w:val="000000"/>
                    <w:lang w:val="en-US"/>
                  </w:rPr>
                </w:rPrChange>
              </w:rPr>
              <w:pPrChange w:id="2108" w:author="Daniel Stewart" w:date="2022-02-10T13:42:00Z">
                <w:pPr/>
              </w:pPrChange>
            </w:pPr>
            <w:r w:rsidRPr="00FF20F1">
              <w:t>X</w:t>
            </w:r>
          </w:p>
        </w:tc>
      </w:tr>
      <w:tr w:rsidR="0086183B" w:rsidRPr="00FF20F1" w14:paraId="3CC5BFE9" w14:textId="77777777" w:rsidTr="00013BB3">
        <w:trPr>
          <w:trHeight w:hRule="exact" w:val="227"/>
        </w:trPr>
        <w:tc>
          <w:tcPr>
            <w:tcW w:w="3119" w:type="dxa"/>
            <w:shd w:val="clear" w:color="auto" w:fill="auto"/>
          </w:tcPr>
          <w:p w14:paraId="5DF43F39" w14:textId="77777777" w:rsidR="0086183B" w:rsidRPr="00FF20F1" w:rsidRDefault="0086183B">
            <w:pPr>
              <w:pStyle w:val="PlantList"/>
              <w:jc w:val="left"/>
              <w:rPr>
                <w:i/>
                <w:iCs/>
                <w:rPrChange w:id="2109" w:author="Daniel Stewart" w:date="2022-02-10T13:41:00Z">
                  <w:rPr>
                    <w:lang w:val="en-US"/>
                  </w:rPr>
                </w:rPrChange>
              </w:rPr>
              <w:pPrChange w:id="2110" w:author="Daniel Stewart" w:date="2022-02-10T13:43:00Z">
                <w:pPr>
                  <w:jc w:val="left"/>
                </w:pPr>
              </w:pPrChange>
            </w:pPr>
            <w:r w:rsidRPr="00FF20F1">
              <w:rPr>
                <w:i/>
                <w:iCs/>
                <w:rPrChange w:id="2111" w:author="Daniel Stewart" w:date="2022-02-10T13:41:00Z">
                  <w:rPr/>
                </w:rPrChange>
              </w:rPr>
              <w:t>Conzya canadensis</w:t>
            </w:r>
          </w:p>
        </w:tc>
        <w:tc>
          <w:tcPr>
            <w:tcW w:w="2941" w:type="dxa"/>
            <w:shd w:val="clear" w:color="auto" w:fill="auto"/>
          </w:tcPr>
          <w:p w14:paraId="7E2A5867" w14:textId="77777777" w:rsidR="0086183B" w:rsidRPr="00FF20F1" w:rsidRDefault="0086183B">
            <w:pPr>
              <w:pStyle w:val="PlantList"/>
              <w:pPrChange w:id="2112" w:author="Daniel Stewart" w:date="2022-02-10T13:41:00Z">
                <w:pPr>
                  <w:jc w:val="left"/>
                </w:pPr>
              </w:pPrChange>
            </w:pPr>
            <w:r w:rsidRPr="00FF20F1">
              <w:t>horseweed</w:t>
            </w:r>
          </w:p>
        </w:tc>
        <w:tc>
          <w:tcPr>
            <w:tcW w:w="886" w:type="dxa"/>
            <w:shd w:val="clear" w:color="auto" w:fill="auto"/>
          </w:tcPr>
          <w:p w14:paraId="398E5A6F" w14:textId="77777777" w:rsidR="0086183B" w:rsidRPr="00FF20F1" w:rsidRDefault="0086183B">
            <w:pPr>
              <w:pStyle w:val="PlantList"/>
              <w:jc w:val="center"/>
              <w:pPrChange w:id="2113" w:author="Daniel Stewart" w:date="2022-02-10T13:42:00Z">
                <w:pPr/>
              </w:pPrChange>
            </w:pPr>
            <w:r w:rsidRPr="00FF20F1">
              <w:t>N</w:t>
            </w:r>
          </w:p>
        </w:tc>
        <w:tc>
          <w:tcPr>
            <w:tcW w:w="886" w:type="dxa"/>
          </w:tcPr>
          <w:p w14:paraId="25302746" w14:textId="77777777" w:rsidR="0086183B" w:rsidRPr="00FF20F1" w:rsidRDefault="0086183B">
            <w:pPr>
              <w:pStyle w:val="PlantList"/>
              <w:jc w:val="center"/>
              <w:pPrChange w:id="2114" w:author="Daniel Stewart" w:date="2022-02-10T13:42:00Z">
                <w:pPr/>
              </w:pPrChange>
            </w:pPr>
            <w:r w:rsidRPr="00FF20F1">
              <w:t>X</w:t>
            </w:r>
          </w:p>
        </w:tc>
        <w:tc>
          <w:tcPr>
            <w:tcW w:w="886" w:type="dxa"/>
          </w:tcPr>
          <w:p w14:paraId="435F5ED4" w14:textId="77777777" w:rsidR="0086183B" w:rsidRPr="00FF20F1" w:rsidRDefault="0086183B">
            <w:pPr>
              <w:pStyle w:val="PlantList"/>
              <w:jc w:val="center"/>
              <w:pPrChange w:id="2115" w:author="Daniel Stewart" w:date="2022-02-10T13:42:00Z">
                <w:pPr/>
              </w:pPrChange>
            </w:pPr>
          </w:p>
        </w:tc>
      </w:tr>
      <w:tr w:rsidR="0086183B" w:rsidRPr="00FF20F1" w14:paraId="5982A770" w14:textId="77777777" w:rsidTr="00013BB3">
        <w:trPr>
          <w:trHeight w:hRule="exact" w:val="227"/>
        </w:trPr>
        <w:tc>
          <w:tcPr>
            <w:tcW w:w="3119" w:type="dxa"/>
            <w:shd w:val="clear" w:color="auto" w:fill="auto"/>
            <w:hideMark/>
          </w:tcPr>
          <w:p w14:paraId="09601FC5" w14:textId="77777777" w:rsidR="0086183B" w:rsidRPr="00FF20F1" w:rsidRDefault="0086183B">
            <w:pPr>
              <w:pStyle w:val="PlantList"/>
              <w:jc w:val="left"/>
              <w:rPr>
                <w:i/>
                <w:iCs/>
                <w:rPrChange w:id="2116" w:author="Daniel Stewart" w:date="2022-02-10T13:41:00Z">
                  <w:rPr>
                    <w:lang w:val="en-US"/>
                  </w:rPr>
                </w:rPrChange>
              </w:rPr>
              <w:pPrChange w:id="2117" w:author="Daniel Stewart" w:date="2022-02-10T13:43:00Z">
                <w:pPr>
                  <w:jc w:val="left"/>
                </w:pPr>
              </w:pPrChange>
            </w:pPr>
            <w:r w:rsidRPr="00FF20F1">
              <w:rPr>
                <w:i/>
                <w:iCs/>
                <w:rPrChange w:id="2118" w:author="Daniel Stewart" w:date="2022-02-10T13:41:00Z">
                  <w:rPr/>
                </w:rPrChange>
              </w:rPr>
              <w:t>Cotula coronopifolia </w:t>
            </w:r>
          </w:p>
        </w:tc>
        <w:tc>
          <w:tcPr>
            <w:tcW w:w="2941" w:type="dxa"/>
            <w:shd w:val="clear" w:color="auto" w:fill="auto"/>
            <w:hideMark/>
          </w:tcPr>
          <w:p w14:paraId="47AF7F0A" w14:textId="77777777" w:rsidR="0086183B" w:rsidRPr="00FF20F1" w:rsidRDefault="0086183B">
            <w:pPr>
              <w:pStyle w:val="PlantList"/>
              <w:pPrChange w:id="2119" w:author="Daniel Stewart" w:date="2022-02-10T13:41:00Z">
                <w:pPr>
                  <w:jc w:val="left"/>
                </w:pPr>
              </w:pPrChange>
            </w:pPr>
            <w:r w:rsidRPr="00FF20F1">
              <w:t>brass buttons </w:t>
            </w:r>
          </w:p>
        </w:tc>
        <w:tc>
          <w:tcPr>
            <w:tcW w:w="886" w:type="dxa"/>
            <w:shd w:val="clear" w:color="auto" w:fill="auto"/>
            <w:hideMark/>
          </w:tcPr>
          <w:p w14:paraId="32A97E7F" w14:textId="77777777" w:rsidR="0086183B" w:rsidRPr="00FF20F1" w:rsidRDefault="0086183B">
            <w:pPr>
              <w:pStyle w:val="PlantList"/>
              <w:jc w:val="center"/>
              <w:pPrChange w:id="2120" w:author="Daniel Stewart" w:date="2022-02-10T13:42:00Z">
                <w:pPr/>
              </w:pPrChange>
            </w:pPr>
            <w:r w:rsidRPr="00FF20F1">
              <w:t>E</w:t>
            </w:r>
          </w:p>
        </w:tc>
        <w:tc>
          <w:tcPr>
            <w:tcW w:w="886" w:type="dxa"/>
          </w:tcPr>
          <w:p w14:paraId="2B669C23" w14:textId="77777777" w:rsidR="0086183B" w:rsidRPr="00FF20F1" w:rsidRDefault="0086183B">
            <w:pPr>
              <w:pStyle w:val="PlantList"/>
              <w:jc w:val="center"/>
              <w:pPrChange w:id="2121" w:author="Daniel Stewart" w:date="2022-02-10T13:42:00Z">
                <w:pPr/>
              </w:pPrChange>
            </w:pPr>
          </w:p>
        </w:tc>
        <w:tc>
          <w:tcPr>
            <w:tcW w:w="886" w:type="dxa"/>
          </w:tcPr>
          <w:p w14:paraId="1A80C7EE" w14:textId="77777777" w:rsidR="0086183B" w:rsidRPr="00FF20F1" w:rsidRDefault="0086183B">
            <w:pPr>
              <w:pStyle w:val="PlantList"/>
              <w:jc w:val="center"/>
              <w:rPr>
                <w:rPrChange w:id="2122" w:author="Daniel Stewart" w:date="2022-02-10T13:41:00Z">
                  <w:rPr>
                    <w:color w:val="000000"/>
                    <w:lang w:val="en-US"/>
                  </w:rPr>
                </w:rPrChange>
              </w:rPr>
              <w:pPrChange w:id="2123" w:author="Daniel Stewart" w:date="2022-02-10T13:42:00Z">
                <w:pPr/>
              </w:pPrChange>
            </w:pPr>
            <w:r w:rsidRPr="00FF20F1">
              <w:t>X</w:t>
            </w:r>
          </w:p>
        </w:tc>
      </w:tr>
      <w:tr w:rsidR="0086183B" w:rsidRPr="00FF20F1" w14:paraId="79E98497" w14:textId="77777777" w:rsidTr="00013BB3">
        <w:trPr>
          <w:trHeight w:hRule="exact" w:val="227"/>
        </w:trPr>
        <w:tc>
          <w:tcPr>
            <w:tcW w:w="3119" w:type="dxa"/>
            <w:shd w:val="clear" w:color="auto" w:fill="auto"/>
            <w:hideMark/>
          </w:tcPr>
          <w:p w14:paraId="045E5373" w14:textId="77777777" w:rsidR="0086183B" w:rsidRPr="00FF20F1" w:rsidRDefault="0086183B">
            <w:pPr>
              <w:pStyle w:val="PlantList"/>
              <w:jc w:val="left"/>
              <w:rPr>
                <w:i/>
                <w:iCs/>
                <w:rPrChange w:id="2124" w:author="Daniel Stewart" w:date="2022-02-10T13:41:00Z">
                  <w:rPr>
                    <w:lang w:val="en-US"/>
                  </w:rPr>
                </w:rPrChange>
              </w:rPr>
              <w:pPrChange w:id="2125" w:author="Daniel Stewart" w:date="2022-02-10T13:43:00Z">
                <w:pPr>
                  <w:jc w:val="left"/>
                </w:pPr>
              </w:pPrChange>
            </w:pPr>
            <w:r w:rsidRPr="00FF20F1">
              <w:rPr>
                <w:i/>
                <w:iCs/>
                <w:rPrChange w:id="2126" w:author="Daniel Stewart" w:date="2022-02-10T13:41:00Z">
                  <w:rPr/>
                </w:rPrChange>
              </w:rPr>
              <w:t>Crassula aquatica </w:t>
            </w:r>
          </w:p>
        </w:tc>
        <w:tc>
          <w:tcPr>
            <w:tcW w:w="2941" w:type="dxa"/>
            <w:shd w:val="clear" w:color="auto" w:fill="auto"/>
            <w:hideMark/>
          </w:tcPr>
          <w:p w14:paraId="31B41B80" w14:textId="77777777" w:rsidR="0086183B" w:rsidRPr="00FF20F1" w:rsidRDefault="0086183B">
            <w:pPr>
              <w:pStyle w:val="PlantList"/>
              <w:pPrChange w:id="2127" w:author="Daniel Stewart" w:date="2022-02-10T13:41:00Z">
                <w:pPr>
                  <w:jc w:val="left"/>
                </w:pPr>
              </w:pPrChange>
            </w:pPr>
            <w:r w:rsidRPr="00FF20F1">
              <w:t>pigmy-weed </w:t>
            </w:r>
          </w:p>
        </w:tc>
        <w:tc>
          <w:tcPr>
            <w:tcW w:w="886" w:type="dxa"/>
            <w:shd w:val="clear" w:color="auto" w:fill="auto"/>
            <w:hideMark/>
          </w:tcPr>
          <w:p w14:paraId="658FC43B" w14:textId="77777777" w:rsidR="0086183B" w:rsidRPr="00FF20F1" w:rsidRDefault="0086183B">
            <w:pPr>
              <w:pStyle w:val="PlantList"/>
              <w:jc w:val="center"/>
              <w:pPrChange w:id="2128" w:author="Daniel Stewart" w:date="2022-02-10T13:42:00Z">
                <w:pPr/>
              </w:pPrChange>
            </w:pPr>
            <w:r w:rsidRPr="00FF20F1">
              <w:t>N</w:t>
            </w:r>
          </w:p>
        </w:tc>
        <w:tc>
          <w:tcPr>
            <w:tcW w:w="886" w:type="dxa"/>
          </w:tcPr>
          <w:p w14:paraId="5767F741" w14:textId="77777777" w:rsidR="0086183B" w:rsidRPr="00FF20F1" w:rsidRDefault="0086183B">
            <w:pPr>
              <w:pStyle w:val="PlantList"/>
              <w:jc w:val="center"/>
              <w:pPrChange w:id="2129" w:author="Daniel Stewart" w:date="2022-02-10T13:42:00Z">
                <w:pPr/>
              </w:pPrChange>
            </w:pPr>
            <w:r w:rsidRPr="00FF20F1">
              <w:t>X</w:t>
            </w:r>
          </w:p>
        </w:tc>
        <w:tc>
          <w:tcPr>
            <w:tcW w:w="886" w:type="dxa"/>
          </w:tcPr>
          <w:p w14:paraId="4A856110" w14:textId="77777777" w:rsidR="0086183B" w:rsidRPr="00FF20F1" w:rsidRDefault="0086183B">
            <w:pPr>
              <w:pStyle w:val="PlantList"/>
              <w:jc w:val="center"/>
              <w:rPr>
                <w:rPrChange w:id="2130" w:author="Daniel Stewart" w:date="2022-02-10T13:41:00Z">
                  <w:rPr>
                    <w:color w:val="000000"/>
                    <w:lang w:val="en-US"/>
                  </w:rPr>
                </w:rPrChange>
              </w:rPr>
              <w:pPrChange w:id="2131" w:author="Daniel Stewart" w:date="2022-02-10T13:42:00Z">
                <w:pPr/>
              </w:pPrChange>
            </w:pPr>
            <w:r w:rsidRPr="00FF20F1">
              <w:t>X</w:t>
            </w:r>
          </w:p>
        </w:tc>
      </w:tr>
      <w:tr w:rsidR="0086183B" w:rsidRPr="00FF20F1" w14:paraId="164274EE" w14:textId="77777777" w:rsidTr="00013BB3">
        <w:trPr>
          <w:trHeight w:hRule="exact" w:val="227"/>
        </w:trPr>
        <w:tc>
          <w:tcPr>
            <w:tcW w:w="3119" w:type="dxa"/>
            <w:shd w:val="clear" w:color="auto" w:fill="auto"/>
          </w:tcPr>
          <w:p w14:paraId="0E9096A2" w14:textId="77777777" w:rsidR="0086183B" w:rsidRPr="00FF20F1" w:rsidRDefault="0086183B">
            <w:pPr>
              <w:pStyle w:val="PlantList"/>
              <w:jc w:val="left"/>
              <w:rPr>
                <w:i/>
                <w:iCs/>
                <w:rPrChange w:id="2132" w:author="Daniel Stewart" w:date="2022-02-10T13:41:00Z">
                  <w:rPr>
                    <w:lang w:val="en-US"/>
                  </w:rPr>
                </w:rPrChange>
              </w:rPr>
              <w:pPrChange w:id="2133" w:author="Daniel Stewart" w:date="2022-02-10T13:43:00Z">
                <w:pPr>
                  <w:jc w:val="left"/>
                </w:pPr>
              </w:pPrChange>
            </w:pPr>
            <w:r w:rsidRPr="00FF20F1">
              <w:rPr>
                <w:i/>
                <w:iCs/>
                <w:rPrChange w:id="2134" w:author="Daniel Stewart" w:date="2022-02-10T13:41:00Z">
                  <w:rPr/>
                </w:rPrChange>
              </w:rPr>
              <w:t>Crepis tectorum</w:t>
            </w:r>
          </w:p>
        </w:tc>
        <w:tc>
          <w:tcPr>
            <w:tcW w:w="2941" w:type="dxa"/>
            <w:shd w:val="clear" w:color="auto" w:fill="auto"/>
          </w:tcPr>
          <w:p w14:paraId="5BEF8F67" w14:textId="77777777" w:rsidR="0086183B" w:rsidRPr="00FF20F1" w:rsidRDefault="0086183B">
            <w:pPr>
              <w:pStyle w:val="PlantList"/>
              <w:pPrChange w:id="2135" w:author="Daniel Stewart" w:date="2022-02-10T13:41:00Z">
                <w:pPr>
                  <w:jc w:val="left"/>
                </w:pPr>
              </w:pPrChange>
            </w:pPr>
            <w:r w:rsidRPr="00FF20F1">
              <w:t>annual hawksbeard</w:t>
            </w:r>
          </w:p>
        </w:tc>
        <w:tc>
          <w:tcPr>
            <w:tcW w:w="886" w:type="dxa"/>
            <w:shd w:val="clear" w:color="auto" w:fill="auto"/>
          </w:tcPr>
          <w:p w14:paraId="105D585C" w14:textId="77777777" w:rsidR="0086183B" w:rsidRPr="00FF20F1" w:rsidRDefault="0086183B">
            <w:pPr>
              <w:pStyle w:val="PlantList"/>
              <w:jc w:val="center"/>
              <w:pPrChange w:id="2136" w:author="Daniel Stewart" w:date="2022-02-10T13:42:00Z">
                <w:pPr/>
              </w:pPrChange>
            </w:pPr>
            <w:r w:rsidRPr="00FF20F1">
              <w:t>E</w:t>
            </w:r>
          </w:p>
        </w:tc>
        <w:tc>
          <w:tcPr>
            <w:tcW w:w="886" w:type="dxa"/>
          </w:tcPr>
          <w:p w14:paraId="68137126" w14:textId="77777777" w:rsidR="0086183B" w:rsidRPr="00FF20F1" w:rsidRDefault="0086183B">
            <w:pPr>
              <w:pStyle w:val="PlantList"/>
              <w:jc w:val="center"/>
              <w:pPrChange w:id="2137" w:author="Daniel Stewart" w:date="2022-02-10T13:42:00Z">
                <w:pPr/>
              </w:pPrChange>
            </w:pPr>
            <w:r w:rsidRPr="00FF20F1">
              <w:t>X</w:t>
            </w:r>
          </w:p>
        </w:tc>
        <w:tc>
          <w:tcPr>
            <w:tcW w:w="886" w:type="dxa"/>
          </w:tcPr>
          <w:p w14:paraId="4CE8B3B1" w14:textId="77777777" w:rsidR="0086183B" w:rsidRPr="00FF20F1" w:rsidRDefault="0086183B">
            <w:pPr>
              <w:pStyle w:val="PlantList"/>
              <w:jc w:val="center"/>
              <w:pPrChange w:id="2138" w:author="Daniel Stewart" w:date="2022-02-10T13:42:00Z">
                <w:pPr/>
              </w:pPrChange>
            </w:pPr>
          </w:p>
        </w:tc>
      </w:tr>
      <w:tr w:rsidR="0086183B" w:rsidRPr="00FF20F1" w14:paraId="08BA772F" w14:textId="77777777" w:rsidTr="00013BB3">
        <w:trPr>
          <w:trHeight w:hRule="exact" w:val="227"/>
        </w:trPr>
        <w:tc>
          <w:tcPr>
            <w:tcW w:w="3119" w:type="dxa"/>
            <w:shd w:val="clear" w:color="auto" w:fill="auto"/>
          </w:tcPr>
          <w:p w14:paraId="0E8C89F5" w14:textId="77777777" w:rsidR="0086183B" w:rsidRPr="00FF20F1" w:rsidRDefault="0086183B">
            <w:pPr>
              <w:pStyle w:val="PlantList"/>
              <w:jc w:val="left"/>
              <w:rPr>
                <w:i/>
                <w:iCs/>
                <w:rPrChange w:id="2139" w:author="Daniel Stewart" w:date="2022-02-10T13:41:00Z">
                  <w:rPr>
                    <w:lang w:val="en-US"/>
                  </w:rPr>
                </w:rPrChange>
              </w:rPr>
              <w:pPrChange w:id="2140" w:author="Daniel Stewart" w:date="2022-02-10T13:43:00Z">
                <w:pPr>
                  <w:jc w:val="left"/>
                </w:pPr>
              </w:pPrChange>
            </w:pPr>
            <w:r w:rsidRPr="00FF20F1">
              <w:rPr>
                <w:i/>
                <w:iCs/>
                <w:rPrChange w:id="2141" w:author="Daniel Stewart" w:date="2022-02-10T13:41:00Z">
                  <w:rPr/>
                </w:rPrChange>
              </w:rPr>
              <w:t>Dactylis glomerata</w:t>
            </w:r>
          </w:p>
        </w:tc>
        <w:tc>
          <w:tcPr>
            <w:tcW w:w="2941" w:type="dxa"/>
            <w:shd w:val="clear" w:color="auto" w:fill="auto"/>
          </w:tcPr>
          <w:p w14:paraId="40953806" w14:textId="77777777" w:rsidR="0086183B" w:rsidRPr="00FF20F1" w:rsidRDefault="0086183B">
            <w:pPr>
              <w:pStyle w:val="PlantList"/>
              <w:pPrChange w:id="2142" w:author="Daniel Stewart" w:date="2022-02-10T13:41:00Z">
                <w:pPr>
                  <w:jc w:val="left"/>
                </w:pPr>
              </w:pPrChange>
            </w:pPr>
            <w:r w:rsidRPr="00FF20F1">
              <w:t>orchard-grass</w:t>
            </w:r>
          </w:p>
        </w:tc>
        <w:tc>
          <w:tcPr>
            <w:tcW w:w="886" w:type="dxa"/>
            <w:shd w:val="clear" w:color="auto" w:fill="auto"/>
          </w:tcPr>
          <w:p w14:paraId="3793049D" w14:textId="77777777" w:rsidR="0086183B" w:rsidRPr="00FF20F1" w:rsidRDefault="0086183B">
            <w:pPr>
              <w:pStyle w:val="PlantList"/>
              <w:jc w:val="center"/>
              <w:pPrChange w:id="2143" w:author="Daniel Stewart" w:date="2022-02-10T13:42:00Z">
                <w:pPr/>
              </w:pPrChange>
            </w:pPr>
            <w:r w:rsidRPr="00FF20F1">
              <w:t>E</w:t>
            </w:r>
          </w:p>
        </w:tc>
        <w:tc>
          <w:tcPr>
            <w:tcW w:w="886" w:type="dxa"/>
          </w:tcPr>
          <w:p w14:paraId="1E24CAFC" w14:textId="77777777" w:rsidR="0086183B" w:rsidRPr="00FF20F1" w:rsidRDefault="0086183B">
            <w:pPr>
              <w:pStyle w:val="PlantList"/>
              <w:jc w:val="center"/>
              <w:pPrChange w:id="2144" w:author="Daniel Stewart" w:date="2022-02-10T13:42:00Z">
                <w:pPr/>
              </w:pPrChange>
            </w:pPr>
            <w:r w:rsidRPr="00FF20F1">
              <w:t>X</w:t>
            </w:r>
          </w:p>
        </w:tc>
        <w:tc>
          <w:tcPr>
            <w:tcW w:w="886" w:type="dxa"/>
          </w:tcPr>
          <w:p w14:paraId="048BF81F" w14:textId="77777777" w:rsidR="0086183B" w:rsidRPr="00FF20F1" w:rsidRDefault="0086183B">
            <w:pPr>
              <w:pStyle w:val="PlantList"/>
              <w:jc w:val="center"/>
              <w:pPrChange w:id="2145" w:author="Daniel Stewart" w:date="2022-02-10T13:42:00Z">
                <w:pPr/>
              </w:pPrChange>
            </w:pPr>
          </w:p>
        </w:tc>
      </w:tr>
      <w:tr w:rsidR="0086183B" w:rsidRPr="00FF20F1" w14:paraId="0C177831" w14:textId="77777777" w:rsidTr="00013BB3">
        <w:trPr>
          <w:trHeight w:hRule="exact" w:val="227"/>
        </w:trPr>
        <w:tc>
          <w:tcPr>
            <w:tcW w:w="3119" w:type="dxa"/>
            <w:shd w:val="clear" w:color="auto" w:fill="auto"/>
          </w:tcPr>
          <w:p w14:paraId="747B0935" w14:textId="77777777" w:rsidR="0086183B" w:rsidRPr="00FF20F1" w:rsidRDefault="0086183B">
            <w:pPr>
              <w:pStyle w:val="PlantList"/>
              <w:jc w:val="left"/>
              <w:rPr>
                <w:i/>
                <w:iCs/>
                <w:rPrChange w:id="2146" w:author="Daniel Stewart" w:date="2022-02-10T13:41:00Z">
                  <w:rPr>
                    <w:lang w:val="en-US"/>
                  </w:rPr>
                </w:rPrChange>
              </w:rPr>
              <w:pPrChange w:id="2147" w:author="Daniel Stewart" w:date="2022-02-10T13:43:00Z">
                <w:pPr>
                  <w:jc w:val="left"/>
                </w:pPr>
              </w:pPrChange>
            </w:pPr>
            <w:r w:rsidRPr="00FF20F1">
              <w:rPr>
                <w:i/>
                <w:iCs/>
                <w:rPrChange w:id="2148" w:author="Daniel Stewart" w:date="2022-02-10T13:41:00Z">
                  <w:rPr/>
                </w:rPrChange>
              </w:rPr>
              <w:t>Daucus carota</w:t>
            </w:r>
          </w:p>
        </w:tc>
        <w:tc>
          <w:tcPr>
            <w:tcW w:w="2941" w:type="dxa"/>
            <w:shd w:val="clear" w:color="auto" w:fill="auto"/>
          </w:tcPr>
          <w:p w14:paraId="2F1D2CDE" w14:textId="77777777" w:rsidR="0086183B" w:rsidRPr="00FF20F1" w:rsidRDefault="0086183B">
            <w:pPr>
              <w:pStyle w:val="PlantList"/>
              <w:pPrChange w:id="2149" w:author="Daniel Stewart" w:date="2022-02-10T13:41:00Z">
                <w:pPr>
                  <w:jc w:val="left"/>
                </w:pPr>
              </w:pPrChange>
            </w:pPr>
            <w:r w:rsidRPr="00FF20F1">
              <w:t>wild carrot</w:t>
            </w:r>
          </w:p>
        </w:tc>
        <w:tc>
          <w:tcPr>
            <w:tcW w:w="886" w:type="dxa"/>
            <w:shd w:val="clear" w:color="auto" w:fill="auto"/>
          </w:tcPr>
          <w:p w14:paraId="0D4F08CF" w14:textId="77777777" w:rsidR="0086183B" w:rsidRPr="00FF20F1" w:rsidRDefault="0086183B">
            <w:pPr>
              <w:pStyle w:val="PlantList"/>
              <w:jc w:val="center"/>
              <w:pPrChange w:id="2150" w:author="Daniel Stewart" w:date="2022-02-10T13:42:00Z">
                <w:pPr/>
              </w:pPrChange>
            </w:pPr>
            <w:r w:rsidRPr="00FF20F1">
              <w:t>E</w:t>
            </w:r>
          </w:p>
        </w:tc>
        <w:tc>
          <w:tcPr>
            <w:tcW w:w="886" w:type="dxa"/>
          </w:tcPr>
          <w:p w14:paraId="2C119D9B" w14:textId="77777777" w:rsidR="0086183B" w:rsidRPr="00FF20F1" w:rsidRDefault="0086183B">
            <w:pPr>
              <w:pStyle w:val="PlantList"/>
              <w:jc w:val="center"/>
              <w:pPrChange w:id="2151" w:author="Daniel Stewart" w:date="2022-02-10T13:42:00Z">
                <w:pPr/>
              </w:pPrChange>
            </w:pPr>
            <w:r w:rsidRPr="00FF20F1">
              <w:t>X</w:t>
            </w:r>
          </w:p>
        </w:tc>
        <w:tc>
          <w:tcPr>
            <w:tcW w:w="886" w:type="dxa"/>
          </w:tcPr>
          <w:p w14:paraId="3AD803D3" w14:textId="77777777" w:rsidR="0086183B" w:rsidRPr="00FF20F1" w:rsidRDefault="0086183B">
            <w:pPr>
              <w:pStyle w:val="PlantList"/>
              <w:jc w:val="center"/>
              <w:pPrChange w:id="2152" w:author="Daniel Stewart" w:date="2022-02-10T13:42:00Z">
                <w:pPr/>
              </w:pPrChange>
            </w:pPr>
          </w:p>
        </w:tc>
      </w:tr>
      <w:tr w:rsidR="0086183B" w:rsidRPr="00FF20F1" w14:paraId="738F9BFE" w14:textId="77777777" w:rsidTr="00013BB3">
        <w:trPr>
          <w:trHeight w:hRule="exact" w:val="227"/>
        </w:trPr>
        <w:tc>
          <w:tcPr>
            <w:tcW w:w="3119" w:type="dxa"/>
            <w:shd w:val="clear" w:color="auto" w:fill="auto"/>
            <w:hideMark/>
          </w:tcPr>
          <w:p w14:paraId="7B6AAEAA" w14:textId="77777777" w:rsidR="0086183B" w:rsidRPr="00FF20F1" w:rsidRDefault="0086183B">
            <w:pPr>
              <w:pStyle w:val="PlantList"/>
              <w:jc w:val="left"/>
              <w:rPr>
                <w:i/>
                <w:iCs/>
                <w:rPrChange w:id="2153" w:author="Daniel Stewart" w:date="2022-02-10T13:41:00Z">
                  <w:rPr>
                    <w:lang w:val="en-US"/>
                  </w:rPr>
                </w:rPrChange>
              </w:rPr>
              <w:pPrChange w:id="2154" w:author="Daniel Stewart" w:date="2022-02-10T13:43:00Z">
                <w:pPr>
                  <w:jc w:val="left"/>
                </w:pPr>
              </w:pPrChange>
            </w:pPr>
            <w:r w:rsidRPr="00FF20F1">
              <w:rPr>
                <w:i/>
                <w:iCs/>
                <w:rPrChange w:id="2155" w:author="Daniel Stewart" w:date="2022-02-10T13:41:00Z">
                  <w:rPr/>
                </w:rPrChange>
              </w:rPr>
              <w:t>Deschampsia cespitosa ssp. bringensis </w:t>
            </w:r>
          </w:p>
        </w:tc>
        <w:tc>
          <w:tcPr>
            <w:tcW w:w="2941" w:type="dxa"/>
            <w:shd w:val="clear" w:color="auto" w:fill="auto"/>
            <w:hideMark/>
          </w:tcPr>
          <w:p w14:paraId="46BB98CF" w14:textId="77777777" w:rsidR="0086183B" w:rsidRPr="00FF20F1" w:rsidRDefault="0086183B">
            <w:pPr>
              <w:pStyle w:val="PlantList"/>
              <w:pPrChange w:id="2156" w:author="Daniel Stewart" w:date="2022-02-10T13:41:00Z">
                <w:pPr>
                  <w:jc w:val="left"/>
                </w:pPr>
              </w:pPrChange>
            </w:pPr>
            <w:r w:rsidRPr="00FF20F1">
              <w:t>tufted hairgrass </w:t>
            </w:r>
          </w:p>
        </w:tc>
        <w:tc>
          <w:tcPr>
            <w:tcW w:w="886" w:type="dxa"/>
            <w:shd w:val="clear" w:color="auto" w:fill="auto"/>
            <w:hideMark/>
          </w:tcPr>
          <w:p w14:paraId="25E20A27" w14:textId="77777777" w:rsidR="0086183B" w:rsidRPr="00FF20F1" w:rsidRDefault="0086183B">
            <w:pPr>
              <w:pStyle w:val="PlantList"/>
              <w:jc w:val="center"/>
              <w:pPrChange w:id="2157" w:author="Daniel Stewart" w:date="2022-02-10T13:42:00Z">
                <w:pPr/>
              </w:pPrChange>
            </w:pPr>
            <w:r w:rsidRPr="00FF20F1">
              <w:t>N</w:t>
            </w:r>
          </w:p>
        </w:tc>
        <w:tc>
          <w:tcPr>
            <w:tcW w:w="886" w:type="dxa"/>
          </w:tcPr>
          <w:p w14:paraId="6BAC428C" w14:textId="77777777" w:rsidR="0086183B" w:rsidRPr="00FF20F1" w:rsidRDefault="0086183B">
            <w:pPr>
              <w:pStyle w:val="PlantList"/>
              <w:jc w:val="center"/>
              <w:pPrChange w:id="2158" w:author="Daniel Stewart" w:date="2022-02-10T13:42:00Z">
                <w:pPr/>
              </w:pPrChange>
            </w:pPr>
          </w:p>
        </w:tc>
        <w:tc>
          <w:tcPr>
            <w:tcW w:w="886" w:type="dxa"/>
          </w:tcPr>
          <w:p w14:paraId="4A81E088" w14:textId="77777777" w:rsidR="0086183B" w:rsidRPr="00FF20F1" w:rsidRDefault="0086183B">
            <w:pPr>
              <w:pStyle w:val="PlantList"/>
              <w:jc w:val="center"/>
              <w:rPr>
                <w:rPrChange w:id="2159" w:author="Daniel Stewart" w:date="2022-02-10T13:41:00Z">
                  <w:rPr>
                    <w:color w:val="000000"/>
                    <w:lang w:val="en-US"/>
                  </w:rPr>
                </w:rPrChange>
              </w:rPr>
              <w:pPrChange w:id="2160" w:author="Daniel Stewart" w:date="2022-02-10T13:42:00Z">
                <w:pPr/>
              </w:pPrChange>
            </w:pPr>
            <w:r w:rsidRPr="00FF20F1">
              <w:t>X</w:t>
            </w:r>
          </w:p>
        </w:tc>
      </w:tr>
      <w:tr w:rsidR="0086183B" w:rsidRPr="00FF20F1" w:rsidDel="00AC3C8C" w14:paraId="2A13B6E0" w14:textId="77777777" w:rsidTr="00013BB3">
        <w:trPr>
          <w:trHeight w:hRule="exact" w:val="227"/>
          <w:del w:id="2161" w:author="Daniel Stewart" w:date="2022-02-09T16:09:00Z"/>
        </w:trPr>
        <w:tc>
          <w:tcPr>
            <w:tcW w:w="3119" w:type="dxa"/>
            <w:shd w:val="clear" w:color="auto" w:fill="auto"/>
            <w:hideMark/>
          </w:tcPr>
          <w:p w14:paraId="67605043" w14:textId="77777777" w:rsidR="0086183B" w:rsidRPr="00FF20F1" w:rsidDel="00AC3C8C" w:rsidRDefault="0086183B">
            <w:pPr>
              <w:pStyle w:val="PlantList"/>
              <w:jc w:val="left"/>
              <w:rPr>
                <w:del w:id="2162" w:author="Daniel Stewart" w:date="2022-02-09T16:09:00Z"/>
                <w:i/>
                <w:iCs/>
                <w:rPrChange w:id="2163" w:author="Daniel Stewart" w:date="2022-02-10T13:41:00Z">
                  <w:rPr>
                    <w:del w:id="2164" w:author="Daniel Stewart" w:date="2022-02-09T16:09:00Z"/>
                    <w:lang w:val="en-US"/>
                  </w:rPr>
                </w:rPrChange>
              </w:rPr>
              <w:pPrChange w:id="2165" w:author="Daniel Stewart" w:date="2022-02-10T13:43:00Z">
                <w:pPr/>
              </w:pPrChange>
            </w:pPr>
            <w:del w:id="2166" w:author="Daniel Stewart" w:date="2022-02-09T16:09:00Z">
              <w:r w:rsidRPr="00FF20F1" w:rsidDel="00AC3C8C">
                <w:rPr>
                  <w:i/>
                  <w:iCs/>
                  <w:rPrChange w:id="2167" w:author="Daniel Stewart" w:date="2022-02-10T13:41:00Z">
                    <w:rPr>
                      <w:lang w:val="en-US"/>
                    </w:rPr>
                  </w:rPrChange>
                </w:rPr>
                <w:delText>Distichlis spicata </w:delText>
              </w:r>
            </w:del>
          </w:p>
        </w:tc>
        <w:tc>
          <w:tcPr>
            <w:tcW w:w="2941" w:type="dxa"/>
            <w:shd w:val="clear" w:color="auto" w:fill="auto"/>
            <w:hideMark/>
          </w:tcPr>
          <w:p w14:paraId="74F4173E" w14:textId="77777777" w:rsidR="0086183B" w:rsidRPr="00FF20F1" w:rsidDel="00AC3C8C" w:rsidRDefault="0086183B">
            <w:pPr>
              <w:pStyle w:val="PlantList"/>
              <w:jc w:val="left"/>
              <w:rPr>
                <w:del w:id="2168" w:author="Daniel Stewart" w:date="2022-02-09T16:09:00Z"/>
              </w:rPr>
              <w:pPrChange w:id="2169" w:author="Daniel Stewart" w:date="2022-02-10T13:43:00Z">
                <w:pPr/>
              </w:pPrChange>
            </w:pPr>
            <w:del w:id="2170" w:author="Daniel Stewart" w:date="2022-02-09T16:09:00Z">
              <w:r w:rsidRPr="00FF20F1" w:rsidDel="00AC3C8C">
                <w:delText>salt grass </w:delText>
              </w:r>
            </w:del>
          </w:p>
        </w:tc>
        <w:tc>
          <w:tcPr>
            <w:tcW w:w="886" w:type="dxa"/>
            <w:shd w:val="clear" w:color="auto" w:fill="auto"/>
            <w:hideMark/>
          </w:tcPr>
          <w:p w14:paraId="532C9DDC" w14:textId="77777777" w:rsidR="0086183B" w:rsidRPr="00FF20F1" w:rsidDel="00AC3C8C" w:rsidRDefault="0086183B">
            <w:pPr>
              <w:pStyle w:val="PlantList"/>
              <w:jc w:val="left"/>
              <w:rPr>
                <w:del w:id="2171" w:author="Daniel Stewart" w:date="2022-02-09T16:09:00Z"/>
              </w:rPr>
              <w:pPrChange w:id="2172" w:author="Daniel Stewart" w:date="2022-02-10T13:43:00Z">
                <w:pPr/>
              </w:pPrChange>
            </w:pPr>
            <w:del w:id="2173" w:author="Daniel Stewart" w:date="2022-02-09T16:09:00Z">
              <w:r w:rsidRPr="00FF20F1" w:rsidDel="00AC3C8C">
                <w:delText>N</w:delText>
              </w:r>
            </w:del>
          </w:p>
        </w:tc>
        <w:tc>
          <w:tcPr>
            <w:tcW w:w="886" w:type="dxa"/>
          </w:tcPr>
          <w:p w14:paraId="71B0CFF8" w14:textId="77777777" w:rsidR="0086183B" w:rsidRPr="00FF20F1" w:rsidDel="00AC3C8C" w:rsidRDefault="0086183B">
            <w:pPr>
              <w:pStyle w:val="PlantList"/>
              <w:jc w:val="left"/>
              <w:rPr>
                <w:del w:id="2174" w:author="Daniel Stewart" w:date="2022-02-09T16:09:00Z"/>
              </w:rPr>
              <w:pPrChange w:id="2175" w:author="Daniel Stewart" w:date="2022-02-10T13:43:00Z">
                <w:pPr/>
              </w:pPrChange>
            </w:pPr>
          </w:p>
        </w:tc>
        <w:tc>
          <w:tcPr>
            <w:tcW w:w="886" w:type="dxa"/>
          </w:tcPr>
          <w:p w14:paraId="27274F23" w14:textId="77777777" w:rsidR="0086183B" w:rsidRPr="00FF20F1" w:rsidDel="00AC3C8C" w:rsidRDefault="0086183B">
            <w:pPr>
              <w:pStyle w:val="PlantList"/>
              <w:jc w:val="left"/>
              <w:rPr>
                <w:del w:id="2176" w:author="Daniel Stewart" w:date="2022-02-09T16:09:00Z"/>
                <w:rPrChange w:id="2177" w:author="Daniel Stewart" w:date="2022-02-10T13:41:00Z">
                  <w:rPr>
                    <w:del w:id="2178" w:author="Daniel Stewart" w:date="2022-02-09T16:09:00Z"/>
                    <w:color w:val="000000"/>
                    <w:lang w:val="en-US"/>
                  </w:rPr>
                </w:rPrChange>
              </w:rPr>
              <w:pPrChange w:id="2179" w:author="Daniel Stewart" w:date="2022-02-10T13:43:00Z">
                <w:pPr/>
              </w:pPrChange>
            </w:pPr>
            <w:del w:id="2180" w:author="Daniel Stewart" w:date="2022-02-09T16:09:00Z">
              <w:r w:rsidRPr="00FF20F1" w:rsidDel="00AC3C8C">
                <w:delText>X</w:delText>
              </w:r>
            </w:del>
          </w:p>
        </w:tc>
      </w:tr>
      <w:tr w:rsidR="0086183B" w:rsidRPr="00FF20F1" w14:paraId="138EFE5B" w14:textId="77777777" w:rsidTr="00013BB3">
        <w:trPr>
          <w:trHeight w:hRule="exact" w:val="227"/>
        </w:trPr>
        <w:tc>
          <w:tcPr>
            <w:tcW w:w="3119" w:type="dxa"/>
            <w:shd w:val="clear" w:color="auto" w:fill="auto"/>
          </w:tcPr>
          <w:p w14:paraId="515B7BF3" w14:textId="77777777" w:rsidR="0086183B" w:rsidRPr="00FF20F1" w:rsidRDefault="0086183B">
            <w:pPr>
              <w:pStyle w:val="PlantList"/>
              <w:jc w:val="left"/>
              <w:rPr>
                <w:i/>
                <w:iCs/>
                <w:rPrChange w:id="2181" w:author="Daniel Stewart" w:date="2022-02-10T13:41:00Z">
                  <w:rPr>
                    <w:lang w:val="en-US"/>
                  </w:rPr>
                </w:rPrChange>
              </w:rPr>
              <w:pPrChange w:id="2182" w:author="Daniel Stewart" w:date="2022-02-10T13:43:00Z">
                <w:pPr>
                  <w:jc w:val="left"/>
                </w:pPr>
              </w:pPrChange>
            </w:pPr>
            <w:r w:rsidRPr="00FF20F1">
              <w:rPr>
                <w:i/>
                <w:iCs/>
                <w:rPrChange w:id="2183" w:author="Daniel Stewart" w:date="2022-02-10T13:41:00Z">
                  <w:rPr/>
                </w:rPrChange>
              </w:rPr>
              <w:t>Echinochloa crus-galli</w:t>
            </w:r>
          </w:p>
        </w:tc>
        <w:tc>
          <w:tcPr>
            <w:tcW w:w="2941" w:type="dxa"/>
            <w:shd w:val="clear" w:color="auto" w:fill="auto"/>
          </w:tcPr>
          <w:p w14:paraId="3DAF0B8B" w14:textId="77777777" w:rsidR="0086183B" w:rsidRPr="00FF20F1" w:rsidRDefault="0086183B">
            <w:pPr>
              <w:pStyle w:val="PlantList"/>
              <w:pPrChange w:id="2184" w:author="Daniel Stewart" w:date="2022-02-10T13:41:00Z">
                <w:pPr>
                  <w:jc w:val="left"/>
                </w:pPr>
              </w:pPrChange>
            </w:pPr>
            <w:r w:rsidRPr="00FF20F1">
              <w:t>large barnyard grass</w:t>
            </w:r>
          </w:p>
        </w:tc>
        <w:tc>
          <w:tcPr>
            <w:tcW w:w="886" w:type="dxa"/>
            <w:shd w:val="clear" w:color="auto" w:fill="auto"/>
          </w:tcPr>
          <w:p w14:paraId="7F5AAD68" w14:textId="77777777" w:rsidR="0086183B" w:rsidRPr="00FF20F1" w:rsidRDefault="0086183B">
            <w:pPr>
              <w:pStyle w:val="PlantList"/>
              <w:jc w:val="center"/>
              <w:pPrChange w:id="2185" w:author="Daniel Stewart" w:date="2022-02-10T13:42:00Z">
                <w:pPr/>
              </w:pPrChange>
            </w:pPr>
            <w:r w:rsidRPr="00FF20F1">
              <w:t>E</w:t>
            </w:r>
          </w:p>
        </w:tc>
        <w:tc>
          <w:tcPr>
            <w:tcW w:w="886" w:type="dxa"/>
          </w:tcPr>
          <w:p w14:paraId="54BB6DC9" w14:textId="77777777" w:rsidR="0086183B" w:rsidRPr="00FF20F1" w:rsidRDefault="0086183B">
            <w:pPr>
              <w:pStyle w:val="PlantList"/>
              <w:jc w:val="center"/>
              <w:pPrChange w:id="2186" w:author="Daniel Stewart" w:date="2022-02-10T13:42:00Z">
                <w:pPr/>
              </w:pPrChange>
            </w:pPr>
            <w:r w:rsidRPr="00FF20F1">
              <w:t>X</w:t>
            </w:r>
          </w:p>
        </w:tc>
        <w:tc>
          <w:tcPr>
            <w:tcW w:w="886" w:type="dxa"/>
          </w:tcPr>
          <w:p w14:paraId="356F8D5D" w14:textId="77777777" w:rsidR="0086183B" w:rsidRPr="00FF20F1" w:rsidRDefault="0086183B">
            <w:pPr>
              <w:pStyle w:val="PlantList"/>
              <w:jc w:val="center"/>
              <w:pPrChange w:id="2187" w:author="Daniel Stewart" w:date="2022-02-10T13:42:00Z">
                <w:pPr/>
              </w:pPrChange>
            </w:pPr>
          </w:p>
        </w:tc>
      </w:tr>
      <w:tr w:rsidR="0086183B" w:rsidRPr="00FF20F1" w14:paraId="3C6D8111" w14:textId="77777777" w:rsidTr="00013BB3">
        <w:trPr>
          <w:trHeight w:hRule="exact" w:val="227"/>
        </w:trPr>
        <w:tc>
          <w:tcPr>
            <w:tcW w:w="3119" w:type="dxa"/>
            <w:shd w:val="clear" w:color="auto" w:fill="auto"/>
            <w:hideMark/>
          </w:tcPr>
          <w:p w14:paraId="6FC0AD2A" w14:textId="77777777" w:rsidR="0086183B" w:rsidRPr="00FF20F1" w:rsidRDefault="0086183B">
            <w:pPr>
              <w:pStyle w:val="PlantList"/>
              <w:jc w:val="left"/>
              <w:rPr>
                <w:i/>
                <w:iCs/>
                <w:rPrChange w:id="2188" w:author="Daniel Stewart" w:date="2022-02-10T13:41:00Z">
                  <w:rPr>
                    <w:lang w:val="en-US"/>
                  </w:rPr>
                </w:rPrChange>
              </w:rPr>
              <w:pPrChange w:id="2189" w:author="Daniel Stewart" w:date="2022-02-10T13:43:00Z">
                <w:pPr>
                  <w:jc w:val="left"/>
                </w:pPr>
              </w:pPrChange>
            </w:pPr>
            <w:r w:rsidRPr="00FF20F1">
              <w:rPr>
                <w:i/>
                <w:iCs/>
                <w:rPrChange w:id="2190" w:author="Daniel Stewart" w:date="2022-02-10T13:41:00Z">
                  <w:rPr/>
                </w:rPrChange>
              </w:rPr>
              <w:t>Eleocharis obtusa </w:t>
            </w:r>
          </w:p>
        </w:tc>
        <w:tc>
          <w:tcPr>
            <w:tcW w:w="2941" w:type="dxa"/>
            <w:shd w:val="clear" w:color="auto" w:fill="auto"/>
            <w:hideMark/>
          </w:tcPr>
          <w:p w14:paraId="4DC028BB" w14:textId="77777777" w:rsidR="0086183B" w:rsidRPr="00FF20F1" w:rsidRDefault="0086183B">
            <w:pPr>
              <w:pStyle w:val="PlantList"/>
              <w:pPrChange w:id="2191" w:author="Daniel Stewart" w:date="2022-02-10T13:41:00Z">
                <w:pPr>
                  <w:jc w:val="left"/>
                </w:pPr>
              </w:pPrChange>
            </w:pPr>
            <w:r w:rsidRPr="00FF20F1">
              <w:t>blunt spike-rush </w:t>
            </w:r>
          </w:p>
        </w:tc>
        <w:tc>
          <w:tcPr>
            <w:tcW w:w="886" w:type="dxa"/>
            <w:shd w:val="clear" w:color="auto" w:fill="auto"/>
            <w:hideMark/>
          </w:tcPr>
          <w:p w14:paraId="5FE76D2A" w14:textId="77777777" w:rsidR="0086183B" w:rsidRPr="00FF20F1" w:rsidRDefault="0086183B">
            <w:pPr>
              <w:pStyle w:val="PlantList"/>
              <w:jc w:val="center"/>
              <w:pPrChange w:id="2192" w:author="Daniel Stewart" w:date="2022-02-10T13:42:00Z">
                <w:pPr/>
              </w:pPrChange>
            </w:pPr>
            <w:r w:rsidRPr="00FF20F1">
              <w:t>N</w:t>
            </w:r>
          </w:p>
        </w:tc>
        <w:tc>
          <w:tcPr>
            <w:tcW w:w="886" w:type="dxa"/>
          </w:tcPr>
          <w:p w14:paraId="4C53DF4A" w14:textId="77777777" w:rsidR="0086183B" w:rsidRPr="00FF20F1" w:rsidRDefault="0086183B">
            <w:pPr>
              <w:pStyle w:val="PlantList"/>
              <w:jc w:val="center"/>
              <w:pPrChange w:id="2193" w:author="Daniel Stewart" w:date="2022-02-10T13:42:00Z">
                <w:pPr/>
              </w:pPrChange>
            </w:pPr>
            <w:r w:rsidRPr="00FF20F1">
              <w:t>X</w:t>
            </w:r>
          </w:p>
        </w:tc>
        <w:tc>
          <w:tcPr>
            <w:tcW w:w="886" w:type="dxa"/>
          </w:tcPr>
          <w:p w14:paraId="48A9FD76" w14:textId="77777777" w:rsidR="0086183B" w:rsidRPr="00FF20F1" w:rsidRDefault="0086183B">
            <w:pPr>
              <w:pStyle w:val="PlantList"/>
              <w:jc w:val="center"/>
              <w:rPr>
                <w:rPrChange w:id="2194" w:author="Daniel Stewart" w:date="2022-02-10T13:41:00Z">
                  <w:rPr>
                    <w:color w:val="000000"/>
                    <w:lang w:val="en-US"/>
                  </w:rPr>
                </w:rPrChange>
              </w:rPr>
              <w:pPrChange w:id="2195" w:author="Daniel Stewart" w:date="2022-02-10T13:42:00Z">
                <w:pPr/>
              </w:pPrChange>
            </w:pPr>
            <w:r w:rsidRPr="00FF20F1">
              <w:t>X</w:t>
            </w:r>
          </w:p>
        </w:tc>
      </w:tr>
      <w:tr w:rsidR="0086183B" w:rsidRPr="00FF20F1" w14:paraId="5D8D1295" w14:textId="77777777" w:rsidTr="00013BB3">
        <w:trPr>
          <w:trHeight w:hRule="exact" w:val="227"/>
        </w:trPr>
        <w:tc>
          <w:tcPr>
            <w:tcW w:w="3119" w:type="dxa"/>
            <w:shd w:val="clear" w:color="auto" w:fill="auto"/>
            <w:hideMark/>
          </w:tcPr>
          <w:p w14:paraId="4FFD43EA" w14:textId="77777777" w:rsidR="0086183B" w:rsidRPr="00FF20F1" w:rsidRDefault="0086183B">
            <w:pPr>
              <w:pStyle w:val="PlantList"/>
              <w:jc w:val="left"/>
              <w:rPr>
                <w:i/>
                <w:iCs/>
                <w:rPrChange w:id="2196" w:author="Daniel Stewart" w:date="2022-02-10T13:41:00Z">
                  <w:rPr>
                    <w:lang w:val="en-US"/>
                  </w:rPr>
                </w:rPrChange>
              </w:rPr>
              <w:pPrChange w:id="2197" w:author="Daniel Stewart" w:date="2022-02-10T13:43:00Z">
                <w:pPr>
                  <w:jc w:val="left"/>
                </w:pPr>
              </w:pPrChange>
            </w:pPr>
            <w:r w:rsidRPr="00FF20F1">
              <w:rPr>
                <w:i/>
                <w:iCs/>
                <w:rPrChange w:id="2198" w:author="Daniel Stewart" w:date="2022-02-10T13:41:00Z">
                  <w:rPr/>
                </w:rPrChange>
              </w:rPr>
              <w:t>Eleocharis palustris </w:t>
            </w:r>
          </w:p>
        </w:tc>
        <w:tc>
          <w:tcPr>
            <w:tcW w:w="2941" w:type="dxa"/>
            <w:shd w:val="clear" w:color="auto" w:fill="auto"/>
            <w:hideMark/>
          </w:tcPr>
          <w:p w14:paraId="42234093" w14:textId="77777777" w:rsidR="0086183B" w:rsidRPr="00FF20F1" w:rsidRDefault="0086183B">
            <w:pPr>
              <w:pStyle w:val="PlantList"/>
              <w:pPrChange w:id="2199" w:author="Daniel Stewart" w:date="2022-02-10T13:41:00Z">
                <w:pPr>
                  <w:jc w:val="left"/>
                </w:pPr>
              </w:pPrChange>
            </w:pPr>
            <w:r w:rsidRPr="00FF20F1">
              <w:t>creeping spike-rush </w:t>
            </w:r>
          </w:p>
        </w:tc>
        <w:tc>
          <w:tcPr>
            <w:tcW w:w="886" w:type="dxa"/>
            <w:shd w:val="clear" w:color="auto" w:fill="auto"/>
            <w:hideMark/>
          </w:tcPr>
          <w:p w14:paraId="5D7115B3" w14:textId="77777777" w:rsidR="0086183B" w:rsidRPr="00FF20F1" w:rsidRDefault="0086183B">
            <w:pPr>
              <w:pStyle w:val="PlantList"/>
              <w:jc w:val="center"/>
              <w:pPrChange w:id="2200" w:author="Daniel Stewart" w:date="2022-02-10T13:42:00Z">
                <w:pPr/>
              </w:pPrChange>
            </w:pPr>
            <w:r w:rsidRPr="00FF20F1">
              <w:t>N</w:t>
            </w:r>
          </w:p>
        </w:tc>
        <w:tc>
          <w:tcPr>
            <w:tcW w:w="886" w:type="dxa"/>
          </w:tcPr>
          <w:p w14:paraId="565A6D1C" w14:textId="77777777" w:rsidR="0086183B" w:rsidRPr="00FF20F1" w:rsidRDefault="0086183B">
            <w:pPr>
              <w:pStyle w:val="PlantList"/>
              <w:jc w:val="center"/>
              <w:pPrChange w:id="2201" w:author="Daniel Stewart" w:date="2022-02-10T13:42:00Z">
                <w:pPr/>
              </w:pPrChange>
            </w:pPr>
            <w:r w:rsidRPr="00FF20F1">
              <w:t>X</w:t>
            </w:r>
          </w:p>
        </w:tc>
        <w:tc>
          <w:tcPr>
            <w:tcW w:w="886" w:type="dxa"/>
          </w:tcPr>
          <w:p w14:paraId="6618B964" w14:textId="77777777" w:rsidR="0086183B" w:rsidRPr="00FF20F1" w:rsidRDefault="0086183B">
            <w:pPr>
              <w:pStyle w:val="PlantList"/>
              <w:jc w:val="center"/>
              <w:rPr>
                <w:rPrChange w:id="2202" w:author="Daniel Stewart" w:date="2022-02-10T13:41:00Z">
                  <w:rPr>
                    <w:color w:val="000000"/>
                    <w:lang w:val="en-US"/>
                  </w:rPr>
                </w:rPrChange>
              </w:rPr>
              <w:pPrChange w:id="2203" w:author="Daniel Stewart" w:date="2022-02-10T13:42:00Z">
                <w:pPr/>
              </w:pPrChange>
            </w:pPr>
            <w:r w:rsidRPr="00FF20F1">
              <w:t>X</w:t>
            </w:r>
          </w:p>
        </w:tc>
      </w:tr>
      <w:tr w:rsidR="0086183B" w:rsidRPr="00FF20F1" w14:paraId="12095EBD" w14:textId="77777777" w:rsidTr="00013BB3">
        <w:trPr>
          <w:trHeight w:hRule="exact" w:val="227"/>
        </w:trPr>
        <w:tc>
          <w:tcPr>
            <w:tcW w:w="3119" w:type="dxa"/>
            <w:shd w:val="clear" w:color="auto" w:fill="auto"/>
            <w:hideMark/>
          </w:tcPr>
          <w:p w14:paraId="080ED57E" w14:textId="77777777" w:rsidR="0086183B" w:rsidRPr="00FF20F1" w:rsidRDefault="0086183B">
            <w:pPr>
              <w:pStyle w:val="PlantList"/>
              <w:jc w:val="left"/>
              <w:rPr>
                <w:i/>
                <w:iCs/>
                <w:rPrChange w:id="2204" w:author="Daniel Stewart" w:date="2022-02-10T13:41:00Z">
                  <w:rPr>
                    <w:lang w:val="en-US"/>
                  </w:rPr>
                </w:rPrChange>
              </w:rPr>
              <w:pPrChange w:id="2205" w:author="Daniel Stewart" w:date="2022-02-10T13:43:00Z">
                <w:pPr>
                  <w:jc w:val="left"/>
                </w:pPr>
              </w:pPrChange>
            </w:pPr>
            <w:r w:rsidRPr="00FF20F1">
              <w:rPr>
                <w:i/>
                <w:iCs/>
                <w:rPrChange w:id="2206" w:author="Daniel Stewart" w:date="2022-02-10T13:41:00Z">
                  <w:rPr/>
                </w:rPrChange>
              </w:rPr>
              <w:t>Eleocharis parvula </w:t>
            </w:r>
          </w:p>
        </w:tc>
        <w:tc>
          <w:tcPr>
            <w:tcW w:w="2941" w:type="dxa"/>
            <w:shd w:val="clear" w:color="auto" w:fill="auto"/>
            <w:hideMark/>
          </w:tcPr>
          <w:p w14:paraId="3C2103D0" w14:textId="77777777" w:rsidR="0086183B" w:rsidRPr="00FF20F1" w:rsidRDefault="0086183B">
            <w:pPr>
              <w:pStyle w:val="PlantList"/>
              <w:pPrChange w:id="2207" w:author="Daniel Stewart" w:date="2022-02-10T13:41:00Z">
                <w:pPr>
                  <w:jc w:val="left"/>
                </w:pPr>
              </w:pPrChange>
            </w:pPr>
            <w:r w:rsidRPr="00FF20F1">
              <w:t>small spike-rush </w:t>
            </w:r>
          </w:p>
        </w:tc>
        <w:tc>
          <w:tcPr>
            <w:tcW w:w="886" w:type="dxa"/>
            <w:shd w:val="clear" w:color="auto" w:fill="auto"/>
            <w:hideMark/>
          </w:tcPr>
          <w:p w14:paraId="599C0F83" w14:textId="77777777" w:rsidR="0086183B" w:rsidRPr="00FF20F1" w:rsidRDefault="0086183B">
            <w:pPr>
              <w:pStyle w:val="PlantList"/>
              <w:jc w:val="center"/>
              <w:pPrChange w:id="2208" w:author="Daniel Stewart" w:date="2022-02-10T13:42:00Z">
                <w:pPr/>
              </w:pPrChange>
            </w:pPr>
            <w:r w:rsidRPr="00FF20F1">
              <w:t>N</w:t>
            </w:r>
          </w:p>
        </w:tc>
        <w:tc>
          <w:tcPr>
            <w:tcW w:w="886" w:type="dxa"/>
          </w:tcPr>
          <w:p w14:paraId="530C0355" w14:textId="77777777" w:rsidR="0086183B" w:rsidRPr="00FF20F1" w:rsidRDefault="0086183B">
            <w:pPr>
              <w:pStyle w:val="PlantList"/>
              <w:jc w:val="center"/>
              <w:pPrChange w:id="2209" w:author="Daniel Stewart" w:date="2022-02-10T13:42:00Z">
                <w:pPr/>
              </w:pPrChange>
            </w:pPr>
            <w:r w:rsidRPr="00FF20F1">
              <w:t>X</w:t>
            </w:r>
          </w:p>
        </w:tc>
        <w:tc>
          <w:tcPr>
            <w:tcW w:w="886" w:type="dxa"/>
          </w:tcPr>
          <w:p w14:paraId="0EE8BF8E" w14:textId="77777777" w:rsidR="0086183B" w:rsidRPr="00FF20F1" w:rsidRDefault="0086183B">
            <w:pPr>
              <w:pStyle w:val="PlantList"/>
              <w:jc w:val="center"/>
              <w:rPr>
                <w:rPrChange w:id="2210" w:author="Daniel Stewart" w:date="2022-02-10T13:41:00Z">
                  <w:rPr>
                    <w:color w:val="000000"/>
                    <w:lang w:val="en-US"/>
                  </w:rPr>
                </w:rPrChange>
              </w:rPr>
              <w:pPrChange w:id="2211" w:author="Daniel Stewart" w:date="2022-02-10T13:42:00Z">
                <w:pPr/>
              </w:pPrChange>
            </w:pPr>
            <w:r w:rsidRPr="00FF20F1">
              <w:t>X</w:t>
            </w:r>
          </w:p>
        </w:tc>
      </w:tr>
      <w:tr w:rsidR="0086183B" w:rsidRPr="00FF20F1" w14:paraId="7D34F932" w14:textId="77777777" w:rsidTr="00013BB3">
        <w:trPr>
          <w:trHeight w:hRule="exact" w:val="227"/>
        </w:trPr>
        <w:tc>
          <w:tcPr>
            <w:tcW w:w="3119" w:type="dxa"/>
            <w:shd w:val="clear" w:color="auto" w:fill="auto"/>
            <w:hideMark/>
          </w:tcPr>
          <w:p w14:paraId="0C843C53" w14:textId="77777777" w:rsidR="0086183B" w:rsidRPr="00FF20F1" w:rsidRDefault="0086183B">
            <w:pPr>
              <w:pStyle w:val="PlantList"/>
              <w:jc w:val="left"/>
              <w:rPr>
                <w:i/>
                <w:iCs/>
                <w:rPrChange w:id="2212" w:author="Daniel Stewart" w:date="2022-02-10T13:41:00Z">
                  <w:rPr>
                    <w:lang w:val="en-US"/>
                  </w:rPr>
                </w:rPrChange>
              </w:rPr>
              <w:pPrChange w:id="2213" w:author="Daniel Stewart" w:date="2022-02-10T13:43:00Z">
                <w:pPr>
                  <w:jc w:val="left"/>
                </w:pPr>
              </w:pPrChange>
            </w:pPr>
            <w:r w:rsidRPr="00FF20F1">
              <w:rPr>
                <w:i/>
                <w:iCs/>
                <w:rPrChange w:id="2214" w:author="Daniel Stewart" w:date="2022-02-10T13:41:00Z">
                  <w:rPr/>
                </w:rPrChange>
              </w:rPr>
              <w:t>Elodea canadensis </w:t>
            </w:r>
          </w:p>
        </w:tc>
        <w:tc>
          <w:tcPr>
            <w:tcW w:w="2941" w:type="dxa"/>
            <w:shd w:val="clear" w:color="auto" w:fill="auto"/>
            <w:hideMark/>
          </w:tcPr>
          <w:p w14:paraId="480AF074" w14:textId="77777777" w:rsidR="0086183B" w:rsidRPr="00FF20F1" w:rsidRDefault="0086183B">
            <w:pPr>
              <w:pStyle w:val="PlantList"/>
              <w:pPrChange w:id="2215" w:author="Daniel Stewart" w:date="2022-02-10T13:41:00Z">
                <w:pPr>
                  <w:jc w:val="left"/>
                </w:pPr>
              </w:pPrChange>
            </w:pPr>
            <w:r w:rsidRPr="00FF20F1">
              <w:t>Canadian waterweed </w:t>
            </w:r>
          </w:p>
        </w:tc>
        <w:tc>
          <w:tcPr>
            <w:tcW w:w="886" w:type="dxa"/>
            <w:shd w:val="clear" w:color="auto" w:fill="auto"/>
            <w:hideMark/>
          </w:tcPr>
          <w:p w14:paraId="66B763BC" w14:textId="77777777" w:rsidR="0086183B" w:rsidRPr="00FF20F1" w:rsidRDefault="0086183B">
            <w:pPr>
              <w:pStyle w:val="PlantList"/>
              <w:jc w:val="center"/>
              <w:pPrChange w:id="2216" w:author="Daniel Stewart" w:date="2022-02-10T13:42:00Z">
                <w:pPr/>
              </w:pPrChange>
            </w:pPr>
            <w:r w:rsidRPr="00FF20F1">
              <w:t>N</w:t>
            </w:r>
          </w:p>
        </w:tc>
        <w:tc>
          <w:tcPr>
            <w:tcW w:w="886" w:type="dxa"/>
          </w:tcPr>
          <w:p w14:paraId="247A1C15" w14:textId="77777777" w:rsidR="0086183B" w:rsidRPr="00FF20F1" w:rsidRDefault="0086183B">
            <w:pPr>
              <w:pStyle w:val="PlantList"/>
              <w:jc w:val="center"/>
              <w:pPrChange w:id="2217" w:author="Daniel Stewart" w:date="2022-02-10T13:42:00Z">
                <w:pPr/>
              </w:pPrChange>
            </w:pPr>
            <w:r w:rsidRPr="00FF20F1">
              <w:t>X</w:t>
            </w:r>
          </w:p>
        </w:tc>
        <w:tc>
          <w:tcPr>
            <w:tcW w:w="886" w:type="dxa"/>
          </w:tcPr>
          <w:p w14:paraId="7B9423F9" w14:textId="77777777" w:rsidR="0086183B" w:rsidRPr="00FF20F1" w:rsidRDefault="0086183B">
            <w:pPr>
              <w:pStyle w:val="PlantList"/>
              <w:jc w:val="center"/>
              <w:rPr>
                <w:rPrChange w:id="2218" w:author="Daniel Stewart" w:date="2022-02-10T13:41:00Z">
                  <w:rPr>
                    <w:color w:val="000000"/>
                    <w:lang w:val="en-US"/>
                  </w:rPr>
                </w:rPrChange>
              </w:rPr>
              <w:pPrChange w:id="2219" w:author="Daniel Stewart" w:date="2022-02-10T13:42:00Z">
                <w:pPr/>
              </w:pPrChange>
            </w:pPr>
            <w:r w:rsidRPr="00FF20F1">
              <w:t>X</w:t>
            </w:r>
          </w:p>
        </w:tc>
      </w:tr>
      <w:tr w:rsidR="0086183B" w:rsidRPr="00FF20F1" w:rsidDel="00AC3C8C" w14:paraId="731BE752" w14:textId="77777777" w:rsidTr="00013BB3">
        <w:trPr>
          <w:trHeight w:hRule="exact" w:val="227"/>
          <w:del w:id="2220" w:author="Daniel Stewart" w:date="2022-02-09T16:11:00Z"/>
        </w:trPr>
        <w:tc>
          <w:tcPr>
            <w:tcW w:w="3119" w:type="dxa"/>
            <w:shd w:val="clear" w:color="auto" w:fill="auto"/>
            <w:hideMark/>
          </w:tcPr>
          <w:p w14:paraId="7448E92C" w14:textId="77777777" w:rsidR="0086183B" w:rsidRPr="00FF20F1" w:rsidDel="00AC3C8C" w:rsidRDefault="0086183B">
            <w:pPr>
              <w:pStyle w:val="PlantList"/>
              <w:jc w:val="left"/>
              <w:rPr>
                <w:del w:id="2221" w:author="Daniel Stewart" w:date="2022-02-09T16:11:00Z"/>
                <w:i/>
                <w:iCs/>
                <w:rPrChange w:id="2222" w:author="Daniel Stewart" w:date="2022-02-10T13:41:00Z">
                  <w:rPr>
                    <w:del w:id="2223" w:author="Daniel Stewart" w:date="2022-02-09T16:11:00Z"/>
                    <w:lang w:val="en-US"/>
                  </w:rPr>
                </w:rPrChange>
              </w:rPr>
              <w:pPrChange w:id="2224" w:author="Daniel Stewart" w:date="2022-02-10T13:43:00Z">
                <w:pPr/>
              </w:pPrChange>
            </w:pPr>
            <w:del w:id="2225" w:author="Daniel Stewart" w:date="2022-02-09T16:11:00Z">
              <w:r w:rsidRPr="00FF20F1" w:rsidDel="00AC3C8C">
                <w:rPr>
                  <w:i/>
                  <w:iCs/>
                  <w:rPrChange w:id="2226" w:author="Daniel Stewart" w:date="2022-02-10T13:41:00Z">
                    <w:rPr>
                      <w:lang w:val="en-US"/>
                    </w:rPr>
                  </w:rPrChange>
                </w:rPr>
                <w:delText>Elymus repens </w:delText>
              </w:r>
            </w:del>
          </w:p>
        </w:tc>
        <w:tc>
          <w:tcPr>
            <w:tcW w:w="2941" w:type="dxa"/>
            <w:shd w:val="clear" w:color="auto" w:fill="auto"/>
            <w:hideMark/>
          </w:tcPr>
          <w:p w14:paraId="2C26407C" w14:textId="77777777" w:rsidR="0086183B" w:rsidRPr="00FF20F1" w:rsidDel="00AC3C8C" w:rsidRDefault="0086183B">
            <w:pPr>
              <w:pStyle w:val="PlantList"/>
              <w:jc w:val="left"/>
              <w:rPr>
                <w:del w:id="2227" w:author="Daniel Stewart" w:date="2022-02-09T16:11:00Z"/>
              </w:rPr>
              <w:pPrChange w:id="2228" w:author="Daniel Stewart" w:date="2022-02-10T13:43:00Z">
                <w:pPr/>
              </w:pPrChange>
            </w:pPr>
            <w:del w:id="2229" w:author="Daniel Stewart" w:date="2022-02-09T16:11:00Z">
              <w:r w:rsidRPr="00FF20F1" w:rsidDel="00AC3C8C">
                <w:delText>quackgrass </w:delText>
              </w:r>
            </w:del>
          </w:p>
        </w:tc>
        <w:tc>
          <w:tcPr>
            <w:tcW w:w="886" w:type="dxa"/>
            <w:shd w:val="clear" w:color="auto" w:fill="auto"/>
            <w:hideMark/>
          </w:tcPr>
          <w:p w14:paraId="5284A67E" w14:textId="77777777" w:rsidR="0086183B" w:rsidRPr="00FF20F1" w:rsidDel="00AC3C8C" w:rsidRDefault="0086183B">
            <w:pPr>
              <w:pStyle w:val="PlantList"/>
              <w:jc w:val="left"/>
              <w:rPr>
                <w:del w:id="2230" w:author="Daniel Stewart" w:date="2022-02-09T16:11:00Z"/>
              </w:rPr>
              <w:pPrChange w:id="2231" w:author="Daniel Stewart" w:date="2022-02-10T13:43:00Z">
                <w:pPr/>
              </w:pPrChange>
            </w:pPr>
            <w:del w:id="2232" w:author="Daniel Stewart" w:date="2022-02-09T16:11:00Z">
              <w:r w:rsidRPr="00FF20F1" w:rsidDel="00AC3C8C">
                <w:delText>E</w:delText>
              </w:r>
            </w:del>
          </w:p>
        </w:tc>
        <w:tc>
          <w:tcPr>
            <w:tcW w:w="886" w:type="dxa"/>
          </w:tcPr>
          <w:p w14:paraId="45F41A9F" w14:textId="77777777" w:rsidR="0086183B" w:rsidRPr="00FF20F1" w:rsidDel="00AC3C8C" w:rsidRDefault="0086183B">
            <w:pPr>
              <w:pStyle w:val="PlantList"/>
              <w:jc w:val="left"/>
              <w:rPr>
                <w:del w:id="2233" w:author="Daniel Stewart" w:date="2022-02-09T16:11:00Z"/>
              </w:rPr>
              <w:pPrChange w:id="2234" w:author="Daniel Stewart" w:date="2022-02-10T13:43:00Z">
                <w:pPr/>
              </w:pPrChange>
            </w:pPr>
          </w:p>
        </w:tc>
        <w:tc>
          <w:tcPr>
            <w:tcW w:w="886" w:type="dxa"/>
          </w:tcPr>
          <w:p w14:paraId="40AE205A" w14:textId="77777777" w:rsidR="0086183B" w:rsidRPr="00FF20F1" w:rsidDel="00AC3C8C" w:rsidRDefault="0086183B">
            <w:pPr>
              <w:pStyle w:val="PlantList"/>
              <w:jc w:val="left"/>
              <w:rPr>
                <w:del w:id="2235" w:author="Daniel Stewart" w:date="2022-02-09T16:11:00Z"/>
                <w:rPrChange w:id="2236" w:author="Daniel Stewart" w:date="2022-02-10T13:41:00Z">
                  <w:rPr>
                    <w:del w:id="2237" w:author="Daniel Stewart" w:date="2022-02-09T16:11:00Z"/>
                    <w:color w:val="000000"/>
                    <w:lang w:val="en-US"/>
                  </w:rPr>
                </w:rPrChange>
              </w:rPr>
              <w:pPrChange w:id="2238" w:author="Daniel Stewart" w:date="2022-02-10T13:43:00Z">
                <w:pPr/>
              </w:pPrChange>
            </w:pPr>
            <w:del w:id="2239" w:author="Daniel Stewart" w:date="2022-02-09T16:11:00Z">
              <w:r w:rsidRPr="00FF20F1" w:rsidDel="00AC3C8C">
                <w:delText>X</w:delText>
              </w:r>
            </w:del>
          </w:p>
        </w:tc>
      </w:tr>
      <w:tr w:rsidR="0086183B" w:rsidRPr="00FF20F1" w14:paraId="5039C395" w14:textId="77777777" w:rsidTr="00013BB3">
        <w:trPr>
          <w:trHeight w:hRule="exact" w:val="227"/>
        </w:trPr>
        <w:tc>
          <w:tcPr>
            <w:tcW w:w="3119" w:type="dxa"/>
            <w:shd w:val="clear" w:color="auto" w:fill="auto"/>
            <w:hideMark/>
          </w:tcPr>
          <w:p w14:paraId="108631B3" w14:textId="77777777" w:rsidR="0086183B" w:rsidRPr="00FF20F1" w:rsidRDefault="0086183B">
            <w:pPr>
              <w:pStyle w:val="PlantList"/>
              <w:jc w:val="left"/>
              <w:rPr>
                <w:i/>
                <w:iCs/>
                <w:rPrChange w:id="2240" w:author="Daniel Stewart" w:date="2022-02-10T13:41:00Z">
                  <w:rPr>
                    <w:lang w:val="en-US"/>
                  </w:rPr>
                </w:rPrChange>
              </w:rPr>
              <w:pPrChange w:id="2241" w:author="Daniel Stewart" w:date="2022-02-10T13:43:00Z">
                <w:pPr>
                  <w:jc w:val="left"/>
                </w:pPr>
              </w:pPrChange>
            </w:pPr>
            <w:r w:rsidRPr="00FF20F1">
              <w:rPr>
                <w:i/>
                <w:iCs/>
                <w:rPrChange w:id="2242" w:author="Daniel Stewart" w:date="2022-02-10T13:41:00Z">
                  <w:rPr/>
                </w:rPrChange>
              </w:rPr>
              <w:t>Epilobium cilatum </w:t>
            </w:r>
          </w:p>
        </w:tc>
        <w:tc>
          <w:tcPr>
            <w:tcW w:w="2941" w:type="dxa"/>
            <w:shd w:val="clear" w:color="auto" w:fill="auto"/>
            <w:hideMark/>
          </w:tcPr>
          <w:p w14:paraId="072D4BB7" w14:textId="77777777" w:rsidR="0086183B" w:rsidRPr="00FF20F1" w:rsidRDefault="0086183B">
            <w:pPr>
              <w:pStyle w:val="PlantList"/>
              <w:pPrChange w:id="2243" w:author="Daniel Stewart" w:date="2022-02-10T13:41:00Z">
                <w:pPr>
                  <w:jc w:val="left"/>
                </w:pPr>
              </w:pPrChange>
            </w:pPr>
            <w:r w:rsidRPr="00FF20F1">
              <w:t>purple willowherb </w:t>
            </w:r>
          </w:p>
        </w:tc>
        <w:tc>
          <w:tcPr>
            <w:tcW w:w="886" w:type="dxa"/>
            <w:shd w:val="clear" w:color="auto" w:fill="auto"/>
            <w:hideMark/>
          </w:tcPr>
          <w:p w14:paraId="6FBE5AFC" w14:textId="77777777" w:rsidR="0086183B" w:rsidRPr="00FF20F1" w:rsidRDefault="0086183B">
            <w:pPr>
              <w:pStyle w:val="PlantList"/>
              <w:jc w:val="center"/>
              <w:pPrChange w:id="2244" w:author="Daniel Stewart" w:date="2022-02-10T13:42:00Z">
                <w:pPr/>
              </w:pPrChange>
            </w:pPr>
            <w:r w:rsidRPr="00FF20F1">
              <w:t>N</w:t>
            </w:r>
          </w:p>
        </w:tc>
        <w:tc>
          <w:tcPr>
            <w:tcW w:w="886" w:type="dxa"/>
          </w:tcPr>
          <w:p w14:paraId="74B55587" w14:textId="77777777" w:rsidR="0086183B" w:rsidRPr="00FF20F1" w:rsidRDefault="0086183B">
            <w:pPr>
              <w:pStyle w:val="PlantList"/>
              <w:jc w:val="center"/>
              <w:pPrChange w:id="2245" w:author="Daniel Stewart" w:date="2022-02-10T13:42:00Z">
                <w:pPr/>
              </w:pPrChange>
            </w:pPr>
            <w:r w:rsidRPr="00FF20F1">
              <w:t>X</w:t>
            </w:r>
          </w:p>
        </w:tc>
        <w:tc>
          <w:tcPr>
            <w:tcW w:w="886" w:type="dxa"/>
          </w:tcPr>
          <w:p w14:paraId="6B9F101B" w14:textId="77777777" w:rsidR="0086183B" w:rsidRPr="00FF20F1" w:rsidRDefault="0086183B">
            <w:pPr>
              <w:pStyle w:val="PlantList"/>
              <w:jc w:val="center"/>
              <w:rPr>
                <w:rPrChange w:id="2246" w:author="Daniel Stewart" w:date="2022-02-10T13:41:00Z">
                  <w:rPr>
                    <w:color w:val="000000"/>
                    <w:lang w:val="en-US"/>
                  </w:rPr>
                </w:rPrChange>
              </w:rPr>
              <w:pPrChange w:id="2247" w:author="Daniel Stewart" w:date="2022-02-10T13:42:00Z">
                <w:pPr/>
              </w:pPrChange>
            </w:pPr>
            <w:r w:rsidRPr="00FF20F1">
              <w:t>X</w:t>
            </w:r>
          </w:p>
        </w:tc>
      </w:tr>
      <w:tr w:rsidR="0086183B" w:rsidRPr="00FF20F1" w14:paraId="2B32B1E0" w14:textId="77777777" w:rsidTr="00013BB3">
        <w:trPr>
          <w:trHeight w:hRule="exact" w:val="227"/>
        </w:trPr>
        <w:tc>
          <w:tcPr>
            <w:tcW w:w="3119" w:type="dxa"/>
            <w:shd w:val="clear" w:color="auto" w:fill="auto"/>
            <w:hideMark/>
          </w:tcPr>
          <w:p w14:paraId="53111AFF" w14:textId="77777777" w:rsidR="0086183B" w:rsidRPr="00FF20F1" w:rsidRDefault="0086183B">
            <w:pPr>
              <w:pStyle w:val="PlantList"/>
              <w:jc w:val="left"/>
              <w:rPr>
                <w:i/>
                <w:iCs/>
                <w:rPrChange w:id="2248" w:author="Daniel Stewart" w:date="2022-02-10T13:41:00Z">
                  <w:rPr>
                    <w:lang w:val="en-US"/>
                  </w:rPr>
                </w:rPrChange>
              </w:rPr>
              <w:pPrChange w:id="2249" w:author="Daniel Stewart" w:date="2022-02-10T13:43:00Z">
                <w:pPr>
                  <w:jc w:val="left"/>
                </w:pPr>
              </w:pPrChange>
            </w:pPr>
            <w:r w:rsidRPr="00FF20F1">
              <w:rPr>
                <w:i/>
                <w:iCs/>
                <w:rPrChange w:id="2250" w:author="Daniel Stewart" w:date="2022-02-10T13:41:00Z">
                  <w:rPr/>
                </w:rPrChange>
              </w:rPr>
              <w:t>Equisetum arvense </w:t>
            </w:r>
          </w:p>
        </w:tc>
        <w:tc>
          <w:tcPr>
            <w:tcW w:w="2941" w:type="dxa"/>
            <w:shd w:val="clear" w:color="auto" w:fill="auto"/>
            <w:hideMark/>
          </w:tcPr>
          <w:p w14:paraId="524589BE" w14:textId="77777777" w:rsidR="0086183B" w:rsidRPr="00FF20F1" w:rsidRDefault="0086183B">
            <w:pPr>
              <w:pStyle w:val="PlantList"/>
              <w:pPrChange w:id="2251" w:author="Daniel Stewart" w:date="2022-02-10T13:41:00Z">
                <w:pPr>
                  <w:jc w:val="left"/>
                </w:pPr>
              </w:pPrChange>
            </w:pPr>
            <w:r w:rsidRPr="00FF20F1">
              <w:t>common horsetail </w:t>
            </w:r>
          </w:p>
        </w:tc>
        <w:tc>
          <w:tcPr>
            <w:tcW w:w="886" w:type="dxa"/>
            <w:shd w:val="clear" w:color="auto" w:fill="auto"/>
            <w:hideMark/>
          </w:tcPr>
          <w:p w14:paraId="50C22772" w14:textId="77777777" w:rsidR="0086183B" w:rsidRPr="00FF20F1" w:rsidRDefault="0086183B">
            <w:pPr>
              <w:pStyle w:val="PlantList"/>
              <w:jc w:val="center"/>
              <w:pPrChange w:id="2252" w:author="Daniel Stewart" w:date="2022-02-10T13:42:00Z">
                <w:pPr/>
              </w:pPrChange>
            </w:pPr>
            <w:r w:rsidRPr="00FF20F1">
              <w:t>N</w:t>
            </w:r>
          </w:p>
        </w:tc>
        <w:tc>
          <w:tcPr>
            <w:tcW w:w="886" w:type="dxa"/>
          </w:tcPr>
          <w:p w14:paraId="4370300F" w14:textId="77777777" w:rsidR="0086183B" w:rsidRPr="00FF20F1" w:rsidRDefault="0086183B">
            <w:pPr>
              <w:pStyle w:val="PlantList"/>
              <w:jc w:val="center"/>
              <w:pPrChange w:id="2253" w:author="Daniel Stewart" w:date="2022-02-10T13:42:00Z">
                <w:pPr/>
              </w:pPrChange>
            </w:pPr>
            <w:r w:rsidRPr="00FF20F1">
              <w:t>X</w:t>
            </w:r>
          </w:p>
        </w:tc>
        <w:tc>
          <w:tcPr>
            <w:tcW w:w="886" w:type="dxa"/>
          </w:tcPr>
          <w:p w14:paraId="41F07BA7" w14:textId="77777777" w:rsidR="0086183B" w:rsidRPr="00FF20F1" w:rsidRDefault="0086183B">
            <w:pPr>
              <w:pStyle w:val="PlantList"/>
              <w:jc w:val="center"/>
              <w:rPr>
                <w:ins w:id="2254" w:author="Daniel Stewart" w:date="2022-02-09T13:54:00Z"/>
              </w:rPr>
              <w:pPrChange w:id="2255" w:author="Daniel Stewart" w:date="2022-02-10T13:42:00Z">
                <w:pPr/>
              </w:pPrChange>
            </w:pPr>
            <w:r w:rsidRPr="00FF20F1">
              <w:t>X</w:t>
            </w:r>
          </w:p>
          <w:p w14:paraId="41C48518" w14:textId="77777777" w:rsidR="0086183B" w:rsidRPr="00FF20F1" w:rsidRDefault="0086183B">
            <w:pPr>
              <w:pStyle w:val="PlantList"/>
              <w:jc w:val="center"/>
              <w:rPr>
                <w:rPrChange w:id="2256" w:author="Daniel Stewart" w:date="2022-02-10T13:41:00Z">
                  <w:rPr>
                    <w:color w:val="000000"/>
                    <w:lang w:val="en-US"/>
                  </w:rPr>
                </w:rPrChange>
              </w:rPr>
              <w:pPrChange w:id="2257" w:author="Daniel Stewart" w:date="2022-02-10T13:42:00Z">
                <w:pPr/>
              </w:pPrChange>
            </w:pPr>
          </w:p>
        </w:tc>
      </w:tr>
      <w:tr w:rsidR="0086183B" w:rsidRPr="00FF20F1" w:rsidDel="00AC3C8C" w14:paraId="38D62CC2" w14:textId="77777777" w:rsidTr="00013BB3">
        <w:trPr>
          <w:trHeight w:hRule="exact" w:val="227"/>
          <w:del w:id="2258" w:author="Daniel Stewart" w:date="2022-02-09T16:11:00Z"/>
        </w:trPr>
        <w:tc>
          <w:tcPr>
            <w:tcW w:w="3119" w:type="dxa"/>
            <w:shd w:val="clear" w:color="auto" w:fill="auto"/>
          </w:tcPr>
          <w:p w14:paraId="52DEB524" w14:textId="77777777" w:rsidR="0086183B" w:rsidRPr="00FF20F1" w:rsidDel="00AC3C8C" w:rsidRDefault="0086183B">
            <w:pPr>
              <w:pStyle w:val="PlantList"/>
              <w:jc w:val="left"/>
              <w:rPr>
                <w:del w:id="2259" w:author="Daniel Stewart" w:date="2022-02-09T16:11:00Z"/>
                <w:i/>
                <w:iCs/>
                <w:rPrChange w:id="2260" w:author="Daniel Stewart" w:date="2022-02-10T13:41:00Z">
                  <w:rPr>
                    <w:del w:id="2261" w:author="Daniel Stewart" w:date="2022-02-09T16:11:00Z"/>
                    <w:i/>
                    <w:iCs/>
                    <w:color w:val="000000"/>
                    <w:lang w:val="en-US"/>
                  </w:rPr>
                </w:rPrChange>
              </w:rPr>
              <w:pPrChange w:id="2262" w:author="Daniel Stewart" w:date="2022-02-10T13:43:00Z">
                <w:pPr/>
              </w:pPrChange>
            </w:pPr>
            <w:del w:id="2263" w:author="Daniel Stewart" w:date="2022-02-09T16:11:00Z">
              <w:r w:rsidRPr="00FF20F1" w:rsidDel="00AC3C8C">
                <w:rPr>
                  <w:i/>
                  <w:iCs/>
                  <w:rPrChange w:id="2264" w:author="Daniel Stewart" w:date="2022-02-10T13:41:00Z">
                    <w:rPr>
                      <w:lang w:val="en-US"/>
                    </w:rPr>
                  </w:rPrChange>
                </w:rPr>
                <w:delText>Species </w:delText>
              </w:r>
            </w:del>
          </w:p>
        </w:tc>
        <w:tc>
          <w:tcPr>
            <w:tcW w:w="2941" w:type="dxa"/>
            <w:shd w:val="clear" w:color="auto" w:fill="auto"/>
          </w:tcPr>
          <w:p w14:paraId="44D80CF4" w14:textId="77777777" w:rsidR="0086183B" w:rsidRPr="00FF20F1" w:rsidDel="00AC3C8C" w:rsidRDefault="0086183B">
            <w:pPr>
              <w:pStyle w:val="PlantList"/>
              <w:jc w:val="left"/>
              <w:rPr>
                <w:del w:id="2265" w:author="Daniel Stewart" w:date="2022-02-09T16:11:00Z"/>
                <w:rPrChange w:id="2266" w:author="Daniel Stewart" w:date="2022-02-10T13:41:00Z">
                  <w:rPr>
                    <w:del w:id="2267" w:author="Daniel Stewart" w:date="2022-02-09T16:11:00Z"/>
                    <w:color w:val="000000"/>
                    <w:lang w:val="en-US"/>
                  </w:rPr>
                </w:rPrChange>
              </w:rPr>
              <w:pPrChange w:id="2268" w:author="Daniel Stewart" w:date="2022-02-10T13:43:00Z">
                <w:pPr/>
              </w:pPrChange>
            </w:pPr>
            <w:del w:id="2269" w:author="Daniel Stewart" w:date="2022-02-09T16:11:00Z">
              <w:r w:rsidRPr="00FF20F1" w:rsidDel="00AC3C8C">
                <w:delText>Common Name </w:delText>
              </w:r>
            </w:del>
          </w:p>
        </w:tc>
        <w:tc>
          <w:tcPr>
            <w:tcW w:w="886" w:type="dxa"/>
            <w:shd w:val="clear" w:color="auto" w:fill="auto"/>
          </w:tcPr>
          <w:p w14:paraId="2F75D58B" w14:textId="77777777" w:rsidR="0086183B" w:rsidRPr="00FF20F1" w:rsidDel="00AC3C8C" w:rsidRDefault="0086183B">
            <w:pPr>
              <w:pStyle w:val="PlantList"/>
              <w:jc w:val="left"/>
              <w:rPr>
                <w:del w:id="2270" w:author="Daniel Stewart" w:date="2022-02-09T16:11:00Z"/>
                <w:rPrChange w:id="2271" w:author="Daniel Stewart" w:date="2022-02-10T13:41:00Z">
                  <w:rPr>
                    <w:del w:id="2272" w:author="Daniel Stewart" w:date="2022-02-09T16:11:00Z"/>
                    <w:color w:val="000000"/>
                    <w:lang w:val="en-US"/>
                  </w:rPr>
                </w:rPrChange>
              </w:rPr>
              <w:pPrChange w:id="2273" w:author="Daniel Stewart" w:date="2022-02-10T13:43:00Z">
                <w:pPr/>
              </w:pPrChange>
            </w:pPr>
            <w:del w:id="2274" w:author="Daniel Stewart" w:date="2022-02-09T16:11:00Z">
              <w:r w:rsidRPr="00FF20F1" w:rsidDel="00AC3C8C">
                <w:delText>Origin</w:delText>
              </w:r>
            </w:del>
          </w:p>
        </w:tc>
        <w:tc>
          <w:tcPr>
            <w:tcW w:w="886" w:type="dxa"/>
          </w:tcPr>
          <w:p w14:paraId="568DF45C" w14:textId="77777777" w:rsidR="0086183B" w:rsidRPr="00FF20F1" w:rsidDel="00AC3C8C" w:rsidRDefault="0086183B">
            <w:pPr>
              <w:pStyle w:val="PlantList"/>
              <w:jc w:val="left"/>
              <w:rPr>
                <w:del w:id="2275" w:author="Daniel Stewart" w:date="2022-02-09T16:11:00Z"/>
                <w:rPrChange w:id="2276" w:author="Daniel Stewart" w:date="2022-02-10T13:41:00Z">
                  <w:rPr>
                    <w:del w:id="2277" w:author="Daniel Stewart" w:date="2022-02-09T16:11:00Z"/>
                    <w:color w:val="000000"/>
                    <w:lang w:val="en-US"/>
                  </w:rPr>
                </w:rPrChange>
              </w:rPr>
              <w:pPrChange w:id="2278" w:author="Daniel Stewart" w:date="2022-02-10T13:43:00Z">
                <w:pPr/>
              </w:pPrChange>
            </w:pPr>
            <w:del w:id="2279" w:author="Daniel Stewart" w:date="2022-02-09T16:11:00Z">
              <w:r w:rsidRPr="00FF20F1" w:rsidDel="00AC3C8C">
                <w:delText>2015</w:delText>
              </w:r>
            </w:del>
          </w:p>
        </w:tc>
        <w:tc>
          <w:tcPr>
            <w:tcW w:w="886" w:type="dxa"/>
          </w:tcPr>
          <w:p w14:paraId="1EE45679" w14:textId="77777777" w:rsidR="0086183B" w:rsidRPr="00FF20F1" w:rsidDel="00AC3C8C" w:rsidRDefault="0086183B">
            <w:pPr>
              <w:pStyle w:val="PlantList"/>
              <w:jc w:val="left"/>
              <w:rPr>
                <w:del w:id="2280" w:author="Daniel Stewart" w:date="2022-02-09T16:11:00Z"/>
              </w:rPr>
              <w:pPrChange w:id="2281" w:author="Daniel Stewart" w:date="2022-02-10T13:43:00Z">
                <w:pPr/>
              </w:pPrChange>
            </w:pPr>
            <w:del w:id="2282" w:author="Daniel Stewart" w:date="2022-02-09T16:11:00Z">
              <w:r w:rsidRPr="00FF20F1" w:rsidDel="00AC3C8C">
                <w:delText>2021</w:delText>
              </w:r>
            </w:del>
          </w:p>
        </w:tc>
      </w:tr>
      <w:tr w:rsidR="0086183B" w:rsidRPr="00FF20F1" w14:paraId="3695D24B" w14:textId="77777777" w:rsidTr="00013BB3">
        <w:tblPrEx>
          <w:tblW w:w="8718" w:type="dxa"/>
          <w:tblCellMar>
            <w:left w:w="0" w:type="dxa"/>
            <w:right w:w="0" w:type="dxa"/>
          </w:tblCellMar>
          <w:tblPrExChange w:id="2283" w:author="Daniel Stewart" w:date="2022-02-09T16:12:00Z">
            <w:tblPrEx>
              <w:tblW w:w="8718" w:type="dxa"/>
              <w:tblCellMar>
                <w:left w:w="0" w:type="dxa"/>
                <w:right w:w="0" w:type="dxa"/>
              </w:tblCellMar>
            </w:tblPrEx>
          </w:tblPrExChange>
        </w:tblPrEx>
        <w:trPr>
          <w:trHeight w:hRule="exact" w:val="227"/>
          <w:trPrChange w:id="2284" w:author="Daniel Stewart" w:date="2022-02-09T16:12:00Z">
            <w:trPr>
              <w:trHeight w:hRule="exact" w:val="227"/>
            </w:trPr>
          </w:trPrChange>
        </w:trPr>
        <w:tc>
          <w:tcPr>
            <w:tcW w:w="3119" w:type="dxa"/>
            <w:shd w:val="clear" w:color="auto" w:fill="auto"/>
            <w:hideMark/>
            <w:tcPrChange w:id="2285" w:author="Daniel Stewart" w:date="2022-02-09T16:12:00Z">
              <w:tcPr>
                <w:tcW w:w="3119" w:type="dxa"/>
                <w:tcBorders>
                  <w:top w:val="single" w:sz="4" w:space="0" w:color="auto"/>
                </w:tcBorders>
                <w:shd w:val="clear" w:color="auto" w:fill="auto"/>
                <w:hideMark/>
              </w:tcPr>
            </w:tcPrChange>
          </w:tcPr>
          <w:p w14:paraId="0B7FEF4A" w14:textId="77777777" w:rsidR="0086183B" w:rsidRPr="00FF20F1" w:rsidRDefault="0086183B">
            <w:pPr>
              <w:pStyle w:val="PlantList"/>
              <w:jc w:val="left"/>
              <w:rPr>
                <w:i/>
                <w:iCs/>
                <w:rPrChange w:id="2286" w:author="Daniel Stewart" w:date="2022-02-10T13:41:00Z">
                  <w:rPr>
                    <w:lang w:val="en-US"/>
                  </w:rPr>
                </w:rPrChange>
              </w:rPr>
              <w:pPrChange w:id="2287" w:author="Daniel Stewart" w:date="2022-02-10T13:43:00Z">
                <w:pPr>
                  <w:jc w:val="left"/>
                </w:pPr>
              </w:pPrChange>
            </w:pPr>
            <w:r w:rsidRPr="00FF20F1">
              <w:rPr>
                <w:i/>
                <w:iCs/>
                <w:rPrChange w:id="2288" w:author="Daniel Stewart" w:date="2022-02-10T13:41:00Z">
                  <w:rPr/>
                </w:rPrChange>
              </w:rPr>
              <w:t>Equisetum fluviatile </w:t>
            </w:r>
          </w:p>
        </w:tc>
        <w:tc>
          <w:tcPr>
            <w:tcW w:w="2941" w:type="dxa"/>
            <w:shd w:val="clear" w:color="auto" w:fill="auto"/>
            <w:hideMark/>
            <w:tcPrChange w:id="2289" w:author="Daniel Stewart" w:date="2022-02-09T16:12:00Z">
              <w:tcPr>
                <w:tcW w:w="2941" w:type="dxa"/>
                <w:tcBorders>
                  <w:top w:val="single" w:sz="4" w:space="0" w:color="auto"/>
                </w:tcBorders>
                <w:shd w:val="clear" w:color="auto" w:fill="auto"/>
                <w:hideMark/>
              </w:tcPr>
            </w:tcPrChange>
          </w:tcPr>
          <w:p w14:paraId="460B9112" w14:textId="77777777" w:rsidR="0086183B" w:rsidRPr="00FF20F1" w:rsidRDefault="0086183B">
            <w:pPr>
              <w:pStyle w:val="PlantList"/>
              <w:pPrChange w:id="2290" w:author="Daniel Stewart" w:date="2022-02-10T13:41:00Z">
                <w:pPr>
                  <w:jc w:val="left"/>
                </w:pPr>
              </w:pPrChange>
            </w:pPr>
            <w:r w:rsidRPr="00FF20F1">
              <w:t>swamp horsetail </w:t>
            </w:r>
          </w:p>
        </w:tc>
        <w:tc>
          <w:tcPr>
            <w:tcW w:w="886" w:type="dxa"/>
            <w:shd w:val="clear" w:color="auto" w:fill="auto"/>
            <w:hideMark/>
            <w:tcPrChange w:id="2291" w:author="Daniel Stewart" w:date="2022-02-09T16:12:00Z">
              <w:tcPr>
                <w:tcW w:w="886" w:type="dxa"/>
                <w:tcBorders>
                  <w:top w:val="single" w:sz="4" w:space="0" w:color="auto"/>
                </w:tcBorders>
                <w:shd w:val="clear" w:color="auto" w:fill="auto"/>
                <w:hideMark/>
              </w:tcPr>
            </w:tcPrChange>
          </w:tcPr>
          <w:p w14:paraId="44C9394E" w14:textId="77777777" w:rsidR="0086183B" w:rsidRPr="00FF20F1" w:rsidRDefault="0086183B">
            <w:pPr>
              <w:pStyle w:val="PlantList"/>
              <w:jc w:val="center"/>
              <w:pPrChange w:id="2292" w:author="Daniel Stewart" w:date="2022-02-10T13:42:00Z">
                <w:pPr/>
              </w:pPrChange>
            </w:pPr>
            <w:r w:rsidRPr="00FF20F1">
              <w:t>N</w:t>
            </w:r>
          </w:p>
        </w:tc>
        <w:tc>
          <w:tcPr>
            <w:tcW w:w="886" w:type="dxa"/>
            <w:tcPrChange w:id="2293" w:author="Daniel Stewart" w:date="2022-02-09T16:12:00Z">
              <w:tcPr>
                <w:tcW w:w="886" w:type="dxa"/>
                <w:tcBorders>
                  <w:top w:val="single" w:sz="4" w:space="0" w:color="auto"/>
                </w:tcBorders>
              </w:tcPr>
            </w:tcPrChange>
          </w:tcPr>
          <w:p w14:paraId="76A83009" w14:textId="77777777" w:rsidR="0086183B" w:rsidRPr="00FF20F1" w:rsidRDefault="0086183B">
            <w:pPr>
              <w:pStyle w:val="PlantList"/>
              <w:jc w:val="center"/>
              <w:pPrChange w:id="2294" w:author="Daniel Stewart" w:date="2022-02-10T13:42:00Z">
                <w:pPr/>
              </w:pPrChange>
            </w:pPr>
            <w:r w:rsidRPr="00FF20F1">
              <w:t>X</w:t>
            </w:r>
          </w:p>
        </w:tc>
        <w:tc>
          <w:tcPr>
            <w:tcW w:w="886" w:type="dxa"/>
            <w:tcPrChange w:id="2295" w:author="Daniel Stewart" w:date="2022-02-09T16:12:00Z">
              <w:tcPr>
                <w:tcW w:w="886" w:type="dxa"/>
                <w:tcBorders>
                  <w:top w:val="single" w:sz="4" w:space="0" w:color="auto"/>
                </w:tcBorders>
              </w:tcPr>
            </w:tcPrChange>
          </w:tcPr>
          <w:p w14:paraId="2D47CD25" w14:textId="77777777" w:rsidR="0086183B" w:rsidRPr="00FF20F1" w:rsidRDefault="0086183B">
            <w:pPr>
              <w:pStyle w:val="PlantList"/>
              <w:jc w:val="center"/>
              <w:rPr>
                <w:rPrChange w:id="2296" w:author="Daniel Stewart" w:date="2022-02-10T13:41:00Z">
                  <w:rPr>
                    <w:color w:val="000000"/>
                    <w:lang w:val="en-US"/>
                  </w:rPr>
                </w:rPrChange>
              </w:rPr>
              <w:pPrChange w:id="2297" w:author="Daniel Stewart" w:date="2022-02-10T13:42:00Z">
                <w:pPr/>
              </w:pPrChange>
            </w:pPr>
            <w:r w:rsidRPr="00FF20F1">
              <w:t>X</w:t>
            </w:r>
          </w:p>
        </w:tc>
      </w:tr>
      <w:tr w:rsidR="0086183B" w:rsidRPr="00FF20F1" w14:paraId="33803B8F" w14:textId="77777777" w:rsidTr="00AD223F">
        <w:trPr>
          <w:trHeight w:hRule="exact" w:val="227"/>
        </w:trPr>
        <w:tc>
          <w:tcPr>
            <w:tcW w:w="3119" w:type="dxa"/>
            <w:shd w:val="clear" w:color="auto" w:fill="auto"/>
          </w:tcPr>
          <w:p w14:paraId="2CB15686" w14:textId="77777777" w:rsidR="0086183B" w:rsidRPr="00FF20F1" w:rsidRDefault="0086183B">
            <w:pPr>
              <w:pStyle w:val="PlantList"/>
              <w:jc w:val="left"/>
              <w:rPr>
                <w:i/>
                <w:iCs/>
                <w:rPrChange w:id="2298" w:author="Daniel Stewart" w:date="2022-02-10T13:41:00Z">
                  <w:rPr>
                    <w:lang w:val="en-US"/>
                  </w:rPr>
                </w:rPrChange>
              </w:rPr>
              <w:pPrChange w:id="2299" w:author="Daniel Stewart" w:date="2022-02-10T13:43:00Z">
                <w:pPr>
                  <w:jc w:val="left"/>
                </w:pPr>
              </w:pPrChange>
            </w:pPr>
            <w:r w:rsidRPr="00FF20F1">
              <w:rPr>
                <w:i/>
                <w:iCs/>
                <w:rPrChange w:id="2300" w:author="Daniel Stewart" w:date="2022-02-10T13:41:00Z">
                  <w:rPr/>
                </w:rPrChange>
              </w:rPr>
              <w:t>Erythranthe scouleri</w:t>
            </w:r>
          </w:p>
        </w:tc>
        <w:tc>
          <w:tcPr>
            <w:tcW w:w="2941" w:type="dxa"/>
            <w:shd w:val="clear" w:color="auto" w:fill="auto"/>
          </w:tcPr>
          <w:p w14:paraId="2A510CE7" w14:textId="77777777" w:rsidR="0086183B" w:rsidRPr="00FF20F1" w:rsidRDefault="0086183B">
            <w:pPr>
              <w:pStyle w:val="PlantList"/>
              <w:pPrChange w:id="2301" w:author="Daniel Stewart" w:date="2022-02-10T13:41:00Z">
                <w:pPr>
                  <w:jc w:val="left"/>
                </w:pPr>
              </w:pPrChange>
            </w:pPr>
            <w:r w:rsidRPr="00FF20F1">
              <w:t>Columbia River monkey-flower</w:t>
            </w:r>
          </w:p>
        </w:tc>
        <w:tc>
          <w:tcPr>
            <w:tcW w:w="886" w:type="dxa"/>
            <w:shd w:val="clear" w:color="auto" w:fill="auto"/>
          </w:tcPr>
          <w:p w14:paraId="0268B291" w14:textId="77777777" w:rsidR="0086183B" w:rsidRPr="00FF20F1" w:rsidRDefault="0086183B">
            <w:pPr>
              <w:pStyle w:val="PlantList"/>
              <w:jc w:val="center"/>
              <w:pPrChange w:id="2302" w:author="Daniel Stewart" w:date="2022-02-10T13:42:00Z">
                <w:pPr/>
              </w:pPrChange>
            </w:pPr>
            <w:r w:rsidRPr="00FF20F1">
              <w:t>N</w:t>
            </w:r>
          </w:p>
        </w:tc>
        <w:tc>
          <w:tcPr>
            <w:tcW w:w="886" w:type="dxa"/>
          </w:tcPr>
          <w:p w14:paraId="05972472" w14:textId="77777777" w:rsidR="0086183B" w:rsidRPr="00FF20F1" w:rsidRDefault="0086183B">
            <w:pPr>
              <w:pStyle w:val="PlantList"/>
              <w:jc w:val="center"/>
              <w:pPrChange w:id="2303" w:author="Daniel Stewart" w:date="2022-02-10T13:42:00Z">
                <w:pPr/>
              </w:pPrChange>
            </w:pPr>
            <w:del w:id="2304" w:author="Daniel Stewart" w:date="2022-02-10T13:48:00Z">
              <w:r w:rsidRPr="00FF20F1" w:rsidDel="007013A6">
                <w:delText>X</w:delText>
              </w:r>
            </w:del>
          </w:p>
        </w:tc>
        <w:tc>
          <w:tcPr>
            <w:tcW w:w="886" w:type="dxa"/>
          </w:tcPr>
          <w:p w14:paraId="125DCCA3" w14:textId="77777777" w:rsidR="0086183B" w:rsidRPr="00FF20F1" w:rsidRDefault="0086183B">
            <w:pPr>
              <w:pStyle w:val="PlantList"/>
              <w:jc w:val="center"/>
              <w:pPrChange w:id="2305" w:author="Daniel Stewart" w:date="2022-02-10T13:42:00Z">
                <w:pPr/>
              </w:pPrChange>
            </w:pPr>
            <w:ins w:id="2306" w:author="Daniel Stewart" w:date="2022-02-09T16:12:00Z">
              <w:r w:rsidRPr="00FF20F1">
                <w:t>X</w:t>
              </w:r>
            </w:ins>
          </w:p>
        </w:tc>
      </w:tr>
      <w:tr w:rsidR="0086183B" w:rsidRPr="00FF20F1" w14:paraId="5DB6DBA8" w14:textId="77777777" w:rsidTr="00013BB3">
        <w:tblPrEx>
          <w:tblW w:w="8718" w:type="dxa"/>
          <w:tblCellMar>
            <w:left w:w="0" w:type="dxa"/>
            <w:right w:w="0" w:type="dxa"/>
          </w:tblCellMar>
          <w:tblPrExChange w:id="2307" w:author="Daniel Stewart" w:date="2022-02-10T13:44:00Z">
            <w:tblPrEx>
              <w:tblW w:w="8718" w:type="dxa"/>
              <w:tblCellMar>
                <w:left w:w="0" w:type="dxa"/>
                <w:right w:w="0" w:type="dxa"/>
              </w:tblCellMar>
            </w:tblPrEx>
          </w:tblPrExChange>
        </w:tblPrEx>
        <w:trPr>
          <w:trHeight w:hRule="exact" w:val="227"/>
          <w:trPrChange w:id="2308" w:author="Daniel Stewart" w:date="2022-02-10T13:44:00Z">
            <w:trPr>
              <w:trHeight w:hRule="exact" w:val="227"/>
            </w:trPr>
          </w:trPrChange>
        </w:trPr>
        <w:tc>
          <w:tcPr>
            <w:tcW w:w="3119" w:type="dxa"/>
            <w:shd w:val="clear" w:color="auto" w:fill="auto"/>
            <w:tcPrChange w:id="2309" w:author="Daniel Stewart" w:date="2022-02-10T13:44:00Z">
              <w:tcPr>
                <w:tcW w:w="3119" w:type="dxa"/>
                <w:shd w:val="clear" w:color="auto" w:fill="auto"/>
              </w:tcPr>
            </w:tcPrChange>
          </w:tcPr>
          <w:p w14:paraId="5979A9F0" w14:textId="77777777" w:rsidR="0086183B" w:rsidRPr="00FF20F1" w:rsidRDefault="0086183B">
            <w:pPr>
              <w:pStyle w:val="PlantList"/>
              <w:jc w:val="left"/>
              <w:rPr>
                <w:i/>
                <w:iCs/>
                <w:rPrChange w:id="2310" w:author="Daniel Stewart" w:date="2022-02-10T13:41:00Z">
                  <w:rPr>
                    <w:lang w:val="en-US"/>
                  </w:rPr>
                </w:rPrChange>
              </w:rPr>
              <w:pPrChange w:id="2311" w:author="Daniel Stewart" w:date="2022-02-10T13:43:00Z">
                <w:pPr>
                  <w:jc w:val="left"/>
                </w:pPr>
              </w:pPrChange>
            </w:pPr>
            <w:r w:rsidRPr="00FF20F1">
              <w:rPr>
                <w:i/>
                <w:iCs/>
                <w:rPrChange w:id="2312" w:author="Daniel Stewart" w:date="2022-02-10T13:41:00Z">
                  <w:rPr/>
                </w:rPrChange>
              </w:rPr>
              <w:t>Festuca occidentalis</w:t>
            </w:r>
          </w:p>
        </w:tc>
        <w:tc>
          <w:tcPr>
            <w:tcW w:w="2941" w:type="dxa"/>
            <w:shd w:val="clear" w:color="auto" w:fill="auto"/>
            <w:tcPrChange w:id="2313" w:author="Daniel Stewart" w:date="2022-02-10T13:44:00Z">
              <w:tcPr>
                <w:tcW w:w="2941" w:type="dxa"/>
                <w:shd w:val="clear" w:color="auto" w:fill="auto"/>
              </w:tcPr>
            </w:tcPrChange>
          </w:tcPr>
          <w:p w14:paraId="2B793B3C" w14:textId="77777777" w:rsidR="0086183B" w:rsidRPr="00FF20F1" w:rsidRDefault="0086183B">
            <w:pPr>
              <w:pStyle w:val="PlantList"/>
              <w:pPrChange w:id="2314" w:author="Daniel Stewart" w:date="2022-02-10T13:41:00Z">
                <w:pPr>
                  <w:jc w:val="left"/>
                </w:pPr>
              </w:pPrChange>
            </w:pPr>
            <w:r w:rsidRPr="00FF20F1">
              <w:t>western fescue</w:t>
            </w:r>
          </w:p>
        </w:tc>
        <w:tc>
          <w:tcPr>
            <w:tcW w:w="886" w:type="dxa"/>
            <w:shd w:val="clear" w:color="auto" w:fill="auto"/>
            <w:tcPrChange w:id="2315" w:author="Daniel Stewart" w:date="2022-02-10T13:44:00Z">
              <w:tcPr>
                <w:tcW w:w="886" w:type="dxa"/>
                <w:shd w:val="clear" w:color="auto" w:fill="auto"/>
              </w:tcPr>
            </w:tcPrChange>
          </w:tcPr>
          <w:p w14:paraId="64E24343" w14:textId="77777777" w:rsidR="0086183B" w:rsidRPr="00FF20F1" w:rsidRDefault="0086183B">
            <w:pPr>
              <w:pStyle w:val="PlantList"/>
              <w:jc w:val="center"/>
              <w:pPrChange w:id="2316" w:author="Daniel Stewart" w:date="2022-02-10T13:42:00Z">
                <w:pPr/>
              </w:pPrChange>
            </w:pPr>
            <w:r w:rsidRPr="00FF20F1">
              <w:t>N</w:t>
            </w:r>
          </w:p>
        </w:tc>
        <w:tc>
          <w:tcPr>
            <w:tcW w:w="886" w:type="dxa"/>
            <w:tcPrChange w:id="2317" w:author="Daniel Stewart" w:date="2022-02-10T13:44:00Z">
              <w:tcPr>
                <w:tcW w:w="886" w:type="dxa"/>
              </w:tcPr>
            </w:tcPrChange>
          </w:tcPr>
          <w:p w14:paraId="573B52B5" w14:textId="77777777" w:rsidR="0086183B" w:rsidRPr="00FF20F1" w:rsidRDefault="0086183B">
            <w:pPr>
              <w:pStyle w:val="PlantList"/>
              <w:jc w:val="center"/>
              <w:pPrChange w:id="2318" w:author="Daniel Stewart" w:date="2022-02-10T13:42:00Z">
                <w:pPr/>
              </w:pPrChange>
            </w:pPr>
            <w:r w:rsidRPr="00FF20F1">
              <w:t>X</w:t>
            </w:r>
          </w:p>
        </w:tc>
        <w:tc>
          <w:tcPr>
            <w:tcW w:w="886" w:type="dxa"/>
            <w:tcPrChange w:id="2319" w:author="Daniel Stewart" w:date="2022-02-10T13:44:00Z">
              <w:tcPr>
                <w:tcW w:w="886" w:type="dxa"/>
              </w:tcPr>
            </w:tcPrChange>
          </w:tcPr>
          <w:p w14:paraId="19E0BCC7" w14:textId="77777777" w:rsidR="0086183B" w:rsidRPr="00FF20F1" w:rsidRDefault="0086183B">
            <w:pPr>
              <w:pStyle w:val="PlantList"/>
              <w:jc w:val="center"/>
              <w:pPrChange w:id="2320" w:author="Daniel Stewart" w:date="2022-02-10T13:42:00Z">
                <w:pPr/>
              </w:pPrChange>
            </w:pPr>
          </w:p>
        </w:tc>
      </w:tr>
      <w:tr w:rsidR="0086183B" w:rsidRPr="00FF20F1" w14:paraId="5C5EE090" w14:textId="77777777" w:rsidTr="00AD223F">
        <w:tblPrEx>
          <w:tblW w:w="8718" w:type="dxa"/>
          <w:tblCellMar>
            <w:left w:w="0" w:type="dxa"/>
            <w:right w:w="0" w:type="dxa"/>
          </w:tblCellMar>
          <w:tblPrExChange w:id="2321" w:author="Daniel Stewart" w:date="2022-02-10T13:44:00Z">
            <w:tblPrEx>
              <w:tblW w:w="8718" w:type="dxa"/>
              <w:tblCellMar>
                <w:left w:w="0" w:type="dxa"/>
                <w:right w:w="0" w:type="dxa"/>
              </w:tblCellMar>
            </w:tblPrEx>
          </w:tblPrExChange>
        </w:tblPrEx>
        <w:trPr>
          <w:trHeight w:hRule="exact" w:val="227"/>
          <w:trPrChange w:id="2322" w:author="Daniel Stewart" w:date="2022-02-10T13:44:00Z">
            <w:trPr>
              <w:trHeight w:hRule="exact" w:val="227"/>
            </w:trPr>
          </w:trPrChange>
        </w:trPr>
        <w:tc>
          <w:tcPr>
            <w:tcW w:w="3119" w:type="dxa"/>
            <w:shd w:val="clear" w:color="auto" w:fill="auto"/>
            <w:tcPrChange w:id="2323" w:author="Daniel Stewart" w:date="2022-02-10T13:44:00Z">
              <w:tcPr>
                <w:tcW w:w="3119" w:type="dxa"/>
                <w:shd w:val="clear" w:color="auto" w:fill="auto"/>
              </w:tcPr>
            </w:tcPrChange>
          </w:tcPr>
          <w:p w14:paraId="1840576B" w14:textId="77777777" w:rsidR="0086183B" w:rsidRPr="00FF20F1" w:rsidRDefault="0086183B">
            <w:pPr>
              <w:pStyle w:val="PlantList"/>
              <w:jc w:val="left"/>
              <w:rPr>
                <w:i/>
                <w:iCs/>
                <w:rPrChange w:id="2324" w:author="Daniel Stewart" w:date="2022-02-10T13:41:00Z">
                  <w:rPr>
                    <w:lang w:val="en-US"/>
                  </w:rPr>
                </w:rPrChange>
              </w:rPr>
              <w:pPrChange w:id="2325" w:author="Daniel Stewart" w:date="2022-02-10T13:43:00Z">
                <w:pPr>
                  <w:jc w:val="left"/>
                </w:pPr>
              </w:pPrChange>
            </w:pPr>
            <w:r w:rsidRPr="00FF20F1">
              <w:rPr>
                <w:i/>
                <w:iCs/>
                <w:rPrChange w:id="2326" w:author="Daniel Stewart" w:date="2022-02-10T13:41:00Z">
                  <w:rPr/>
                </w:rPrChange>
              </w:rPr>
              <w:t>Festuca rubra</w:t>
            </w:r>
          </w:p>
        </w:tc>
        <w:tc>
          <w:tcPr>
            <w:tcW w:w="2941" w:type="dxa"/>
            <w:shd w:val="clear" w:color="auto" w:fill="auto"/>
            <w:tcPrChange w:id="2327" w:author="Daniel Stewart" w:date="2022-02-10T13:44:00Z">
              <w:tcPr>
                <w:tcW w:w="2941" w:type="dxa"/>
                <w:shd w:val="clear" w:color="auto" w:fill="auto"/>
              </w:tcPr>
            </w:tcPrChange>
          </w:tcPr>
          <w:p w14:paraId="776666A1" w14:textId="77777777" w:rsidR="0086183B" w:rsidRPr="00FF20F1" w:rsidRDefault="0086183B">
            <w:pPr>
              <w:pStyle w:val="PlantList"/>
              <w:pPrChange w:id="2328" w:author="Daniel Stewart" w:date="2022-02-10T13:41:00Z">
                <w:pPr>
                  <w:jc w:val="left"/>
                </w:pPr>
              </w:pPrChange>
            </w:pPr>
            <w:r w:rsidRPr="00FF20F1">
              <w:t>red fescue</w:t>
            </w:r>
          </w:p>
        </w:tc>
        <w:tc>
          <w:tcPr>
            <w:tcW w:w="886" w:type="dxa"/>
            <w:shd w:val="clear" w:color="auto" w:fill="auto"/>
            <w:tcPrChange w:id="2329" w:author="Daniel Stewart" w:date="2022-02-10T13:44:00Z">
              <w:tcPr>
                <w:tcW w:w="886" w:type="dxa"/>
                <w:shd w:val="clear" w:color="auto" w:fill="auto"/>
              </w:tcPr>
            </w:tcPrChange>
          </w:tcPr>
          <w:p w14:paraId="2E7C289F" w14:textId="77777777" w:rsidR="0086183B" w:rsidRPr="00FF20F1" w:rsidRDefault="0086183B">
            <w:pPr>
              <w:pStyle w:val="PlantList"/>
              <w:jc w:val="center"/>
              <w:pPrChange w:id="2330" w:author="Daniel Stewart" w:date="2022-02-10T13:42:00Z">
                <w:pPr/>
              </w:pPrChange>
            </w:pPr>
            <w:r w:rsidRPr="00FF20F1">
              <w:t>U</w:t>
            </w:r>
          </w:p>
        </w:tc>
        <w:tc>
          <w:tcPr>
            <w:tcW w:w="886" w:type="dxa"/>
            <w:tcPrChange w:id="2331" w:author="Daniel Stewart" w:date="2022-02-10T13:44:00Z">
              <w:tcPr>
                <w:tcW w:w="886" w:type="dxa"/>
              </w:tcPr>
            </w:tcPrChange>
          </w:tcPr>
          <w:p w14:paraId="6C2F3898" w14:textId="77777777" w:rsidR="0086183B" w:rsidRPr="00FF20F1" w:rsidRDefault="0086183B">
            <w:pPr>
              <w:pStyle w:val="PlantList"/>
              <w:jc w:val="center"/>
              <w:pPrChange w:id="2332" w:author="Daniel Stewart" w:date="2022-02-10T13:42:00Z">
                <w:pPr/>
              </w:pPrChange>
            </w:pPr>
            <w:r w:rsidRPr="00FF20F1">
              <w:t>X</w:t>
            </w:r>
          </w:p>
        </w:tc>
        <w:tc>
          <w:tcPr>
            <w:tcW w:w="886" w:type="dxa"/>
            <w:tcPrChange w:id="2333" w:author="Daniel Stewart" w:date="2022-02-10T13:44:00Z">
              <w:tcPr>
                <w:tcW w:w="886" w:type="dxa"/>
              </w:tcPr>
            </w:tcPrChange>
          </w:tcPr>
          <w:p w14:paraId="6A9B2171" w14:textId="77777777" w:rsidR="0086183B" w:rsidRPr="00FF20F1" w:rsidRDefault="0086183B">
            <w:pPr>
              <w:pStyle w:val="PlantList"/>
              <w:jc w:val="center"/>
              <w:pPrChange w:id="2334" w:author="Daniel Stewart" w:date="2022-02-10T13:42:00Z">
                <w:pPr/>
              </w:pPrChange>
            </w:pPr>
          </w:p>
        </w:tc>
      </w:tr>
      <w:tr w:rsidR="0086183B" w:rsidRPr="00FF20F1" w14:paraId="5A2CD2A6" w14:textId="77777777" w:rsidTr="00AD223F">
        <w:trPr>
          <w:trHeight w:hRule="exact" w:val="227"/>
        </w:trPr>
        <w:tc>
          <w:tcPr>
            <w:tcW w:w="3119" w:type="dxa"/>
            <w:shd w:val="clear" w:color="auto" w:fill="auto"/>
          </w:tcPr>
          <w:p w14:paraId="3ED9DF76" w14:textId="77777777" w:rsidR="0086183B" w:rsidRPr="00FF20F1" w:rsidRDefault="0086183B">
            <w:pPr>
              <w:pStyle w:val="PlantList"/>
              <w:jc w:val="left"/>
              <w:rPr>
                <w:i/>
                <w:iCs/>
                <w:rPrChange w:id="2335" w:author="Daniel Stewart" w:date="2022-02-10T13:41:00Z">
                  <w:rPr>
                    <w:lang w:val="en-US"/>
                  </w:rPr>
                </w:rPrChange>
              </w:rPr>
              <w:pPrChange w:id="2336" w:author="Daniel Stewart" w:date="2022-02-10T13:43:00Z">
                <w:pPr>
                  <w:jc w:val="left"/>
                </w:pPr>
              </w:pPrChange>
            </w:pPr>
            <w:r w:rsidRPr="00FF20F1">
              <w:rPr>
                <w:i/>
                <w:iCs/>
                <w:rPrChange w:id="2337" w:author="Daniel Stewart" w:date="2022-02-10T13:41:00Z">
                  <w:rPr/>
                </w:rPrChange>
              </w:rPr>
              <w:t xml:space="preserve">Festuca </w:t>
            </w:r>
            <w:r w:rsidRPr="007013A6">
              <w:t>sp.</w:t>
            </w:r>
          </w:p>
        </w:tc>
        <w:tc>
          <w:tcPr>
            <w:tcW w:w="2941" w:type="dxa"/>
            <w:shd w:val="clear" w:color="auto" w:fill="auto"/>
          </w:tcPr>
          <w:p w14:paraId="475E81F7" w14:textId="77777777" w:rsidR="0086183B" w:rsidRPr="00FF20F1" w:rsidRDefault="0086183B">
            <w:pPr>
              <w:pStyle w:val="PlantList"/>
              <w:pPrChange w:id="2338" w:author="Daniel Stewart" w:date="2022-02-10T13:41:00Z">
                <w:pPr>
                  <w:jc w:val="left"/>
                </w:pPr>
              </w:pPrChange>
            </w:pPr>
            <w:r w:rsidRPr="00FF20F1">
              <w:t>unidentified fescue</w:t>
            </w:r>
          </w:p>
        </w:tc>
        <w:tc>
          <w:tcPr>
            <w:tcW w:w="886" w:type="dxa"/>
            <w:shd w:val="clear" w:color="auto" w:fill="auto"/>
          </w:tcPr>
          <w:p w14:paraId="0FACC13E" w14:textId="77777777" w:rsidR="0086183B" w:rsidRPr="00FF20F1" w:rsidRDefault="0086183B">
            <w:pPr>
              <w:pStyle w:val="PlantList"/>
              <w:jc w:val="center"/>
              <w:pPrChange w:id="2339" w:author="Daniel Stewart" w:date="2022-02-10T13:42:00Z">
                <w:pPr/>
              </w:pPrChange>
            </w:pPr>
            <w:r w:rsidRPr="00FF20F1">
              <w:t>U</w:t>
            </w:r>
          </w:p>
        </w:tc>
        <w:tc>
          <w:tcPr>
            <w:tcW w:w="886" w:type="dxa"/>
          </w:tcPr>
          <w:p w14:paraId="717E1933" w14:textId="77777777" w:rsidR="0086183B" w:rsidRPr="00FF20F1" w:rsidRDefault="0086183B">
            <w:pPr>
              <w:pStyle w:val="PlantList"/>
              <w:jc w:val="center"/>
              <w:pPrChange w:id="2340" w:author="Daniel Stewart" w:date="2022-02-10T13:42:00Z">
                <w:pPr/>
              </w:pPrChange>
            </w:pPr>
            <w:r w:rsidRPr="00FF20F1">
              <w:t>X</w:t>
            </w:r>
          </w:p>
        </w:tc>
        <w:tc>
          <w:tcPr>
            <w:tcW w:w="886" w:type="dxa"/>
          </w:tcPr>
          <w:p w14:paraId="0D99A3C7" w14:textId="77777777" w:rsidR="0086183B" w:rsidRPr="00FF20F1" w:rsidRDefault="0086183B">
            <w:pPr>
              <w:pStyle w:val="PlantList"/>
              <w:jc w:val="center"/>
              <w:pPrChange w:id="2341" w:author="Daniel Stewart" w:date="2022-02-10T13:42:00Z">
                <w:pPr/>
              </w:pPrChange>
            </w:pPr>
          </w:p>
        </w:tc>
      </w:tr>
      <w:tr w:rsidR="00AD223F" w:rsidRPr="00FF20F1" w14:paraId="6A49B31B" w14:textId="77777777" w:rsidTr="00AD223F">
        <w:trPr>
          <w:trHeight w:hRule="exact" w:val="227"/>
        </w:trPr>
        <w:tc>
          <w:tcPr>
            <w:tcW w:w="3119" w:type="dxa"/>
            <w:tcBorders>
              <w:bottom w:val="single" w:sz="4" w:space="0" w:color="auto"/>
            </w:tcBorders>
            <w:shd w:val="clear" w:color="auto" w:fill="auto"/>
          </w:tcPr>
          <w:p w14:paraId="383B044E" w14:textId="20499A0E" w:rsidR="00AD223F" w:rsidRPr="00AD223F" w:rsidRDefault="00AD223F" w:rsidP="00AD223F">
            <w:pPr>
              <w:pStyle w:val="PlantList"/>
              <w:jc w:val="left"/>
              <w:rPr>
                <w:i/>
                <w:iCs/>
              </w:rPr>
            </w:pPr>
            <w:ins w:id="2342" w:author="Daniel Stewart" w:date="2022-02-10T13:44:00Z">
              <w:r w:rsidRPr="008D4DC8">
                <w:rPr>
                  <w:b/>
                  <w:bCs/>
                </w:rPr>
                <w:lastRenderedPageBreak/>
                <w:t>Species </w:t>
              </w:r>
            </w:ins>
          </w:p>
        </w:tc>
        <w:tc>
          <w:tcPr>
            <w:tcW w:w="2941" w:type="dxa"/>
            <w:tcBorders>
              <w:bottom w:val="single" w:sz="4" w:space="0" w:color="auto"/>
            </w:tcBorders>
            <w:shd w:val="clear" w:color="auto" w:fill="auto"/>
          </w:tcPr>
          <w:p w14:paraId="4B20F5C8" w14:textId="42A7BF16" w:rsidR="00AD223F" w:rsidRPr="00FF20F1" w:rsidRDefault="00AD223F" w:rsidP="00AD223F">
            <w:pPr>
              <w:pStyle w:val="PlantList"/>
            </w:pPr>
            <w:ins w:id="2343" w:author="Daniel Stewart" w:date="2022-02-10T13:44:00Z">
              <w:r w:rsidRPr="008D4DC8">
                <w:rPr>
                  <w:b/>
                  <w:bCs/>
                </w:rPr>
                <w:t>Common Name </w:t>
              </w:r>
            </w:ins>
          </w:p>
        </w:tc>
        <w:tc>
          <w:tcPr>
            <w:tcW w:w="886" w:type="dxa"/>
            <w:tcBorders>
              <w:bottom w:val="single" w:sz="4" w:space="0" w:color="auto"/>
            </w:tcBorders>
            <w:shd w:val="clear" w:color="auto" w:fill="auto"/>
          </w:tcPr>
          <w:p w14:paraId="4A81E481" w14:textId="385A8B14" w:rsidR="00AD223F" w:rsidRPr="00FF20F1" w:rsidRDefault="00AD223F" w:rsidP="00AD223F">
            <w:pPr>
              <w:pStyle w:val="PlantList"/>
              <w:jc w:val="center"/>
            </w:pPr>
            <w:ins w:id="2344" w:author="Daniel Stewart" w:date="2022-02-10T13:44:00Z">
              <w:r w:rsidRPr="008D4DC8">
                <w:rPr>
                  <w:b/>
                  <w:bCs/>
                </w:rPr>
                <w:t>Origin</w:t>
              </w:r>
            </w:ins>
          </w:p>
        </w:tc>
        <w:tc>
          <w:tcPr>
            <w:tcW w:w="886" w:type="dxa"/>
            <w:tcBorders>
              <w:bottom w:val="single" w:sz="4" w:space="0" w:color="auto"/>
            </w:tcBorders>
          </w:tcPr>
          <w:p w14:paraId="74280373" w14:textId="0496612D" w:rsidR="00AD223F" w:rsidRPr="00FF20F1" w:rsidRDefault="00AD223F" w:rsidP="00AD223F">
            <w:pPr>
              <w:pStyle w:val="PlantList"/>
              <w:jc w:val="center"/>
            </w:pPr>
            <w:ins w:id="2345" w:author="Daniel Stewart" w:date="2022-02-10T13:44:00Z">
              <w:r w:rsidRPr="008D4DC8">
                <w:rPr>
                  <w:b/>
                  <w:bCs/>
                </w:rPr>
                <w:t>2015</w:t>
              </w:r>
            </w:ins>
          </w:p>
        </w:tc>
        <w:tc>
          <w:tcPr>
            <w:tcW w:w="886" w:type="dxa"/>
            <w:tcBorders>
              <w:bottom w:val="single" w:sz="4" w:space="0" w:color="auto"/>
            </w:tcBorders>
          </w:tcPr>
          <w:p w14:paraId="3E1943C5" w14:textId="181AA5D6" w:rsidR="00AD223F" w:rsidRPr="00FF20F1" w:rsidRDefault="00AD223F" w:rsidP="00AD223F">
            <w:pPr>
              <w:pStyle w:val="PlantList"/>
              <w:jc w:val="center"/>
            </w:pPr>
            <w:ins w:id="2346" w:author="Daniel Stewart" w:date="2022-02-10T13:44:00Z">
              <w:r w:rsidRPr="008D4DC8">
                <w:rPr>
                  <w:b/>
                  <w:bCs/>
                </w:rPr>
                <w:t>2021</w:t>
              </w:r>
            </w:ins>
          </w:p>
        </w:tc>
      </w:tr>
      <w:tr w:rsidR="00AD223F" w:rsidRPr="00FF20F1" w14:paraId="4595B496" w14:textId="77777777" w:rsidTr="00AD223F">
        <w:trPr>
          <w:trHeight w:hRule="exact" w:val="227"/>
        </w:trPr>
        <w:tc>
          <w:tcPr>
            <w:tcW w:w="3119" w:type="dxa"/>
            <w:tcBorders>
              <w:top w:val="single" w:sz="4" w:space="0" w:color="auto"/>
            </w:tcBorders>
            <w:shd w:val="clear" w:color="auto" w:fill="auto"/>
            <w:hideMark/>
          </w:tcPr>
          <w:p w14:paraId="0499FD7B" w14:textId="77777777" w:rsidR="00AD223F" w:rsidRPr="00FF20F1" w:rsidRDefault="00AD223F" w:rsidP="00AD223F">
            <w:pPr>
              <w:pStyle w:val="PlantList"/>
              <w:jc w:val="left"/>
              <w:rPr>
                <w:i/>
                <w:iCs/>
                <w:rPrChange w:id="2347" w:author="Daniel Stewart" w:date="2022-02-10T13:41:00Z">
                  <w:rPr>
                    <w:lang w:val="en-US"/>
                  </w:rPr>
                </w:rPrChange>
              </w:rPr>
              <w:pPrChange w:id="2348" w:author="Daniel Stewart" w:date="2022-02-10T13:43:00Z">
                <w:pPr>
                  <w:jc w:val="left"/>
                </w:pPr>
              </w:pPrChange>
            </w:pPr>
            <w:r w:rsidRPr="00FF20F1">
              <w:rPr>
                <w:i/>
                <w:iCs/>
                <w:rPrChange w:id="2349" w:author="Daniel Stewart" w:date="2022-02-10T13:41:00Z">
                  <w:rPr/>
                </w:rPrChange>
              </w:rPr>
              <w:t>Galium palustre </w:t>
            </w:r>
          </w:p>
        </w:tc>
        <w:tc>
          <w:tcPr>
            <w:tcW w:w="2941" w:type="dxa"/>
            <w:tcBorders>
              <w:top w:val="single" w:sz="4" w:space="0" w:color="auto"/>
            </w:tcBorders>
            <w:shd w:val="clear" w:color="auto" w:fill="auto"/>
            <w:hideMark/>
          </w:tcPr>
          <w:p w14:paraId="229DFCA0" w14:textId="77777777" w:rsidR="00AD223F" w:rsidRPr="00FF20F1" w:rsidRDefault="00AD223F" w:rsidP="00AD223F">
            <w:pPr>
              <w:pStyle w:val="PlantList"/>
              <w:pPrChange w:id="2350" w:author="Daniel Stewart" w:date="2022-02-10T13:41:00Z">
                <w:pPr>
                  <w:jc w:val="left"/>
                </w:pPr>
              </w:pPrChange>
            </w:pPr>
            <w:r w:rsidRPr="00FF20F1">
              <w:t>marsh bedstraw </w:t>
            </w:r>
          </w:p>
        </w:tc>
        <w:tc>
          <w:tcPr>
            <w:tcW w:w="886" w:type="dxa"/>
            <w:tcBorders>
              <w:top w:val="single" w:sz="4" w:space="0" w:color="auto"/>
            </w:tcBorders>
            <w:shd w:val="clear" w:color="auto" w:fill="auto"/>
            <w:hideMark/>
          </w:tcPr>
          <w:p w14:paraId="21F14EA8" w14:textId="77777777" w:rsidR="00AD223F" w:rsidRPr="00FF20F1" w:rsidRDefault="00AD223F" w:rsidP="00AD223F">
            <w:pPr>
              <w:pStyle w:val="PlantList"/>
              <w:jc w:val="center"/>
              <w:pPrChange w:id="2351" w:author="Daniel Stewart" w:date="2022-02-10T13:42:00Z">
                <w:pPr/>
              </w:pPrChange>
            </w:pPr>
            <w:r w:rsidRPr="00FF20F1">
              <w:t>N</w:t>
            </w:r>
          </w:p>
        </w:tc>
        <w:tc>
          <w:tcPr>
            <w:tcW w:w="886" w:type="dxa"/>
            <w:tcBorders>
              <w:top w:val="single" w:sz="4" w:space="0" w:color="auto"/>
            </w:tcBorders>
          </w:tcPr>
          <w:p w14:paraId="41635647" w14:textId="77777777" w:rsidR="00AD223F" w:rsidRPr="00FF20F1" w:rsidRDefault="00AD223F" w:rsidP="00AD223F">
            <w:pPr>
              <w:pStyle w:val="PlantList"/>
              <w:jc w:val="center"/>
              <w:pPrChange w:id="2352" w:author="Daniel Stewart" w:date="2022-02-10T13:42:00Z">
                <w:pPr/>
              </w:pPrChange>
            </w:pPr>
          </w:p>
        </w:tc>
        <w:tc>
          <w:tcPr>
            <w:tcW w:w="886" w:type="dxa"/>
            <w:tcBorders>
              <w:top w:val="single" w:sz="4" w:space="0" w:color="auto"/>
            </w:tcBorders>
          </w:tcPr>
          <w:p w14:paraId="1AF1B411" w14:textId="77777777" w:rsidR="00AD223F" w:rsidRPr="00FF20F1" w:rsidRDefault="00AD223F" w:rsidP="00AD223F">
            <w:pPr>
              <w:pStyle w:val="PlantList"/>
              <w:jc w:val="center"/>
              <w:rPr>
                <w:rPrChange w:id="2353" w:author="Daniel Stewart" w:date="2022-02-10T13:41:00Z">
                  <w:rPr>
                    <w:color w:val="000000"/>
                    <w:lang w:val="en-US"/>
                  </w:rPr>
                </w:rPrChange>
              </w:rPr>
              <w:pPrChange w:id="2354" w:author="Daniel Stewart" w:date="2022-02-10T13:42:00Z">
                <w:pPr/>
              </w:pPrChange>
            </w:pPr>
            <w:r w:rsidRPr="00FF20F1">
              <w:t>X</w:t>
            </w:r>
          </w:p>
        </w:tc>
      </w:tr>
      <w:tr w:rsidR="00AD223F" w:rsidRPr="00FF20F1" w14:paraId="4E7C5676" w14:textId="77777777" w:rsidTr="00013BB3">
        <w:trPr>
          <w:trHeight w:hRule="exact" w:val="227"/>
        </w:trPr>
        <w:tc>
          <w:tcPr>
            <w:tcW w:w="3119" w:type="dxa"/>
            <w:shd w:val="clear" w:color="auto" w:fill="auto"/>
            <w:hideMark/>
          </w:tcPr>
          <w:p w14:paraId="1B3DB21D" w14:textId="77777777" w:rsidR="00AD223F" w:rsidRPr="00FF20F1" w:rsidRDefault="00AD223F" w:rsidP="00AD223F">
            <w:pPr>
              <w:pStyle w:val="PlantList"/>
              <w:jc w:val="left"/>
              <w:rPr>
                <w:i/>
                <w:iCs/>
                <w:rPrChange w:id="2355" w:author="Daniel Stewart" w:date="2022-02-10T13:41:00Z">
                  <w:rPr>
                    <w:lang w:val="en-US"/>
                  </w:rPr>
                </w:rPrChange>
              </w:rPr>
              <w:pPrChange w:id="2356" w:author="Daniel Stewart" w:date="2022-02-10T13:43:00Z">
                <w:pPr>
                  <w:jc w:val="left"/>
                </w:pPr>
              </w:pPrChange>
            </w:pPr>
            <w:r w:rsidRPr="00FF20F1">
              <w:rPr>
                <w:i/>
                <w:iCs/>
                <w:rPrChange w:id="2357" w:author="Daniel Stewart" w:date="2022-02-10T13:41:00Z">
                  <w:rPr/>
                </w:rPrChange>
              </w:rPr>
              <w:t>Galium trifidum </w:t>
            </w:r>
          </w:p>
        </w:tc>
        <w:tc>
          <w:tcPr>
            <w:tcW w:w="2941" w:type="dxa"/>
            <w:shd w:val="clear" w:color="auto" w:fill="auto"/>
            <w:hideMark/>
          </w:tcPr>
          <w:p w14:paraId="28E6D149" w14:textId="77777777" w:rsidR="00AD223F" w:rsidRPr="00FF20F1" w:rsidRDefault="00AD223F" w:rsidP="00AD223F">
            <w:pPr>
              <w:pStyle w:val="PlantList"/>
              <w:pPrChange w:id="2358" w:author="Daniel Stewart" w:date="2022-02-10T13:41:00Z">
                <w:pPr>
                  <w:jc w:val="left"/>
                </w:pPr>
              </w:pPrChange>
            </w:pPr>
            <w:r w:rsidRPr="00FF20F1">
              <w:t>small bedstraw </w:t>
            </w:r>
          </w:p>
        </w:tc>
        <w:tc>
          <w:tcPr>
            <w:tcW w:w="886" w:type="dxa"/>
            <w:shd w:val="clear" w:color="auto" w:fill="auto"/>
            <w:hideMark/>
          </w:tcPr>
          <w:p w14:paraId="39F7B3B0" w14:textId="77777777" w:rsidR="00AD223F" w:rsidRPr="00FF20F1" w:rsidRDefault="00AD223F" w:rsidP="00AD223F">
            <w:pPr>
              <w:pStyle w:val="PlantList"/>
              <w:jc w:val="center"/>
              <w:pPrChange w:id="2359" w:author="Daniel Stewart" w:date="2022-02-10T13:42:00Z">
                <w:pPr/>
              </w:pPrChange>
            </w:pPr>
            <w:r w:rsidRPr="00FF20F1">
              <w:t>N</w:t>
            </w:r>
          </w:p>
        </w:tc>
        <w:tc>
          <w:tcPr>
            <w:tcW w:w="886" w:type="dxa"/>
          </w:tcPr>
          <w:p w14:paraId="6EB53C6E" w14:textId="77777777" w:rsidR="00AD223F" w:rsidRPr="00FF20F1" w:rsidRDefault="00AD223F" w:rsidP="00AD223F">
            <w:pPr>
              <w:pStyle w:val="PlantList"/>
              <w:jc w:val="center"/>
              <w:pPrChange w:id="2360" w:author="Daniel Stewart" w:date="2022-02-10T13:42:00Z">
                <w:pPr/>
              </w:pPrChange>
            </w:pPr>
            <w:r w:rsidRPr="00FF20F1">
              <w:t>X</w:t>
            </w:r>
          </w:p>
        </w:tc>
        <w:tc>
          <w:tcPr>
            <w:tcW w:w="886" w:type="dxa"/>
          </w:tcPr>
          <w:p w14:paraId="39DC2B77" w14:textId="77777777" w:rsidR="00AD223F" w:rsidRPr="00FF20F1" w:rsidRDefault="00AD223F" w:rsidP="00AD223F">
            <w:pPr>
              <w:pStyle w:val="PlantList"/>
              <w:jc w:val="center"/>
              <w:rPr>
                <w:rPrChange w:id="2361" w:author="Daniel Stewart" w:date="2022-02-10T13:41:00Z">
                  <w:rPr>
                    <w:color w:val="000000"/>
                    <w:lang w:val="en-US"/>
                  </w:rPr>
                </w:rPrChange>
              </w:rPr>
              <w:pPrChange w:id="2362" w:author="Daniel Stewart" w:date="2022-02-10T13:42:00Z">
                <w:pPr/>
              </w:pPrChange>
            </w:pPr>
            <w:r w:rsidRPr="00FF20F1">
              <w:t>X</w:t>
            </w:r>
          </w:p>
        </w:tc>
      </w:tr>
      <w:tr w:rsidR="00AD223F" w:rsidRPr="00FF20F1" w14:paraId="15D3594E" w14:textId="77777777" w:rsidTr="00013BB3">
        <w:trPr>
          <w:trHeight w:hRule="exact" w:val="227"/>
        </w:trPr>
        <w:tc>
          <w:tcPr>
            <w:tcW w:w="3119" w:type="dxa"/>
            <w:shd w:val="clear" w:color="auto" w:fill="auto"/>
          </w:tcPr>
          <w:p w14:paraId="130DCBBB" w14:textId="77777777" w:rsidR="00AD223F" w:rsidRPr="00FF20F1" w:rsidRDefault="00AD223F" w:rsidP="00AD223F">
            <w:pPr>
              <w:pStyle w:val="PlantList"/>
              <w:jc w:val="left"/>
              <w:rPr>
                <w:i/>
                <w:iCs/>
                <w:rPrChange w:id="2363" w:author="Daniel Stewart" w:date="2022-02-10T13:41:00Z">
                  <w:rPr>
                    <w:lang w:val="en-US"/>
                  </w:rPr>
                </w:rPrChange>
              </w:rPr>
              <w:pPrChange w:id="2364" w:author="Daniel Stewart" w:date="2022-02-10T13:43:00Z">
                <w:pPr>
                  <w:jc w:val="left"/>
                </w:pPr>
              </w:pPrChange>
            </w:pPr>
            <w:r w:rsidRPr="00FF20F1">
              <w:rPr>
                <w:i/>
                <w:iCs/>
                <w:rPrChange w:id="2365" w:author="Daniel Stewart" w:date="2022-02-10T13:41:00Z">
                  <w:rPr/>
                </w:rPrChange>
              </w:rPr>
              <w:t>Geum macrophyllum</w:t>
            </w:r>
          </w:p>
        </w:tc>
        <w:tc>
          <w:tcPr>
            <w:tcW w:w="2941" w:type="dxa"/>
            <w:shd w:val="clear" w:color="auto" w:fill="auto"/>
          </w:tcPr>
          <w:p w14:paraId="134D76C4" w14:textId="77777777" w:rsidR="00AD223F" w:rsidRPr="00FF20F1" w:rsidRDefault="00AD223F" w:rsidP="00AD223F">
            <w:pPr>
              <w:pStyle w:val="PlantList"/>
              <w:pPrChange w:id="2366" w:author="Daniel Stewart" w:date="2022-02-10T13:41:00Z">
                <w:pPr>
                  <w:jc w:val="left"/>
                </w:pPr>
              </w:pPrChange>
            </w:pPr>
            <w:r w:rsidRPr="00FF20F1">
              <w:t>large-leaved avens</w:t>
            </w:r>
          </w:p>
        </w:tc>
        <w:tc>
          <w:tcPr>
            <w:tcW w:w="886" w:type="dxa"/>
            <w:shd w:val="clear" w:color="auto" w:fill="auto"/>
          </w:tcPr>
          <w:p w14:paraId="1DD1E8AA" w14:textId="77777777" w:rsidR="00AD223F" w:rsidRPr="00FF20F1" w:rsidRDefault="00AD223F" w:rsidP="00AD223F">
            <w:pPr>
              <w:pStyle w:val="PlantList"/>
              <w:jc w:val="center"/>
              <w:pPrChange w:id="2367" w:author="Daniel Stewart" w:date="2022-02-10T13:42:00Z">
                <w:pPr/>
              </w:pPrChange>
            </w:pPr>
            <w:r w:rsidRPr="00FF20F1">
              <w:t>N</w:t>
            </w:r>
          </w:p>
        </w:tc>
        <w:tc>
          <w:tcPr>
            <w:tcW w:w="886" w:type="dxa"/>
          </w:tcPr>
          <w:p w14:paraId="18D782B9" w14:textId="77777777" w:rsidR="00AD223F" w:rsidRPr="00FF20F1" w:rsidRDefault="00AD223F" w:rsidP="00AD223F">
            <w:pPr>
              <w:pStyle w:val="PlantList"/>
              <w:jc w:val="center"/>
              <w:pPrChange w:id="2368" w:author="Daniel Stewart" w:date="2022-02-10T13:42:00Z">
                <w:pPr/>
              </w:pPrChange>
            </w:pPr>
            <w:r w:rsidRPr="00FF20F1">
              <w:t>X</w:t>
            </w:r>
          </w:p>
        </w:tc>
        <w:tc>
          <w:tcPr>
            <w:tcW w:w="886" w:type="dxa"/>
          </w:tcPr>
          <w:p w14:paraId="1EBEB931" w14:textId="77777777" w:rsidR="00AD223F" w:rsidRPr="00FF20F1" w:rsidRDefault="00AD223F" w:rsidP="00AD223F">
            <w:pPr>
              <w:pStyle w:val="PlantList"/>
              <w:jc w:val="center"/>
              <w:pPrChange w:id="2369" w:author="Daniel Stewart" w:date="2022-02-10T13:42:00Z">
                <w:pPr/>
              </w:pPrChange>
            </w:pPr>
          </w:p>
        </w:tc>
      </w:tr>
      <w:tr w:rsidR="00AD223F" w:rsidRPr="00FF20F1" w14:paraId="7FA3B2C4" w14:textId="77777777" w:rsidTr="00013BB3">
        <w:trPr>
          <w:trHeight w:hRule="exact" w:val="227"/>
        </w:trPr>
        <w:tc>
          <w:tcPr>
            <w:tcW w:w="3119" w:type="dxa"/>
            <w:shd w:val="clear" w:color="auto" w:fill="auto"/>
          </w:tcPr>
          <w:p w14:paraId="6815CA45" w14:textId="77777777" w:rsidR="00AD223F" w:rsidRPr="00FF20F1" w:rsidRDefault="00AD223F" w:rsidP="00AD223F">
            <w:pPr>
              <w:pStyle w:val="PlantList"/>
              <w:jc w:val="left"/>
              <w:rPr>
                <w:i/>
                <w:iCs/>
                <w:rPrChange w:id="2370" w:author="Daniel Stewart" w:date="2022-02-10T13:41:00Z">
                  <w:rPr>
                    <w:lang w:val="en-US"/>
                  </w:rPr>
                </w:rPrChange>
              </w:rPr>
              <w:pPrChange w:id="2371" w:author="Daniel Stewart" w:date="2022-02-10T13:43:00Z">
                <w:pPr>
                  <w:jc w:val="left"/>
                </w:pPr>
              </w:pPrChange>
            </w:pPr>
            <w:r w:rsidRPr="00FF20F1">
              <w:rPr>
                <w:i/>
                <w:iCs/>
                <w:rPrChange w:id="2372" w:author="Daniel Stewart" w:date="2022-02-10T13:41:00Z">
                  <w:rPr/>
                </w:rPrChange>
              </w:rPr>
              <w:t>Glyceria elata</w:t>
            </w:r>
          </w:p>
        </w:tc>
        <w:tc>
          <w:tcPr>
            <w:tcW w:w="2941" w:type="dxa"/>
            <w:shd w:val="clear" w:color="auto" w:fill="auto"/>
          </w:tcPr>
          <w:p w14:paraId="26FD971A" w14:textId="77777777" w:rsidR="00AD223F" w:rsidRPr="00FF20F1" w:rsidRDefault="00AD223F" w:rsidP="00AD223F">
            <w:pPr>
              <w:pStyle w:val="PlantList"/>
              <w:pPrChange w:id="2373" w:author="Daniel Stewart" w:date="2022-02-10T13:41:00Z">
                <w:pPr>
                  <w:jc w:val="left"/>
                </w:pPr>
              </w:pPrChange>
            </w:pPr>
            <w:r w:rsidRPr="00FF20F1">
              <w:t>tall mannagrass</w:t>
            </w:r>
          </w:p>
        </w:tc>
        <w:tc>
          <w:tcPr>
            <w:tcW w:w="886" w:type="dxa"/>
            <w:shd w:val="clear" w:color="auto" w:fill="auto"/>
          </w:tcPr>
          <w:p w14:paraId="699A98B5" w14:textId="77777777" w:rsidR="00AD223F" w:rsidRPr="00FF20F1" w:rsidRDefault="00AD223F" w:rsidP="00AD223F">
            <w:pPr>
              <w:pStyle w:val="PlantList"/>
              <w:jc w:val="center"/>
              <w:pPrChange w:id="2374" w:author="Daniel Stewart" w:date="2022-02-10T13:42:00Z">
                <w:pPr/>
              </w:pPrChange>
            </w:pPr>
            <w:r w:rsidRPr="00FF20F1">
              <w:t>N</w:t>
            </w:r>
          </w:p>
        </w:tc>
        <w:tc>
          <w:tcPr>
            <w:tcW w:w="886" w:type="dxa"/>
          </w:tcPr>
          <w:p w14:paraId="6AE156E8" w14:textId="77777777" w:rsidR="00AD223F" w:rsidRPr="00FF20F1" w:rsidRDefault="00AD223F" w:rsidP="00AD223F">
            <w:pPr>
              <w:pStyle w:val="PlantList"/>
              <w:jc w:val="center"/>
              <w:pPrChange w:id="2375" w:author="Daniel Stewart" w:date="2022-02-10T13:42:00Z">
                <w:pPr/>
              </w:pPrChange>
            </w:pPr>
            <w:r w:rsidRPr="00FF20F1">
              <w:t>X</w:t>
            </w:r>
          </w:p>
        </w:tc>
        <w:tc>
          <w:tcPr>
            <w:tcW w:w="886" w:type="dxa"/>
          </w:tcPr>
          <w:p w14:paraId="61CFE57C" w14:textId="77777777" w:rsidR="00AD223F" w:rsidRPr="00FF20F1" w:rsidRDefault="00AD223F" w:rsidP="00AD223F">
            <w:pPr>
              <w:pStyle w:val="PlantList"/>
              <w:jc w:val="center"/>
              <w:pPrChange w:id="2376" w:author="Daniel Stewart" w:date="2022-02-10T13:42:00Z">
                <w:pPr/>
              </w:pPrChange>
            </w:pPr>
          </w:p>
        </w:tc>
      </w:tr>
      <w:tr w:rsidR="00AD223F" w:rsidRPr="00FF20F1" w14:paraId="3F53EB13" w14:textId="77777777" w:rsidTr="00013BB3">
        <w:trPr>
          <w:trHeight w:hRule="exact" w:val="227"/>
        </w:trPr>
        <w:tc>
          <w:tcPr>
            <w:tcW w:w="3119" w:type="dxa"/>
            <w:shd w:val="clear" w:color="auto" w:fill="auto"/>
          </w:tcPr>
          <w:p w14:paraId="460DF88C" w14:textId="77777777" w:rsidR="00AD223F" w:rsidRPr="00FF20F1" w:rsidRDefault="00AD223F" w:rsidP="00AD223F">
            <w:pPr>
              <w:pStyle w:val="PlantList"/>
              <w:jc w:val="left"/>
              <w:rPr>
                <w:i/>
                <w:iCs/>
                <w:rPrChange w:id="2377" w:author="Daniel Stewart" w:date="2022-02-10T13:41:00Z">
                  <w:rPr>
                    <w:lang w:val="en-US"/>
                  </w:rPr>
                </w:rPrChange>
              </w:rPr>
              <w:pPrChange w:id="2378" w:author="Daniel Stewart" w:date="2022-02-10T13:43:00Z">
                <w:pPr>
                  <w:jc w:val="left"/>
                </w:pPr>
              </w:pPrChange>
            </w:pPr>
            <w:r w:rsidRPr="00FF20F1">
              <w:rPr>
                <w:i/>
                <w:iCs/>
                <w:rPrChange w:id="2379" w:author="Daniel Stewart" w:date="2022-02-10T13:41:00Z">
                  <w:rPr/>
                </w:rPrChange>
              </w:rPr>
              <w:t>Glyceria leptostachya</w:t>
            </w:r>
          </w:p>
        </w:tc>
        <w:tc>
          <w:tcPr>
            <w:tcW w:w="2941" w:type="dxa"/>
            <w:shd w:val="clear" w:color="auto" w:fill="auto"/>
          </w:tcPr>
          <w:p w14:paraId="2104E9B4" w14:textId="77777777" w:rsidR="00AD223F" w:rsidRPr="00FF20F1" w:rsidRDefault="00AD223F" w:rsidP="00AD223F">
            <w:pPr>
              <w:pStyle w:val="PlantList"/>
              <w:pPrChange w:id="2380" w:author="Daniel Stewart" w:date="2022-02-10T13:41:00Z">
                <w:pPr>
                  <w:jc w:val="left"/>
                </w:pPr>
              </w:pPrChange>
            </w:pPr>
            <w:r w:rsidRPr="00FF20F1">
              <w:t>slender spiked mannagrass</w:t>
            </w:r>
          </w:p>
        </w:tc>
        <w:tc>
          <w:tcPr>
            <w:tcW w:w="886" w:type="dxa"/>
            <w:shd w:val="clear" w:color="auto" w:fill="auto"/>
          </w:tcPr>
          <w:p w14:paraId="548665DF" w14:textId="77777777" w:rsidR="00AD223F" w:rsidRPr="00FF20F1" w:rsidRDefault="00AD223F" w:rsidP="00AD223F">
            <w:pPr>
              <w:pStyle w:val="PlantList"/>
              <w:jc w:val="center"/>
              <w:pPrChange w:id="2381" w:author="Daniel Stewart" w:date="2022-02-10T13:42:00Z">
                <w:pPr/>
              </w:pPrChange>
            </w:pPr>
            <w:r w:rsidRPr="00FF20F1">
              <w:t>N</w:t>
            </w:r>
          </w:p>
        </w:tc>
        <w:tc>
          <w:tcPr>
            <w:tcW w:w="886" w:type="dxa"/>
          </w:tcPr>
          <w:p w14:paraId="42FF00CA" w14:textId="77777777" w:rsidR="00AD223F" w:rsidRPr="00FF20F1" w:rsidRDefault="00AD223F" w:rsidP="00AD223F">
            <w:pPr>
              <w:pStyle w:val="PlantList"/>
              <w:jc w:val="center"/>
              <w:pPrChange w:id="2382" w:author="Daniel Stewart" w:date="2022-02-10T13:42:00Z">
                <w:pPr/>
              </w:pPrChange>
            </w:pPr>
          </w:p>
        </w:tc>
        <w:tc>
          <w:tcPr>
            <w:tcW w:w="886" w:type="dxa"/>
          </w:tcPr>
          <w:p w14:paraId="4BCE2AFC" w14:textId="77777777" w:rsidR="00AD223F" w:rsidRPr="00FF20F1" w:rsidRDefault="00AD223F" w:rsidP="00AD223F">
            <w:pPr>
              <w:pStyle w:val="PlantList"/>
              <w:jc w:val="center"/>
              <w:pPrChange w:id="2383" w:author="Daniel Stewart" w:date="2022-02-10T13:42:00Z">
                <w:pPr/>
              </w:pPrChange>
            </w:pPr>
            <w:r w:rsidRPr="00FF20F1">
              <w:t>X</w:t>
            </w:r>
          </w:p>
        </w:tc>
      </w:tr>
      <w:tr w:rsidR="00AD223F" w:rsidRPr="00FF20F1" w14:paraId="73986102" w14:textId="77777777" w:rsidTr="00013BB3">
        <w:trPr>
          <w:trHeight w:hRule="exact" w:val="227"/>
        </w:trPr>
        <w:tc>
          <w:tcPr>
            <w:tcW w:w="3119" w:type="dxa"/>
            <w:shd w:val="clear" w:color="auto" w:fill="auto"/>
            <w:hideMark/>
          </w:tcPr>
          <w:p w14:paraId="116E1677" w14:textId="77777777" w:rsidR="00AD223F" w:rsidRPr="00FF20F1" w:rsidRDefault="00AD223F" w:rsidP="00AD223F">
            <w:pPr>
              <w:pStyle w:val="PlantList"/>
              <w:jc w:val="left"/>
              <w:rPr>
                <w:i/>
                <w:iCs/>
                <w:rPrChange w:id="2384" w:author="Daniel Stewart" w:date="2022-02-10T13:41:00Z">
                  <w:rPr>
                    <w:lang w:val="en-US"/>
                  </w:rPr>
                </w:rPrChange>
              </w:rPr>
              <w:pPrChange w:id="2385" w:author="Daniel Stewart" w:date="2022-02-10T13:43:00Z">
                <w:pPr>
                  <w:jc w:val="left"/>
                </w:pPr>
              </w:pPrChange>
            </w:pPr>
            <w:r w:rsidRPr="00FF20F1">
              <w:rPr>
                <w:i/>
                <w:iCs/>
                <w:rPrChange w:id="2386" w:author="Daniel Stewart" w:date="2022-02-10T13:41:00Z">
                  <w:rPr/>
                </w:rPrChange>
              </w:rPr>
              <w:t>Glyceria </w:t>
            </w:r>
            <w:r w:rsidRPr="007013A6">
              <w:t>sp.</w:t>
            </w:r>
            <w:r w:rsidRPr="00FF20F1">
              <w:rPr>
                <w:i/>
                <w:iCs/>
                <w:rPrChange w:id="2387" w:author="Daniel Stewart" w:date="2022-02-10T13:41:00Z">
                  <w:rPr/>
                </w:rPrChange>
              </w:rPr>
              <w:t> </w:t>
            </w:r>
          </w:p>
        </w:tc>
        <w:tc>
          <w:tcPr>
            <w:tcW w:w="2941" w:type="dxa"/>
            <w:shd w:val="clear" w:color="auto" w:fill="auto"/>
            <w:hideMark/>
          </w:tcPr>
          <w:p w14:paraId="47608F8C" w14:textId="77777777" w:rsidR="00AD223F" w:rsidRPr="00FF20F1" w:rsidRDefault="00AD223F" w:rsidP="00AD223F">
            <w:pPr>
              <w:pStyle w:val="PlantList"/>
              <w:pPrChange w:id="2388" w:author="Daniel Stewart" w:date="2022-02-10T13:41:00Z">
                <w:pPr>
                  <w:jc w:val="left"/>
                </w:pPr>
              </w:pPrChange>
            </w:pPr>
            <w:r w:rsidRPr="00FF20F1">
              <w:t>mannagrass </w:t>
            </w:r>
          </w:p>
        </w:tc>
        <w:tc>
          <w:tcPr>
            <w:tcW w:w="886" w:type="dxa"/>
            <w:shd w:val="clear" w:color="auto" w:fill="auto"/>
            <w:hideMark/>
          </w:tcPr>
          <w:p w14:paraId="5E6FD02A" w14:textId="77777777" w:rsidR="00AD223F" w:rsidRPr="00FF20F1" w:rsidRDefault="00AD223F" w:rsidP="00AD223F">
            <w:pPr>
              <w:pStyle w:val="PlantList"/>
              <w:jc w:val="center"/>
              <w:pPrChange w:id="2389" w:author="Daniel Stewart" w:date="2022-02-10T13:42:00Z">
                <w:pPr/>
              </w:pPrChange>
            </w:pPr>
            <w:r w:rsidRPr="00FF20F1">
              <w:t>N</w:t>
            </w:r>
          </w:p>
        </w:tc>
        <w:tc>
          <w:tcPr>
            <w:tcW w:w="886" w:type="dxa"/>
          </w:tcPr>
          <w:p w14:paraId="0291C117" w14:textId="77777777" w:rsidR="00AD223F" w:rsidRPr="00FF20F1" w:rsidRDefault="00AD223F" w:rsidP="00AD223F">
            <w:pPr>
              <w:pStyle w:val="PlantList"/>
              <w:jc w:val="center"/>
              <w:pPrChange w:id="2390" w:author="Daniel Stewart" w:date="2022-02-10T13:42:00Z">
                <w:pPr/>
              </w:pPrChange>
            </w:pPr>
          </w:p>
        </w:tc>
        <w:tc>
          <w:tcPr>
            <w:tcW w:w="886" w:type="dxa"/>
          </w:tcPr>
          <w:p w14:paraId="2CA93D10" w14:textId="77777777" w:rsidR="00AD223F" w:rsidRPr="00FF20F1" w:rsidRDefault="00AD223F" w:rsidP="00AD223F">
            <w:pPr>
              <w:pStyle w:val="PlantList"/>
              <w:jc w:val="center"/>
              <w:rPr>
                <w:rPrChange w:id="2391" w:author="Daniel Stewart" w:date="2022-02-10T13:41:00Z">
                  <w:rPr>
                    <w:color w:val="000000"/>
                    <w:lang w:val="en-US"/>
                  </w:rPr>
                </w:rPrChange>
              </w:rPr>
              <w:pPrChange w:id="2392" w:author="Daniel Stewart" w:date="2022-02-10T13:42:00Z">
                <w:pPr/>
              </w:pPrChange>
            </w:pPr>
            <w:r w:rsidRPr="00FF20F1">
              <w:t>X</w:t>
            </w:r>
          </w:p>
        </w:tc>
      </w:tr>
      <w:tr w:rsidR="00AD223F" w:rsidRPr="00FF20F1" w14:paraId="0C7E7473" w14:textId="77777777" w:rsidTr="00013BB3">
        <w:trPr>
          <w:trHeight w:hRule="exact" w:val="227"/>
        </w:trPr>
        <w:tc>
          <w:tcPr>
            <w:tcW w:w="3119" w:type="dxa"/>
            <w:shd w:val="clear" w:color="auto" w:fill="auto"/>
          </w:tcPr>
          <w:p w14:paraId="37CE8489" w14:textId="77777777" w:rsidR="00AD223F" w:rsidRPr="00FF20F1" w:rsidRDefault="00AD223F" w:rsidP="00AD223F">
            <w:pPr>
              <w:pStyle w:val="PlantList"/>
              <w:jc w:val="left"/>
              <w:rPr>
                <w:i/>
                <w:iCs/>
                <w:rPrChange w:id="2393" w:author="Daniel Stewart" w:date="2022-02-10T13:41:00Z">
                  <w:rPr>
                    <w:lang w:val="en-US"/>
                  </w:rPr>
                </w:rPrChange>
              </w:rPr>
              <w:pPrChange w:id="2394" w:author="Daniel Stewart" w:date="2022-02-10T13:43:00Z">
                <w:pPr>
                  <w:jc w:val="left"/>
                </w:pPr>
              </w:pPrChange>
            </w:pPr>
            <w:r w:rsidRPr="00FF20F1">
              <w:rPr>
                <w:i/>
                <w:iCs/>
                <w:rPrChange w:id="2395" w:author="Daniel Stewart" w:date="2022-02-10T13:41:00Z">
                  <w:rPr/>
                </w:rPrChange>
              </w:rPr>
              <w:t>Gnaphalium uliginosum</w:t>
            </w:r>
          </w:p>
        </w:tc>
        <w:tc>
          <w:tcPr>
            <w:tcW w:w="2941" w:type="dxa"/>
            <w:shd w:val="clear" w:color="auto" w:fill="auto"/>
          </w:tcPr>
          <w:p w14:paraId="08BF4A86" w14:textId="77777777" w:rsidR="00AD223F" w:rsidRPr="00FF20F1" w:rsidRDefault="00AD223F" w:rsidP="00AD223F">
            <w:pPr>
              <w:pStyle w:val="PlantList"/>
              <w:pPrChange w:id="2396" w:author="Daniel Stewart" w:date="2022-02-10T13:41:00Z">
                <w:pPr>
                  <w:jc w:val="left"/>
                </w:pPr>
              </w:pPrChange>
            </w:pPr>
            <w:r w:rsidRPr="00FF20F1">
              <w:t>marsh cudweed</w:t>
            </w:r>
          </w:p>
        </w:tc>
        <w:tc>
          <w:tcPr>
            <w:tcW w:w="886" w:type="dxa"/>
            <w:shd w:val="clear" w:color="auto" w:fill="auto"/>
          </w:tcPr>
          <w:p w14:paraId="2D9AA67C" w14:textId="77777777" w:rsidR="00AD223F" w:rsidRPr="00FF20F1" w:rsidRDefault="00AD223F" w:rsidP="00AD223F">
            <w:pPr>
              <w:pStyle w:val="PlantList"/>
              <w:jc w:val="center"/>
              <w:pPrChange w:id="2397" w:author="Daniel Stewart" w:date="2022-02-10T13:42:00Z">
                <w:pPr/>
              </w:pPrChange>
            </w:pPr>
            <w:r w:rsidRPr="00FF20F1">
              <w:t>E</w:t>
            </w:r>
          </w:p>
        </w:tc>
        <w:tc>
          <w:tcPr>
            <w:tcW w:w="886" w:type="dxa"/>
          </w:tcPr>
          <w:p w14:paraId="20F1B88B" w14:textId="77777777" w:rsidR="00AD223F" w:rsidRPr="00FF20F1" w:rsidRDefault="00AD223F" w:rsidP="00AD223F">
            <w:pPr>
              <w:pStyle w:val="PlantList"/>
              <w:jc w:val="center"/>
              <w:pPrChange w:id="2398" w:author="Daniel Stewart" w:date="2022-02-10T13:42:00Z">
                <w:pPr/>
              </w:pPrChange>
            </w:pPr>
            <w:r w:rsidRPr="00FF20F1">
              <w:t>X</w:t>
            </w:r>
          </w:p>
        </w:tc>
        <w:tc>
          <w:tcPr>
            <w:tcW w:w="886" w:type="dxa"/>
          </w:tcPr>
          <w:p w14:paraId="744169A2" w14:textId="77777777" w:rsidR="00AD223F" w:rsidRPr="00FF20F1" w:rsidRDefault="00AD223F" w:rsidP="00AD223F">
            <w:pPr>
              <w:pStyle w:val="PlantList"/>
              <w:jc w:val="center"/>
              <w:pPrChange w:id="2399" w:author="Daniel Stewart" w:date="2022-02-10T13:42:00Z">
                <w:pPr/>
              </w:pPrChange>
            </w:pPr>
          </w:p>
        </w:tc>
      </w:tr>
      <w:tr w:rsidR="00AD223F" w:rsidRPr="00FF20F1" w14:paraId="08B749E6" w14:textId="77777777" w:rsidTr="00013BB3">
        <w:trPr>
          <w:trHeight w:hRule="exact" w:val="227"/>
        </w:trPr>
        <w:tc>
          <w:tcPr>
            <w:tcW w:w="3119" w:type="dxa"/>
            <w:shd w:val="clear" w:color="auto" w:fill="auto"/>
            <w:hideMark/>
          </w:tcPr>
          <w:p w14:paraId="6A461859" w14:textId="77777777" w:rsidR="00AD223F" w:rsidRPr="00FF20F1" w:rsidRDefault="00AD223F" w:rsidP="00AD223F">
            <w:pPr>
              <w:pStyle w:val="PlantList"/>
              <w:jc w:val="left"/>
              <w:rPr>
                <w:i/>
                <w:iCs/>
                <w:rPrChange w:id="2400" w:author="Daniel Stewart" w:date="2022-02-10T13:41:00Z">
                  <w:rPr>
                    <w:lang w:val="en-US"/>
                  </w:rPr>
                </w:rPrChange>
              </w:rPr>
              <w:pPrChange w:id="2401" w:author="Daniel Stewart" w:date="2022-02-10T13:43:00Z">
                <w:pPr>
                  <w:jc w:val="left"/>
                </w:pPr>
              </w:pPrChange>
            </w:pPr>
            <w:r w:rsidRPr="00FF20F1">
              <w:rPr>
                <w:i/>
                <w:iCs/>
                <w:rPrChange w:id="2402" w:author="Daniel Stewart" w:date="2022-02-10T13:41:00Z">
                  <w:rPr/>
                </w:rPrChange>
              </w:rPr>
              <w:t>Gratiola ebracteata </w:t>
            </w:r>
          </w:p>
        </w:tc>
        <w:tc>
          <w:tcPr>
            <w:tcW w:w="2941" w:type="dxa"/>
            <w:shd w:val="clear" w:color="auto" w:fill="auto"/>
            <w:hideMark/>
          </w:tcPr>
          <w:p w14:paraId="1E20ED7E" w14:textId="77777777" w:rsidR="00AD223F" w:rsidRPr="00FF20F1" w:rsidRDefault="00AD223F" w:rsidP="00AD223F">
            <w:pPr>
              <w:pStyle w:val="PlantList"/>
              <w:pPrChange w:id="2403" w:author="Daniel Stewart" w:date="2022-02-10T13:41:00Z">
                <w:pPr>
                  <w:jc w:val="left"/>
                </w:pPr>
              </w:pPrChange>
            </w:pPr>
            <w:r w:rsidRPr="00FF20F1">
              <w:t>bractless hedge-hyssop </w:t>
            </w:r>
          </w:p>
        </w:tc>
        <w:tc>
          <w:tcPr>
            <w:tcW w:w="886" w:type="dxa"/>
            <w:shd w:val="clear" w:color="auto" w:fill="auto"/>
            <w:hideMark/>
          </w:tcPr>
          <w:p w14:paraId="7043C879" w14:textId="77777777" w:rsidR="00AD223F" w:rsidRPr="00FF20F1" w:rsidRDefault="00AD223F" w:rsidP="00AD223F">
            <w:pPr>
              <w:pStyle w:val="PlantList"/>
              <w:jc w:val="center"/>
              <w:pPrChange w:id="2404" w:author="Daniel Stewart" w:date="2022-02-10T13:42:00Z">
                <w:pPr/>
              </w:pPrChange>
            </w:pPr>
            <w:r w:rsidRPr="00FF20F1">
              <w:t>N</w:t>
            </w:r>
          </w:p>
        </w:tc>
        <w:tc>
          <w:tcPr>
            <w:tcW w:w="886" w:type="dxa"/>
          </w:tcPr>
          <w:p w14:paraId="736EB1A8" w14:textId="77777777" w:rsidR="00AD223F" w:rsidRPr="00FF20F1" w:rsidRDefault="00AD223F" w:rsidP="00AD223F">
            <w:pPr>
              <w:pStyle w:val="PlantList"/>
              <w:jc w:val="center"/>
              <w:pPrChange w:id="2405" w:author="Daniel Stewart" w:date="2022-02-10T13:42:00Z">
                <w:pPr/>
              </w:pPrChange>
            </w:pPr>
            <w:r w:rsidRPr="00FF20F1">
              <w:t>X</w:t>
            </w:r>
          </w:p>
        </w:tc>
        <w:tc>
          <w:tcPr>
            <w:tcW w:w="886" w:type="dxa"/>
          </w:tcPr>
          <w:p w14:paraId="78A262DA" w14:textId="77777777" w:rsidR="00AD223F" w:rsidRPr="00FF20F1" w:rsidRDefault="00AD223F" w:rsidP="00AD223F">
            <w:pPr>
              <w:pStyle w:val="PlantList"/>
              <w:jc w:val="center"/>
              <w:rPr>
                <w:rPrChange w:id="2406" w:author="Daniel Stewart" w:date="2022-02-10T13:41:00Z">
                  <w:rPr>
                    <w:color w:val="000000"/>
                    <w:lang w:val="en-US"/>
                  </w:rPr>
                </w:rPrChange>
              </w:rPr>
              <w:pPrChange w:id="2407" w:author="Daniel Stewart" w:date="2022-02-10T13:42:00Z">
                <w:pPr/>
              </w:pPrChange>
            </w:pPr>
            <w:r w:rsidRPr="00FF20F1">
              <w:t>X</w:t>
            </w:r>
          </w:p>
        </w:tc>
      </w:tr>
      <w:tr w:rsidR="00AD223F" w:rsidRPr="00FF20F1" w14:paraId="6BF59BDC" w14:textId="77777777" w:rsidTr="00013BB3">
        <w:trPr>
          <w:trHeight w:hRule="exact" w:val="227"/>
        </w:trPr>
        <w:tc>
          <w:tcPr>
            <w:tcW w:w="3119" w:type="dxa"/>
            <w:shd w:val="clear" w:color="auto" w:fill="auto"/>
          </w:tcPr>
          <w:p w14:paraId="7A9AA40A" w14:textId="77777777" w:rsidR="00AD223F" w:rsidRPr="00FF20F1" w:rsidRDefault="00AD223F" w:rsidP="00AD223F">
            <w:pPr>
              <w:pStyle w:val="PlantList"/>
              <w:jc w:val="left"/>
              <w:rPr>
                <w:i/>
                <w:iCs/>
                <w:rPrChange w:id="2408" w:author="Daniel Stewart" w:date="2022-02-10T13:41:00Z">
                  <w:rPr>
                    <w:lang w:val="en-US"/>
                  </w:rPr>
                </w:rPrChange>
              </w:rPr>
              <w:pPrChange w:id="2409" w:author="Daniel Stewart" w:date="2022-02-10T13:43:00Z">
                <w:pPr>
                  <w:jc w:val="left"/>
                </w:pPr>
              </w:pPrChange>
            </w:pPr>
            <w:r w:rsidRPr="00FF20F1">
              <w:rPr>
                <w:i/>
                <w:iCs/>
                <w:rPrChange w:id="2410" w:author="Daniel Stewart" w:date="2022-02-10T13:41:00Z">
                  <w:rPr/>
                </w:rPrChange>
              </w:rPr>
              <w:t>Hieracium lachenalii</w:t>
            </w:r>
          </w:p>
        </w:tc>
        <w:tc>
          <w:tcPr>
            <w:tcW w:w="2941" w:type="dxa"/>
            <w:shd w:val="clear" w:color="auto" w:fill="auto"/>
          </w:tcPr>
          <w:p w14:paraId="19940946" w14:textId="77777777" w:rsidR="00AD223F" w:rsidRPr="00FF20F1" w:rsidRDefault="00AD223F" w:rsidP="00AD223F">
            <w:pPr>
              <w:pStyle w:val="PlantList"/>
              <w:pPrChange w:id="2411" w:author="Daniel Stewart" w:date="2022-02-10T13:41:00Z">
                <w:pPr>
                  <w:jc w:val="left"/>
                </w:pPr>
              </w:pPrChange>
            </w:pPr>
            <w:r w:rsidRPr="00FF20F1">
              <w:t>European hawkweed</w:t>
            </w:r>
          </w:p>
        </w:tc>
        <w:tc>
          <w:tcPr>
            <w:tcW w:w="886" w:type="dxa"/>
            <w:shd w:val="clear" w:color="auto" w:fill="auto"/>
          </w:tcPr>
          <w:p w14:paraId="5F347CCC" w14:textId="77777777" w:rsidR="00AD223F" w:rsidRPr="00FF20F1" w:rsidRDefault="00AD223F" w:rsidP="00AD223F">
            <w:pPr>
              <w:pStyle w:val="PlantList"/>
              <w:jc w:val="center"/>
              <w:pPrChange w:id="2412" w:author="Daniel Stewart" w:date="2022-02-10T13:42:00Z">
                <w:pPr/>
              </w:pPrChange>
            </w:pPr>
            <w:r w:rsidRPr="00FF20F1">
              <w:t>E</w:t>
            </w:r>
          </w:p>
        </w:tc>
        <w:tc>
          <w:tcPr>
            <w:tcW w:w="886" w:type="dxa"/>
          </w:tcPr>
          <w:p w14:paraId="7BA48B0D" w14:textId="77777777" w:rsidR="00AD223F" w:rsidRPr="00FF20F1" w:rsidRDefault="00AD223F" w:rsidP="00AD223F">
            <w:pPr>
              <w:pStyle w:val="PlantList"/>
              <w:jc w:val="center"/>
              <w:pPrChange w:id="2413" w:author="Daniel Stewart" w:date="2022-02-10T13:42:00Z">
                <w:pPr/>
              </w:pPrChange>
            </w:pPr>
            <w:r w:rsidRPr="00FF20F1">
              <w:t>X</w:t>
            </w:r>
          </w:p>
        </w:tc>
        <w:tc>
          <w:tcPr>
            <w:tcW w:w="886" w:type="dxa"/>
          </w:tcPr>
          <w:p w14:paraId="727775F8" w14:textId="77777777" w:rsidR="00AD223F" w:rsidRPr="00FF20F1" w:rsidRDefault="00AD223F" w:rsidP="00AD223F">
            <w:pPr>
              <w:pStyle w:val="PlantList"/>
              <w:jc w:val="center"/>
              <w:pPrChange w:id="2414" w:author="Daniel Stewart" w:date="2022-02-10T13:42:00Z">
                <w:pPr/>
              </w:pPrChange>
            </w:pPr>
          </w:p>
        </w:tc>
      </w:tr>
      <w:tr w:rsidR="00AD223F" w:rsidRPr="00FF20F1" w:rsidDel="00AC3C8C" w14:paraId="24CEFD20" w14:textId="77777777" w:rsidTr="00013BB3">
        <w:trPr>
          <w:trHeight w:hRule="exact" w:val="227"/>
          <w:del w:id="2415" w:author="Daniel Stewart" w:date="2022-02-09T16:13:00Z"/>
        </w:trPr>
        <w:tc>
          <w:tcPr>
            <w:tcW w:w="3119" w:type="dxa"/>
            <w:shd w:val="clear" w:color="auto" w:fill="auto"/>
            <w:hideMark/>
          </w:tcPr>
          <w:p w14:paraId="48692EFF" w14:textId="77777777" w:rsidR="00AD223F" w:rsidRPr="00FF20F1" w:rsidDel="00AC3C8C" w:rsidRDefault="00AD223F" w:rsidP="00AD223F">
            <w:pPr>
              <w:pStyle w:val="PlantList"/>
              <w:jc w:val="left"/>
              <w:rPr>
                <w:del w:id="2416" w:author="Daniel Stewart" w:date="2022-02-09T16:13:00Z"/>
                <w:i/>
                <w:iCs/>
                <w:rPrChange w:id="2417" w:author="Daniel Stewart" w:date="2022-02-10T13:41:00Z">
                  <w:rPr>
                    <w:del w:id="2418" w:author="Daniel Stewart" w:date="2022-02-09T16:13:00Z"/>
                    <w:lang w:val="en-US"/>
                  </w:rPr>
                </w:rPrChange>
              </w:rPr>
              <w:pPrChange w:id="2419" w:author="Daniel Stewart" w:date="2022-02-10T13:43:00Z">
                <w:pPr/>
              </w:pPrChange>
            </w:pPr>
            <w:del w:id="2420" w:author="Daniel Stewart" w:date="2022-02-09T16:13:00Z">
              <w:r w:rsidRPr="00FF20F1" w:rsidDel="00AC3C8C">
                <w:rPr>
                  <w:i/>
                  <w:iCs/>
                  <w:rPrChange w:id="2421" w:author="Daniel Stewart" w:date="2022-02-10T13:41:00Z">
                    <w:rPr>
                      <w:lang w:val="en-US"/>
                    </w:rPr>
                  </w:rPrChange>
                </w:rPr>
                <w:delText>Hordeum brachyantherum </w:delText>
              </w:r>
            </w:del>
          </w:p>
        </w:tc>
        <w:tc>
          <w:tcPr>
            <w:tcW w:w="2941" w:type="dxa"/>
            <w:shd w:val="clear" w:color="auto" w:fill="auto"/>
            <w:hideMark/>
          </w:tcPr>
          <w:p w14:paraId="063CD205" w14:textId="77777777" w:rsidR="00AD223F" w:rsidRPr="00FF20F1" w:rsidDel="00AC3C8C" w:rsidRDefault="00AD223F" w:rsidP="00AD223F">
            <w:pPr>
              <w:pStyle w:val="PlantList"/>
              <w:jc w:val="left"/>
              <w:rPr>
                <w:del w:id="2422" w:author="Daniel Stewart" w:date="2022-02-09T16:13:00Z"/>
              </w:rPr>
              <w:pPrChange w:id="2423" w:author="Daniel Stewart" w:date="2022-02-10T13:43:00Z">
                <w:pPr/>
              </w:pPrChange>
            </w:pPr>
            <w:del w:id="2424" w:author="Daniel Stewart" w:date="2022-02-09T16:13:00Z">
              <w:r w:rsidRPr="00FF20F1" w:rsidDel="00AC3C8C">
                <w:delText>meadow barley </w:delText>
              </w:r>
            </w:del>
          </w:p>
        </w:tc>
        <w:tc>
          <w:tcPr>
            <w:tcW w:w="886" w:type="dxa"/>
            <w:shd w:val="clear" w:color="auto" w:fill="auto"/>
            <w:hideMark/>
          </w:tcPr>
          <w:p w14:paraId="6651B413" w14:textId="77777777" w:rsidR="00AD223F" w:rsidRPr="00FF20F1" w:rsidDel="00AC3C8C" w:rsidRDefault="00AD223F" w:rsidP="00AD223F">
            <w:pPr>
              <w:pStyle w:val="PlantList"/>
              <w:jc w:val="left"/>
              <w:rPr>
                <w:del w:id="2425" w:author="Daniel Stewart" w:date="2022-02-09T16:13:00Z"/>
              </w:rPr>
              <w:pPrChange w:id="2426" w:author="Daniel Stewart" w:date="2022-02-10T13:43:00Z">
                <w:pPr/>
              </w:pPrChange>
            </w:pPr>
            <w:del w:id="2427" w:author="Daniel Stewart" w:date="2022-02-09T16:13:00Z">
              <w:r w:rsidRPr="00FF20F1" w:rsidDel="00AC3C8C">
                <w:delText>N</w:delText>
              </w:r>
            </w:del>
          </w:p>
        </w:tc>
        <w:tc>
          <w:tcPr>
            <w:tcW w:w="886" w:type="dxa"/>
          </w:tcPr>
          <w:p w14:paraId="677627D3" w14:textId="77777777" w:rsidR="00AD223F" w:rsidRPr="00FF20F1" w:rsidDel="00AC3C8C" w:rsidRDefault="00AD223F" w:rsidP="00AD223F">
            <w:pPr>
              <w:pStyle w:val="PlantList"/>
              <w:jc w:val="left"/>
              <w:rPr>
                <w:del w:id="2428" w:author="Daniel Stewart" w:date="2022-02-09T16:13:00Z"/>
              </w:rPr>
              <w:pPrChange w:id="2429" w:author="Daniel Stewart" w:date="2022-02-10T13:43:00Z">
                <w:pPr/>
              </w:pPrChange>
            </w:pPr>
          </w:p>
        </w:tc>
        <w:tc>
          <w:tcPr>
            <w:tcW w:w="886" w:type="dxa"/>
          </w:tcPr>
          <w:p w14:paraId="3AE2AB36" w14:textId="77777777" w:rsidR="00AD223F" w:rsidRPr="00FF20F1" w:rsidDel="00AC3C8C" w:rsidRDefault="00AD223F" w:rsidP="00AD223F">
            <w:pPr>
              <w:pStyle w:val="PlantList"/>
              <w:jc w:val="left"/>
              <w:rPr>
                <w:del w:id="2430" w:author="Daniel Stewart" w:date="2022-02-09T16:13:00Z"/>
                <w:rPrChange w:id="2431" w:author="Daniel Stewart" w:date="2022-02-10T13:41:00Z">
                  <w:rPr>
                    <w:del w:id="2432" w:author="Daniel Stewart" w:date="2022-02-09T16:13:00Z"/>
                    <w:color w:val="000000"/>
                    <w:lang w:val="en-US"/>
                  </w:rPr>
                </w:rPrChange>
              </w:rPr>
              <w:pPrChange w:id="2433" w:author="Daniel Stewart" w:date="2022-02-10T13:43:00Z">
                <w:pPr/>
              </w:pPrChange>
            </w:pPr>
            <w:del w:id="2434" w:author="Daniel Stewart" w:date="2022-02-09T16:13:00Z">
              <w:r w:rsidRPr="00FF20F1" w:rsidDel="00AC3C8C">
                <w:delText>X</w:delText>
              </w:r>
            </w:del>
          </w:p>
        </w:tc>
      </w:tr>
      <w:tr w:rsidR="00AD223F" w:rsidRPr="00FF20F1" w14:paraId="3F4A0BD2" w14:textId="77777777" w:rsidTr="00013BB3">
        <w:trPr>
          <w:trHeight w:hRule="exact" w:val="227"/>
        </w:trPr>
        <w:tc>
          <w:tcPr>
            <w:tcW w:w="3119" w:type="dxa"/>
            <w:shd w:val="clear" w:color="auto" w:fill="auto"/>
          </w:tcPr>
          <w:p w14:paraId="33D18B8B" w14:textId="77777777" w:rsidR="00AD223F" w:rsidRPr="00FF20F1" w:rsidRDefault="00AD223F" w:rsidP="00AD223F">
            <w:pPr>
              <w:pStyle w:val="PlantList"/>
              <w:jc w:val="left"/>
              <w:rPr>
                <w:i/>
                <w:iCs/>
                <w:rPrChange w:id="2435" w:author="Daniel Stewart" w:date="2022-02-10T13:41:00Z">
                  <w:rPr>
                    <w:lang w:val="en-US"/>
                  </w:rPr>
                </w:rPrChange>
              </w:rPr>
              <w:pPrChange w:id="2436" w:author="Daniel Stewart" w:date="2022-02-10T13:43:00Z">
                <w:pPr>
                  <w:jc w:val="left"/>
                </w:pPr>
              </w:pPrChange>
            </w:pPr>
            <w:r w:rsidRPr="00FF20F1">
              <w:rPr>
                <w:i/>
                <w:iCs/>
                <w:rPrChange w:id="2437" w:author="Daniel Stewart" w:date="2022-02-10T13:41:00Z">
                  <w:rPr/>
                </w:rPrChange>
              </w:rPr>
              <w:t>Hypericum anagalloides</w:t>
            </w:r>
          </w:p>
        </w:tc>
        <w:tc>
          <w:tcPr>
            <w:tcW w:w="2941" w:type="dxa"/>
            <w:shd w:val="clear" w:color="auto" w:fill="auto"/>
          </w:tcPr>
          <w:p w14:paraId="08E321F3" w14:textId="77777777" w:rsidR="00AD223F" w:rsidRPr="00FF20F1" w:rsidRDefault="00AD223F" w:rsidP="00AD223F">
            <w:pPr>
              <w:pStyle w:val="PlantList"/>
              <w:pPrChange w:id="2438" w:author="Daniel Stewart" w:date="2022-02-10T13:41:00Z">
                <w:pPr>
                  <w:jc w:val="left"/>
                </w:pPr>
              </w:pPrChange>
            </w:pPr>
            <w:r w:rsidRPr="00FF20F1">
              <w:t>bog St. John’s wort</w:t>
            </w:r>
          </w:p>
        </w:tc>
        <w:tc>
          <w:tcPr>
            <w:tcW w:w="886" w:type="dxa"/>
            <w:shd w:val="clear" w:color="auto" w:fill="auto"/>
          </w:tcPr>
          <w:p w14:paraId="0C9A2193" w14:textId="77777777" w:rsidR="00AD223F" w:rsidRPr="00FF20F1" w:rsidRDefault="00AD223F" w:rsidP="00AD223F">
            <w:pPr>
              <w:pStyle w:val="PlantList"/>
              <w:jc w:val="center"/>
              <w:pPrChange w:id="2439" w:author="Daniel Stewart" w:date="2022-02-10T13:42:00Z">
                <w:pPr/>
              </w:pPrChange>
            </w:pPr>
            <w:r w:rsidRPr="00FF20F1">
              <w:t>N</w:t>
            </w:r>
          </w:p>
        </w:tc>
        <w:tc>
          <w:tcPr>
            <w:tcW w:w="886" w:type="dxa"/>
          </w:tcPr>
          <w:p w14:paraId="1006C405" w14:textId="77777777" w:rsidR="00AD223F" w:rsidRPr="00FF20F1" w:rsidRDefault="00AD223F" w:rsidP="00AD223F">
            <w:pPr>
              <w:pStyle w:val="PlantList"/>
              <w:jc w:val="center"/>
              <w:pPrChange w:id="2440" w:author="Daniel Stewart" w:date="2022-02-10T13:42:00Z">
                <w:pPr/>
              </w:pPrChange>
            </w:pPr>
            <w:r w:rsidRPr="00FF20F1">
              <w:t>X</w:t>
            </w:r>
          </w:p>
        </w:tc>
        <w:tc>
          <w:tcPr>
            <w:tcW w:w="886" w:type="dxa"/>
          </w:tcPr>
          <w:p w14:paraId="6E9AAF75" w14:textId="77777777" w:rsidR="00AD223F" w:rsidRPr="00FF20F1" w:rsidRDefault="00AD223F" w:rsidP="00AD223F">
            <w:pPr>
              <w:pStyle w:val="PlantList"/>
              <w:jc w:val="center"/>
              <w:pPrChange w:id="2441" w:author="Daniel Stewart" w:date="2022-02-10T13:42:00Z">
                <w:pPr/>
              </w:pPrChange>
            </w:pPr>
          </w:p>
        </w:tc>
      </w:tr>
      <w:tr w:rsidR="00AD223F" w:rsidRPr="00FF20F1" w14:paraId="0CD2EF29" w14:textId="77777777" w:rsidTr="00013BB3">
        <w:trPr>
          <w:trHeight w:hRule="exact" w:val="227"/>
        </w:trPr>
        <w:tc>
          <w:tcPr>
            <w:tcW w:w="3119" w:type="dxa"/>
            <w:shd w:val="clear" w:color="auto" w:fill="auto"/>
          </w:tcPr>
          <w:p w14:paraId="16B45BEC" w14:textId="77777777" w:rsidR="00AD223F" w:rsidRPr="00FF20F1" w:rsidRDefault="00AD223F" w:rsidP="00AD223F">
            <w:pPr>
              <w:pStyle w:val="PlantList"/>
              <w:jc w:val="left"/>
              <w:rPr>
                <w:i/>
                <w:iCs/>
                <w:rPrChange w:id="2442" w:author="Daniel Stewart" w:date="2022-02-10T13:41:00Z">
                  <w:rPr>
                    <w:lang w:val="en-US"/>
                  </w:rPr>
                </w:rPrChange>
              </w:rPr>
              <w:pPrChange w:id="2443" w:author="Daniel Stewart" w:date="2022-02-10T13:43:00Z">
                <w:pPr>
                  <w:jc w:val="left"/>
                </w:pPr>
              </w:pPrChange>
            </w:pPr>
            <w:r w:rsidRPr="00FF20F1">
              <w:rPr>
                <w:i/>
                <w:iCs/>
                <w:rPrChange w:id="2444" w:author="Daniel Stewart" w:date="2022-02-10T13:41:00Z">
                  <w:rPr/>
                </w:rPrChange>
              </w:rPr>
              <w:t>Hypericum scouleri ssp. scouleri</w:t>
            </w:r>
          </w:p>
        </w:tc>
        <w:tc>
          <w:tcPr>
            <w:tcW w:w="2941" w:type="dxa"/>
            <w:shd w:val="clear" w:color="auto" w:fill="auto"/>
          </w:tcPr>
          <w:p w14:paraId="20371E0A" w14:textId="77777777" w:rsidR="00AD223F" w:rsidRPr="00FF20F1" w:rsidRDefault="00AD223F" w:rsidP="00AD223F">
            <w:pPr>
              <w:pStyle w:val="PlantList"/>
              <w:pPrChange w:id="2445" w:author="Daniel Stewart" w:date="2022-02-10T13:41:00Z">
                <w:pPr>
                  <w:jc w:val="left"/>
                </w:pPr>
              </w:pPrChange>
            </w:pPr>
            <w:r w:rsidRPr="00FF20F1">
              <w:t>western St. John’s wort</w:t>
            </w:r>
          </w:p>
        </w:tc>
        <w:tc>
          <w:tcPr>
            <w:tcW w:w="886" w:type="dxa"/>
            <w:shd w:val="clear" w:color="auto" w:fill="auto"/>
          </w:tcPr>
          <w:p w14:paraId="7D882D09" w14:textId="77777777" w:rsidR="00AD223F" w:rsidRPr="00FF20F1" w:rsidRDefault="00AD223F" w:rsidP="00AD223F">
            <w:pPr>
              <w:pStyle w:val="PlantList"/>
              <w:jc w:val="center"/>
              <w:pPrChange w:id="2446" w:author="Daniel Stewart" w:date="2022-02-10T13:42:00Z">
                <w:pPr/>
              </w:pPrChange>
            </w:pPr>
            <w:r w:rsidRPr="00FF20F1">
              <w:t>N</w:t>
            </w:r>
          </w:p>
        </w:tc>
        <w:tc>
          <w:tcPr>
            <w:tcW w:w="886" w:type="dxa"/>
          </w:tcPr>
          <w:p w14:paraId="6C34B671" w14:textId="77777777" w:rsidR="00AD223F" w:rsidRPr="00FF20F1" w:rsidRDefault="00AD223F" w:rsidP="00AD223F">
            <w:pPr>
              <w:pStyle w:val="PlantList"/>
              <w:jc w:val="center"/>
              <w:pPrChange w:id="2447" w:author="Daniel Stewart" w:date="2022-02-10T13:42:00Z">
                <w:pPr/>
              </w:pPrChange>
            </w:pPr>
            <w:r w:rsidRPr="00FF20F1">
              <w:t>X</w:t>
            </w:r>
          </w:p>
        </w:tc>
        <w:tc>
          <w:tcPr>
            <w:tcW w:w="886" w:type="dxa"/>
          </w:tcPr>
          <w:p w14:paraId="3D47F6C6" w14:textId="77777777" w:rsidR="00AD223F" w:rsidRPr="00FF20F1" w:rsidRDefault="00AD223F" w:rsidP="00AD223F">
            <w:pPr>
              <w:pStyle w:val="PlantList"/>
              <w:jc w:val="center"/>
              <w:pPrChange w:id="2448" w:author="Daniel Stewart" w:date="2022-02-10T13:42:00Z">
                <w:pPr/>
              </w:pPrChange>
            </w:pPr>
          </w:p>
        </w:tc>
      </w:tr>
      <w:tr w:rsidR="00AD223F" w:rsidRPr="00FF20F1" w14:paraId="2B266DF7" w14:textId="77777777" w:rsidTr="00013BB3">
        <w:trPr>
          <w:trHeight w:hRule="exact" w:val="227"/>
        </w:trPr>
        <w:tc>
          <w:tcPr>
            <w:tcW w:w="3119" w:type="dxa"/>
            <w:shd w:val="clear" w:color="auto" w:fill="auto"/>
          </w:tcPr>
          <w:p w14:paraId="132DBA95" w14:textId="77777777" w:rsidR="00AD223F" w:rsidRPr="00FF20F1" w:rsidRDefault="00AD223F" w:rsidP="00AD223F">
            <w:pPr>
              <w:pStyle w:val="PlantList"/>
              <w:jc w:val="left"/>
              <w:rPr>
                <w:i/>
                <w:iCs/>
                <w:rPrChange w:id="2449" w:author="Daniel Stewart" w:date="2022-02-10T13:41:00Z">
                  <w:rPr>
                    <w:lang w:val="en-US"/>
                  </w:rPr>
                </w:rPrChange>
              </w:rPr>
              <w:pPrChange w:id="2450" w:author="Daniel Stewart" w:date="2022-02-10T13:43:00Z">
                <w:pPr>
                  <w:jc w:val="left"/>
                </w:pPr>
              </w:pPrChange>
            </w:pPr>
            <w:r w:rsidRPr="00FF20F1">
              <w:rPr>
                <w:i/>
                <w:iCs/>
                <w:rPrChange w:id="2451" w:author="Daniel Stewart" w:date="2022-02-10T13:41:00Z">
                  <w:rPr/>
                </w:rPrChange>
              </w:rPr>
              <w:t>Hypochaeris radicata</w:t>
            </w:r>
          </w:p>
        </w:tc>
        <w:tc>
          <w:tcPr>
            <w:tcW w:w="2941" w:type="dxa"/>
            <w:shd w:val="clear" w:color="auto" w:fill="auto"/>
          </w:tcPr>
          <w:p w14:paraId="5C5BB2EE" w14:textId="77777777" w:rsidR="00AD223F" w:rsidRPr="00FF20F1" w:rsidRDefault="00AD223F" w:rsidP="00AD223F">
            <w:pPr>
              <w:pStyle w:val="PlantList"/>
              <w:pPrChange w:id="2452" w:author="Daniel Stewart" w:date="2022-02-10T13:41:00Z">
                <w:pPr>
                  <w:jc w:val="left"/>
                </w:pPr>
              </w:pPrChange>
            </w:pPr>
            <w:r w:rsidRPr="00FF20F1">
              <w:t>hairy cat’s-ear</w:t>
            </w:r>
          </w:p>
        </w:tc>
        <w:tc>
          <w:tcPr>
            <w:tcW w:w="886" w:type="dxa"/>
            <w:shd w:val="clear" w:color="auto" w:fill="auto"/>
          </w:tcPr>
          <w:p w14:paraId="44EC3545" w14:textId="77777777" w:rsidR="00AD223F" w:rsidRPr="00FF20F1" w:rsidRDefault="00AD223F" w:rsidP="00AD223F">
            <w:pPr>
              <w:pStyle w:val="PlantList"/>
              <w:jc w:val="center"/>
              <w:pPrChange w:id="2453" w:author="Daniel Stewart" w:date="2022-02-10T13:42:00Z">
                <w:pPr/>
              </w:pPrChange>
            </w:pPr>
            <w:r w:rsidRPr="00FF20F1">
              <w:t>E</w:t>
            </w:r>
          </w:p>
        </w:tc>
        <w:tc>
          <w:tcPr>
            <w:tcW w:w="886" w:type="dxa"/>
          </w:tcPr>
          <w:p w14:paraId="34C4659E" w14:textId="77777777" w:rsidR="00AD223F" w:rsidRPr="00FF20F1" w:rsidRDefault="00AD223F" w:rsidP="00AD223F">
            <w:pPr>
              <w:pStyle w:val="PlantList"/>
              <w:jc w:val="center"/>
              <w:pPrChange w:id="2454" w:author="Daniel Stewart" w:date="2022-02-10T13:42:00Z">
                <w:pPr/>
              </w:pPrChange>
            </w:pPr>
            <w:r w:rsidRPr="00FF20F1">
              <w:t>X</w:t>
            </w:r>
          </w:p>
        </w:tc>
        <w:tc>
          <w:tcPr>
            <w:tcW w:w="886" w:type="dxa"/>
          </w:tcPr>
          <w:p w14:paraId="6D7B3829" w14:textId="77777777" w:rsidR="00AD223F" w:rsidRPr="00FF20F1" w:rsidRDefault="00AD223F" w:rsidP="00AD223F">
            <w:pPr>
              <w:pStyle w:val="PlantList"/>
              <w:jc w:val="center"/>
              <w:pPrChange w:id="2455" w:author="Daniel Stewart" w:date="2022-02-10T13:42:00Z">
                <w:pPr/>
              </w:pPrChange>
            </w:pPr>
          </w:p>
        </w:tc>
      </w:tr>
      <w:tr w:rsidR="00AD223F" w:rsidRPr="00FF20F1" w14:paraId="2A839D49" w14:textId="77777777" w:rsidTr="00013BB3">
        <w:trPr>
          <w:trHeight w:hRule="exact" w:val="227"/>
        </w:trPr>
        <w:tc>
          <w:tcPr>
            <w:tcW w:w="3119" w:type="dxa"/>
            <w:shd w:val="clear" w:color="auto" w:fill="auto"/>
            <w:hideMark/>
          </w:tcPr>
          <w:p w14:paraId="7C5553F3" w14:textId="77777777" w:rsidR="00AD223F" w:rsidRPr="00FF20F1" w:rsidRDefault="00AD223F" w:rsidP="00AD223F">
            <w:pPr>
              <w:pStyle w:val="PlantList"/>
              <w:jc w:val="left"/>
              <w:rPr>
                <w:i/>
                <w:iCs/>
                <w:rPrChange w:id="2456" w:author="Daniel Stewart" w:date="2022-02-10T13:41:00Z">
                  <w:rPr>
                    <w:lang w:val="en-US"/>
                  </w:rPr>
                </w:rPrChange>
              </w:rPr>
              <w:pPrChange w:id="2457" w:author="Daniel Stewart" w:date="2022-02-10T13:43:00Z">
                <w:pPr>
                  <w:jc w:val="left"/>
                </w:pPr>
              </w:pPrChange>
            </w:pPr>
            <w:r w:rsidRPr="00FF20F1">
              <w:rPr>
                <w:i/>
                <w:iCs/>
                <w:rPrChange w:id="2458" w:author="Daniel Stewart" w:date="2022-02-10T13:41:00Z">
                  <w:rPr/>
                </w:rPrChange>
              </w:rPr>
              <w:t>Impatiens capensis </w:t>
            </w:r>
          </w:p>
        </w:tc>
        <w:tc>
          <w:tcPr>
            <w:tcW w:w="2941" w:type="dxa"/>
            <w:shd w:val="clear" w:color="auto" w:fill="auto"/>
            <w:hideMark/>
          </w:tcPr>
          <w:p w14:paraId="70828C75" w14:textId="77777777" w:rsidR="00AD223F" w:rsidRPr="00FF20F1" w:rsidRDefault="00AD223F" w:rsidP="00AD223F">
            <w:pPr>
              <w:pStyle w:val="PlantList"/>
              <w:pPrChange w:id="2459" w:author="Daniel Stewart" w:date="2022-02-10T13:41:00Z">
                <w:pPr>
                  <w:jc w:val="left"/>
                </w:pPr>
              </w:pPrChange>
            </w:pPr>
            <w:r w:rsidRPr="00FF20F1">
              <w:t>jewelweed </w:t>
            </w:r>
          </w:p>
        </w:tc>
        <w:tc>
          <w:tcPr>
            <w:tcW w:w="886" w:type="dxa"/>
            <w:shd w:val="clear" w:color="auto" w:fill="auto"/>
            <w:hideMark/>
          </w:tcPr>
          <w:p w14:paraId="5B535605" w14:textId="77777777" w:rsidR="00AD223F" w:rsidRPr="00FF20F1" w:rsidRDefault="00AD223F" w:rsidP="00AD223F">
            <w:pPr>
              <w:pStyle w:val="PlantList"/>
              <w:jc w:val="center"/>
              <w:pPrChange w:id="2460" w:author="Daniel Stewart" w:date="2022-02-10T13:42:00Z">
                <w:pPr/>
              </w:pPrChange>
            </w:pPr>
            <w:r w:rsidRPr="00FF20F1">
              <w:t>E</w:t>
            </w:r>
          </w:p>
        </w:tc>
        <w:tc>
          <w:tcPr>
            <w:tcW w:w="886" w:type="dxa"/>
          </w:tcPr>
          <w:p w14:paraId="2717DEDA" w14:textId="77777777" w:rsidR="00AD223F" w:rsidRPr="00FF20F1" w:rsidRDefault="00AD223F" w:rsidP="00AD223F">
            <w:pPr>
              <w:pStyle w:val="PlantList"/>
              <w:jc w:val="center"/>
              <w:pPrChange w:id="2461" w:author="Daniel Stewart" w:date="2022-02-10T13:42:00Z">
                <w:pPr/>
              </w:pPrChange>
            </w:pPr>
            <w:r w:rsidRPr="00FF20F1">
              <w:t>X</w:t>
            </w:r>
          </w:p>
        </w:tc>
        <w:tc>
          <w:tcPr>
            <w:tcW w:w="886" w:type="dxa"/>
          </w:tcPr>
          <w:p w14:paraId="59CD0D49" w14:textId="77777777" w:rsidR="00AD223F" w:rsidRPr="00FF20F1" w:rsidRDefault="00AD223F" w:rsidP="00AD223F">
            <w:pPr>
              <w:pStyle w:val="PlantList"/>
              <w:jc w:val="center"/>
              <w:rPr>
                <w:rPrChange w:id="2462" w:author="Daniel Stewart" w:date="2022-02-10T13:41:00Z">
                  <w:rPr>
                    <w:color w:val="000000"/>
                    <w:lang w:val="en-US"/>
                  </w:rPr>
                </w:rPrChange>
              </w:rPr>
              <w:pPrChange w:id="2463" w:author="Daniel Stewart" w:date="2022-02-10T13:42:00Z">
                <w:pPr/>
              </w:pPrChange>
            </w:pPr>
            <w:r w:rsidRPr="00FF20F1">
              <w:t>X</w:t>
            </w:r>
          </w:p>
        </w:tc>
      </w:tr>
      <w:tr w:rsidR="00AD223F" w:rsidRPr="00FF20F1" w14:paraId="1640319F" w14:textId="77777777" w:rsidTr="00013BB3">
        <w:trPr>
          <w:trHeight w:hRule="exact" w:val="227"/>
        </w:trPr>
        <w:tc>
          <w:tcPr>
            <w:tcW w:w="3119" w:type="dxa"/>
            <w:shd w:val="clear" w:color="auto" w:fill="auto"/>
            <w:hideMark/>
          </w:tcPr>
          <w:p w14:paraId="1635C55A" w14:textId="77777777" w:rsidR="00AD223F" w:rsidRPr="00FF20F1" w:rsidRDefault="00AD223F" w:rsidP="00AD223F">
            <w:pPr>
              <w:pStyle w:val="PlantList"/>
              <w:jc w:val="left"/>
              <w:rPr>
                <w:i/>
                <w:iCs/>
                <w:rPrChange w:id="2464" w:author="Daniel Stewart" w:date="2022-02-10T13:41:00Z">
                  <w:rPr>
                    <w:lang w:val="en-US"/>
                  </w:rPr>
                </w:rPrChange>
              </w:rPr>
              <w:pPrChange w:id="2465" w:author="Daniel Stewart" w:date="2022-02-10T13:43:00Z">
                <w:pPr>
                  <w:jc w:val="left"/>
                </w:pPr>
              </w:pPrChange>
            </w:pPr>
            <w:r w:rsidRPr="00FF20F1">
              <w:rPr>
                <w:i/>
                <w:iCs/>
                <w:rPrChange w:id="2466" w:author="Daniel Stewart" w:date="2022-02-10T13:41:00Z">
                  <w:rPr/>
                </w:rPrChange>
              </w:rPr>
              <w:t>Impatiens glandulifera </w:t>
            </w:r>
          </w:p>
        </w:tc>
        <w:tc>
          <w:tcPr>
            <w:tcW w:w="2941" w:type="dxa"/>
            <w:shd w:val="clear" w:color="auto" w:fill="auto"/>
            <w:hideMark/>
          </w:tcPr>
          <w:p w14:paraId="27E0BA48" w14:textId="77777777" w:rsidR="00AD223F" w:rsidRPr="00FF20F1" w:rsidRDefault="00AD223F" w:rsidP="00AD223F">
            <w:pPr>
              <w:pStyle w:val="PlantList"/>
              <w:pPrChange w:id="2467" w:author="Daniel Stewart" w:date="2022-02-10T13:41:00Z">
                <w:pPr>
                  <w:jc w:val="left"/>
                </w:pPr>
              </w:pPrChange>
            </w:pPr>
            <w:r w:rsidRPr="00FF20F1">
              <w:t>policemen's helmet </w:t>
            </w:r>
          </w:p>
        </w:tc>
        <w:tc>
          <w:tcPr>
            <w:tcW w:w="886" w:type="dxa"/>
            <w:shd w:val="clear" w:color="auto" w:fill="auto"/>
            <w:hideMark/>
          </w:tcPr>
          <w:p w14:paraId="7357128D" w14:textId="77777777" w:rsidR="00AD223F" w:rsidRPr="00FF20F1" w:rsidRDefault="00AD223F" w:rsidP="00AD223F">
            <w:pPr>
              <w:pStyle w:val="PlantList"/>
              <w:jc w:val="center"/>
              <w:pPrChange w:id="2468" w:author="Daniel Stewart" w:date="2022-02-10T13:42:00Z">
                <w:pPr/>
              </w:pPrChange>
            </w:pPr>
            <w:ins w:id="2469" w:author="Daniel Stewart" w:date="2022-02-10T13:46:00Z">
              <w:r>
                <w:t>I</w:t>
              </w:r>
            </w:ins>
            <w:del w:id="2470" w:author="Daniel Stewart" w:date="2022-02-09T16:13:00Z">
              <w:r w:rsidRPr="00FF20F1" w:rsidDel="00BF6793">
                <w:delText>I</w:delText>
              </w:r>
            </w:del>
          </w:p>
        </w:tc>
        <w:tc>
          <w:tcPr>
            <w:tcW w:w="886" w:type="dxa"/>
          </w:tcPr>
          <w:p w14:paraId="6E6FA67A" w14:textId="77777777" w:rsidR="00AD223F" w:rsidRPr="00FF20F1" w:rsidRDefault="00AD223F" w:rsidP="00AD223F">
            <w:pPr>
              <w:pStyle w:val="PlantList"/>
              <w:jc w:val="center"/>
              <w:pPrChange w:id="2471" w:author="Daniel Stewart" w:date="2022-02-10T13:42:00Z">
                <w:pPr/>
              </w:pPrChange>
            </w:pPr>
          </w:p>
        </w:tc>
        <w:tc>
          <w:tcPr>
            <w:tcW w:w="886" w:type="dxa"/>
          </w:tcPr>
          <w:p w14:paraId="4C528EE1" w14:textId="77777777" w:rsidR="00AD223F" w:rsidRPr="00FF20F1" w:rsidRDefault="00AD223F" w:rsidP="00AD223F">
            <w:pPr>
              <w:pStyle w:val="PlantList"/>
              <w:jc w:val="center"/>
              <w:rPr>
                <w:rPrChange w:id="2472" w:author="Daniel Stewart" w:date="2022-02-10T13:41:00Z">
                  <w:rPr>
                    <w:color w:val="000000"/>
                    <w:lang w:val="en-US"/>
                  </w:rPr>
                </w:rPrChange>
              </w:rPr>
              <w:pPrChange w:id="2473" w:author="Daniel Stewart" w:date="2022-02-10T13:42:00Z">
                <w:pPr/>
              </w:pPrChange>
            </w:pPr>
            <w:r w:rsidRPr="00FF20F1">
              <w:t>X</w:t>
            </w:r>
          </w:p>
        </w:tc>
      </w:tr>
      <w:tr w:rsidR="00AD223F" w:rsidRPr="00FF20F1" w14:paraId="64FFBA65" w14:textId="77777777" w:rsidTr="00013BB3">
        <w:trPr>
          <w:trHeight w:hRule="exact" w:val="227"/>
        </w:trPr>
        <w:tc>
          <w:tcPr>
            <w:tcW w:w="3119" w:type="dxa"/>
            <w:shd w:val="clear" w:color="auto" w:fill="auto"/>
            <w:hideMark/>
          </w:tcPr>
          <w:p w14:paraId="37BC591C" w14:textId="77777777" w:rsidR="00AD223F" w:rsidRPr="00FF20F1" w:rsidRDefault="00AD223F" w:rsidP="00AD223F">
            <w:pPr>
              <w:pStyle w:val="PlantList"/>
              <w:jc w:val="left"/>
              <w:rPr>
                <w:i/>
                <w:iCs/>
                <w:rPrChange w:id="2474" w:author="Daniel Stewart" w:date="2022-02-10T13:41:00Z">
                  <w:rPr>
                    <w:lang w:val="en-US"/>
                  </w:rPr>
                </w:rPrChange>
              </w:rPr>
              <w:pPrChange w:id="2475" w:author="Daniel Stewart" w:date="2022-02-10T13:43:00Z">
                <w:pPr>
                  <w:jc w:val="left"/>
                </w:pPr>
              </w:pPrChange>
            </w:pPr>
            <w:r w:rsidRPr="00FF20F1">
              <w:rPr>
                <w:i/>
                <w:iCs/>
                <w:rPrChange w:id="2476" w:author="Daniel Stewart" w:date="2022-02-10T13:41:00Z">
                  <w:rPr/>
                </w:rPrChange>
              </w:rPr>
              <w:t>Impatiens parviflora </w:t>
            </w:r>
          </w:p>
        </w:tc>
        <w:tc>
          <w:tcPr>
            <w:tcW w:w="2941" w:type="dxa"/>
            <w:shd w:val="clear" w:color="auto" w:fill="auto"/>
            <w:hideMark/>
          </w:tcPr>
          <w:p w14:paraId="4FB3516D" w14:textId="77777777" w:rsidR="00AD223F" w:rsidRPr="00FF20F1" w:rsidRDefault="00AD223F" w:rsidP="00AD223F">
            <w:pPr>
              <w:pStyle w:val="PlantList"/>
              <w:pPrChange w:id="2477" w:author="Daniel Stewart" w:date="2022-02-10T13:41:00Z">
                <w:pPr>
                  <w:jc w:val="left"/>
                </w:pPr>
              </w:pPrChange>
            </w:pPr>
            <w:r w:rsidRPr="00FF20F1">
              <w:t>small touch-me-not </w:t>
            </w:r>
          </w:p>
        </w:tc>
        <w:tc>
          <w:tcPr>
            <w:tcW w:w="886" w:type="dxa"/>
            <w:shd w:val="clear" w:color="auto" w:fill="auto"/>
            <w:hideMark/>
          </w:tcPr>
          <w:p w14:paraId="2D479CAA" w14:textId="77777777" w:rsidR="00AD223F" w:rsidRPr="00FF20F1" w:rsidRDefault="00AD223F" w:rsidP="00AD223F">
            <w:pPr>
              <w:pStyle w:val="PlantList"/>
              <w:jc w:val="center"/>
              <w:pPrChange w:id="2478" w:author="Daniel Stewart" w:date="2022-02-10T13:42:00Z">
                <w:pPr/>
              </w:pPrChange>
            </w:pPr>
            <w:r w:rsidRPr="00FF20F1">
              <w:t>E</w:t>
            </w:r>
          </w:p>
        </w:tc>
        <w:tc>
          <w:tcPr>
            <w:tcW w:w="886" w:type="dxa"/>
          </w:tcPr>
          <w:p w14:paraId="2F51E5F9" w14:textId="77777777" w:rsidR="00AD223F" w:rsidRPr="00FF20F1" w:rsidRDefault="00AD223F" w:rsidP="00AD223F">
            <w:pPr>
              <w:pStyle w:val="PlantList"/>
              <w:jc w:val="center"/>
              <w:pPrChange w:id="2479" w:author="Daniel Stewart" w:date="2022-02-10T13:42:00Z">
                <w:pPr/>
              </w:pPrChange>
            </w:pPr>
          </w:p>
        </w:tc>
        <w:tc>
          <w:tcPr>
            <w:tcW w:w="886" w:type="dxa"/>
          </w:tcPr>
          <w:p w14:paraId="73F04E7B" w14:textId="77777777" w:rsidR="00AD223F" w:rsidRPr="00FF20F1" w:rsidRDefault="00AD223F" w:rsidP="00AD223F">
            <w:pPr>
              <w:pStyle w:val="PlantList"/>
              <w:jc w:val="center"/>
              <w:rPr>
                <w:rPrChange w:id="2480" w:author="Daniel Stewart" w:date="2022-02-10T13:41:00Z">
                  <w:rPr>
                    <w:color w:val="000000"/>
                    <w:lang w:val="en-US"/>
                  </w:rPr>
                </w:rPrChange>
              </w:rPr>
              <w:pPrChange w:id="2481" w:author="Daniel Stewart" w:date="2022-02-10T13:42:00Z">
                <w:pPr/>
              </w:pPrChange>
            </w:pPr>
            <w:r w:rsidRPr="00FF20F1">
              <w:t>X</w:t>
            </w:r>
          </w:p>
        </w:tc>
      </w:tr>
      <w:tr w:rsidR="00AD223F" w:rsidRPr="00FF20F1" w14:paraId="6E084996" w14:textId="77777777" w:rsidTr="00013BB3">
        <w:trPr>
          <w:trHeight w:hRule="exact" w:val="227"/>
        </w:trPr>
        <w:tc>
          <w:tcPr>
            <w:tcW w:w="3119" w:type="dxa"/>
            <w:shd w:val="clear" w:color="auto" w:fill="auto"/>
            <w:hideMark/>
          </w:tcPr>
          <w:p w14:paraId="419E9C51" w14:textId="77777777" w:rsidR="00AD223F" w:rsidRPr="00FF20F1" w:rsidRDefault="00AD223F" w:rsidP="00AD223F">
            <w:pPr>
              <w:pStyle w:val="PlantList"/>
              <w:jc w:val="left"/>
              <w:rPr>
                <w:i/>
                <w:iCs/>
                <w:rPrChange w:id="2482" w:author="Daniel Stewart" w:date="2022-02-10T13:41:00Z">
                  <w:rPr>
                    <w:lang w:val="en-US"/>
                  </w:rPr>
                </w:rPrChange>
              </w:rPr>
              <w:pPrChange w:id="2483" w:author="Daniel Stewart" w:date="2022-02-10T13:43:00Z">
                <w:pPr>
                  <w:jc w:val="left"/>
                </w:pPr>
              </w:pPrChange>
            </w:pPr>
            <w:r w:rsidRPr="00FF20F1">
              <w:rPr>
                <w:i/>
                <w:iCs/>
                <w:rPrChange w:id="2484" w:author="Daniel Stewart" w:date="2022-02-10T13:41:00Z">
                  <w:rPr/>
                </w:rPrChange>
              </w:rPr>
              <w:t>Iris pseudacorus </w:t>
            </w:r>
          </w:p>
        </w:tc>
        <w:tc>
          <w:tcPr>
            <w:tcW w:w="2941" w:type="dxa"/>
            <w:shd w:val="clear" w:color="auto" w:fill="auto"/>
            <w:hideMark/>
          </w:tcPr>
          <w:p w14:paraId="7CDFB147" w14:textId="77777777" w:rsidR="00AD223F" w:rsidRPr="00FF20F1" w:rsidRDefault="00AD223F" w:rsidP="00AD223F">
            <w:pPr>
              <w:pStyle w:val="PlantList"/>
              <w:pPrChange w:id="2485" w:author="Daniel Stewart" w:date="2022-02-10T13:41:00Z">
                <w:pPr>
                  <w:jc w:val="left"/>
                </w:pPr>
              </w:pPrChange>
            </w:pPr>
            <w:r w:rsidRPr="00FF20F1">
              <w:t>yellow-flag iris </w:t>
            </w:r>
          </w:p>
        </w:tc>
        <w:tc>
          <w:tcPr>
            <w:tcW w:w="886" w:type="dxa"/>
            <w:shd w:val="clear" w:color="auto" w:fill="auto"/>
            <w:hideMark/>
          </w:tcPr>
          <w:p w14:paraId="2CA0F98A" w14:textId="77777777" w:rsidR="00AD223F" w:rsidRPr="00FF20F1" w:rsidRDefault="00AD223F" w:rsidP="00AD223F">
            <w:pPr>
              <w:pStyle w:val="PlantList"/>
              <w:jc w:val="center"/>
              <w:pPrChange w:id="2486" w:author="Daniel Stewart" w:date="2022-02-10T13:42:00Z">
                <w:pPr/>
              </w:pPrChange>
            </w:pPr>
            <w:r w:rsidRPr="00FF20F1">
              <w:t>I</w:t>
            </w:r>
          </w:p>
        </w:tc>
        <w:tc>
          <w:tcPr>
            <w:tcW w:w="886" w:type="dxa"/>
          </w:tcPr>
          <w:p w14:paraId="3691E9A4" w14:textId="77777777" w:rsidR="00AD223F" w:rsidRPr="00FF20F1" w:rsidRDefault="00AD223F" w:rsidP="00AD223F">
            <w:pPr>
              <w:pStyle w:val="PlantList"/>
              <w:jc w:val="center"/>
              <w:pPrChange w:id="2487" w:author="Daniel Stewart" w:date="2022-02-10T13:42:00Z">
                <w:pPr/>
              </w:pPrChange>
            </w:pPr>
            <w:r w:rsidRPr="00FF20F1">
              <w:t>X</w:t>
            </w:r>
          </w:p>
        </w:tc>
        <w:tc>
          <w:tcPr>
            <w:tcW w:w="886" w:type="dxa"/>
          </w:tcPr>
          <w:p w14:paraId="16BD0F7F" w14:textId="77777777" w:rsidR="00AD223F" w:rsidRPr="00FF20F1" w:rsidRDefault="00AD223F" w:rsidP="00AD223F">
            <w:pPr>
              <w:pStyle w:val="PlantList"/>
              <w:jc w:val="center"/>
              <w:rPr>
                <w:rPrChange w:id="2488" w:author="Daniel Stewart" w:date="2022-02-10T13:41:00Z">
                  <w:rPr>
                    <w:color w:val="000000"/>
                    <w:lang w:val="en-US"/>
                  </w:rPr>
                </w:rPrChange>
              </w:rPr>
              <w:pPrChange w:id="2489" w:author="Daniel Stewart" w:date="2022-02-10T13:42:00Z">
                <w:pPr/>
              </w:pPrChange>
            </w:pPr>
            <w:r w:rsidRPr="00FF20F1">
              <w:t>X</w:t>
            </w:r>
          </w:p>
        </w:tc>
      </w:tr>
      <w:tr w:rsidR="00AD223F" w:rsidRPr="00FF20F1" w:rsidDel="00BF6793" w14:paraId="06800BED" w14:textId="77777777" w:rsidTr="00013BB3">
        <w:trPr>
          <w:trHeight w:hRule="exact" w:val="227"/>
          <w:del w:id="2490" w:author="Daniel Stewart" w:date="2022-02-09T16:15:00Z"/>
        </w:trPr>
        <w:tc>
          <w:tcPr>
            <w:tcW w:w="3119" w:type="dxa"/>
            <w:shd w:val="clear" w:color="auto" w:fill="auto"/>
            <w:hideMark/>
          </w:tcPr>
          <w:p w14:paraId="4EFBE026" w14:textId="77777777" w:rsidR="00AD223F" w:rsidRPr="00FF20F1" w:rsidDel="00BF6793" w:rsidRDefault="00AD223F" w:rsidP="00AD223F">
            <w:pPr>
              <w:pStyle w:val="PlantList"/>
              <w:jc w:val="left"/>
              <w:rPr>
                <w:del w:id="2491" w:author="Daniel Stewart" w:date="2022-02-09T16:15:00Z"/>
                <w:i/>
                <w:iCs/>
                <w:rPrChange w:id="2492" w:author="Daniel Stewart" w:date="2022-02-10T13:41:00Z">
                  <w:rPr>
                    <w:del w:id="2493" w:author="Daniel Stewart" w:date="2022-02-09T16:15:00Z"/>
                    <w:lang w:val="en-US"/>
                  </w:rPr>
                </w:rPrChange>
              </w:rPr>
              <w:pPrChange w:id="2494" w:author="Daniel Stewart" w:date="2022-02-10T13:43:00Z">
                <w:pPr/>
              </w:pPrChange>
            </w:pPr>
            <w:del w:id="2495" w:author="Daniel Stewart" w:date="2022-02-09T16:15:00Z">
              <w:r w:rsidRPr="00FF20F1" w:rsidDel="00BF6793">
                <w:rPr>
                  <w:i/>
                  <w:iCs/>
                  <w:rPrChange w:id="2496" w:author="Daniel Stewart" w:date="2022-02-10T13:41:00Z">
                    <w:rPr>
                      <w:lang w:val="en-US"/>
                    </w:rPr>
                  </w:rPrChange>
                </w:rPr>
                <w:delText>Isoetes echinospora </w:delText>
              </w:r>
            </w:del>
          </w:p>
        </w:tc>
        <w:tc>
          <w:tcPr>
            <w:tcW w:w="2941" w:type="dxa"/>
            <w:shd w:val="clear" w:color="auto" w:fill="auto"/>
            <w:hideMark/>
          </w:tcPr>
          <w:p w14:paraId="2FD2F7EF" w14:textId="77777777" w:rsidR="00AD223F" w:rsidRPr="00FF20F1" w:rsidDel="00BF6793" w:rsidRDefault="00AD223F" w:rsidP="00AD223F">
            <w:pPr>
              <w:pStyle w:val="PlantList"/>
              <w:jc w:val="left"/>
              <w:rPr>
                <w:del w:id="2497" w:author="Daniel Stewart" w:date="2022-02-09T16:15:00Z"/>
              </w:rPr>
              <w:pPrChange w:id="2498" w:author="Daniel Stewart" w:date="2022-02-10T13:43:00Z">
                <w:pPr/>
              </w:pPrChange>
            </w:pPr>
            <w:del w:id="2499" w:author="Daniel Stewart" w:date="2022-02-09T16:15:00Z">
              <w:r w:rsidRPr="00FF20F1" w:rsidDel="00BF6793">
                <w:delText>bristle-like quillwort </w:delText>
              </w:r>
            </w:del>
          </w:p>
        </w:tc>
        <w:tc>
          <w:tcPr>
            <w:tcW w:w="886" w:type="dxa"/>
            <w:shd w:val="clear" w:color="auto" w:fill="auto"/>
            <w:hideMark/>
          </w:tcPr>
          <w:p w14:paraId="4B7E5567" w14:textId="77777777" w:rsidR="00AD223F" w:rsidRPr="00FF20F1" w:rsidDel="00BF6793" w:rsidRDefault="00AD223F" w:rsidP="00AD223F">
            <w:pPr>
              <w:pStyle w:val="PlantList"/>
              <w:jc w:val="left"/>
              <w:rPr>
                <w:del w:id="2500" w:author="Daniel Stewart" w:date="2022-02-09T16:15:00Z"/>
              </w:rPr>
              <w:pPrChange w:id="2501" w:author="Daniel Stewart" w:date="2022-02-10T13:43:00Z">
                <w:pPr/>
              </w:pPrChange>
            </w:pPr>
            <w:del w:id="2502" w:author="Daniel Stewart" w:date="2022-02-09T16:15:00Z">
              <w:r w:rsidRPr="00FF20F1" w:rsidDel="00BF6793">
                <w:delText>N</w:delText>
              </w:r>
            </w:del>
          </w:p>
        </w:tc>
        <w:tc>
          <w:tcPr>
            <w:tcW w:w="886" w:type="dxa"/>
          </w:tcPr>
          <w:p w14:paraId="489F387E" w14:textId="77777777" w:rsidR="00AD223F" w:rsidRPr="00FF20F1" w:rsidDel="00BF6793" w:rsidRDefault="00AD223F" w:rsidP="00AD223F">
            <w:pPr>
              <w:pStyle w:val="PlantList"/>
              <w:jc w:val="left"/>
              <w:rPr>
                <w:del w:id="2503" w:author="Daniel Stewart" w:date="2022-02-09T16:15:00Z"/>
              </w:rPr>
              <w:pPrChange w:id="2504" w:author="Daniel Stewart" w:date="2022-02-10T13:43:00Z">
                <w:pPr/>
              </w:pPrChange>
            </w:pPr>
          </w:p>
        </w:tc>
        <w:tc>
          <w:tcPr>
            <w:tcW w:w="886" w:type="dxa"/>
          </w:tcPr>
          <w:p w14:paraId="1F471F14" w14:textId="77777777" w:rsidR="00AD223F" w:rsidRPr="00FF20F1" w:rsidDel="00BF6793" w:rsidRDefault="00AD223F" w:rsidP="00AD223F">
            <w:pPr>
              <w:pStyle w:val="PlantList"/>
              <w:jc w:val="left"/>
              <w:rPr>
                <w:del w:id="2505" w:author="Daniel Stewart" w:date="2022-02-09T16:15:00Z"/>
                <w:rPrChange w:id="2506" w:author="Daniel Stewart" w:date="2022-02-10T13:41:00Z">
                  <w:rPr>
                    <w:del w:id="2507" w:author="Daniel Stewart" w:date="2022-02-09T16:15:00Z"/>
                    <w:color w:val="000000"/>
                    <w:lang w:val="en-US"/>
                  </w:rPr>
                </w:rPrChange>
              </w:rPr>
              <w:pPrChange w:id="2508" w:author="Daniel Stewart" w:date="2022-02-10T13:43:00Z">
                <w:pPr/>
              </w:pPrChange>
            </w:pPr>
            <w:del w:id="2509" w:author="Daniel Stewart" w:date="2022-02-09T16:15:00Z">
              <w:r w:rsidRPr="00FF20F1" w:rsidDel="00BF6793">
                <w:delText>X</w:delText>
              </w:r>
            </w:del>
          </w:p>
        </w:tc>
      </w:tr>
      <w:tr w:rsidR="00AD223F" w:rsidRPr="00FF20F1" w14:paraId="1B434F9E" w14:textId="77777777" w:rsidTr="00013BB3">
        <w:trPr>
          <w:trHeight w:hRule="exact" w:val="227"/>
        </w:trPr>
        <w:tc>
          <w:tcPr>
            <w:tcW w:w="3119" w:type="dxa"/>
            <w:shd w:val="clear" w:color="auto" w:fill="auto"/>
          </w:tcPr>
          <w:p w14:paraId="79562569" w14:textId="77777777" w:rsidR="00AD223F" w:rsidRPr="00FF20F1" w:rsidRDefault="00AD223F" w:rsidP="00AD223F">
            <w:pPr>
              <w:pStyle w:val="PlantList"/>
              <w:jc w:val="left"/>
              <w:rPr>
                <w:i/>
                <w:iCs/>
                <w:rPrChange w:id="2510" w:author="Daniel Stewart" w:date="2022-02-10T13:41:00Z">
                  <w:rPr>
                    <w:lang w:val="en-US"/>
                  </w:rPr>
                </w:rPrChange>
              </w:rPr>
              <w:pPrChange w:id="2511" w:author="Daniel Stewart" w:date="2022-02-10T13:43:00Z">
                <w:pPr>
                  <w:jc w:val="left"/>
                </w:pPr>
              </w:pPrChange>
            </w:pPr>
            <w:r w:rsidRPr="00FF20F1">
              <w:rPr>
                <w:i/>
                <w:iCs/>
                <w:rPrChange w:id="2512" w:author="Daniel Stewart" w:date="2022-02-10T13:41:00Z">
                  <w:rPr/>
                </w:rPrChange>
              </w:rPr>
              <w:t>Isolepis cernua</w:t>
            </w:r>
          </w:p>
        </w:tc>
        <w:tc>
          <w:tcPr>
            <w:tcW w:w="2941" w:type="dxa"/>
            <w:shd w:val="clear" w:color="auto" w:fill="auto"/>
          </w:tcPr>
          <w:p w14:paraId="78E634B0" w14:textId="77777777" w:rsidR="00AD223F" w:rsidRPr="00FF20F1" w:rsidRDefault="00AD223F" w:rsidP="00AD223F">
            <w:pPr>
              <w:pStyle w:val="PlantList"/>
              <w:pPrChange w:id="2513" w:author="Daniel Stewart" w:date="2022-02-10T13:41:00Z">
                <w:pPr>
                  <w:jc w:val="left"/>
                </w:pPr>
              </w:pPrChange>
            </w:pPr>
            <w:r w:rsidRPr="00FF20F1">
              <w:t>low clubrush</w:t>
            </w:r>
          </w:p>
        </w:tc>
        <w:tc>
          <w:tcPr>
            <w:tcW w:w="886" w:type="dxa"/>
            <w:shd w:val="clear" w:color="auto" w:fill="auto"/>
          </w:tcPr>
          <w:p w14:paraId="32803468" w14:textId="77777777" w:rsidR="00AD223F" w:rsidRPr="00FF20F1" w:rsidRDefault="00AD223F" w:rsidP="00AD223F">
            <w:pPr>
              <w:pStyle w:val="PlantList"/>
              <w:jc w:val="center"/>
              <w:pPrChange w:id="2514" w:author="Daniel Stewart" w:date="2022-02-10T13:42:00Z">
                <w:pPr/>
              </w:pPrChange>
            </w:pPr>
            <w:r w:rsidRPr="00FF20F1">
              <w:t>N</w:t>
            </w:r>
          </w:p>
        </w:tc>
        <w:tc>
          <w:tcPr>
            <w:tcW w:w="886" w:type="dxa"/>
          </w:tcPr>
          <w:p w14:paraId="7B6745FB" w14:textId="77777777" w:rsidR="00AD223F" w:rsidRPr="00FF20F1" w:rsidRDefault="00AD223F" w:rsidP="00AD223F">
            <w:pPr>
              <w:pStyle w:val="PlantList"/>
              <w:jc w:val="center"/>
              <w:pPrChange w:id="2515" w:author="Daniel Stewart" w:date="2022-02-10T13:42:00Z">
                <w:pPr/>
              </w:pPrChange>
            </w:pPr>
            <w:r w:rsidRPr="00FF20F1">
              <w:t>X</w:t>
            </w:r>
          </w:p>
        </w:tc>
        <w:tc>
          <w:tcPr>
            <w:tcW w:w="886" w:type="dxa"/>
          </w:tcPr>
          <w:p w14:paraId="43F4A3F9" w14:textId="77777777" w:rsidR="00AD223F" w:rsidRPr="00FF20F1" w:rsidRDefault="00AD223F" w:rsidP="00AD223F">
            <w:pPr>
              <w:pStyle w:val="PlantList"/>
              <w:jc w:val="center"/>
              <w:pPrChange w:id="2516" w:author="Daniel Stewart" w:date="2022-02-10T13:42:00Z">
                <w:pPr/>
              </w:pPrChange>
            </w:pPr>
            <w:ins w:id="2517" w:author="Daniel Stewart" w:date="2022-02-09T16:15:00Z">
              <w:r w:rsidRPr="00FF20F1">
                <w:t>X</w:t>
              </w:r>
            </w:ins>
          </w:p>
        </w:tc>
      </w:tr>
      <w:tr w:rsidR="00AD223F" w:rsidRPr="00FF20F1" w14:paraId="6E9F8F38" w14:textId="77777777" w:rsidTr="00013BB3">
        <w:trPr>
          <w:trHeight w:hRule="exact" w:val="227"/>
        </w:trPr>
        <w:tc>
          <w:tcPr>
            <w:tcW w:w="3119" w:type="dxa"/>
            <w:shd w:val="clear" w:color="auto" w:fill="auto"/>
            <w:hideMark/>
          </w:tcPr>
          <w:p w14:paraId="005210CE" w14:textId="77777777" w:rsidR="00AD223F" w:rsidRPr="00FF20F1" w:rsidRDefault="00AD223F" w:rsidP="00AD223F">
            <w:pPr>
              <w:pStyle w:val="PlantList"/>
              <w:jc w:val="left"/>
              <w:rPr>
                <w:i/>
                <w:iCs/>
                <w:rPrChange w:id="2518" w:author="Daniel Stewart" w:date="2022-02-10T13:41:00Z">
                  <w:rPr>
                    <w:lang w:val="en-US"/>
                  </w:rPr>
                </w:rPrChange>
              </w:rPr>
              <w:pPrChange w:id="2519" w:author="Daniel Stewart" w:date="2022-02-10T13:43:00Z">
                <w:pPr>
                  <w:jc w:val="left"/>
                </w:pPr>
              </w:pPrChange>
            </w:pPr>
            <w:r w:rsidRPr="00FF20F1">
              <w:rPr>
                <w:i/>
                <w:iCs/>
                <w:rPrChange w:id="2520" w:author="Daniel Stewart" w:date="2022-02-10T13:41:00Z">
                  <w:rPr/>
                </w:rPrChange>
              </w:rPr>
              <w:t>Juncus articulatus </w:t>
            </w:r>
          </w:p>
        </w:tc>
        <w:tc>
          <w:tcPr>
            <w:tcW w:w="2941" w:type="dxa"/>
            <w:shd w:val="clear" w:color="auto" w:fill="auto"/>
            <w:hideMark/>
          </w:tcPr>
          <w:p w14:paraId="675B6F59" w14:textId="77777777" w:rsidR="00AD223F" w:rsidRPr="00FF20F1" w:rsidRDefault="00AD223F" w:rsidP="00AD223F">
            <w:pPr>
              <w:pStyle w:val="PlantList"/>
              <w:pPrChange w:id="2521" w:author="Daniel Stewart" w:date="2022-02-10T13:41:00Z">
                <w:pPr>
                  <w:jc w:val="left"/>
                </w:pPr>
              </w:pPrChange>
            </w:pPr>
            <w:r w:rsidRPr="00FF20F1">
              <w:t>jointed rush </w:t>
            </w:r>
          </w:p>
        </w:tc>
        <w:tc>
          <w:tcPr>
            <w:tcW w:w="886" w:type="dxa"/>
            <w:shd w:val="clear" w:color="auto" w:fill="auto"/>
            <w:hideMark/>
          </w:tcPr>
          <w:p w14:paraId="39CB923C" w14:textId="77777777" w:rsidR="00AD223F" w:rsidRPr="00FF20F1" w:rsidRDefault="00AD223F" w:rsidP="00AD223F">
            <w:pPr>
              <w:pStyle w:val="PlantList"/>
              <w:jc w:val="center"/>
              <w:pPrChange w:id="2522" w:author="Daniel Stewart" w:date="2022-02-10T13:42:00Z">
                <w:pPr/>
              </w:pPrChange>
            </w:pPr>
            <w:r w:rsidRPr="00FF20F1">
              <w:t>N</w:t>
            </w:r>
          </w:p>
        </w:tc>
        <w:tc>
          <w:tcPr>
            <w:tcW w:w="886" w:type="dxa"/>
          </w:tcPr>
          <w:p w14:paraId="51B5D50C" w14:textId="77777777" w:rsidR="00AD223F" w:rsidRPr="00FF20F1" w:rsidRDefault="00AD223F" w:rsidP="00AD223F">
            <w:pPr>
              <w:pStyle w:val="PlantList"/>
              <w:jc w:val="center"/>
              <w:pPrChange w:id="2523" w:author="Daniel Stewart" w:date="2022-02-10T13:42:00Z">
                <w:pPr/>
              </w:pPrChange>
            </w:pPr>
            <w:r w:rsidRPr="00FF20F1">
              <w:t>X</w:t>
            </w:r>
          </w:p>
        </w:tc>
        <w:tc>
          <w:tcPr>
            <w:tcW w:w="886" w:type="dxa"/>
          </w:tcPr>
          <w:p w14:paraId="47BB119D" w14:textId="77777777" w:rsidR="00AD223F" w:rsidRPr="00FF20F1" w:rsidRDefault="00AD223F" w:rsidP="00AD223F">
            <w:pPr>
              <w:pStyle w:val="PlantList"/>
              <w:jc w:val="center"/>
              <w:rPr>
                <w:rPrChange w:id="2524" w:author="Daniel Stewart" w:date="2022-02-10T13:41:00Z">
                  <w:rPr>
                    <w:color w:val="000000"/>
                    <w:lang w:val="en-US"/>
                  </w:rPr>
                </w:rPrChange>
              </w:rPr>
              <w:pPrChange w:id="2525" w:author="Daniel Stewart" w:date="2022-02-10T13:42:00Z">
                <w:pPr/>
              </w:pPrChange>
            </w:pPr>
            <w:r w:rsidRPr="00FF20F1">
              <w:t>X</w:t>
            </w:r>
          </w:p>
        </w:tc>
      </w:tr>
      <w:tr w:rsidR="00AD223F" w:rsidRPr="00FF20F1" w14:paraId="6B161FFE" w14:textId="77777777" w:rsidTr="00013BB3">
        <w:trPr>
          <w:trHeight w:hRule="exact" w:val="227"/>
        </w:trPr>
        <w:tc>
          <w:tcPr>
            <w:tcW w:w="3119" w:type="dxa"/>
            <w:shd w:val="clear" w:color="auto" w:fill="auto"/>
            <w:hideMark/>
          </w:tcPr>
          <w:p w14:paraId="7A4659B7" w14:textId="77777777" w:rsidR="00AD223F" w:rsidRPr="00FF20F1" w:rsidRDefault="00AD223F" w:rsidP="00AD223F">
            <w:pPr>
              <w:pStyle w:val="PlantList"/>
              <w:jc w:val="left"/>
              <w:rPr>
                <w:i/>
                <w:iCs/>
                <w:rPrChange w:id="2526" w:author="Daniel Stewart" w:date="2022-02-10T13:41:00Z">
                  <w:rPr>
                    <w:lang w:val="en-US"/>
                  </w:rPr>
                </w:rPrChange>
              </w:rPr>
              <w:pPrChange w:id="2527" w:author="Daniel Stewart" w:date="2022-02-10T13:43:00Z">
                <w:pPr>
                  <w:jc w:val="left"/>
                </w:pPr>
              </w:pPrChange>
            </w:pPr>
            <w:r w:rsidRPr="00FF20F1">
              <w:rPr>
                <w:i/>
                <w:iCs/>
                <w:rPrChange w:id="2528" w:author="Daniel Stewart" w:date="2022-02-10T13:41:00Z">
                  <w:rPr/>
                </w:rPrChange>
              </w:rPr>
              <w:t>Juncus balticus </w:t>
            </w:r>
          </w:p>
        </w:tc>
        <w:tc>
          <w:tcPr>
            <w:tcW w:w="2941" w:type="dxa"/>
            <w:shd w:val="clear" w:color="auto" w:fill="auto"/>
            <w:hideMark/>
          </w:tcPr>
          <w:p w14:paraId="77ECC3C7" w14:textId="77777777" w:rsidR="00AD223F" w:rsidRPr="00FF20F1" w:rsidRDefault="00AD223F" w:rsidP="00AD223F">
            <w:pPr>
              <w:pStyle w:val="PlantList"/>
              <w:pPrChange w:id="2529" w:author="Daniel Stewart" w:date="2022-02-10T13:41:00Z">
                <w:pPr>
                  <w:jc w:val="left"/>
                </w:pPr>
              </w:pPrChange>
            </w:pPr>
            <w:r w:rsidRPr="00FF20F1">
              <w:t>Baltic rush </w:t>
            </w:r>
          </w:p>
        </w:tc>
        <w:tc>
          <w:tcPr>
            <w:tcW w:w="886" w:type="dxa"/>
            <w:shd w:val="clear" w:color="auto" w:fill="auto"/>
            <w:hideMark/>
          </w:tcPr>
          <w:p w14:paraId="511FA4B3" w14:textId="77777777" w:rsidR="00AD223F" w:rsidRPr="00FF20F1" w:rsidRDefault="00AD223F" w:rsidP="00AD223F">
            <w:pPr>
              <w:pStyle w:val="PlantList"/>
              <w:jc w:val="center"/>
              <w:pPrChange w:id="2530" w:author="Daniel Stewart" w:date="2022-02-10T13:42:00Z">
                <w:pPr/>
              </w:pPrChange>
            </w:pPr>
            <w:r w:rsidRPr="00FF20F1">
              <w:t>N</w:t>
            </w:r>
          </w:p>
        </w:tc>
        <w:tc>
          <w:tcPr>
            <w:tcW w:w="886" w:type="dxa"/>
          </w:tcPr>
          <w:p w14:paraId="45FE4729" w14:textId="77777777" w:rsidR="00AD223F" w:rsidRPr="00FF20F1" w:rsidRDefault="00AD223F" w:rsidP="00AD223F">
            <w:pPr>
              <w:pStyle w:val="PlantList"/>
              <w:jc w:val="center"/>
              <w:pPrChange w:id="2531" w:author="Daniel Stewart" w:date="2022-02-10T13:42:00Z">
                <w:pPr/>
              </w:pPrChange>
            </w:pPr>
            <w:r w:rsidRPr="00FF20F1">
              <w:t>X</w:t>
            </w:r>
          </w:p>
        </w:tc>
        <w:tc>
          <w:tcPr>
            <w:tcW w:w="886" w:type="dxa"/>
          </w:tcPr>
          <w:p w14:paraId="46FCCB75" w14:textId="77777777" w:rsidR="00AD223F" w:rsidRPr="00FF20F1" w:rsidRDefault="00AD223F" w:rsidP="00AD223F">
            <w:pPr>
              <w:pStyle w:val="PlantList"/>
              <w:jc w:val="center"/>
              <w:rPr>
                <w:rPrChange w:id="2532" w:author="Daniel Stewart" w:date="2022-02-10T13:41:00Z">
                  <w:rPr>
                    <w:color w:val="000000"/>
                    <w:lang w:val="en-US"/>
                  </w:rPr>
                </w:rPrChange>
              </w:rPr>
              <w:pPrChange w:id="2533" w:author="Daniel Stewart" w:date="2022-02-10T13:42:00Z">
                <w:pPr/>
              </w:pPrChange>
            </w:pPr>
            <w:r w:rsidRPr="00FF20F1">
              <w:t>X</w:t>
            </w:r>
          </w:p>
        </w:tc>
      </w:tr>
      <w:tr w:rsidR="00AD223F" w:rsidRPr="00FF20F1" w14:paraId="6756470F" w14:textId="77777777" w:rsidTr="00013BB3">
        <w:trPr>
          <w:trHeight w:hRule="exact" w:val="227"/>
        </w:trPr>
        <w:tc>
          <w:tcPr>
            <w:tcW w:w="3119" w:type="dxa"/>
            <w:shd w:val="clear" w:color="auto" w:fill="auto"/>
          </w:tcPr>
          <w:p w14:paraId="4AD640F8" w14:textId="77777777" w:rsidR="00AD223F" w:rsidRPr="00FF20F1" w:rsidRDefault="00AD223F" w:rsidP="00AD223F">
            <w:pPr>
              <w:pStyle w:val="PlantList"/>
              <w:jc w:val="left"/>
              <w:rPr>
                <w:i/>
                <w:iCs/>
                <w:rPrChange w:id="2534" w:author="Daniel Stewart" w:date="2022-02-10T13:41:00Z">
                  <w:rPr>
                    <w:lang w:val="en-US"/>
                  </w:rPr>
                </w:rPrChange>
              </w:rPr>
              <w:pPrChange w:id="2535" w:author="Daniel Stewart" w:date="2022-02-10T13:43:00Z">
                <w:pPr>
                  <w:jc w:val="left"/>
                </w:pPr>
              </w:pPrChange>
            </w:pPr>
            <w:r w:rsidRPr="00FF20F1">
              <w:rPr>
                <w:i/>
                <w:iCs/>
                <w:rPrChange w:id="2536" w:author="Daniel Stewart" w:date="2022-02-10T13:41:00Z">
                  <w:rPr/>
                </w:rPrChange>
              </w:rPr>
              <w:t>Juncus bolanderi</w:t>
            </w:r>
          </w:p>
        </w:tc>
        <w:tc>
          <w:tcPr>
            <w:tcW w:w="2941" w:type="dxa"/>
            <w:shd w:val="clear" w:color="auto" w:fill="auto"/>
          </w:tcPr>
          <w:p w14:paraId="188740F0" w14:textId="77777777" w:rsidR="00AD223F" w:rsidRPr="00FF20F1" w:rsidRDefault="00AD223F" w:rsidP="00AD223F">
            <w:pPr>
              <w:pStyle w:val="PlantList"/>
              <w:pPrChange w:id="2537" w:author="Daniel Stewart" w:date="2022-02-10T13:41:00Z">
                <w:pPr>
                  <w:jc w:val="left"/>
                </w:pPr>
              </w:pPrChange>
            </w:pPr>
            <w:r w:rsidRPr="00FF20F1">
              <w:t>Bolander’s rush</w:t>
            </w:r>
          </w:p>
        </w:tc>
        <w:tc>
          <w:tcPr>
            <w:tcW w:w="886" w:type="dxa"/>
            <w:shd w:val="clear" w:color="auto" w:fill="auto"/>
          </w:tcPr>
          <w:p w14:paraId="17D2FEAC" w14:textId="77777777" w:rsidR="00AD223F" w:rsidRPr="00FF20F1" w:rsidRDefault="00AD223F" w:rsidP="00AD223F">
            <w:pPr>
              <w:pStyle w:val="PlantList"/>
              <w:jc w:val="center"/>
              <w:pPrChange w:id="2538" w:author="Daniel Stewart" w:date="2022-02-10T13:42:00Z">
                <w:pPr/>
              </w:pPrChange>
            </w:pPr>
            <w:r w:rsidRPr="00FF20F1">
              <w:t>N</w:t>
            </w:r>
          </w:p>
        </w:tc>
        <w:tc>
          <w:tcPr>
            <w:tcW w:w="886" w:type="dxa"/>
          </w:tcPr>
          <w:p w14:paraId="1480CAE7" w14:textId="77777777" w:rsidR="00AD223F" w:rsidRPr="00FF20F1" w:rsidRDefault="00AD223F" w:rsidP="00AD223F">
            <w:pPr>
              <w:pStyle w:val="PlantList"/>
              <w:jc w:val="center"/>
              <w:pPrChange w:id="2539" w:author="Daniel Stewart" w:date="2022-02-10T13:42:00Z">
                <w:pPr/>
              </w:pPrChange>
            </w:pPr>
            <w:r w:rsidRPr="00FF20F1">
              <w:t>X</w:t>
            </w:r>
          </w:p>
        </w:tc>
        <w:tc>
          <w:tcPr>
            <w:tcW w:w="886" w:type="dxa"/>
          </w:tcPr>
          <w:p w14:paraId="2BF4BF29" w14:textId="77777777" w:rsidR="00AD223F" w:rsidRPr="00FF20F1" w:rsidRDefault="00AD223F" w:rsidP="00AD223F">
            <w:pPr>
              <w:pStyle w:val="PlantList"/>
              <w:jc w:val="center"/>
              <w:pPrChange w:id="2540" w:author="Daniel Stewart" w:date="2022-02-10T13:42:00Z">
                <w:pPr/>
              </w:pPrChange>
            </w:pPr>
          </w:p>
        </w:tc>
      </w:tr>
      <w:tr w:rsidR="00AD223F" w:rsidRPr="00FF20F1" w14:paraId="520ED6B6" w14:textId="77777777" w:rsidTr="00013BB3">
        <w:trPr>
          <w:trHeight w:hRule="exact" w:val="227"/>
        </w:trPr>
        <w:tc>
          <w:tcPr>
            <w:tcW w:w="3119" w:type="dxa"/>
            <w:shd w:val="clear" w:color="auto" w:fill="auto"/>
            <w:hideMark/>
          </w:tcPr>
          <w:p w14:paraId="73F0E902" w14:textId="77777777" w:rsidR="00AD223F" w:rsidRPr="00FF20F1" w:rsidRDefault="00AD223F" w:rsidP="00AD223F">
            <w:pPr>
              <w:pStyle w:val="PlantList"/>
              <w:jc w:val="left"/>
              <w:rPr>
                <w:i/>
                <w:iCs/>
                <w:rPrChange w:id="2541" w:author="Daniel Stewart" w:date="2022-02-10T13:41:00Z">
                  <w:rPr>
                    <w:lang w:val="en-US"/>
                  </w:rPr>
                </w:rPrChange>
              </w:rPr>
              <w:pPrChange w:id="2542" w:author="Daniel Stewart" w:date="2022-02-10T13:43:00Z">
                <w:pPr>
                  <w:jc w:val="left"/>
                </w:pPr>
              </w:pPrChange>
            </w:pPr>
            <w:r w:rsidRPr="00FF20F1">
              <w:rPr>
                <w:i/>
                <w:iCs/>
                <w:rPrChange w:id="2543" w:author="Daniel Stewart" w:date="2022-02-10T13:41:00Z">
                  <w:rPr/>
                </w:rPrChange>
              </w:rPr>
              <w:t>Juncus effusus </w:t>
            </w:r>
          </w:p>
        </w:tc>
        <w:tc>
          <w:tcPr>
            <w:tcW w:w="2941" w:type="dxa"/>
            <w:shd w:val="clear" w:color="auto" w:fill="auto"/>
            <w:hideMark/>
          </w:tcPr>
          <w:p w14:paraId="7C27D467" w14:textId="77777777" w:rsidR="00AD223F" w:rsidRPr="00FF20F1" w:rsidRDefault="00AD223F" w:rsidP="00AD223F">
            <w:pPr>
              <w:pStyle w:val="PlantList"/>
              <w:pPrChange w:id="2544" w:author="Daniel Stewart" w:date="2022-02-10T13:41:00Z">
                <w:pPr>
                  <w:jc w:val="left"/>
                </w:pPr>
              </w:pPrChange>
            </w:pPr>
            <w:r w:rsidRPr="00FF20F1">
              <w:t>common rush </w:t>
            </w:r>
          </w:p>
        </w:tc>
        <w:tc>
          <w:tcPr>
            <w:tcW w:w="886" w:type="dxa"/>
            <w:shd w:val="clear" w:color="auto" w:fill="auto"/>
            <w:hideMark/>
          </w:tcPr>
          <w:p w14:paraId="1F0C7C2A" w14:textId="77777777" w:rsidR="00AD223F" w:rsidRPr="00FF20F1" w:rsidRDefault="00AD223F" w:rsidP="00AD223F">
            <w:pPr>
              <w:pStyle w:val="PlantList"/>
              <w:jc w:val="center"/>
              <w:pPrChange w:id="2545" w:author="Daniel Stewart" w:date="2022-02-10T13:42:00Z">
                <w:pPr/>
              </w:pPrChange>
            </w:pPr>
            <w:r w:rsidRPr="00FF20F1">
              <w:t>N</w:t>
            </w:r>
          </w:p>
        </w:tc>
        <w:tc>
          <w:tcPr>
            <w:tcW w:w="886" w:type="dxa"/>
          </w:tcPr>
          <w:p w14:paraId="3D041DC4" w14:textId="77777777" w:rsidR="00AD223F" w:rsidRPr="00FF20F1" w:rsidRDefault="00AD223F" w:rsidP="00AD223F">
            <w:pPr>
              <w:pStyle w:val="PlantList"/>
              <w:jc w:val="center"/>
              <w:pPrChange w:id="2546" w:author="Daniel Stewart" w:date="2022-02-10T13:42:00Z">
                <w:pPr/>
              </w:pPrChange>
            </w:pPr>
            <w:r w:rsidRPr="00FF20F1">
              <w:t>X</w:t>
            </w:r>
          </w:p>
        </w:tc>
        <w:tc>
          <w:tcPr>
            <w:tcW w:w="886" w:type="dxa"/>
          </w:tcPr>
          <w:p w14:paraId="61F6BF1E" w14:textId="77777777" w:rsidR="00AD223F" w:rsidRPr="00FF20F1" w:rsidRDefault="00AD223F" w:rsidP="00AD223F">
            <w:pPr>
              <w:pStyle w:val="PlantList"/>
              <w:jc w:val="center"/>
              <w:rPr>
                <w:rPrChange w:id="2547" w:author="Daniel Stewart" w:date="2022-02-10T13:41:00Z">
                  <w:rPr>
                    <w:color w:val="000000"/>
                    <w:lang w:val="en-US"/>
                  </w:rPr>
                </w:rPrChange>
              </w:rPr>
              <w:pPrChange w:id="2548" w:author="Daniel Stewart" w:date="2022-02-10T13:42:00Z">
                <w:pPr/>
              </w:pPrChange>
            </w:pPr>
            <w:r w:rsidRPr="00FF20F1">
              <w:t>X</w:t>
            </w:r>
          </w:p>
        </w:tc>
      </w:tr>
      <w:tr w:rsidR="00AD223F" w:rsidRPr="00FF20F1" w:rsidDel="00BF6793" w14:paraId="622C2575" w14:textId="77777777" w:rsidTr="00013BB3">
        <w:trPr>
          <w:trHeight w:hRule="exact" w:val="227"/>
          <w:del w:id="2549" w:author="Daniel Stewart" w:date="2022-02-09T16:16:00Z"/>
        </w:trPr>
        <w:tc>
          <w:tcPr>
            <w:tcW w:w="3119" w:type="dxa"/>
            <w:shd w:val="clear" w:color="auto" w:fill="auto"/>
            <w:hideMark/>
          </w:tcPr>
          <w:p w14:paraId="1E4FE4C7" w14:textId="77777777" w:rsidR="00AD223F" w:rsidRPr="00FF20F1" w:rsidDel="00BF6793" w:rsidRDefault="00AD223F" w:rsidP="00AD223F">
            <w:pPr>
              <w:pStyle w:val="PlantList"/>
              <w:jc w:val="left"/>
              <w:rPr>
                <w:del w:id="2550" w:author="Daniel Stewart" w:date="2022-02-09T16:16:00Z"/>
                <w:i/>
                <w:iCs/>
                <w:rPrChange w:id="2551" w:author="Daniel Stewart" w:date="2022-02-10T13:41:00Z">
                  <w:rPr>
                    <w:del w:id="2552" w:author="Daniel Stewart" w:date="2022-02-09T16:16:00Z"/>
                    <w:lang w:val="en-US"/>
                  </w:rPr>
                </w:rPrChange>
              </w:rPr>
              <w:pPrChange w:id="2553" w:author="Daniel Stewart" w:date="2022-02-10T13:43:00Z">
                <w:pPr/>
              </w:pPrChange>
            </w:pPr>
            <w:del w:id="2554" w:author="Daniel Stewart" w:date="2022-02-09T16:16:00Z">
              <w:r w:rsidRPr="00FF20F1" w:rsidDel="00BF6793">
                <w:rPr>
                  <w:i/>
                  <w:iCs/>
                  <w:rPrChange w:id="2555" w:author="Daniel Stewart" w:date="2022-02-10T13:41:00Z">
                    <w:rPr>
                      <w:lang w:val="en-US"/>
                    </w:rPr>
                  </w:rPrChange>
                </w:rPr>
                <w:delText>Juncus gerardii </w:delText>
              </w:r>
            </w:del>
          </w:p>
        </w:tc>
        <w:tc>
          <w:tcPr>
            <w:tcW w:w="2941" w:type="dxa"/>
            <w:shd w:val="clear" w:color="auto" w:fill="auto"/>
            <w:hideMark/>
          </w:tcPr>
          <w:p w14:paraId="7A0865E7" w14:textId="77777777" w:rsidR="00AD223F" w:rsidRPr="00FF20F1" w:rsidDel="00BF6793" w:rsidRDefault="00AD223F" w:rsidP="00AD223F">
            <w:pPr>
              <w:pStyle w:val="PlantList"/>
              <w:jc w:val="left"/>
              <w:rPr>
                <w:del w:id="2556" w:author="Daniel Stewart" w:date="2022-02-09T16:16:00Z"/>
              </w:rPr>
              <w:pPrChange w:id="2557" w:author="Daniel Stewart" w:date="2022-02-10T13:43:00Z">
                <w:pPr/>
              </w:pPrChange>
            </w:pPr>
            <w:del w:id="2558" w:author="Daniel Stewart" w:date="2022-02-09T16:16:00Z">
              <w:r w:rsidRPr="00FF20F1" w:rsidDel="00BF6793">
                <w:delText>salt-marsh rush </w:delText>
              </w:r>
            </w:del>
          </w:p>
        </w:tc>
        <w:tc>
          <w:tcPr>
            <w:tcW w:w="886" w:type="dxa"/>
            <w:shd w:val="clear" w:color="auto" w:fill="auto"/>
            <w:hideMark/>
          </w:tcPr>
          <w:p w14:paraId="2F3A574A" w14:textId="77777777" w:rsidR="00AD223F" w:rsidRPr="00FF20F1" w:rsidDel="00BF6793" w:rsidRDefault="00AD223F" w:rsidP="00AD223F">
            <w:pPr>
              <w:pStyle w:val="PlantList"/>
              <w:jc w:val="left"/>
              <w:rPr>
                <w:del w:id="2559" w:author="Daniel Stewart" w:date="2022-02-09T16:16:00Z"/>
              </w:rPr>
              <w:pPrChange w:id="2560" w:author="Daniel Stewart" w:date="2022-02-10T13:43:00Z">
                <w:pPr/>
              </w:pPrChange>
            </w:pPr>
            <w:del w:id="2561" w:author="Daniel Stewart" w:date="2022-02-09T16:16:00Z">
              <w:r w:rsidRPr="00FF20F1" w:rsidDel="00BF6793">
                <w:delText>E</w:delText>
              </w:r>
            </w:del>
          </w:p>
        </w:tc>
        <w:tc>
          <w:tcPr>
            <w:tcW w:w="886" w:type="dxa"/>
          </w:tcPr>
          <w:p w14:paraId="6C337BD6" w14:textId="77777777" w:rsidR="00AD223F" w:rsidRPr="00FF20F1" w:rsidDel="00BF6793" w:rsidRDefault="00AD223F" w:rsidP="00AD223F">
            <w:pPr>
              <w:pStyle w:val="PlantList"/>
              <w:jc w:val="left"/>
              <w:rPr>
                <w:del w:id="2562" w:author="Daniel Stewart" w:date="2022-02-09T16:16:00Z"/>
              </w:rPr>
              <w:pPrChange w:id="2563" w:author="Daniel Stewart" w:date="2022-02-10T13:43:00Z">
                <w:pPr/>
              </w:pPrChange>
            </w:pPr>
          </w:p>
        </w:tc>
        <w:tc>
          <w:tcPr>
            <w:tcW w:w="886" w:type="dxa"/>
          </w:tcPr>
          <w:p w14:paraId="0E22A54D" w14:textId="77777777" w:rsidR="00AD223F" w:rsidRPr="00FF20F1" w:rsidDel="00BF6793" w:rsidRDefault="00AD223F" w:rsidP="00AD223F">
            <w:pPr>
              <w:pStyle w:val="PlantList"/>
              <w:jc w:val="left"/>
              <w:rPr>
                <w:del w:id="2564" w:author="Daniel Stewart" w:date="2022-02-09T16:16:00Z"/>
                <w:rPrChange w:id="2565" w:author="Daniel Stewart" w:date="2022-02-10T13:41:00Z">
                  <w:rPr>
                    <w:del w:id="2566" w:author="Daniel Stewart" w:date="2022-02-09T16:16:00Z"/>
                    <w:color w:val="000000"/>
                    <w:lang w:val="en-US"/>
                  </w:rPr>
                </w:rPrChange>
              </w:rPr>
              <w:pPrChange w:id="2567" w:author="Daniel Stewart" w:date="2022-02-10T13:43:00Z">
                <w:pPr/>
              </w:pPrChange>
            </w:pPr>
            <w:del w:id="2568" w:author="Daniel Stewart" w:date="2022-02-09T16:16:00Z">
              <w:r w:rsidRPr="00FF20F1" w:rsidDel="00BF6793">
                <w:delText>X</w:delText>
              </w:r>
            </w:del>
          </w:p>
        </w:tc>
      </w:tr>
      <w:tr w:rsidR="00AD223F" w:rsidRPr="00FF20F1" w14:paraId="3BE5EEF1" w14:textId="77777777" w:rsidTr="00013BB3">
        <w:trPr>
          <w:trHeight w:hRule="exact" w:val="227"/>
        </w:trPr>
        <w:tc>
          <w:tcPr>
            <w:tcW w:w="3119" w:type="dxa"/>
            <w:shd w:val="clear" w:color="auto" w:fill="auto"/>
            <w:hideMark/>
          </w:tcPr>
          <w:p w14:paraId="52A5D2F8" w14:textId="77777777" w:rsidR="00AD223F" w:rsidRPr="00FF20F1" w:rsidRDefault="00AD223F" w:rsidP="00AD223F">
            <w:pPr>
              <w:pStyle w:val="PlantList"/>
              <w:jc w:val="left"/>
              <w:rPr>
                <w:i/>
                <w:iCs/>
                <w:rPrChange w:id="2569" w:author="Daniel Stewart" w:date="2022-02-10T13:41:00Z">
                  <w:rPr>
                    <w:lang w:val="en-US"/>
                  </w:rPr>
                </w:rPrChange>
              </w:rPr>
              <w:pPrChange w:id="2570" w:author="Daniel Stewart" w:date="2022-02-10T13:43:00Z">
                <w:pPr>
                  <w:jc w:val="left"/>
                </w:pPr>
              </w:pPrChange>
            </w:pPr>
            <w:r w:rsidRPr="00FF20F1">
              <w:rPr>
                <w:i/>
                <w:iCs/>
                <w:rPrChange w:id="2571" w:author="Daniel Stewart" w:date="2022-02-10T13:41:00Z">
                  <w:rPr/>
                </w:rPrChange>
              </w:rPr>
              <w:t>Juncus oxymeris </w:t>
            </w:r>
          </w:p>
        </w:tc>
        <w:tc>
          <w:tcPr>
            <w:tcW w:w="2941" w:type="dxa"/>
            <w:shd w:val="clear" w:color="auto" w:fill="auto"/>
            <w:hideMark/>
          </w:tcPr>
          <w:p w14:paraId="3E9B494A" w14:textId="77777777" w:rsidR="00AD223F" w:rsidRPr="00FF20F1" w:rsidRDefault="00AD223F" w:rsidP="00AD223F">
            <w:pPr>
              <w:pStyle w:val="PlantList"/>
              <w:pPrChange w:id="2572" w:author="Daniel Stewart" w:date="2022-02-10T13:41:00Z">
                <w:pPr>
                  <w:jc w:val="left"/>
                </w:pPr>
              </w:pPrChange>
            </w:pPr>
            <w:r w:rsidRPr="00FF20F1">
              <w:t>pointed rush </w:t>
            </w:r>
          </w:p>
        </w:tc>
        <w:tc>
          <w:tcPr>
            <w:tcW w:w="886" w:type="dxa"/>
            <w:shd w:val="clear" w:color="auto" w:fill="auto"/>
            <w:hideMark/>
          </w:tcPr>
          <w:p w14:paraId="66576383" w14:textId="77777777" w:rsidR="00AD223F" w:rsidRPr="00FF20F1" w:rsidRDefault="00AD223F" w:rsidP="00AD223F">
            <w:pPr>
              <w:pStyle w:val="PlantList"/>
              <w:jc w:val="center"/>
              <w:pPrChange w:id="2573" w:author="Daniel Stewart" w:date="2022-02-10T13:42:00Z">
                <w:pPr/>
              </w:pPrChange>
            </w:pPr>
            <w:r w:rsidRPr="00FF20F1">
              <w:t>N</w:t>
            </w:r>
          </w:p>
        </w:tc>
        <w:tc>
          <w:tcPr>
            <w:tcW w:w="886" w:type="dxa"/>
          </w:tcPr>
          <w:p w14:paraId="41918B4E" w14:textId="77777777" w:rsidR="00AD223F" w:rsidRPr="00FF20F1" w:rsidRDefault="00AD223F" w:rsidP="00AD223F">
            <w:pPr>
              <w:pStyle w:val="PlantList"/>
              <w:jc w:val="center"/>
              <w:pPrChange w:id="2574" w:author="Daniel Stewart" w:date="2022-02-10T13:42:00Z">
                <w:pPr/>
              </w:pPrChange>
            </w:pPr>
            <w:r w:rsidRPr="00FF20F1">
              <w:t>X</w:t>
            </w:r>
          </w:p>
        </w:tc>
        <w:tc>
          <w:tcPr>
            <w:tcW w:w="886" w:type="dxa"/>
          </w:tcPr>
          <w:p w14:paraId="079A0CB3" w14:textId="77777777" w:rsidR="00AD223F" w:rsidRPr="00FF20F1" w:rsidRDefault="00AD223F" w:rsidP="00AD223F">
            <w:pPr>
              <w:pStyle w:val="PlantList"/>
              <w:jc w:val="center"/>
              <w:rPr>
                <w:rPrChange w:id="2575" w:author="Daniel Stewart" w:date="2022-02-10T13:41:00Z">
                  <w:rPr>
                    <w:color w:val="000000"/>
                    <w:lang w:val="en-US"/>
                  </w:rPr>
                </w:rPrChange>
              </w:rPr>
              <w:pPrChange w:id="2576" w:author="Daniel Stewart" w:date="2022-02-10T13:42:00Z">
                <w:pPr/>
              </w:pPrChange>
            </w:pPr>
            <w:r w:rsidRPr="00FF20F1">
              <w:t>X</w:t>
            </w:r>
          </w:p>
        </w:tc>
      </w:tr>
      <w:tr w:rsidR="00AD223F" w:rsidRPr="00FF20F1" w14:paraId="191AA081" w14:textId="77777777" w:rsidTr="00013BB3">
        <w:trPr>
          <w:trHeight w:hRule="exact" w:val="227"/>
        </w:trPr>
        <w:tc>
          <w:tcPr>
            <w:tcW w:w="3119" w:type="dxa"/>
            <w:shd w:val="clear" w:color="auto" w:fill="auto"/>
          </w:tcPr>
          <w:p w14:paraId="7F0C6B10" w14:textId="77777777" w:rsidR="00AD223F" w:rsidRPr="00FF20F1" w:rsidRDefault="00AD223F" w:rsidP="00AD223F">
            <w:pPr>
              <w:pStyle w:val="PlantList"/>
              <w:jc w:val="left"/>
              <w:rPr>
                <w:i/>
                <w:iCs/>
                <w:rPrChange w:id="2577" w:author="Daniel Stewart" w:date="2022-02-10T13:41:00Z">
                  <w:rPr>
                    <w:lang w:val="en-US"/>
                  </w:rPr>
                </w:rPrChange>
              </w:rPr>
              <w:pPrChange w:id="2578" w:author="Daniel Stewart" w:date="2022-02-10T13:43:00Z">
                <w:pPr>
                  <w:jc w:val="left"/>
                </w:pPr>
              </w:pPrChange>
            </w:pPr>
            <w:r w:rsidRPr="00FF20F1">
              <w:rPr>
                <w:i/>
                <w:iCs/>
                <w:rPrChange w:id="2579" w:author="Daniel Stewart" w:date="2022-02-10T13:41:00Z">
                  <w:rPr/>
                </w:rPrChange>
              </w:rPr>
              <w:t>Juncus supiniformis</w:t>
            </w:r>
          </w:p>
        </w:tc>
        <w:tc>
          <w:tcPr>
            <w:tcW w:w="2941" w:type="dxa"/>
            <w:shd w:val="clear" w:color="auto" w:fill="auto"/>
          </w:tcPr>
          <w:p w14:paraId="1A744B03" w14:textId="77777777" w:rsidR="00AD223F" w:rsidRPr="00FF20F1" w:rsidRDefault="00AD223F" w:rsidP="00AD223F">
            <w:pPr>
              <w:pStyle w:val="PlantList"/>
              <w:pPrChange w:id="2580" w:author="Daniel Stewart" w:date="2022-02-10T13:41:00Z">
                <w:pPr>
                  <w:jc w:val="left"/>
                </w:pPr>
              </w:pPrChange>
            </w:pPr>
            <w:r w:rsidRPr="00FF20F1">
              <w:t>spreading rush</w:t>
            </w:r>
          </w:p>
        </w:tc>
        <w:tc>
          <w:tcPr>
            <w:tcW w:w="886" w:type="dxa"/>
            <w:shd w:val="clear" w:color="auto" w:fill="auto"/>
          </w:tcPr>
          <w:p w14:paraId="7A6E71DA" w14:textId="77777777" w:rsidR="00AD223F" w:rsidRPr="00FF20F1" w:rsidRDefault="00AD223F" w:rsidP="00AD223F">
            <w:pPr>
              <w:pStyle w:val="PlantList"/>
              <w:jc w:val="center"/>
              <w:pPrChange w:id="2581" w:author="Daniel Stewart" w:date="2022-02-10T13:42:00Z">
                <w:pPr/>
              </w:pPrChange>
            </w:pPr>
            <w:r w:rsidRPr="00FF20F1">
              <w:t>N</w:t>
            </w:r>
          </w:p>
        </w:tc>
        <w:tc>
          <w:tcPr>
            <w:tcW w:w="886" w:type="dxa"/>
          </w:tcPr>
          <w:p w14:paraId="7A12A823" w14:textId="77777777" w:rsidR="00AD223F" w:rsidRPr="00FF20F1" w:rsidRDefault="00AD223F" w:rsidP="00AD223F">
            <w:pPr>
              <w:pStyle w:val="PlantList"/>
              <w:jc w:val="center"/>
              <w:pPrChange w:id="2582" w:author="Daniel Stewart" w:date="2022-02-10T13:42:00Z">
                <w:pPr/>
              </w:pPrChange>
            </w:pPr>
            <w:r w:rsidRPr="00FF20F1">
              <w:t>X</w:t>
            </w:r>
          </w:p>
        </w:tc>
        <w:tc>
          <w:tcPr>
            <w:tcW w:w="886" w:type="dxa"/>
          </w:tcPr>
          <w:p w14:paraId="38C92EF1" w14:textId="77777777" w:rsidR="00AD223F" w:rsidRPr="00FF20F1" w:rsidRDefault="00AD223F" w:rsidP="00AD223F">
            <w:pPr>
              <w:pStyle w:val="PlantList"/>
              <w:jc w:val="center"/>
              <w:pPrChange w:id="2583" w:author="Daniel Stewart" w:date="2022-02-10T13:42:00Z">
                <w:pPr/>
              </w:pPrChange>
            </w:pPr>
          </w:p>
        </w:tc>
      </w:tr>
      <w:tr w:rsidR="00AD223F" w:rsidRPr="00FF20F1" w14:paraId="5F521C71" w14:textId="77777777" w:rsidTr="00013BB3">
        <w:trPr>
          <w:trHeight w:hRule="exact" w:val="227"/>
        </w:trPr>
        <w:tc>
          <w:tcPr>
            <w:tcW w:w="3119" w:type="dxa"/>
            <w:shd w:val="clear" w:color="auto" w:fill="auto"/>
            <w:hideMark/>
          </w:tcPr>
          <w:p w14:paraId="2D8C3D3F" w14:textId="77777777" w:rsidR="00AD223F" w:rsidRPr="00FF20F1" w:rsidRDefault="00AD223F" w:rsidP="00AD223F">
            <w:pPr>
              <w:pStyle w:val="PlantList"/>
              <w:jc w:val="left"/>
              <w:rPr>
                <w:i/>
                <w:iCs/>
                <w:rPrChange w:id="2584" w:author="Daniel Stewart" w:date="2022-02-10T13:41:00Z">
                  <w:rPr>
                    <w:lang w:val="en-US"/>
                  </w:rPr>
                </w:rPrChange>
              </w:rPr>
              <w:pPrChange w:id="2585" w:author="Daniel Stewart" w:date="2022-02-10T13:43:00Z">
                <w:pPr>
                  <w:jc w:val="left"/>
                </w:pPr>
              </w:pPrChange>
            </w:pPr>
            <w:r w:rsidRPr="00FF20F1">
              <w:rPr>
                <w:i/>
                <w:iCs/>
                <w:rPrChange w:id="2586" w:author="Daniel Stewart" w:date="2022-02-10T13:41:00Z">
                  <w:rPr/>
                </w:rPrChange>
              </w:rPr>
              <w:t>Juncus tenuis </w:t>
            </w:r>
          </w:p>
        </w:tc>
        <w:tc>
          <w:tcPr>
            <w:tcW w:w="2941" w:type="dxa"/>
            <w:shd w:val="clear" w:color="auto" w:fill="auto"/>
            <w:hideMark/>
          </w:tcPr>
          <w:p w14:paraId="78165F31" w14:textId="77777777" w:rsidR="00AD223F" w:rsidRPr="00FF20F1" w:rsidRDefault="00AD223F" w:rsidP="00AD223F">
            <w:pPr>
              <w:pStyle w:val="PlantList"/>
              <w:pPrChange w:id="2587" w:author="Daniel Stewart" w:date="2022-02-10T13:41:00Z">
                <w:pPr>
                  <w:jc w:val="left"/>
                </w:pPr>
              </w:pPrChange>
            </w:pPr>
            <w:r w:rsidRPr="00FF20F1">
              <w:t>slender rush </w:t>
            </w:r>
          </w:p>
        </w:tc>
        <w:tc>
          <w:tcPr>
            <w:tcW w:w="886" w:type="dxa"/>
            <w:shd w:val="clear" w:color="auto" w:fill="auto"/>
            <w:hideMark/>
          </w:tcPr>
          <w:p w14:paraId="0D4EDBAE" w14:textId="77777777" w:rsidR="00AD223F" w:rsidRPr="00FF20F1" w:rsidRDefault="00AD223F" w:rsidP="00AD223F">
            <w:pPr>
              <w:pStyle w:val="PlantList"/>
              <w:jc w:val="center"/>
              <w:pPrChange w:id="2588" w:author="Daniel Stewart" w:date="2022-02-10T13:42:00Z">
                <w:pPr/>
              </w:pPrChange>
            </w:pPr>
            <w:r w:rsidRPr="00FF20F1">
              <w:t>N</w:t>
            </w:r>
          </w:p>
        </w:tc>
        <w:tc>
          <w:tcPr>
            <w:tcW w:w="886" w:type="dxa"/>
          </w:tcPr>
          <w:p w14:paraId="254E65E0" w14:textId="77777777" w:rsidR="00AD223F" w:rsidRPr="00FF20F1" w:rsidRDefault="00AD223F" w:rsidP="00AD223F">
            <w:pPr>
              <w:pStyle w:val="PlantList"/>
              <w:jc w:val="center"/>
              <w:pPrChange w:id="2589" w:author="Daniel Stewart" w:date="2022-02-10T13:42:00Z">
                <w:pPr/>
              </w:pPrChange>
            </w:pPr>
            <w:r w:rsidRPr="00FF20F1">
              <w:t>X</w:t>
            </w:r>
          </w:p>
        </w:tc>
        <w:tc>
          <w:tcPr>
            <w:tcW w:w="886" w:type="dxa"/>
          </w:tcPr>
          <w:p w14:paraId="4BA6F6AD" w14:textId="77777777" w:rsidR="00AD223F" w:rsidRPr="00FF20F1" w:rsidRDefault="00AD223F" w:rsidP="00AD223F">
            <w:pPr>
              <w:pStyle w:val="PlantList"/>
              <w:jc w:val="center"/>
              <w:rPr>
                <w:rPrChange w:id="2590" w:author="Daniel Stewart" w:date="2022-02-10T13:41:00Z">
                  <w:rPr>
                    <w:color w:val="000000"/>
                    <w:lang w:val="en-US"/>
                  </w:rPr>
                </w:rPrChange>
              </w:rPr>
              <w:pPrChange w:id="2591" w:author="Daniel Stewart" w:date="2022-02-10T13:42:00Z">
                <w:pPr/>
              </w:pPrChange>
            </w:pPr>
            <w:r w:rsidRPr="00FF20F1">
              <w:t>X</w:t>
            </w:r>
          </w:p>
        </w:tc>
      </w:tr>
      <w:tr w:rsidR="00AD223F" w:rsidRPr="00FF20F1" w14:paraId="287F1C63" w14:textId="77777777" w:rsidTr="00013BB3">
        <w:trPr>
          <w:trHeight w:hRule="exact" w:val="227"/>
        </w:trPr>
        <w:tc>
          <w:tcPr>
            <w:tcW w:w="3119" w:type="dxa"/>
            <w:shd w:val="clear" w:color="auto" w:fill="auto"/>
          </w:tcPr>
          <w:p w14:paraId="6C1A13D5" w14:textId="77777777" w:rsidR="00AD223F" w:rsidRPr="00FF20F1" w:rsidRDefault="00AD223F" w:rsidP="00AD223F">
            <w:pPr>
              <w:pStyle w:val="PlantList"/>
              <w:jc w:val="left"/>
              <w:rPr>
                <w:i/>
                <w:iCs/>
                <w:rPrChange w:id="2592" w:author="Daniel Stewart" w:date="2022-02-10T13:41:00Z">
                  <w:rPr>
                    <w:lang w:val="en-US"/>
                  </w:rPr>
                </w:rPrChange>
              </w:rPr>
              <w:pPrChange w:id="2593" w:author="Daniel Stewart" w:date="2022-02-10T13:43:00Z">
                <w:pPr>
                  <w:jc w:val="left"/>
                </w:pPr>
              </w:pPrChange>
            </w:pPr>
            <w:r w:rsidRPr="00FF20F1">
              <w:rPr>
                <w:i/>
                <w:iCs/>
                <w:rPrChange w:id="2594" w:author="Daniel Stewart" w:date="2022-02-10T13:41:00Z">
                  <w:rPr/>
                </w:rPrChange>
              </w:rPr>
              <w:t>Lactua serriola</w:t>
            </w:r>
          </w:p>
        </w:tc>
        <w:tc>
          <w:tcPr>
            <w:tcW w:w="2941" w:type="dxa"/>
            <w:shd w:val="clear" w:color="auto" w:fill="auto"/>
          </w:tcPr>
          <w:p w14:paraId="3F77CB17" w14:textId="77777777" w:rsidR="00AD223F" w:rsidRPr="00FF20F1" w:rsidRDefault="00AD223F" w:rsidP="00AD223F">
            <w:pPr>
              <w:pStyle w:val="PlantList"/>
              <w:pPrChange w:id="2595" w:author="Daniel Stewart" w:date="2022-02-10T13:41:00Z">
                <w:pPr>
                  <w:jc w:val="left"/>
                </w:pPr>
              </w:pPrChange>
            </w:pPr>
            <w:r w:rsidRPr="00FF20F1">
              <w:t>prickly lettuce</w:t>
            </w:r>
          </w:p>
        </w:tc>
        <w:tc>
          <w:tcPr>
            <w:tcW w:w="886" w:type="dxa"/>
            <w:shd w:val="clear" w:color="auto" w:fill="auto"/>
          </w:tcPr>
          <w:p w14:paraId="71B6FCCE" w14:textId="77777777" w:rsidR="00AD223F" w:rsidRPr="00FF20F1" w:rsidRDefault="00AD223F" w:rsidP="00AD223F">
            <w:pPr>
              <w:pStyle w:val="PlantList"/>
              <w:jc w:val="center"/>
              <w:pPrChange w:id="2596" w:author="Daniel Stewart" w:date="2022-02-10T13:42:00Z">
                <w:pPr/>
              </w:pPrChange>
            </w:pPr>
            <w:r w:rsidRPr="00FF20F1">
              <w:t>E</w:t>
            </w:r>
          </w:p>
        </w:tc>
        <w:tc>
          <w:tcPr>
            <w:tcW w:w="886" w:type="dxa"/>
          </w:tcPr>
          <w:p w14:paraId="140D67AB" w14:textId="77777777" w:rsidR="00AD223F" w:rsidRPr="00FF20F1" w:rsidRDefault="00AD223F" w:rsidP="00AD223F">
            <w:pPr>
              <w:pStyle w:val="PlantList"/>
              <w:jc w:val="center"/>
              <w:pPrChange w:id="2597" w:author="Daniel Stewart" w:date="2022-02-10T13:42:00Z">
                <w:pPr/>
              </w:pPrChange>
            </w:pPr>
            <w:r w:rsidRPr="00FF20F1">
              <w:t>X</w:t>
            </w:r>
          </w:p>
        </w:tc>
        <w:tc>
          <w:tcPr>
            <w:tcW w:w="886" w:type="dxa"/>
          </w:tcPr>
          <w:p w14:paraId="614ED646" w14:textId="77777777" w:rsidR="00AD223F" w:rsidRPr="00FF20F1" w:rsidRDefault="00AD223F" w:rsidP="00AD223F">
            <w:pPr>
              <w:pStyle w:val="PlantList"/>
              <w:jc w:val="center"/>
              <w:pPrChange w:id="2598" w:author="Daniel Stewart" w:date="2022-02-10T13:42:00Z">
                <w:pPr/>
              </w:pPrChange>
            </w:pPr>
          </w:p>
        </w:tc>
      </w:tr>
      <w:tr w:rsidR="00AD223F" w:rsidRPr="00FF20F1" w14:paraId="17107AA9" w14:textId="77777777" w:rsidTr="00013BB3">
        <w:trPr>
          <w:trHeight w:hRule="exact" w:val="227"/>
        </w:trPr>
        <w:tc>
          <w:tcPr>
            <w:tcW w:w="3119" w:type="dxa"/>
            <w:shd w:val="clear" w:color="auto" w:fill="auto"/>
          </w:tcPr>
          <w:p w14:paraId="2F70DD74" w14:textId="77777777" w:rsidR="00AD223F" w:rsidRPr="00FF20F1" w:rsidRDefault="00AD223F" w:rsidP="00AD223F">
            <w:pPr>
              <w:pStyle w:val="PlantList"/>
              <w:jc w:val="left"/>
              <w:rPr>
                <w:i/>
                <w:iCs/>
                <w:rPrChange w:id="2599" w:author="Daniel Stewart" w:date="2022-02-10T13:41:00Z">
                  <w:rPr>
                    <w:lang w:val="en-US"/>
                  </w:rPr>
                </w:rPrChange>
              </w:rPr>
              <w:pPrChange w:id="2600" w:author="Daniel Stewart" w:date="2022-02-10T13:43:00Z">
                <w:pPr>
                  <w:jc w:val="left"/>
                </w:pPr>
              </w:pPrChange>
            </w:pPr>
            <w:r w:rsidRPr="00FF20F1">
              <w:rPr>
                <w:i/>
                <w:iCs/>
                <w:rPrChange w:id="2601" w:author="Daniel Stewart" w:date="2022-02-10T13:41:00Z">
                  <w:rPr/>
                </w:rPrChange>
              </w:rPr>
              <w:t>Lapsana communis</w:t>
            </w:r>
          </w:p>
        </w:tc>
        <w:tc>
          <w:tcPr>
            <w:tcW w:w="2941" w:type="dxa"/>
            <w:shd w:val="clear" w:color="auto" w:fill="auto"/>
          </w:tcPr>
          <w:p w14:paraId="17EC7CAA" w14:textId="77777777" w:rsidR="00AD223F" w:rsidRPr="00FF20F1" w:rsidRDefault="00AD223F" w:rsidP="00AD223F">
            <w:pPr>
              <w:pStyle w:val="PlantList"/>
              <w:pPrChange w:id="2602" w:author="Daniel Stewart" w:date="2022-02-10T13:41:00Z">
                <w:pPr>
                  <w:jc w:val="left"/>
                </w:pPr>
              </w:pPrChange>
            </w:pPr>
            <w:r w:rsidRPr="00FF20F1">
              <w:t>nipplewort</w:t>
            </w:r>
          </w:p>
        </w:tc>
        <w:tc>
          <w:tcPr>
            <w:tcW w:w="886" w:type="dxa"/>
            <w:shd w:val="clear" w:color="auto" w:fill="auto"/>
          </w:tcPr>
          <w:p w14:paraId="66775135" w14:textId="77777777" w:rsidR="00AD223F" w:rsidRPr="00FF20F1" w:rsidRDefault="00AD223F" w:rsidP="00AD223F">
            <w:pPr>
              <w:pStyle w:val="PlantList"/>
              <w:jc w:val="center"/>
              <w:pPrChange w:id="2603" w:author="Daniel Stewart" w:date="2022-02-10T13:42:00Z">
                <w:pPr/>
              </w:pPrChange>
            </w:pPr>
            <w:r w:rsidRPr="00FF20F1">
              <w:t>E</w:t>
            </w:r>
          </w:p>
        </w:tc>
        <w:tc>
          <w:tcPr>
            <w:tcW w:w="886" w:type="dxa"/>
          </w:tcPr>
          <w:p w14:paraId="0A735B17" w14:textId="77777777" w:rsidR="00AD223F" w:rsidRPr="00FF20F1" w:rsidRDefault="00AD223F" w:rsidP="00AD223F">
            <w:pPr>
              <w:pStyle w:val="PlantList"/>
              <w:jc w:val="center"/>
              <w:pPrChange w:id="2604" w:author="Daniel Stewart" w:date="2022-02-10T13:42:00Z">
                <w:pPr/>
              </w:pPrChange>
            </w:pPr>
            <w:r w:rsidRPr="00FF20F1">
              <w:t>X</w:t>
            </w:r>
          </w:p>
        </w:tc>
        <w:tc>
          <w:tcPr>
            <w:tcW w:w="886" w:type="dxa"/>
          </w:tcPr>
          <w:p w14:paraId="067A2600" w14:textId="77777777" w:rsidR="00AD223F" w:rsidRPr="00FF20F1" w:rsidRDefault="00AD223F" w:rsidP="00AD223F">
            <w:pPr>
              <w:pStyle w:val="PlantList"/>
              <w:jc w:val="center"/>
              <w:pPrChange w:id="2605" w:author="Daniel Stewart" w:date="2022-02-10T13:42:00Z">
                <w:pPr/>
              </w:pPrChange>
            </w:pPr>
          </w:p>
        </w:tc>
      </w:tr>
      <w:tr w:rsidR="00AD223F" w:rsidRPr="00FF20F1" w14:paraId="1842DF41" w14:textId="77777777" w:rsidTr="00013BB3">
        <w:trPr>
          <w:trHeight w:hRule="exact" w:val="227"/>
        </w:trPr>
        <w:tc>
          <w:tcPr>
            <w:tcW w:w="3119" w:type="dxa"/>
            <w:shd w:val="clear" w:color="auto" w:fill="auto"/>
            <w:hideMark/>
          </w:tcPr>
          <w:p w14:paraId="6E3E62C2" w14:textId="77777777" w:rsidR="00AD223F" w:rsidRPr="00FF20F1" w:rsidRDefault="00AD223F" w:rsidP="00AD223F">
            <w:pPr>
              <w:pStyle w:val="PlantList"/>
              <w:jc w:val="left"/>
              <w:rPr>
                <w:i/>
                <w:iCs/>
                <w:rPrChange w:id="2606" w:author="Daniel Stewart" w:date="2022-02-10T13:41:00Z">
                  <w:rPr>
                    <w:lang w:val="en-US"/>
                  </w:rPr>
                </w:rPrChange>
              </w:rPr>
              <w:pPrChange w:id="2607" w:author="Daniel Stewart" w:date="2022-02-10T13:43:00Z">
                <w:pPr>
                  <w:jc w:val="left"/>
                </w:pPr>
              </w:pPrChange>
            </w:pPr>
            <w:r w:rsidRPr="00FF20F1">
              <w:rPr>
                <w:i/>
                <w:iCs/>
                <w:rPrChange w:id="2608" w:author="Daniel Stewart" w:date="2022-02-10T13:41:00Z">
                  <w:rPr/>
                </w:rPrChange>
              </w:rPr>
              <w:t>Lathyrus palustris </w:t>
            </w:r>
          </w:p>
        </w:tc>
        <w:tc>
          <w:tcPr>
            <w:tcW w:w="2941" w:type="dxa"/>
            <w:shd w:val="clear" w:color="auto" w:fill="auto"/>
            <w:hideMark/>
          </w:tcPr>
          <w:p w14:paraId="6A5FA39C" w14:textId="77777777" w:rsidR="00AD223F" w:rsidRPr="00FF20F1" w:rsidRDefault="00AD223F" w:rsidP="00AD223F">
            <w:pPr>
              <w:pStyle w:val="PlantList"/>
              <w:pPrChange w:id="2609" w:author="Daniel Stewart" w:date="2022-02-10T13:41:00Z">
                <w:pPr>
                  <w:jc w:val="left"/>
                </w:pPr>
              </w:pPrChange>
            </w:pPr>
            <w:r w:rsidRPr="00FF20F1">
              <w:t>marsh pea </w:t>
            </w:r>
          </w:p>
        </w:tc>
        <w:tc>
          <w:tcPr>
            <w:tcW w:w="886" w:type="dxa"/>
            <w:shd w:val="clear" w:color="auto" w:fill="auto"/>
            <w:hideMark/>
          </w:tcPr>
          <w:p w14:paraId="721490AE" w14:textId="77777777" w:rsidR="00AD223F" w:rsidRPr="00FF20F1" w:rsidRDefault="00AD223F" w:rsidP="00AD223F">
            <w:pPr>
              <w:pStyle w:val="PlantList"/>
              <w:jc w:val="center"/>
              <w:pPrChange w:id="2610" w:author="Daniel Stewart" w:date="2022-02-10T13:42:00Z">
                <w:pPr/>
              </w:pPrChange>
            </w:pPr>
            <w:r w:rsidRPr="00FF20F1">
              <w:t>N</w:t>
            </w:r>
          </w:p>
        </w:tc>
        <w:tc>
          <w:tcPr>
            <w:tcW w:w="886" w:type="dxa"/>
          </w:tcPr>
          <w:p w14:paraId="19FF4A77" w14:textId="77777777" w:rsidR="00AD223F" w:rsidRPr="00FF20F1" w:rsidRDefault="00AD223F" w:rsidP="00AD223F">
            <w:pPr>
              <w:pStyle w:val="PlantList"/>
              <w:jc w:val="center"/>
              <w:pPrChange w:id="2611" w:author="Daniel Stewart" w:date="2022-02-10T13:42:00Z">
                <w:pPr/>
              </w:pPrChange>
            </w:pPr>
            <w:r w:rsidRPr="00FF20F1">
              <w:t>X</w:t>
            </w:r>
          </w:p>
        </w:tc>
        <w:tc>
          <w:tcPr>
            <w:tcW w:w="886" w:type="dxa"/>
          </w:tcPr>
          <w:p w14:paraId="71D87664" w14:textId="77777777" w:rsidR="00AD223F" w:rsidRPr="00FF20F1" w:rsidRDefault="00AD223F" w:rsidP="00AD223F">
            <w:pPr>
              <w:pStyle w:val="PlantList"/>
              <w:jc w:val="center"/>
              <w:rPr>
                <w:rPrChange w:id="2612" w:author="Daniel Stewart" w:date="2022-02-10T13:41:00Z">
                  <w:rPr>
                    <w:color w:val="000000"/>
                    <w:lang w:val="en-US"/>
                  </w:rPr>
                </w:rPrChange>
              </w:rPr>
              <w:pPrChange w:id="2613" w:author="Daniel Stewart" w:date="2022-02-10T13:42:00Z">
                <w:pPr/>
              </w:pPrChange>
            </w:pPr>
            <w:r w:rsidRPr="00FF20F1">
              <w:t>X</w:t>
            </w:r>
          </w:p>
        </w:tc>
      </w:tr>
      <w:tr w:rsidR="00AD223F" w:rsidRPr="00FF20F1" w14:paraId="1F78AF13" w14:textId="77777777" w:rsidTr="00013BB3">
        <w:trPr>
          <w:trHeight w:hRule="exact" w:val="227"/>
        </w:trPr>
        <w:tc>
          <w:tcPr>
            <w:tcW w:w="3119" w:type="dxa"/>
            <w:shd w:val="clear" w:color="auto" w:fill="auto"/>
            <w:hideMark/>
          </w:tcPr>
          <w:p w14:paraId="587B7D14" w14:textId="77777777" w:rsidR="00AD223F" w:rsidRPr="00FF20F1" w:rsidRDefault="00AD223F" w:rsidP="00AD223F">
            <w:pPr>
              <w:pStyle w:val="PlantList"/>
              <w:jc w:val="left"/>
              <w:rPr>
                <w:i/>
                <w:iCs/>
                <w:rPrChange w:id="2614" w:author="Daniel Stewart" w:date="2022-02-10T13:41:00Z">
                  <w:rPr>
                    <w:lang w:val="en-US"/>
                  </w:rPr>
                </w:rPrChange>
              </w:rPr>
              <w:pPrChange w:id="2615" w:author="Daniel Stewart" w:date="2022-02-10T13:43:00Z">
                <w:pPr>
                  <w:jc w:val="left"/>
                </w:pPr>
              </w:pPrChange>
            </w:pPr>
            <w:r w:rsidRPr="00FF20F1">
              <w:rPr>
                <w:i/>
                <w:iCs/>
                <w:rPrChange w:id="2616" w:author="Daniel Stewart" w:date="2022-02-10T13:41:00Z">
                  <w:rPr/>
                </w:rPrChange>
              </w:rPr>
              <w:t>Leersia oryzoides </w:t>
            </w:r>
          </w:p>
        </w:tc>
        <w:tc>
          <w:tcPr>
            <w:tcW w:w="2941" w:type="dxa"/>
            <w:shd w:val="clear" w:color="auto" w:fill="auto"/>
            <w:hideMark/>
          </w:tcPr>
          <w:p w14:paraId="147A5883" w14:textId="77777777" w:rsidR="00AD223F" w:rsidRPr="00FF20F1" w:rsidRDefault="00AD223F" w:rsidP="00AD223F">
            <w:pPr>
              <w:pStyle w:val="PlantList"/>
              <w:pPrChange w:id="2617" w:author="Daniel Stewart" w:date="2022-02-10T13:41:00Z">
                <w:pPr>
                  <w:jc w:val="left"/>
                </w:pPr>
              </w:pPrChange>
            </w:pPr>
            <w:r w:rsidRPr="00FF20F1">
              <w:t>rice cutgrass </w:t>
            </w:r>
          </w:p>
        </w:tc>
        <w:tc>
          <w:tcPr>
            <w:tcW w:w="886" w:type="dxa"/>
            <w:shd w:val="clear" w:color="auto" w:fill="auto"/>
            <w:hideMark/>
          </w:tcPr>
          <w:p w14:paraId="34A250D0" w14:textId="77777777" w:rsidR="00AD223F" w:rsidRPr="00FF20F1" w:rsidRDefault="00AD223F" w:rsidP="00AD223F">
            <w:pPr>
              <w:pStyle w:val="PlantList"/>
              <w:jc w:val="center"/>
              <w:pPrChange w:id="2618" w:author="Daniel Stewart" w:date="2022-02-10T13:42:00Z">
                <w:pPr/>
              </w:pPrChange>
            </w:pPr>
            <w:r w:rsidRPr="00FF20F1">
              <w:t>N</w:t>
            </w:r>
          </w:p>
        </w:tc>
        <w:tc>
          <w:tcPr>
            <w:tcW w:w="886" w:type="dxa"/>
          </w:tcPr>
          <w:p w14:paraId="52031061" w14:textId="77777777" w:rsidR="00AD223F" w:rsidRPr="00FF20F1" w:rsidRDefault="00AD223F" w:rsidP="00AD223F">
            <w:pPr>
              <w:pStyle w:val="PlantList"/>
              <w:jc w:val="center"/>
              <w:pPrChange w:id="2619" w:author="Daniel Stewart" w:date="2022-02-10T13:42:00Z">
                <w:pPr/>
              </w:pPrChange>
            </w:pPr>
          </w:p>
        </w:tc>
        <w:tc>
          <w:tcPr>
            <w:tcW w:w="886" w:type="dxa"/>
          </w:tcPr>
          <w:p w14:paraId="5A984AC1" w14:textId="77777777" w:rsidR="00AD223F" w:rsidRPr="00FF20F1" w:rsidRDefault="00AD223F" w:rsidP="00AD223F">
            <w:pPr>
              <w:pStyle w:val="PlantList"/>
              <w:jc w:val="center"/>
              <w:rPr>
                <w:rPrChange w:id="2620" w:author="Daniel Stewart" w:date="2022-02-10T13:41:00Z">
                  <w:rPr>
                    <w:color w:val="000000"/>
                    <w:lang w:val="en-US"/>
                  </w:rPr>
                </w:rPrChange>
              </w:rPr>
              <w:pPrChange w:id="2621" w:author="Daniel Stewart" w:date="2022-02-10T13:42:00Z">
                <w:pPr/>
              </w:pPrChange>
            </w:pPr>
            <w:r w:rsidRPr="00FF20F1">
              <w:t>X</w:t>
            </w:r>
          </w:p>
        </w:tc>
      </w:tr>
      <w:tr w:rsidR="00AD223F" w:rsidRPr="00FF20F1" w14:paraId="2588FDC0" w14:textId="77777777" w:rsidTr="00013BB3">
        <w:trPr>
          <w:trHeight w:hRule="exact" w:val="227"/>
        </w:trPr>
        <w:tc>
          <w:tcPr>
            <w:tcW w:w="3119" w:type="dxa"/>
            <w:shd w:val="clear" w:color="auto" w:fill="auto"/>
            <w:hideMark/>
          </w:tcPr>
          <w:p w14:paraId="73E12106" w14:textId="77777777" w:rsidR="00AD223F" w:rsidRPr="00FF20F1" w:rsidRDefault="00AD223F" w:rsidP="00AD223F">
            <w:pPr>
              <w:pStyle w:val="PlantList"/>
              <w:jc w:val="left"/>
              <w:rPr>
                <w:i/>
                <w:iCs/>
                <w:rPrChange w:id="2622" w:author="Daniel Stewart" w:date="2022-02-10T13:41:00Z">
                  <w:rPr>
                    <w:lang w:val="en-US"/>
                  </w:rPr>
                </w:rPrChange>
              </w:rPr>
              <w:pPrChange w:id="2623" w:author="Daniel Stewart" w:date="2022-02-10T13:43:00Z">
                <w:pPr>
                  <w:jc w:val="left"/>
                </w:pPr>
              </w:pPrChange>
            </w:pPr>
            <w:r w:rsidRPr="00FF20F1">
              <w:rPr>
                <w:i/>
                <w:iCs/>
                <w:rPrChange w:id="2624" w:author="Daniel Stewart" w:date="2022-02-10T13:41:00Z">
                  <w:rPr/>
                </w:rPrChange>
              </w:rPr>
              <w:t>Lemna sp. </w:t>
            </w:r>
          </w:p>
        </w:tc>
        <w:tc>
          <w:tcPr>
            <w:tcW w:w="2941" w:type="dxa"/>
            <w:shd w:val="clear" w:color="auto" w:fill="auto"/>
            <w:hideMark/>
          </w:tcPr>
          <w:p w14:paraId="1EBCDB11" w14:textId="77777777" w:rsidR="00AD223F" w:rsidRPr="00FF20F1" w:rsidRDefault="00AD223F" w:rsidP="00AD223F">
            <w:pPr>
              <w:pStyle w:val="PlantList"/>
              <w:pPrChange w:id="2625" w:author="Daniel Stewart" w:date="2022-02-10T13:41:00Z">
                <w:pPr>
                  <w:jc w:val="left"/>
                </w:pPr>
              </w:pPrChange>
            </w:pPr>
            <w:r w:rsidRPr="00FF20F1">
              <w:t>duckweed </w:t>
            </w:r>
          </w:p>
        </w:tc>
        <w:tc>
          <w:tcPr>
            <w:tcW w:w="886" w:type="dxa"/>
            <w:shd w:val="clear" w:color="auto" w:fill="auto"/>
            <w:hideMark/>
          </w:tcPr>
          <w:p w14:paraId="4E2CE6A1" w14:textId="77777777" w:rsidR="00AD223F" w:rsidRPr="00FF20F1" w:rsidRDefault="00AD223F" w:rsidP="00AD223F">
            <w:pPr>
              <w:pStyle w:val="PlantList"/>
              <w:jc w:val="center"/>
              <w:pPrChange w:id="2626" w:author="Daniel Stewart" w:date="2022-02-10T13:42:00Z">
                <w:pPr/>
              </w:pPrChange>
            </w:pPr>
            <w:r w:rsidRPr="00FF20F1">
              <w:t>N</w:t>
            </w:r>
          </w:p>
        </w:tc>
        <w:tc>
          <w:tcPr>
            <w:tcW w:w="886" w:type="dxa"/>
          </w:tcPr>
          <w:p w14:paraId="2B9884F5" w14:textId="77777777" w:rsidR="00AD223F" w:rsidRPr="00FF20F1" w:rsidRDefault="00AD223F" w:rsidP="00AD223F">
            <w:pPr>
              <w:pStyle w:val="PlantList"/>
              <w:jc w:val="center"/>
              <w:pPrChange w:id="2627" w:author="Daniel Stewart" w:date="2022-02-10T13:42:00Z">
                <w:pPr/>
              </w:pPrChange>
            </w:pPr>
          </w:p>
        </w:tc>
        <w:tc>
          <w:tcPr>
            <w:tcW w:w="886" w:type="dxa"/>
          </w:tcPr>
          <w:p w14:paraId="15317603" w14:textId="77777777" w:rsidR="00AD223F" w:rsidRPr="00FF20F1" w:rsidRDefault="00AD223F" w:rsidP="00AD223F">
            <w:pPr>
              <w:pStyle w:val="PlantList"/>
              <w:jc w:val="center"/>
              <w:rPr>
                <w:rPrChange w:id="2628" w:author="Daniel Stewart" w:date="2022-02-10T13:41:00Z">
                  <w:rPr>
                    <w:color w:val="000000"/>
                    <w:lang w:val="en-US"/>
                  </w:rPr>
                </w:rPrChange>
              </w:rPr>
              <w:pPrChange w:id="2629" w:author="Daniel Stewart" w:date="2022-02-10T13:42:00Z">
                <w:pPr/>
              </w:pPrChange>
            </w:pPr>
            <w:r w:rsidRPr="00FF20F1">
              <w:t>X</w:t>
            </w:r>
          </w:p>
        </w:tc>
      </w:tr>
      <w:tr w:rsidR="00AD223F" w:rsidRPr="00FF20F1" w:rsidDel="00BF6793" w14:paraId="56982188" w14:textId="77777777" w:rsidTr="00013BB3">
        <w:trPr>
          <w:trHeight w:hRule="exact" w:val="227"/>
          <w:del w:id="2630" w:author="Daniel Stewart" w:date="2022-02-09T16:17:00Z"/>
        </w:trPr>
        <w:tc>
          <w:tcPr>
            <w:tcW w:w="3119" w:type="dxa"/>
            <w:shd w:val="clear" w:color="auto" w:fill="auto"/>
            <w:hideMark/>
          </w:tcPr>
          <w:p w14:paraId="137B6C1F" w14:textId="77777777" w:rsidR="00AD223F" w:rsidRPr="00FF20F1" w:rsidDel="00BF6793" w:rsidRDefault="00AD223F" w:rsidP="00AD223F">
            <w:pPr>
              <w:pStyle w:val="PlantList"/>
              <w:jc w:val="left"/>
              <w:rPr>
                <w:del w:id="2631" w:author="Daniel Stewart" w:date="2022-02-09T16:17:00Z"/>
                <w:i/>
                <w:iCs/>
                <w:rPrChange w:id="2632" w:author="Daniel Stewart" w:date="2022-02-10T13:41:00Z">
                  <w:rPr>
                    <w:del w:id="2633" w:author="Daniel Stewart" w:date="2022-02-09T16:17:00Z"/>
                    <w:lang w:val="en-US"/>
                  </w:rPr>
                </w:rPrChange>
              </w:rPr>
              <w:pPrChange w:id="2634" w:author="Daniel Stewart" w:date="2022-02-10T13:43:00Z">
                <w:pPr/>
              </w:pPrChange>
            </w:pPr>
            <w:del w:id="2635" w:author="Daniel Stewart" w:date="2022-02-09T16:17:00Z">
              <w:r w:rsidRPr="00FF20F1" w:rsidDel="00BF6793">
                <w:rPr>
                  <w:i/>
                  <w:iCs/>
                  <w:rPrChange w:id="2636" w:author="Daniel Stewart" w:date="2022-02-10T13:41:00Z">
                    <w:rPr>
                      <w:lang w:val="en-US"/>
                    </w:rPr>
                  </w:rPrChange>
                </w:rPr>
                <w:delText>Leymus mollis </w:delText>
              </w:r>
            </w:del>
          </w:p>
        </w:tc>
        <w:tc>
          <w:tcPr>
            <w:tcW w:w="2941" w:type="dxa"/>
            <w:shd w:val="clear" w:color="auto" w:fill="auto"/>
            <w:hideMark/>
          </w:tcPr>
          <w:p w14:paraId="00EF8BAD" w14:textId="77777777" w:rsidR="00AD223F" w:rsidRPr="00FF20F1" w:rsidDel="00BF6793" w:rsidRDefault="00AD223F" w:rsidP="00AD223F">
            <w:pPr>
              <w:pStyle w:val="PlantList"/>
              <w:jc w:val="left"/>
              <w:rPr>
                <w:del w:id="2637" w:author="Daniel Stewart" w:date="2022-02-09T16:17:00Z"/>
              </w:rPr>
              <w:pPrChange w:id="2638" w:author="Daniel Stewart" w:date="2022-02-10T13:43:00Z">
                <w:pPr/>
              </w:pPrChange>
            </w:pPr>
            <w:del w:id="2639" w:author="Daniel Stewart" w:date="2022-02-09T16:17:00Z">
              <w:r w:rsidRPr="00FF20F1" w:rsidDel="00BF6793">
                <w:delText>dunegrass </w:delText>
              </w:r>
            </w:del>
          </w:p>
        </w:tc>
        <w:tc>
          <w:tcPr>
            <w:tcW w:w="886" w:type="dxa"/>
            <w:shd w:val="clear" w:color="auto" w:fill="auto"/>
            <w:hideMark/>
          </w:tcPr>
          <w:p w14:paraId="00CE17FC" w14:textId="77777777" w:rsidR="00AD223F" w:rsidRPr="00FF20F1" w:rsidDel="00BF6793" w:rsidRDefault="00AD223F" w:rsidP="00AD223F">
            <w:pPr>
              <w:pStyle w:val="PlantList"/>
              <w:jc w:val="left"/>
              <w:rPr>
                <w:del w:id="2640" w:author="Daniel Stewart" w:date="2022-02-09T16:17:00Z"/>
              </w:rPr>
              <w:pPrChange w:id="2641" w:author="Daniel Stewart" w:date="2022-02-10T13:43:00Z">
                <w:pPr/>
              </w:pPrChange>
            </w:pPr>
            <w:del w:id="2642" w:author="Daniel Stewart" w:date="2022-02-09T16:17:00Z">
              <w:r w:rsidRPr="00FF20F1" w:rsidDel="00BF6793">
                <w:delText>N</w:delText>
              </w:r>
            </w:del>
          </w:p>
        </w:tc>
        <w:tc>
          <w:tcPr>
            <w:tcW w:w="886" w:type="dxa"/>
          </w:tcPr>
          <w:p w14:paraId="7D7AD17F" w14:textId="77777777" w:rsidR="00AD223F" w:rsidRPr="00FF20F1" w:rsidDel="00BF6793" w:rsidRDefault="00AD223F" w:rsidP="00AD223F">
            <w:pPr>
              <w:pStyle w:val="PlantList"/>
              <w:jc w:val="left"/>
              <w:rPr>
                <w:del w:id="2643" w:author="Daniel Stewart" w:date="2022-02-09T16:17:00Z"/>
              </w:rPr>
              <w:pPrChange w:id="2644" w:author="Daniel Stewart" w:date="2022-02-10T13:43:00Z">
                <w:pPr/>
              </w:pPrChange>
            </w:pPr>
          </w:p>
        </w:tc>
        <w:tc>
          <w:tcPr>
            <w:tcW w:w="886" w:type="dxa"/>
          </w:tcPr>
          <w:p w14:paraId="6BC3EE41" w14:textId="77777777" w:rsidR="00AD223F" w:rsidRPr="00FF20F1" w:rsidDel="00BF6793" w:rsidRDefault="00AD223F" w:rsidP="00AD223F">
            <w:pPr>
              <w:pStyle w:val="PlantList"/>
              <w:jc w:val="left"/>
              <w:rPr>
                <w:del w:id="2645" w:author="Daniel Stewart" w:date="2022-02-09T16:17:00Z"/>
                <w:rPrChange w:id="2646" w:author="Daniel Stewart" w:date="2022-02-10T13:41:00Z">
                  <w:rPr>
                    <w:del w:id="2647" w:author="Daniel Stewart" w:date="2022-02-09T16:17:00Z"/>
                    <w:color w:val="000000"/>
                    <w:lang w:val="en-US"/>
                  </w:rPr>
                </w:rPrChange>
              </w:rPr>
              <w:pPrChange w:id="2648" w:author="Daniel Stewart" w:date="2022-02-10T13:43:00Z">
                <w:pPr/>
              </w:pPrChange>
            </w:pPr>
            <w:del w:id="2649" w:author="Daniel Stewart" w:date="2022-02-09T16:17:00Z">
              <w:r w:rsidRPr="00FF20F1" w:rsidDel="00BF6793">
                <w:delText>X</w:delText>
              </w:r>
            </w:del>
          </w:p>
        </w:tc>
      </w:tr>
      <w:tr w:rsidR="00AD223F" w:rsidRPr="00FF20F1" w14:paraId="3AFE04E0" w14:textId="77777777" w:rsidTr="00013BB3">
        <w:trPr>
          <w:trHeight w:hRule="exact" w:val="227"/>
        </w:trPr>
        <w:tc>
          <w:tcPr>
            <w:tcW w:w="3119" w:type="dxa"/>
            <w:shd w:val="clear" w:color="auto" w:fill="auto"/>
            <w:hideMark/>
          </w:tcPr>
          <w:p w14:paraId="254B4A3B" w14:textId="77777777" w:rsidR="00AD223F" w:rsidRPr="00FF20F1" w:rsidRDefault="00AD223F" w:rsidP="00AD223F">
            <w:pPr>
              <w:pStyle w:val="PlantList"/>
              <w:jc w:val="left"/>
              <w:rPr>
                <w:i/>
                <w:iCs/>
                <w:rPrChange w:id="2650" w:author="Daniel Stewart" w:date="2022-02-10T13:41:00Z">
                  <w:rPr>
                    <w:lang w:val="en-US"/>
                  </w:rPr>
                </w:rPrChange>
              </w:rPr>
              <w:pPrChange w:id="2651" w:author="Daniel Stewart" w:date="2022-02-10T13:43:00Z">
                <w:pPr>
                  <w:jc w:val="left"/>
                </w:pPr>
              </w:pPrChange>
            </w:pPr>
            <w:r w:rsidRPr="00FF20F1">
              <w:rPr>
                <w:i/>
                <w:iCs/>
                <w:rPrChange w:id="2652" w:author="Daniel Stewart" w:date="2022-02-10T13:41:00Z">
                  <w:rPr/>
                </w:rPrChange>
              </w:rPr>
              <w:t>Lilaeopsis occidentalis </w:t>
            </w:r>
          </w:p>
        </w:tc>
        <w:tc>
          <w:tcPr>
            <w:tcW w:w="2941" w:type="dxa"/>
            <w:shd w:val="clear" w:color="auto" w:fill="auto"/>
            <w:hideMark/>
          </w:tcPr>
          <w:p w14:paraId="546B7B85" w14:textId="77777777" w:rsidR="00AD223F" w:rsidRPr="00FF20F1" w:rsidRDefault="00AD223F" w:rsidP="00AD223F">
            <w:pPr>
              <w:pStyle w:val="PlantList"/>
              <w:pPrChange w:id="2653" w:author="Daniel Stewart" w:date="2022-02-10T13:41:00Z">
                <w:pPr>
                  <w:jc w:val="left"/>
                </w:pPr>
              </w:pPrChange>
            </w:pPr>
            <w:r w:rsidRPr="00FF20F1">
              <w:t>western lilaeopsis</w:t>
            </w:r>
          </w:p>
        </w:tc>
        <w:tc>
          <w:tcPr>
            <w:tcW w:w="886" w:type="dxa"/>
            <w:shd w:val="clear" w:color="auto" w:fill="auto"/>
            <w:hideMark/>
          </w:tcPr>
          <w:p w14:paraId="3A6E7F19" w14:textId="77777777" w:rsidR="00AD223F" w:rsidRPr="00FF20F1" w:rsidRDefault="00AD223F" w:rsidP="00AD223F">
            <w:pPr>
              <w:pStyle w:val="PlantList"/>
              <w:jc w:val="center"/>
              <w:pPrChange w:id="2654" w:author="Daniel Stewart" w:date="2022-02-10T13:42:00Z">
                <w:pPr/>
              </w:pPrChange>
            </w:pPr>
            <w:r w:rsidRPr="00FF20F1">
              <w:t>N</w:t>
            </w:r>
          </w:p>
        </w:tc>
        <w:tc>
          <w:tcPr>
            <w:tcW w:w="886" w:type="dxa"/>
          </w:tcPr>
          <w:p w14:paraId="3C0EBD7F" w14:textId="77777777" w:rsidR="00AD223F" w:rsidRPr="00FF20F1" w:rsidRDefault="00AD223F" w:rsidP="00AD223F">
            <w:pPr>
              <w:pStyle w:val="PlantList"/>
              <w:jc w:val="center"/>
              <w:pPrChange w:id="2655" w:author="Daniel Stewart" w:date="2022-02-10T13:42:00Z">
                <w:pPr/>
              </w:pPrChange>
            </w:pPr>
            <w:r w:rsidRPr="00FF20F1">
              <w:t>X</w:t>
            </w:r>
          </w:p>
        </w:tc>
        <w:tc>
          <w:tcPr>
            <w:tcW w:w="886" w:type="dxa"/>
          </w:tcPr>
          <w:p w14:paraId="1C887BB1" w14:textId="77777777" w:rsidR="00AD223F" w:rsidRPr="00FF20F1" w:rsidRDefault="00AD223F" w:rsidP="00AD223F">
            <w:pPr>
              <w:pStyle w:val="PlantList"/>
              <w:jc w:val="center"/>
              <w:rPr>
                <w:rPrChange w:id="2656" w:author="Daniel Stewart" w:date="2022-02-10T13:41:00Z">
                  <w:rPr>
                    <w:color w:val="000000"/>
                    <w:lang w:val="en-US"/>
                  </w:rPr>
                </w:rPrChange>
              </w:rPr>
              <w:pPrChange w:id="2657" w:author="Daniel Stewart" w:date="2022-02-10T13:42:00Z">
                <w:pPr/>
              </w:pPrChange>
            </w:pPr>
            <w:r w:rsidRPr="00FF20F1">
              <w:t>X</w:t>
            </w:r>
          </w:p>
        </w:tc>
      </w:tr>
      <w:tr w:rsidR="00AD223F" w:rsidRPr="00FF20F1" w14:paraId="0A88ED9B" w14:textId="77777777" w:rsidTr="00013BB3">
        <w:trPr>
          <w:trHeight w:hRule="exact" w:val="227"/>
        </w:trPr>
        <w:tc>
          <w:tcPr>
            <w:tcW w:w="3119" w:type="dxa"/>
            <w:shd w:val="clear" w:color="auto" w:fill="auto"/>
            <w:hideMark/>
          </w:tcPr>
          <w:p w14:paraId="3E0DDB78" w14:textId="77777777" w:rsidR="00AD223F" w:rsidRPr="00FF20F1" w:rsidRDefault="00AD223F" w:rsidP="00AD223F">
            <w:pPr>
              <w:pStyle w:val="PlantList"/>
              <w:jc w:val="left"/>
              <w:rPr>
                <w:i/>
                <w:iCs/>
                <w:rPrChange w:id="2658" w:author="Daniel Stewart" w:date="2022-02-10T13:41:00Z">
                  <w:rPr>
                    <w:lang w:val="en-US"/>
                  </w:rPr>
                </w:rPrChange>
              </w:rPr>
              <w:pPrChange w:id="2659" w:author="Daniel Stewart" w:date="2022-02-10T13:43:00Z">
                <w:pPr>
                  <w:jc w:val="left"/>
                </w:pPr>
              </w:pPrChange>
            </w:pPr>
            <w:r w:rsidRPr="00FF20F1">
              <w:rPr>
                <w:i/>
                <w:iCs/>
                <w:rPrChange w:id="2660" w:author="Daniel Stewart" w:date="2022-02-10T13:41:00Z">
                  <w:rPr/>
                </w:rPrChange>
              </w:rPr>
              <w:t>Limosella aquatica </w:t>
            </w:r>
          </w:p>
        </w:tc>
        <w:tc>
          <w:tcPr>
            <w:tcW w:w="2941" w:type="dxa"/>
            <w:shd w:val="clear" w:color="auto" w:fill="auto"/>
            <w:hideMark/>
          </w:tcPr>
          <w:p w14:paraId="34A9591F" w14:textId="77777777" w:rsidR="00AD223F" w:rsidRPr="00FF20F1" w:rsidRDefault="00AD223F" w:rsidP="00AD223F">
            <w:pPr>
              <w:pStyle w:val="PlantList"/>
              <w:pPrChange w:id="2661" w:author="Daniel Stewart" w:date="2022-02-10T13:41:00Z">
                <w:pPr>
                  <w:jc w:val="left"/>
                </w:pPr>
              </w:pPrChange>
            </w:pPr>
            <w:r w:rsidRPr="00FF20F1">
              <w:t>water mudwort </w:t>
            </w:r>
          </w:p>
        </w:tc>
        <w:tc>
          <w:tcPr>
            <w:tcW w:w="886" w:type="dxa"/>
            <w:shd w:val="clear" w:color="auto" w:fill="auto"/>
            <w:hideMark/>
          </w:tcPr>
          <w:p w14:paraId="5FCCBB86" w14:textId="77777777" w:rsidR="00AD223F" w:rsidRPr="00FF20F1" w:rsidRDefault="00AD223F" w:rsidP="00AD223F">
            <w:pPr>
              <w:pStyle w:val="PlantList"/>
              <w:jc w:val="center"/>
              <w:pPrChange w:id="2662" w:author="Daniel Stewart" w:date="2022-02-10T13:42:00Z">
                <w:pPr/>
              </w:pPrChange>
            </w:pPr>
            <w:r w:rsidRPr="00FF20F1">
              <w:t>N</w:t>
            </w:r>
          </w:p>
        </w:tc>
        <w:tc>
          <w:tcPr>
            <w:tcW w:w="886" w:type="dxa"/>
          </w:tcPr>
          <w:p w14:paraId="4C42E589" w14:textId="77777777" w:rsidR="00AD223F" w:rsidRPr="00FF20F1" w:rsidRDefault="00AD223F" w:rsidP="00AD223F">
            <w:pPr>
              <w:pStyle w:val="PlantList"/>
              <w:jc w:val="center"/>
              <w:pPrChange w:id="2663" w:author="Daniel Stewart" w:date="2022-02-10T13:42:00Z">
                <w:pPr/>
              </w:pPrChange>
            </w:pPr>
            <w:r w:rsidRPr="00FF20F1">
              <w:t>X</w:t>
            </w:r>
          </w:p>
        </w:tc>
        <w:tc>
          <w:tcPr>
            <w:tcW w:w="886" w:type="dxa"/>
          </w:tcPr>
          <w:p w14:paraId="3D6C9B27" w14:textId="77777777" w:rsidR="00AD223F" w:rsidRPr="00FF20F1" w:rsidRDefault="00AD223F" w:rsidP="00AD223F">
            <w:pPr>
              <w:pStyle w:val="PlantList"/>
              <w:jc w:val="center"/>
              <w:rPr>
                <w:rPrChange w:id="2664" w:author="Daniel Stewart" w:date="2022-02-10T13:41:00Z">
                  <w:rPr>
                    <w:color w:val="000000"/>
                    <w:lang w:val="en-US"/>
                  </w:rPr>
                </w:rPrChange>
              </w:rPr>
              <w:pPrChange w:id="2665" w:author="Daniel Stewart" w:date="2022-02-10T13:42:00Z">
                <w:pPr/>
              </w:pPrChange>
            </w:pPr>
            <w:r w:rsidRPr="00FF20F1">
              <w:t>X</w:t>
            </w:r>
          </w:p>
        </w:tc>
      </w:tr>
      <w:tr w:rsidR="00AD223F" w:rsidRPr="00FF20F1" w14:paraId="0A57C355" w14:textId="77777777" w:rsidTr="00013BB3">
        <w:trPr>
          <w:trHeight w:hRule="exact" w:val="227"/>
        </w:trPr>
        <w:tc>
          <w:tcPr>
            <w:tcW w:w="3119" w:type="dxa"/>
            <w:shd w:val="clear" w:color="auto" w:fill="auto"/>
          </w:tcPr>
          <w:p w14:paraId="420FFCE5" w14:textId="77777777" w:rsidR="00AD223F" w:rsidRPr="00FF20F1" w:rsidRDefault="00AD223F" w:rsidP="00AD223F">
            <w:pPr>
              <w:pStyle w:val="PlantList"/>
              <w:jc w:val="left"/>
              <w:rPr>
                <w:i/>
                <w:iCs/>
                <w:rPrChange w:id="2666" w:author="Daniel Stewart" w:date="2022-02-10T13:41:00Z">
                  <w:rPr>
                    <w:lang w:val="en-US"/>
                  </w:rPr>
                </w:rPrChange>
              </w:rPr>
              <w:pPrChange w:id="2667" w:author="Daniel Stewart" w:date="2022-02-10T13:43:00Z">
                <w:pPr>
                  <w:jc w:val="left"/>
                </w:pPr>
              </w:pPrChange>
            </w:pPr>
            <w:r w:rsidRPr="00FF20F1">
              <w:rPr>
                <w:i/>
                <w:iCs/>
                <w:rPrChange w:id="2668" w:author="Daniel Stewart" w:date="2022-02-10T13:41:00Z">
                  <w:rPr/>
                </w:rPrChange>
              </w:rPr>
              <w:t>Lolium perenne</w:t>
            </w:r>
          </w:p>
        </w:tc>
        <w:tc>
          <w:tcPr>
            <w:tcW w:w="2941" w:type="dxa"/>
            <w:shd w:val="clear" w:color="auto" w:fill="auto"/>
          </w:tcPr>
          <w:p w14:paraId="7A65AFC2" w14:textId="77777777" w:rsidR="00AD223F" w:rsidRPr="00FF20F1" w:rsidRDefault="00AD223F" w:rsidP="00AD223F">
            <w:pPr>
              <w:pStyle w:val="PlantList"/>
              <w:pPrChange w:id="2669" w:author="Daniel Stewart" w:date="2022-02-10T13:41:00Z">
                <w:pPr>
                  <w:jc w:val="left"/>
                </w:pPr>
              </w:pPrChange>
            </w:pPr>
            <w:r w:rsidRPr="00FF20F1">
              <w:t>perennial ryegrass</w:t>
            </w:r>
          </w:p>
        </w:tc>
        <w:tc>
          <w:tcPr>
            <w:tcW w:w="886" w:type="dxa"/>
            <w:shd w:val="clear" w:color="auto" w:fill="auto"/>
          </w:tcPr>
          <w:p w14:paraId="2A14AC20" w14:textId="77777777" w:rsidR="00AD223F" w:rsidRPr="00FF20F1" w:rsidRDefault="00AD223F" w:rsidP="00AD223F">
            <w:pPr>
              <w:pStyle w:val="PlantList"/>
              <w:jc w:val="center"/>
              <w:pPrChange w:id="2670" w:author="Daniel Stewart" w:date="2022-02-10T13:42:00Z">
                <w:pPr/>
              </w:pPrChange>
            </w:pPr>
            <w:r w:rsidRPr="00FF20F1">
              <w:t>E</w:t>
            </w:r>
          </w:p>
        </w:tc>
        <w:tc>
          <w:tcPr>
            <w:tcW w:w="886" w:type="dxa"/>
          </w:tcPr>
          <w:p w14:paraId="761C0AD5" w14:textId="77777777" w:rsidR="00AD223F" w:rsidRPr="00FF20F1" w:rsidRDefault="00AD223F" w:rsidP="00AD223F">
            <w:pPr>
              <w:pStyle w:val="PlantList"/>
              <w:jc w:val="center"/>
              <w:pPrChange w:id="2671" w:author="Daniel Stewart" w:date="2022-02-10T13:42:00Z">
                <w:pPr/>
              </w:pPrChange>
            </w:pPr>
            <w:r w:rsidRPr="00FF20F1">
              <w:t>X</w:t>
            </w:r>
          </w:p>
        </w:tc>
        <w:tc>
          <w:tcPr>
            <w:tcW w:w="886" w:type="dxa"/>
          </w:tcPr>
          <w:p w14:paraId="2CD88AF6" w14:textId="77777777" w:rsidR="00AD223F" w:rsidRPr="00FF20F1" w:rsidRDefault="00AD223F" w:rsidP="00AD223F">
            <w:pPr>
              <w:pStyle w:val="PlantList"/>
              <w:jc w:val="center"/>
              <w:pPrChange w:id="2672" w:author="Daniel Stewart" w:date="2022-02-10T13:42:00Z">
                <w:pPr/>
              </w:pPrChange>
            </w:pPr>
          </w:p>
        </w:tc>
      </w:tr>
      <w:tr w:rsidR="00AD223F" w:rsidRPr="00FF20F1" w14:paraId="3FC30131" w14:textId="77777777" w:rsidTr="00013BB3">
        <w:trPr>
          <w:trHeight w:hRule="exact" w:val="227"/>
        </w:trPr>
        <w:tc>
          <w:tcPr>
            <w:tcW w:w="3119" w:type="dxa"/>
            <w:shd w:val="clear" w:color="auto" w:fill="auto"/>
            <w:hideMark/>
          </w:tcPr>
          <w:p w14:paraId="63ED3DB0" w14:textId="77777777" w:rsidR="00AD223F" w:rsidRPr="00FF20F1" w:rsidRDefault="00AD223F" w:rsidP="00AD223F">
            <w:pPr>
              <w:pStyle w:val="PlantList"/>
              <w:jc w:val="left"/>
              <w:rPr>
                <w:i/>
                <w:iCs/>
                <w:rPrChange w:id="2673" w:author="Daniel Stewart" w:date="2022-02-10T13:41:00Z">
                  <w:rPr>
                    <w:lang w:val="en-US"/>
                  </w:rPr>
                </w:rPrChange>
              </w:rPr>
              <w:pPrChange w:id="2674" w:author="Daniel Stewart" w:date="2022-02-10T13:43:00Z">
                <w:pPr>
                  <w:jc w:val="left"/>
                </w:pPr>
              </w:pPrChange>
            </w:pPr>
            <w:r w:rsidRPr="00FF20F1">
              <w:rPr>
                <w:i/>
                <w:iCs/>
                <w:rPrChange w:id="2675" w:author="Daniel Stewart" w:date="2022-02-10T13:41:00Z">
                  <w:rPr/>
                </w:rPrChange>
              </w:rPr>
              <w:t>Lotus corniculatus </w:t>
            </w:r>
          </w:p>
        </w:tc>
        <w:tc>
          <w:tcPr>
            <w:tcW w:w="2941" w:type="dxa"/>
            <w:shd w:val="clear" w:color="auto" w:fill="auto"/>
            <w:hideMark/>
          </w:tcPr>
          <w:p w14:paraId="1F64706A" w14:textId="77777777" w:rsidR="00AD223F" w:rsidRPr="00FF20F1" w:rsidRDefault="00AD223F" w:rsidP="00AD223F">
            <w:pPr>
              <w:pStyle w:val="PlantList"/>
              <w:pPrChange w:id="2676" w:author="Daniel Stewart" w:date="2022-02-10T13:41:00Z">
                <w:pPr>
                  <w:jc w:val="left"/>
                </w:pPr>
              </w:pPrChange>
            </w:pPr>
            <w:r w:rsidRPr="00FF20F1">
              <w:t>common bird's-foot trefoil </w:t>
            </w:r>
          </w:p>
        </w:tc>
        <w:tc>
          <w:tcPr>
            <w:tcW w:w="886" w:type="dxa"/>
            <w:shd w:val="clear" w:color="auto" w:fill="auto"/>
            <w:hideMark/>
          </w:tcPr>
          <w:p w14:paraId="6B39666D" w14:textId="77777777" w:rsidR="00AD223F" w:rsidRPr="00FF20F1" w:rsidRDefault="00AD223F" w:rsidP="00AD223F">
            <w:pPr>
              <w:pStyle w:val="PlantList"/>
              <w:jc w:val="center"/>
              <w:pPrChange w:id="2677" w:author="Daniel Stewart" w:date="2022-02-10T13:42:00Z">
                <w:pPr/>
              </w:pPrChange>
            </w:pPr>
            <w:r w:rsidRPr="00FF20F1">
              <w:t>E</w:t>
            </w:r>
          </w:p>
        </w:tc>
        <w:tc>
          <w:tcPr>
            <w:tcW w:w="886" w:type="dxa"/>
          </w:tcPr>
          <w:p w14:paraId="141B4E39" w14:textId="77777777" w:rsidR="00AD223F" w:rsidRPr="00FF20F1" w:rsidRDefault="00AD223F" w:rsidP="00AD223F">
            <w:pPr>
              <w:pStyle w:val="PlantList"/>
              <w:jc w:val="center"/>
              <w:pPrChange w:id="2678" w:author="Daniel Stewart" w:date="2022-02-10T13:42:00Z">
                <w:pPr/>
              </w:pPrChange>
            </w:pPr>
            <w:r w:rsidRPr="00FF20F1">
              <w:t>X</w:t>
            </w:r>
          </w:p>
        </w:tc>
        <w:tc>
          <w:tcPr>
            <w:tcW w:w="886" w:type="dxa"/>
          </w:tcPr>
          <w:p w14:paraId="7694A676" w14:textId="77777777" w:rsidR="00AD223F" w:rsidRPr="00FF20F1" w:rsidRDefault="00AD223F" w:rsidP="00AD223F">
            <w:pPr>
              <w:pStyle w:val="PlantList"/>
              <w:jc w:val="center"/>
              <w:rPr>
                <w:rPrChange w:id="2679" w:author="Daniel Stewart" w:date="2022-02-10T13:41:00Z">
                  <w:rPr>
                    <w:color w:val="000000"/>
                    <w:lang w:val="en-US"/>
                  </w:rPr>
                </w:rPrChange>
              </w:rPr>
              <w:pPrChange w:id="2680" w:author="Daniel Stewart" w:date="2022-02-10T13:42:00Z">
                <w:pPr/>
              </w:pPrChange>
            </w:pPr>
            <w:r w:rsidRPr="00FF20F1">
              <w:t>X</w:t>
            </w:r>
          </w:p>
        </w:tc>
      </w:tr>
      <w:tr w:rsidR="00AD223F" w:rsidRPr="00FF20F1" w14:paraId="28182D63" w14:textId="77777777" w:rsidTr="00013BB3">
        <w:trPr>
          <w:trHeight w:hRule="exact" w:val="227"/>
        </w:trPr>
        <w:tc>
          <w:tcPr>
            <w:tcW w:w="3119" w:type="dxa"/>
            <w:shd w:val="clear" w:color="auto" w:fill="auto"/>
          </w:tcPr>
          <w:p w14:paraId="37118640" w14:textId="77777777" w:rsidR="00AD223F" w:rsidRPr="00FF20F1" w:rsidRDefault="00AD223F" w:rsidP="00AD223F">
            <w:pPr>
              <w:pStyle w:val="PlantList"/>
              <w:jc w:val="left"/>
              <w:rPr>
                <w:i/>
                <w:iCs/>
                <w:rPrChange w:id="2681" w:author="Daniel Stewart" w:date="2022-02-10T13:41:00Z">
                  <w:rPr>
                    <w:lang w:val="en-US"/>
                  </w:rPr>
                </w:rPrChange>
              </w:rPr>
              <w:pPrChange w:id="2682" w:author="Daniel Stewart" w:date="2022-02-10T13:43:00Z">
                <w:pPr>
                  <w:jc w:val="left"/>
                </w:pPr>
              </w:pPrChange>
            </w:pPr>
            <w:r w:rsidRPr="00FF20F1">
              <w:rPr>
                <w:i/>
                <w:iCs/>
                <w:rPrChange w:id="2683" w:author="Daniel Stewart" w:date="2022-02-10T13:41:00Z">
                  <w:rPr/>
                </w:rPrChange>
              </w:rPr>
              <w:t>Lotus pedunculatus</w:t>
            </w:r>
          </w:p>
        </w:tc>
        <w:tc>
          <w:tcPr>
            <w:tcW w:w="2941" w:type="dxa"/>
            <w:shd w:val="clear" w:color="auto" w:fill="auto"/>
          </w:tcPr>
          <w:p w14:paraId="365809BC" w14:textId="77777777" w:rsidR="00AD223F" w:rsidRPr="00FF20F1" w:rsidRDefault="00AD223F" w:rsidP="00AD223F">
            <w:pPr>
              <w:pStyle w:val="PlantList"/>
              <w:pPrChange w:id="2684" w:author="Daniel Stewart" w:date="2022-02-10T13:41:00Z">
                <w:pPr>
                  <w:jc w:val="left"/>
                </w:pPr>
              </w:pPrChange>
            </w:pPr>
            <w:r w:rsidRPr="00FF20F1">
              <w:t>stalked bird’s-foot trefoil</w:t>
            </w:r>
          </w:p>
        </w:tc>
        <w:tc>
          <w:tcPr>
            <w:tcW w:w="886" w:type="dxa"/>
            <w:shd w:val="clear" w:color="auto" w:fill="auto"/>
          </w:tcPr>
          <w:p w14:paraId="6A7A4BE2" w14:textId="77777777" w:rsidR="00AD223F" w:rsidRPr="00FF20F1" w:rsidRDefault="00AD223F" w:rsidP="00AD223F">
            <w:pPr>
              <w:pStyle w:val="PlantList"/>
              <w:jc w:val="center"/>
              <w:pPrChange w:id="2685" w:author="Daniel Stewart" w:date="2022-02-10T13:42:00Z">
                <w:pPr/>
              </w:pPrChange>
            </w:pPr>
            <w:r w:rsidRPr="00FF20F1">
              <w:t>E</w:t>
            </w:r>
          </w:p>
        </w:tc>
        <w:tc>
          <w:tcPr>
            <w:tcW w:w="886" w:type="dxa"/>
          </w:tcPr>
          <w:p w14:paraId="70BE0E17" w14:textId="77777777" w:rsidR="00AD223F" w:rsidRPr="00FF20F1" w:rsidRDefault="00AD223F" w:rsidP="00AD223F">
            <w:pPr>
              <w:pStyle w:val="PlantList"/>
              <w:jc w:val="center"/>
              <w:pPrChange w:id="2686" w:author="Daniel Stewart" w:date="2022-02-10T13:42:00Z">
                <w:pPr/>
              </w:pPrChange>
            </w:pPr>
            <w:r w:rsidRPr="00FF20F1">
              <w:t>X</w:t>
            </w:r>
          </w:p>
        </w:tc>
        <w:tc>
          <w:tcPr>
            <w:tcW w:w="886" w:type="dxa"/>
          </w:tcPr>
          <w:p w14:paraId="462F8543" w14:textId="77777777" w:rsidR="00AD223F" w:rsidRPr="00FF20F1" w:rsidRDefault="00AD223F" w:rsidP="00AD223F">
            <w:pPr>
              <w:pStyle w:val="PlantList"/>
              <w:jc w:val="center"/>
              <w:pPrChange w:id="2687" w:author="Daniel Stewart" w:date="2022-02-10T13:42:00Z">
                <w:pPr/>
              </w:pPrChange>
            </w:pPr>
          </w:p>
        </w:tc>
      </w:tr>
      <w:tr w:rsidR="00AD223F" w:rsidRPr="00FF20F1" w14:paraId="09DD89D4" w14:textId="77777777" w:rsidTr="00013BB3">
        <w:trPr>
          <w:trHeight w:hRule="exact" w:val="227"/>
        </w:trPr>
        <w:tc>
          <w:tcPr>
            <w:tcW w:w="3119" w:type="dxa"/>
            <w:shd w:val="clear" w:color="auto" w:fill="auto"/>
            <w:hideMark/>
          </w:tcPr>
          <w:p w14:paraId="429204D5" w14:textId="77777777" w:rsidR="00AD223F" w:rsidRPr="00FF20F1" w:rsidRDefault="00AD223F" w:rsidP="00AD223F">
            <w:pPr>
              <w:pStyle w:val="PlantList"/>
              <w:jc w:val="left"/>
              <w:rPr>
                <w:i/>
                <w:iCs/>
                <w:rPrChange w:id="2688" w:author="Daniel Stewart" w:date="2022-02-10T13:41:00Z">
                  <w:rPr>
                    <w:lang w:val="en-US"/>
                  </w:rPr>
                </w:rPrChange>
              </w:rPr>
              <w:pPrChange w:id="2689" w:author="Daniel Stewart" w:date="2022-02-10T13:43:00Z">
                <w:pPr>
                  <w:jc w:val="left"/>
                </w:pPr>
              </w:pPrChange>
            </w:pPr>
            <w:r w:rsidRPr="00FF20F1">
              <w:rPr>
                <w:i/>
                <w:iCs/>
                <w:rPrChange w:id="2690" w:author="Daniel Stewart" w:date="2022-02-10T13:41:00Z">
                  <w:rPr/>
                </w:rPrChange>
              </w:rPr>
              <w:t>Ludwigia palustris </w:t>
            </w:r>
          </w:p>
        </w:tc>
        <w:tc>
          <w:tcPr>
            <w:tcW w:w="2941" w:type="dxa"/>
            <w:shd w:val="clear" w:color="auto" w:fill="auto"/>
            <w:hideMark/>
          </w:tcPr>
          <w:p w14:paraId="76D03F5C" w14:textId="77777777" w:rsidR="00AD223F" w:rsidRPr="00FF20F1" w:rsidRDefault="00AD223F" w:rsidP="00AD223F">
            <w:pPr>
              <w:pStyle w:val="PlantList"/>
              <w:pPrChange w:id="2691" w:author="Daniel Stewart" w:date="2022-02-10T13:41:00Z">
                <w:pPr>
                  <w:jc w:val="left"/>
                </w:pPr>
              </w:pPrChange>
            </w:pPr>
            <w:r w:rsidRPr="00FF20F1">
              <w:t>water purslane </w:t>
            </w:r>
          </w:p>
        </w:tc>
        <w:tc>
          <w:tcPr>
            <w:tcW w:w="886" w:type="dxa"/>
            <w:shd w:val="clear" w:color="auto" w:fill="auto"/>
            <w:hideMark/>
          </w:tcPr>
          <w:p w14:paraId="2E1BA06A" w14:textId="77777777" w:rsidR="00AD223F" w:rsidRPr="00FF20F1" w:rsidRDefault="00AD223F" w:rsidP="00AD223F">
            <w:pPr>
              <w:pStyle w:val="PlantList"/>
              <w:jc w:val="center"/>
              <w:pPrChange w:id="2692" w:author="Daniel Stewart" w:date="2022-02-10T13:42:00Z">
                <w:pPr/>
              </w:pPrChange>
            </w:pPr>
            <w:r w:rsidRPr="00FF20F1">
              <w:t>N</w:t>
            </w:r>
          </w:p>
        </w:tc>
        <w:tc>
          <w:tcPr>
            <w:tcW w:w="886" w:type="dxa"/>
          </w:tcPr>
          <w:p w14:paraId="74E5BCE0" w14:textId="77777777" w:rsidR="00AD223F" w:rsidRPr="00FF20F1" w:rsidRDefault="00AD223F" w:rsidP="00AD223F">
            <w:pPr>
              <w:pStyle w:val="PlantList"/>
              <w:jc w:val="center"/>
              <w:pPrChange w:id="2693" w:author="Daniel Stewart" w:date="2022-02-10T13:42:00Z">
                <w:pPr/>
              </w:pPrChange>
            </w:pPr>
            <w:r w:rsidRPr="00FF20F1">
              <w:t>X</w:t>
            </w:r>
          </w:p>
        </w:tc>
        <w:tc>
          <w:tcPr>
            <w:tcW w:w="886" w:type="dxa"/>
          </w:tcPr>
          <w:p w14:paraId="2C8BCA52" w14:textId="77777777" w:rsidR="00AD223F" w:rsidRPr="00FF20F1" w:rsidRDefault="00AD223F" w:rsidP="00AD223F">
            <w:pPr>
              <w:pStyle w:val="PlantList"/>
              <w:jc w:val="center"/>
              <w:rPr>
                <w:rPrChange w:id="2694" w:author="Daniel Stewart" w:date="2022-02-10T13:41:00Z">
                  <w:rPr>
                    <w:color w:val="000000"/>
                    <w:lang w:val="en-US"/>
                  </w:rPr>
                </w:rPrChange>
              </w:rPr>
              <w:pPrChange w:id="2695" w:author="Daniel Stewart" w:date="2022-02-10T13:42:00Z">
                <w:pPr/>
              </w:pPrChange>
            </w:pPr>
            <w:r w:rsidRPr="00FF20F1">
              <w:t>X</w:t>
            </w:r>
          </w:p>
        </w:tc>
      </w:tr>
      <w:tr w:rsidR="00AD223F" w:rsidRPr="00FF20F1" w14:paraId="4436FC01" w14:textId="77777777" w:rsidTr="00013BB3">
        <w:trPr>
          <w:trHeight w:hRule="exact" w:val="227"/>
        </w:trPr>
        <w:tc>
          <w:tcPr>
            <w:tcW w:w="3119" w:type="dxa"/>
            <w:shd w:val="clear" w:color="auto" w:fill="auto"/>
          </w:tcPr>
          <w:p w14:paraId="12FD3BEC" w14:textId="77777777" w:rsidR="00AD223F" w:rsidRPr="00FF20F1" w:rsidRDefault="00AD223F" w:rsidP="00AD223F">
            <w:pPr>
              <w:pStyle w:val="PlantList"/>
              <w:jc w:val="left"/>
              <w:rPr>
                <w:i/>
                <w:iCs/>
                <w:rPrChange w:id="2696" w:author="Daniel Stewart" w:date="2022-02-10T13:41:00Z">
                  <w:rPr>
                    <w:lang w:val="en-US"/>
                  </w:rPr>
                </w:rPrChange>
              </w:rPr>
              <w:pPrChange w:id="2697" w:author="Daniel Stewart" w:date="2022-02-10T13:43:00Z">
                <w:pPr>
                  <w:jc w:val="left"/>
                </w:pPr>
              </w:pPrChange>
            </w:pPr>
            <w:r w:rsidRPr="00FF20F1">
              <w:rPr>
                <w:i/>
                <w:iCs/>
                <w:rPrChange w:id="2698" w:author="Daniel Stewart" w:date="2022-02-10T13:41:00Z">
                  <w:rPr/>
                </w:rPrChange>
              </w:rPr>
              <w:t>Lycopus americanus</w:t>
            </w:r>
          </w:p>
        </w:tc>
        <w:tc>
          <w:tcPr>
            <w:tcW w:w="2941" w:type="dxa"/>
            <w:shd w:val="clear" w:color="auto" w:fill="auto"/>
          </w:tcPr>
          <w:p w14:paraId="17F07F2A" w14:textId="77777777" w:rsidR="00AD223F" w:rsidRPr="00FF20F1" w:rsidRDefault="00AD223F" w:rsidP="00AD223F">
            <w:pPr>
              <w:pStyle w:val="PlantList"/>
              <w:pPrChange w:id="2699" w:author="Daniel Stewart" w:date="2022-02-10T13:41:00Z">
                <w:pPr>
                  <w:jc w:val="left"/>
                </w:pPr>
              </w:pPrChange>
            </w:pPr>
            <w:r w:rsidRPr="00FF20F1">
              <w:t>American bugleweed</w:t>
            </w:r>
          </w:p>
        </w:tc>
        <w:tc>
          <w:tcPr>
            <w:tcW w:w="886" w:type="dxa"/>
            <w:shd w:val="clear" w:color="auto" w:fill="auto"/>
          </w:tcPr>
          <w:p w14:paraId="004B2B1B" w14:textId="77777777" w:rsidR="00AD223F" w:rsidRPr="00FF20F1" w:rsidRDefault="00AD223F" w:rsidP="00AD223F">
            <w:pPr>
              <w:pStyle w:val="PlantList"/>
              <w:jc w:val="center"/>
              <w:pPrChange w:id="2700" w:author="Daniel Stewart" w:date="2022-02-10T13:42:00Z">
                <w:pPr/>
              </w:pPrChange>
            </w:pPr>
            <w:r w:rsidRPr="00FF20F1">
              <w:t>N</w:t>
            </w:r>
          </w:p>
        </w:tc>
        <w:tc>
          <w:tcPr>
            <w:tcW w:w="886" w:type="dxa"/>
          </w:tcPr>
          <w:p w14:paraId="5EC14ACD" w14:textId="77777777" w:rsidR="00AD223F" w:rsidRPr="00FF20F1" w:rsidRDefault="00AD223F" w:rsidP="00AD223F">
            <w:pPr>
              <w:pStyle w:val="PlantList"/>
              <w:jc w:val="center"/>
              <w:pPrChange w:id="2701" w:author="Daniel Stewart" w:date="2022-02-10T13:42:00Z">
                <w:pPr/>
              </w:pPrChange>
            </w:pPr>
            <w:r w:rsidRPr="00FF20F1">
              <w:t>X</w:t>
            </w:r>
          </w:p>
        </w:tc>
        <w:tc>
          <w:tcPr>
            <w:tcW w:w="886" w:type="dxa"/>
          </w:tcPr>
          <w:p w14:paraId="385F89D1" w14:textId="77777777" w:rsidR="00AD223F" w:rsidRPr="00FF20F1" w:rsidRDefault="00AD223F" w:rsidP="00AD223F">
            <w:pPr>
              <w:pStyle w:val="PlantList"/>
              <w:jc w:val="center"/>
              <w:pPrChange w:id="2702" w:author="Daniel Stewart" w:date="2022-02-10T13:42:00Z">
                <w:pPr/>
              </w:pPrChange>
            </w:pPr>
          </w:p>
        </w:tc>
      </w:tr>
      <w:tr w:rsidR="00AD223F" w:rsidRPr="00FF20F1" w14:paraId="5CCC628E" w14:textId="77777777" w:rsidTr="00013BB3">
        <w:trPr>
          <w:trHeight w:hRule="exact" w:val="227"/>
        </w:trPr>
        <w:tc>
          <w:tcPr>
            <w:tcW w:w="3119" w:type="dxa"/>
            <w:shd w:val="clear" w:color="auto" w:fill="auto"/>
            <w:hideMark/>
          </w:tcPr>
          <w:p w14:paraId="0C6E8D7B" w14:textId="77777777" w:rsidR="00AD223F" w:rsidRPr="00FF20F1" w:rsidRDefault="00AD223F" w:rsidP="00AD223F">
            <w:pPr>
              <w:pStyle w:val="PlantList"/>
              <w:jc w:val="left"/>
              <w:rPr>
                <w:i/>
                <w:iCs/>
                <w:rPrChange w:id="2703" w:author="Daniel Stewart" w:date="2022-02-10T13:41:00Z">
                  <w:rPr>
                    <w:lang w:val="en-US"/>
                  </w:rPr>
                </w:rPrChange>
              </w:rPr>
              <w:pPrChange w:id="2704" w:author="Daniel Stewart" w:date="2022-02-10T13:43:00Z">
                <w:pPr>
                  <w:jc w:val="left"/>
                </w:pPr>
              </w:pPrChange>
            </w:pPr>
            <w:r w:rsidRPr="00FF20F1">
              <w:rPr>
                <w:i/>
                <w:iCs/>
                <w:rPrChange w:id="2705" w:author="Daniel Stewart" w:date="2022-02-10T13:41:00Z">
                  <w:rPr/>
                </w:rPrChange>
              </w:rPr>
              <w:t>Lycopus europaeus </w:t>
            </w:r>
          </w:p>
        </w:tc>
        <w:tc>
          <w:tcPr>
            <w:tcW w:w="2941" w:type="dxa"/>
            <w:shd w:val="clear" w:color="auto" w:fill="auto"/>
            <w:hideMark/>
          </w:tcPr>
          <w:p w14:paraId="0836565E" w14:textId="77777777" w:rsidR="00AD223F" w:rsidRPr="00FF20F1" w:rsidRDefault="00AD223F" w:rsidP="00AD223F">
            <w:pPr>
              <w:pStyle w:val="PlantList"/>
              <w:pPrChange w:id="2706" w:author="Daniel Stewart" w:date="2022-02-10T13:41:00Z">
                <w:pPr>
                  <w:jc w:val="left"/>
                </w:pPr>
              </w:pPrChange>
            </w:pPr>
            <w:r w:rsidRPr="00FF20F1">
              <w:t>European horehound </w:t>
            </w:r>
          </w:p>
        </w:tc>
        <w:tc>
          <w:tcPr>
            <w:tcW w:w="886" w:type="dxa"/>
            <w:shd w:val="clear" w:color="auto" w:fill="auto"/>
            <w:hideMark/>
          </w:tcPr>
          <w:p w14:paraId="279C0DD8" w14:textId="77777777" w:rsidR="00AD223F" w:rsidRPr="00FF20F1" w:rsidRDefault="00AD223F" w:rsidP="00AD223F">
            <w:pPr>
              <w:pStyle w:val="PlantList"/>
              <w:jc w:val="center"/>
              <w:pPrChange w:id="2707" w:author="Daniel Stewart" w:date="2022-02-10T13:42:00Z">
                <w:pPr/>
              </w:pPrChange>
            </w:pPr>
            <w:r w:rsidRPr="00FF20F1">
              <w:t>E</w:t>
            </w:r>
          </w:p>
        </w:tc>
        <w:tc>
          <w:tcPr>
            <w:tcW w:w="886" w:type="dxa"/>
          </w:tcPr>
          <w:p w14:paraId="28CBEC11" w14:textId="77777777" w:rsidR="00AD223F" w:rsidRPr="00FF20F1" w:rsidRDefault="00AD223F" w:rsidP="00AD223F">
            <w:pPr>
              <w:pStyle w:val="PlantList"/>
              <w:jc w:val="center"/>
              <w:pPrChange w:id="2708" w:author="Daniel Stewart" w:date="2022-02-10T13:42:00Z">
                <w:pPr/>
              </w:pPrChange>
            </w:pPr>
          </w:p>
        </w:tc>
        <w:tc>
          <w:tcPr>
            <w:tcW w:w="886" w:type="dxa"/>
          </w:tcPr>
          <w:p w14:paraId="322BFE6D" w14:textId="77777777" w:rsidR="00AD223F" w:rsidRPr="00FF20F1" w:rsidRDefault="00AD223F" w:rsidP="00AD223F">
            <w:pPr>
              <w:pStyle w:val="PlantList"/>
              <w:jc w:val="center"/>
              <w:rPr>
                <w:rPrChange w:id="2709" w:author="Daniel Stewart" w:date="2022-02-10T13:41:00Z">
                  <w:rPr>
                    <w:color w:val="000000"/>
                    <w:lang w:val="en-US"/>
                  </w:rPr>
                </w:rPrChange>
              </w:rPr>
              <w:pPrChange w:id="2710" w:author="Daniel Stewart" w:date="2022-02-10T13:42:00Z">
                <w:pPr/>
              </w:pPrChange>
            </w:pPr>
            <w:r w:rsidRPr="00FF20F1">
              <w:t>X</w:t>
            </w:r>
          </w:p>
        </w:tc>
      </w:tr>
      <w:tr w:rsidR="00AD223F" w:rsidRPr="00FF20F1" w14:paraId="75F85942" w14:textId="77777777" w:rsidTr="00013BB3">
        <w:trPr>
          <w:trHeight w:hRule="exact" w:val="227"/>
        </w:trPr>
        <w:tc>
          <w:tcPr>
            <w:tcW w:w="3119" w:type="dxa"/>
            <w:shd w:val="clear" w:color="auto" w:fill="auto"/>
          </w:tcPr>
          <w:p w14:paraId="27EDBBF4" w14:textId="77777777" w:rsidR="00AD223F" w:rsidRPr="00FF20F1" w:rsidRDefault="00AD223F" w:rsidP="00AD223F">
            <w:pPr>
              <w:pStyle w:val="PlantList"/>
              <w:jc w:val="left"/>
              <w:rPr>
                <w:i/>
                <w:iCs/>
                <w:rPrChange w:id="2711" w:author="Daniel Stewart" w:date="2022-02-10T13:41:00Z">
                  <w:rPr>
                    <w:lang w:val="en-US"/>
                  </w:rPr>
                </w:rPrChange>
              </w:rPr>
              <w:pPrChange w:id="2712" w:author="Daniel Stewart" w:date="2022-02-10T13:43:00Z">
                <w:pPr>
                  <w:jc w:val="left"/>
                </w:pPr>
              </w:pPrChange>
            </w:pPr>
            <w:r w:rsidRPr="00FF20F1">
              <w:rPr>
                <w:i/>
                <w:iCs/>
                <w:rPrChange w:id="2713" w:author="Daniel Stewart" w:date="2022-02-10T13:41:00Z">
                  <w:rPr/>
                </w:rPrChange>
              </w:rPr>
              <w:t xml:space="preserve">Lycopus </w:t>
            </w:r>
            <w:r w:rsidRPr="007013A6">
              <w:t>sp.</w:t>
            </w:r>
          </w:p>
        </w:tc>
        <w:tc>
          <w:tcPr>
            <w:tcW w:w="2941" w:type="dxa"/>
            <w:shd w:val="clear" w:color="auto" w:fill="auto"/>
          </w:tcPr>
          <w:p w14:paraId="6650355D" w14:textId="77777777" w:rsidR="00AD223F" w:rsidRPr="00FF20F1" w:rsidRDefault="00AD223F" w:rsidP="00AD223F">
            <w:pPr>
              <w:pStyle w:val="PlantList"/>
              <w:pPrChange w:id="2714" w:author="Daniel Stewart" w:date="2022-02-10T13:41:00Z">
                <w:pPr>
                  <w:jc w:val="left"/>
                </w:pPr>
              </w:pPrChange>
            </w:pPr>
            <w:r w:rsidRPr="00FF20F1">
              <w:t>horehound</w:t>
            </w:r>
          </w:p>
        </w:tc>
        <w:tc>
          <w:tcPr>
            <w:tcW w:w="886" w:type="dxa"/>
            <w:shd w:val="clear" w:color="auto" w:fill="auto"/>
          </w:tcPr>
          <w:p w14:paraId="2E1C13B1" w14:textId="77777777" w:rsidR="00AD223F" w:rsidRPr="00FF20F1" w:rsidRDefault="00AD223F" w:rsidP="00AD223F">
            <w:pPr>
              <w:pStyle w:val="PlantList"/>
              <w:jc w:val="center"/>
              <w:pPrChange w:id="2715" w:author="Daniel Stewart" w:date="2022-02-10T13:42:00Z">
                <w:pPr/>
              </w:pPrChange>
            </w:pPr>
            <w:r w:rsidRPr="00FF20F1">
              <w:t>U</w:t>
            </w:r>
          </w:p>
        </w:tc>
        <w:tc>
          <w:tcPr>
            <w:tcW w:w="886" w:type="dxa"/>
          </w:tcPr>
          <w:p w14:paraId="062C3E27" w14:textId="77777777" w:rsidR="00AD223F" w:rsidRPr="00FF20F1" w:rsidRDefault="00AD223F" w:rsidP="00AD223F">
            <w:pPr>
              <w:pStyle w:val="PlantList"/>
              <w:jc w:val="center"/>
              <w:pPrChange w:id="2716" w:author="Daniel Stewart" w:date="2022-02-10T13:42:00Z">
                <w:pPr/>
              </w:pPrChange>
            </w:pPr>
            <w:r w:rsidRPr="00FF20F1">
              <w:t>X</w:t>
            </w:r>
          </w:p>
        </w:tc>
        <w:tc>
          <w:tcPr>
            <w:tcW w:w="886" w:type="dxa"/>
          </w:tcPr>
          <w:p w14:paraId="6A591144" w14:textId="77777777" w:rsidR="00AD223F" w:rsidRPr="00FF20F1" w:rsidRDefault="00AD223F" w:rsidP="00AD223F">
            <w:pPr>
              <w:pStyle w:val="PlantList"/>
              <w:jc w:val="center"/>
              <w:pPrChange w:id="2717" w:author="Daniel Stewart" w:date="2022-02-10T13:42:00Z">
                <w:pPr/>
              </w:pPrChange>
            </w:pPr>
          </w:p>
        </w:tc>
      </w:tr>
      <w:tr w:rsidR="00AD223F" w:rsidRPr="00FF20F1" w14:paraId="57E22A53" w14:textId="77777777" w:rsidTr="00013BB3">
        <w:trPr>
          <w:trHeight w:hRule="exact" w:val="227"/>
        </w:trPr>
        <w:tc>
          <w:tcPr>
            <w:tcW w:w="3119" w:type="dxa"/>
            <w:shd w:val="clear" w:color="auto" w:fill="auto"/>
            <w:hideMark/>
          </w:tcPr>
          <w:p w14:paraId="538526F8" w14:textId="77777777" w:rsidR="00AD223F" w:rsidRPr="00FF20F1" w:rsidRDefault="00AD223F" w:rsidP="00AD223F">
            <w:pPr>
              <w:pStyle w:val="PlantList"/>
              <w:jc w:val="left"/>
              <w:rPr>
                <w:i/>
                <w:iCs/>
                <w:rPrChange w:id="2718" w:author="Daniel Stewart" w:date="2022-02-10T13:41:00Z">
                  <w:rPr>
                    <w:lang w:val="en-US"/>
                  </w:rPr>
                </w:rPrChange>
              </w:rPr>
              <w:pPrChange w:id="2719" w:author="Daniel Stewart" w:date="2022-02-10T13:43:00Z">
                <w:pPr>
                  <w:jc w:val="left"/>
                </w:pPr>
              </w:pPrChange>
            </w:pPr>
            <w:r w:rsidRPr="00FF20F1">
              <w:rPr>
                <w:i/>
                <w:iCs/>
                <w:rPrChange w:id="2720" w:author="Daniel Stewart" w:date="2022-02-10T13:41:00Z">
                  <w:rPr/>
                </w:rPrChange>
              </w:rPr>
              <w:t>Lysichiton americanus </w:t>
            </w:r>
          </w:p>
        </w:tc>
        <w:tc>
          <w:tcPr>
            <w:tcW w:w="2941" w:type="dxa"/>
            <w:shd w:val="clear" w:color="auto" w:fill="auto"/>
            <w:hideMark/>
          </w:tcPr>
          <w:p w14:paraId="3634EACF" w14:textId="77777777" w:rsidR="00AD223F" w:rsidRPr="00FF20F1" w:rsidRDefault="00AD223F" w:rsidP="00AD223F">
            <w:pPr>
              <w:pStyle w:val="PlantList"/>
              <w:pPrChange w:id="2721" w:author="Daniel Stewart" w:date="2022-02-10T13:41:00Z">
                <w:pPr>
                  <w:jc w:val="left"/>
                </w:pPr>
              </w:pPrChange>
            </w:pPr>
            <w:r w:rsidRPr="00FF20F1">
              <w:t>skunk cabbage </w:t>
            </w:r>
          </w:p>
        </w:tc>
        <w:tc>
          <w:tcPr>
            <w:tcW w:w="886" w:type="dxa"/>
            <w:shd w:val="clear" w:color="auto" w:fill="auto"/>
            <w:hideMark/>
          </w:tcPr>
          <w:p w14:paraId="2720E490" w14:textId="77777777" w:rsidR="00AD223F" w:rsidRPr="00FF20F1" w:rsidRDefault="00AD223F" w:rsidP="00AD223F">
            <w:pPr>
              <w:pStyle w:val="PlantList"/>
              <w:jc w:val="center"/>
              <w:pPrChange w:id="2722" w:author="Daniel Stewart" w:date="2022-02-10T13:42:00Z">
                <w:pPr/>
              </w:pPrChange>
            </w:pPr>
            <w:r w:rsidRPr="00FF20F1">
              <w:t>N</w:t>
            </w:r>
          </w:p>
        </w:tc>
        <w:tc>
          <w:tcPr>
            <w:tcW w:w="886" w:type="dxa"/>
          </w:tcPr>
          <w:p w14:paraId="33ED283A" w14:textId="77777777" w:rsidR="00AD223F" w:rsidRPr="00FF20F1" w:rsidRDefault="00AD223F" w:rsidP="00AD223F">
            <w:pPr>
              <w:pStyle w:val="PlantList"/>
              <w:jc w:val="center"/>
              <w:pPrChange w:id="2723" w:author="Daniel Stewart" w:date="2022-02-10T13:42:00Z">
                <w:pPr/>
              </w:pPrChange>
            </w:pPr>
            <w:r w:rsidRPr="00FF20F1">
              <w:t>X</w:t>
            </w:r>
          </w:p>
        </w:tc>
        <w:tc>
          <w:tcPr>
            <w:tcW w:w="886" w:type="dxa"/>
          </w:tcPr>
          <w:p w14:paraId="2C2D1097" w14:textId="77777777" w:rsidR="00AD223F" w:rsidRPr="00FF20F1" w:rsidRDefault="00AD223F" w:rsidP="00AD223F">
            <w:pPr>
              <w:pStyle w:val="PlantList"/>
              <w:jc w:val="center"/>
              <w:rPr>
                <w:rPrChange w:id="2724" w:author="Daniel Stewart" w:date="2022-02-10T13:41:00Z">
                  <w:rPr>
                    <w:color w:val="000000"/>
                    <w:lang w:val="en-US"/>
                  </w:rPr>
                </w:rPrChange>
              </w:rPr>
              <w:pPrChange w:id="2725" w:author="Daniel Stewart" w:date="2022-02-10T13:42:00Z">
                <w:pPr/>
              </w:pPrChange>
            </w:pPr>
            <w:r w:rsidRPr="00FF20F1">
              <w:t>X</w:t>
            </w:r>
          </w:p>
        </w:tc>
      </w:tr>
      <w:tr w:rsidR="00AD223F" w:rsidRPr="00FF20F1" w14:paraId="1112B0E8" w14:textId="77777777" w:rsidTr="00013BB3">
        <w:trPr>
          <w:trHeight w:hRule="exact" w:val="227"/>
        </w:trPr>
        <w:tc>
          <w:tcPr>
            <w:tcW w:w="3119" w:type="dxa"/>
            <w:shd w:val="clear" w:color="auto" w:fill="auto"/>
          </w:tcPr>
          <w:p w14:paraId="1A7E9835" w14:textId="77777777" w:rsidR="00AD223F" w:rsidRPr="00FF20F1" w:rsidRDefault="00AD223F" w:rsidP="00AD223F">
            <w:pPr>
              <w:pStyle w:val="PlantList"/>
              <w:jc w:val="left"/>
              <w:rPr>
                <w:i/>
                <w:iCs/>
                <w:rPrChange w:id="2726" w:author="Daniel Stewart" w:date="2022-02-10T13:41:00Z">
                  <w:rPr>
                    <w:lang w:val="en-US"/>
                  </w:rPr>
                </w:rPrChange>
              </w:rPr>
              <w:pPrChange w:id="2727" w:author="Daniel Stewart" w:date="2022-02-10T13:43:00Z">
                <w:pPr>
                  <w:jc w:val="left"/>
                </w:pPr>
              </w:pPrChange>
            </w:pPr>
            <w:r w:rsidRPr="00FF20F1">
              <w:rPr>
                <w:i/>
                <w:iCs/>
                <w:rPrChange w:id="2728" w:author="Daniel Stewart" w:date="2022-02-10T13:41:00Z">
                  <w:rPr/>
                </w:rPrChange>
              </w:rPr>
              <w:t>Lysimachia maritima</w:t>
            </w:r>
          </w:p>
        </w:tc>
        <w:tc>
          <w:tcPr>
            <w:tcW w:w="2941" w:type="dxa"/>
            <w:shd w:val="clear" w:color="auto" w:fill="auto"/>
          </w:tcPr>
          <w:p w14:paraId="05A1EBDE" w14:textId="77777777" w:rsidR="00AD223F" w:rsidRPr="00FF20F1" w:rsidRDefault="00AD223F" w:rsidP="00AD223F">
            <w:pPr>
              <w:pStyle w:val="PlantList"/>
              <w:pPrChange w:id="2729" w:author="Daniel Stewart" w:date="2022-02-10T13:41:00Z">
                <w:pPr>
                  <w:jc w:val="left"/>
                </w:pPr>
              </w:pPrChange>
            </w:pPr>
            <w:r w:rsidRPr="00FF20F1">
              <w:t>sea milkwort</w:t>
            </w:r>
          </w:p>
        </w:tc>
        <w:tc>
          <w:tcPr>
            <w:tcW w:w="886" w:type="dxa"/>
            <w:shd w:val="clear" w:color="auto" w:fill="auto"/>
          </w:tcPr>
          <w:p w14:paraId="2FE2697C" w14:textId="77777777" w:rsidR="00AD223F" w:rsidRPr="00FF20F1" w:rsidRDefault="00AD223F" w:rsidP="00AD223F">
            <w:pPr>
              <w:pStyle w:val="PlantList"/>
              <w:jc w:val="center"/>
              <w:pPrChange w:id="2730" w:author="Daniel Stewart" w:date="2022-02-10T13:42:00Z">
                <w:pPr/>
              </w:pPrChange>
            </w:pPr>
            <w:r w:rsidRPr="00FF20F1">
              <w:t>N</w:t>
            </w:r>
          </w:p>
        </w:tc>
        <w:tc>
          <w:tcPr>
            <w:tcW w:w="886" w:type="dxa"/>
          </w:tcPr>
          <w:p w14:paraId="1BF5789D" w14:textId="77777777" w:rsidR="00AD223F" w:rsidRPr="00FF20F1" w:rsidRDefault="00AD223F" w:rsidP="00AD223F">
            <w:pPr>
              <w:pStyle w:val="PlantList"/>
              <w:jc w:val="center"/>
              <w:pPrChange w:id="2731" w:author="Daniel Stewart" w:date="2022-02-10T13:42:00Z">
                <w:pPr/>
              </w:pPrChange>
            </w:pPr>
            <w:r w:rsidRPr="00FF20F1">
              <w:t>X</w:t>
            </w:r>
          </w:p>
        </w:tc>
        <w:tc>
          <w:tcPr>
            <w:tcW w:w="886" w:type="dxa"/>
          </w:tcPr>
          <w:p w14:paraId="3320EC36" w14:textId="77777777" w:rsidR="00AD223F" w:rsidRPr="00FF20F1" w:rsidRDefault="00AD223F" w:rsidP="00AD223F">
            <w:pPr>
              <w:pStyle w:val="PlantList"/>
              <w:jc w:val="center"/>
              <w:pPrChange w:id="2732" w:author="Daniel Stewart" w:date="2022-02-10T13:42:00Z">
                <w:pPr/>
              </w:pPrChange>
            </w:pPr>
          </w:p>
        </w:tc>
      </w:tr>
      <w:tr w:rsidR="00AD223F" w:rsidRPr="00FF20F1" w14:paraId="7B188FC6" w14:textId="77777777" w:rsidTr="00013BB3">
        <w:trPr>
          <w:trHeight w:hRule="exact" w:val="227"/>
        </w:trPr>
        <w:tc>
          <w:tcPr>
            <w:tcW w:w="3119" w:type="dxa"/>
            <w:shd w:val="clear" w:color="auto" w:fill="auto"/>
            <w:hideMark/>
          </w:tcPr>
          <w:p w14:paraId="15196D3B" w14:textId="77777777" w:rsidR="00AD223F" w:rsidRPr="00FF20F1" w:rsidRDefault="00AD223F" w:rsidP="00AD223F">
            <w:pPr>
              <w:pStyle w:val="PlantList"/>
              <w:jc w:val="left"/>
              <w:rPr>
                <w:i/>
                <w:iCs/>
                <w:rPrChange w:id="2733" w:author="Daniel Stewart" w:date="2022-02-10T13:41:00Z">
                  <w:rPr>
                    <w:lang w:val="en-US"/>
                  </w:rPr>
                </w:rPrChange>
              </w:rPr>
              <w:pPrChange w:id="2734" w:author="Daniel Stewart" w:date="2022-02-10T13:43:00Z">
                <w:pPr>
                  <w:jc w:val="left"/>
                </w:pPr>
              </w:pPrChange>
            </w:pPr>
            <w:r w:rsidRPr="00FF20F1">
              <w:rPr>
                <w:i/>
                <w:iCs/>
                <w:rPrChange w:id="2735" w:author="Daniel Stewart" w:date="2022-02-10T13:41:00Z">
                  <w:rPr/>
                </w:rPrChange>
              </w:rPr>
              <w:t>Lysimachia nummularia </w:t>
            </w:r>
          </w:p>
        </w:tc>
        <w:tc>
          <w:tcPr>
            <w:tcW w:w="2941" w:type="dxa"/>
            <w:shd w:val="clear" w:color="auto" w:fill="auto"/>
            <w:hideMark/>
          </w:tcPr>
          <w:p w14:paraId="0B8025B6" w14:textId="77777777" w:rsidR="00AD223F" w:rsidRPr="00FF20F1" w:rsidRDefault="00AD223F" w:rsidP="00AD223F">
            <w:pPr>
              <w:pStyle w:val="PlantList"/>
              <w:pPrChange w:id="2736" w:author="Daniel Stewart" w:date="2022-02-10T13:41:00Z">
                <w:pPr>
                  <w:jc w:val="left"/>
                </w:pPr>
              </w:pPrChange>
            </w:pPr>
            <w:r w:rsidRPr="00FF20F1">
              <w:t>creeping jenny </w:t>
            </w:r>
          </w:p>
        </w:tc>
        <w:tc>
          <w:tcPr>
            <w:tcW w:w="886" w:type="dxa"/>
            <w:shd w:val="clear" w:color="auto" w:fill="auto"/>
            <w:hideMark/>
          </w:tcPr>
          <w:p w14:paraId="4E337036" w14:textId="77777777" w:rsidR="00AD223F" w:rsidRPr="00FF20F1" w:rsidRDefault="00AD223F" w:rsidP="00AD223F">
            <w:pPr>
              <w:pStyle w:val="PlantList"/>
              <w:jc w:val="center"/>
              <w:pPrChange w:id="2737" w:author="Daniel Stewart" w:date="2022-02-10T13:42:00Z">
                <w:pPr/>
              </w:pPrChange>
            </w:pPr>
            <w:r w:rsidRPr="00FF20F1">
              <w:t>E</w:t>
            </w:r>
          </w:p>
        </w:tc>
        <w:tc>
          <w:tcPr>
            <w:tcW w:w="886" w:type="dxa"/>
          </w:tcPr>
          <w:p w14:paraId="2664B131" w14:textId="77777777" w:rsidR="00AD223F" w:rsidRPr="00FF20F1" w:rsidRDefault="00AD223F" w:rsidP="00AD223F">
            <w:pPr>
              <w:pStyle w:val="PlantList"/>
              <w:jc w:val="center"/>
              <w:pPrChange w:id="2738" w:author="Daniel Stewart" w:date="2022-02-10T13:42:00Z">
                <w:pPr/>
              </w:pPrChange>
            </w:pPr>
            <w:r w:rsidRPr="00FF20F1">
              <w:t>X</w:t>
            </w:r>
          </w:p>
        </w:tc>
        <w:tc>
          <w:tcPr>
            <w:tcW w:w="886" w:type="dxa"/>
          </w:tcPr>
          <w:p w14:paraId="7FEE7C04" w14:textId="77777777" w:rsidR="00AD223F" w:rsidRPr="00FF20F1" w:rsidRDefault="00AD223F" w:rsidP="00AD223F">
            <w:pPr>
              <w:pStyle w:val="PlantList"/>
              <w:jc w:val="center"/>
              <w:rPr>
                <w:rPrChange w:id="2739" w:author="Daniel Stewart" w:date="2022-02-10T13:41:00Z">
                  <w:rPr>
                    <w:color w:val="000000"/>
                    <w:lang w:val="en-US"/>
                  </w:rPr>
                </w:rPrChange>
              </w:rPr>
              <w:pPrChange w:id="2740" w:author="Daniel Stewart" w:date="2022-02-10T13:42:00Z">
                <w:pPr/>
              </w:pPrChange>
            </w:pPr>
            <w:r w:rsidRPr="00FF20F1">
              <w:t>X</w:t>
            </w:r>
          </w:p>
        </w:tc>
      </w:tr>
      <w:tr w:rsidR="00AD223F" w:rsidRPr="00FF20F1" w14:paraId="16C3F308" w14:textId="77777777" w:rsidTr="00013BB3">
        <w:trPr>
          <w:trHeight w:hRule="exact" w:val="227"/>
        </w:trPr>
        <w:tc>
          <w:tcPr>
            <w:tcW w:w="3119" w:type="dxa"/>
            <w:shd w:val="clear" w:color="auto" w:fill="auto"/>
            <w:hideMark/>
          </w:tcPr>
          <w:p w14:paraId="7850958A" w14:textId="77777777" w:rsidR="00AD223F" w:rsidRPr="00FF20F1" w:rsidRDefault="00AD223F" w:rsidP="00AD223F">
            <w:pPr>
              <w:pStyle w:val="PlantList"/>
              <w:jc w:val="left"/>
              <w:rPr>
                <w:i/>
                <w:iCs/>
                <w:rPrChange w:id="2741" w:author="Daniel Stewart" w:date="2022-02-10T13:41:00Z">
                  <w:rPr>
                    <w:lang w:val="en-US"/>
                  </w:rPr>
                </w:rPrChange>
              </w:rPr>
              <w:pPrChange w:id="2742" w:author="Daniel Stewart" w:date="2022-02-10T13:43:00Z">
                <w:pPr>
                  <w:jc w:val="left"/>
                </w:pPr>
              </w:pPrChange>
            </w:pPr>
            <w:r w:rsidRPr="00FF20F1">
              <w:rPr>
                <w:i/>
                <w:iCs/>
                <w:rPrChange w:id="2743" w:author="Daniel Stewart" w:date="2022-02-10T13:41:00Z">
                  <w:rPr/>
                </w:rPrChange>
              </w:rPr>
              <w:t>Lysimachia terrestris </w:t>
            </w:r>
          </w:p>
        </w:tc>
        <w:tc>
          <w:tcPr>
            <w:tcW w:w="2941" w:type="dxa"/>
            <w:shd w:val="clear" w:color="auto" w:fill="auto"/>
            <w:hideMark/>
          </w:tcPr>
          <w:p w14:paraId="4685BDA7" w14:textId="77777777" w:rsidR="00AD223F" w:rsidRPr="00FF20F1" w:rsidRDefault="00AD223F" w:rsidP="00AD223F">
            <w:pPr>
              <w:pStyle w:val="PlantList"/>
              <w:pPrChange w:id="2744" w:author="Daniel Stewart" w:date="2022-02-10T13:41:00Z">
                <w:pPr>
                  <w:jc w:val="left"/>
                </w:pPr>
              </w:pPrChange>
            </w:pPr>
            <w:r w:rsidRPr="00FF20F1">
              <w:t>bog loosestrife </w:t>
            </w:r>
          </w:p>
        </w:tc>
        <w:tc>
          <w:tcPr>
            <w:tcW w:w="886" w:type="dxa"/>
            <w:shd w:val="clear" w:color="auto" w:fill="auto"/>
            <w:hideMark/>
          </w:tcPr>
          <w:p w14:paraId="13C98683" w14:textId="77777777" w:rsidR="00AD223F" w:rsidRPr="00FF20F1" w:rsidRDefault="00AD223F" w:rsidP="00AD223F">
            <w:pPr>
              <w:pStyle w:val="PlantList"/>
              <w:jc w:val="center"/>
              <w:pPrChange w:id="2745" w:author="Daniel Stewart" w:date="2022-02-10T13:42:00Z">
                <w:pPr/>
              </w:pPrChange>
            </w:pPr>
            <w:r w:rsidRPr="00FF20F1">
              <w:t>E</w:t>
            </w:r>
          </w:p>
        </w:tc>
        <w:tc>
          <w:tcPr>
            <w:tcW w:w="886" w:type="dxa"/>
          </w:tcPr>
          <w:p w14:paraId="353A1713" w14:textId="77777777" w:rsidR="00AD223F" w:rsidRPr="00FF20F1" w:rsidRDefault="00AD223F" w:rsidP="00AD223F">
            <w:pPr>
              <w:pStyle w:val="PlantList"/>
              <w:jc w:val="center"/>
              <w:pPrChange w:id="2746" w:author="Daniel Stewart" w:date="2022-02-10T13:42:00Z">
                <w:pPr/>
              </w:pPrChange>
            </w:pPr>
            <w:r w:rsidRPr="00FF20F1">
              <w:t>X</w:t>
            </w:r>
          </w:p>
        </w:tc>
        <w:tc>
          <w:tcPr>
            <w:tcW w:w="886" w:type="dxa"/>
          </w:tcPr>
          <w:p w14:paraId="1093F252" w14:textId="77777777" w:rsidR="00AD223F" w:rsidRPr="00FF20F1" w:rsidRDefault="00AD223F" w:rsidP="00AD223F">
            <w:pPr>
              <w:pStyle w:val="PlantList"/>
              <w:jc w:val="center"/>
              <w:rPr>
                <w:rPrChange w:id="2747" w:author="Daniel Stewart" w:date="2022-02-10T13:41:00Z">
                  <w:rPr>
                    <w:color w:val="000000"/>
                    <w:lang w:val="en-US"/>
                  </w:rPr>
                </w:rPrChange>
              </w:rPr>
              <w:pPrChange w:id="2748" w:author="Daniel Stewart" w:date="2022-02-10T13:42:00Z">
                <w:pPr/>
              </w:pPrChange>
            </w:pPr>
            <w:r w:rsidRPr="00FF20F1">
              <w:t>X</w:t>
            </w:r>
          </w:p>
        </w:tc>
      </w:tr>
      <w:tr w:rsidR="00AD223F" w:rsidRPr="00FF20F1" w14:paraId="6982568A" w14:textId="77777777" w:rsidTr="00013BB3">
        <w:trPr>
          <w:trHeight w:hRule="exact" w:val="227"/>
        </w:trPr>
        <w:tc>
          <w:tcPr>
            <w:tcW w:w="3119" w:type="dxa"/>
            <w:shd w:val="clear" w:color="auto" w:fill="auto"/>
            <w:hideMark/>
          </w:tcPr>
          <w:p w14:paraId="764F3911" w14:textId="77777777" w:rsidR="00AD223F" w:rsidRPr="00FF20F1" w:rsidRDefault="00AD223F" w:rsidP="00AD223F">
            <w:pPr>
              <w:pStyle w:val="PlantList"/>
              <w:jc w:val="left"/>
              <w:rPr>
                <w:i/>
                <w:iCs/>
                <w:rPrChange w:id="2749" w:author="Daniel Stewart" w:date="2022-02-10T13:41:00Z">
                  <w:rPr>
                    <w:lang w:val="en-US"/>
                  </w:rPr>
                </w:rPrChange>
              </w:rPr>
              <w:pPrChange w:id="2750" w:author="Daniel Stewart" w:date="2022-02-10T13:43:00Z">
                <w:pPr>
                  <w:jc w:val="left"/>
                </w:pPr>
              </w:pPrChange>
            </w:pPr>
            <w:r w:rsidRPr="00FF20F1">
              <w:rPr>
                <w:i/>
                <w:iCs/>
                <w:rPrChange w:id="2751" w:author="Daniel Stewart" w:date="2022-02-10T13:41:00Z">
                  <w:rPr/>
                </w:rPrChange>
              </w:rPr>
              <w:t>Lysimacia thyrsiflora </w:t>
            </w:r>
          </w:p>
        </w:tc>
        <w:tc>
          <w:tcPr>
            <w:tcW w:w="2941" w:type="dxa"/>
            <w:shd w:val="clear" w:color="auto" w:fill="auto"/>
            <w:hideMark/>
          </w:tcPr>
          <w:p w14:paraId="584D4619" w14:textId="77777777" w:rsidR="00AD223F" w:rsidRPr="00FF20F1" w:rsidRDefault="00AD223F" w:rsidP="00AD223F">
            <w:pPr>
              <w:pStyle w:val="PlantList"/>
              <w:pPrChange w:id="2752" w:author="Daniel Stewart" w:date="2022-02-10T13:41:00Z">
                <w:pPr>
                  <w:jc w:val="left"/>
                </w:pPr>
              </w:pPrChange>
            </w:pPr>
            <w:r w:rsidRPr="00FF20F1">
              <w:t>tufted loosestrife </w:t>
            </w:r>
          </w:p>
        </w:tc>
        <w:tc>
          <w:tcPr>
            <w:tcW w:w="886" w:type="dxa"/>
            <w:shd w:val="clear" w:color="auto" w:fill="auto"/>
            <w:hideMark/>
          </w:tcPr>
          <w:p w14:paraId="27870FEA" w14:textId="77777777" w:rsidR="00AD223F" w:rsidRPr="00FF20F1" w:rsidRDefault="00AD223F" w:rsidP="00AD223F">
            <w:pPr>
              <w:pStyle w:val="PlantList"/>
              <w:jc w:val="center"/>
              <w:pPrChange w:id="2753" w:author="Daniel Stewart" w:date="2022-02-10T13:42:00Z">
                <w:pPr/>
              </w:pPrChange>
            </w:pPr>
            <w:r w:rsidRPr="00FF20F1">
              <w:t>N</w:t>
            </w:r>
          </w:p>
        </w:tc>
        <w:tc>
          <w:tcPr>
            <w:tcW w:w="886" w:type="dxa"/>
          </w:tcPr>
          <w:p w14:paraId="037A4DE4" w14:textId="77777777" w:rsidR="00AD223F" w:rsidRPr="00FF20F1" w:rsidRDefault="00AD223F" w:rsidP="00AD223F">
            <w:pPr>
              <w:pStyle w:val="PlantList"/>
              <w:jc w:val="center"/>
              <w:pPrChange w:id="2754" w:author="Daniel Stewart" w:date="2022-02-10T13:42:00Z">
                <w:pPr/>
              </w:pPrChange>
            </w:pPr>
            <w:r w:rsidRPr="00FF20F1">
              <w:t>X</w:t>
            </w:r>
          </w:p>
        </w:tc>
        <w:tc>
          <w:tcPr>
            <w:tcW w:w="886" w:type="dxa"/>
          </w:tcPr>
          <w:p w14:paraId="060ADB0E" w14:textId="77777777" w:rsidR="00AD223F" w:rsidRPr="00FF20F1" w:rsidRDefault="00AD223F" w:rsidP="00AD223F">
            <w:pPr>
              <w:pStyle w:val="PlantList"/>
              <w:jc w:val="center"/>
              <w:rPr>
                <w:rPrChange w:id="2755" w:author="Daniel Stewart" w:date="2022-02-10T13:41:00Z">
                  <w:rPr>
                    <w:color w:val="000000"/>
                    <w:lang w:val="en-US"/>
                  </w:rPr>
                </w:rPrChange>
              </w:rPr>
              <w:pPrChange w:id="2756" w:author="Daniel Stewart" w:date="2022-02-10T13:42:00Z">
                <w:pPr/>
              </w:pPrChange>
            </w:pPr>
            <w:r w:rsidRPr="00FF20F1">
              <w:t>X</w:t>
            </w:r>
          </w:p>
        </w:tc>
      </w:tr>
      <w:tr w:rsidR="00AD223F" w:rsidRPr="00FF20F1" w14:paraId="7F54AEF5" w14:textId="77777777" w:rsidTr="00013BB3">
        <w:trPr>
          <w:trHeight w:hRule="exact" w:val="227"/>
        </w:trPr>
        <w:tc>
          <w:tcPr>
            <w:tcW w:w="3119" w:type="dxa"/>
            <w:shd w:val="clear" w:color="auto" w:fill="auto"/>
            <w:hideMark/>
          </w:tcPr>
          <w:p w14:paraId="483EDDA6" w14:textId="77777777" w:rsidR="00AD223F" w:rsidRPr="00FF20F1" w:rsidRDefault="00AD223F" w:rsidP="00AD223F">
            <w:pPr>
              <w:pStyle w:val="PlantList"/>
              <w:jc w:val="left"/>
              <w:rPr>
                <w:i/>
                <w:iCs/>
                <w:rPrChange w:id="2757" w:author="Daniel Stewart" w:date="2022-02-10T13:41:00Z">
                  <w:rPr>
                    <w:lang w:val="en-US"/>
                  </w:rPr>
                </w:rPrChange>
              </w:rPr>
              <w:pPrChange w:id="2758" w:author="Daniel Stewart" w:date="2022-02-10T13:43:00Z">
                <w:pPr>
                  <w:jc w:val="left"/>
                </w:pPr>
              </w:pPrChange>
            </w:pPr>
            <w:r w:rsidRPr="00FF20F1">
              <w:rPr>
                <w:i/>
                <w:iCs/>
                <w:rPrChange w:id="2759" w:author="Daniel Stewart" w:date="2022-02-10T13:41:00Z">
                  <w:rPr/>
                </w:rPrChange>
              </w:rPr>
              <w:t>Lysimachia vulgaris </w:t>
            </w:r>
          </w:p>
        </w:tc>
        <w:tc>
          <w:tcPr>
            <w:tcW w:w="2941" w:type="dxa"/>
            <w:shd w:val="clear" w:color="auto" w:fill="auto"/>
            <w:hideMark/>
          </w:tcPr>
          <w:p w14:paraId="2ECA0A43" w14:textId="77777777" w:rsidR="00AD223F" w:rsidRPr="00FF20F1" w:rsidRDefault="00AD223F" w:rsidP="00AD223F">
            <w:pPr>
              <w:pStyle w:val="PlantList"/>
              <w:pPrChange w:id="2760" w:author="Daniel Stewart" w:date="2022-02-10T13:41:00Z">
                <w:pPr>
                  <w:jc w:val="left"/>
                </w:pPr>
              </w:pPrChange>
            </w:pPr>
            <w:r w:rsidRPr="00FF20F1">
              <w:t>yellow loosestrife </w:t>
            </w:r>
          </w:p>
        </w:tc>
        <w:tc>
          <w:tcPr>
            <w:tcW w:w="886" w:type="dxa"/>
            <w:shd w:val="clear" w:color="auto" w:fill="auto"/>
            <w:hideMark/>
          </w:tcPr>
          <w:p w14:paraId="17F887D4" w14:textId="77777777" w:rsidR="00AD223F" w:rsidRPr="00FF20F1" w:rsidRDefault="00AD223F" w:rsidP="00AD223F">
            <w:pPr>
              <w:pStyle w:val="PlantList"/>
              <w:jc w:val="center"/>
              <w:pPrChange w:id="2761" w:author="Daniel Stewart" w:date="2022-02-10T13:42:00Z">
                <w:pPr/>
              </w:pPrChange>
            </w:pPr>
            <w:r w:rsidRPr="00FF20F1">
              <w:t>E</w:t>
            </w:r>
          </w:p>
        </w:tc>
        <w:tc>
          <w:tcPr>
            <w:tcW w:w="886" w:type="dxa"/>
          </w:tcPr>
          <w:p w14:paraId="347FA18A" w14:textId="77777777" w:rsidR="00AD223F" w:rsidRPr="00FF20F1" w:rsidRDefault="00AD223F" w:rsidP="00AD223F">
            <w:pPr>
              <w:pStyle w:val="PlantList"/>
              <w:jc w:val="center"/>
              <w:pPrChange w:id="2762" w:author="Daniel Stewart" w:date="2022-02-10T13:42:00Z">
                <w:pPr/>
              </w:pPrChange>
            </w:pPr>
          </w:p>
        </w:tc>
        <w:tc>
          <w:tcPr>
            <w:tcW w:w="886" w:type="dxa"/>
          </w:tcPr>
          <w:p w14:paraId="1F64F697" w14:textId="77777777" w:rsidR="00AD223F" w:rsidRPr="00FF20F1" w:rsidRDefault="00AD223F" w:rsidP="00AD223F">
            <w:pPr>
              <w:pStyle w:val="PlantList"/>
              <w:jc w:val="center"/>
              <w:rPr>
                <w:rPrChange w:id="2763" w:author="Daniel Stewart" w:date="2022-02-10T13:41:00Z">
                  <w:rPr>
                    <w:color w:val="000000"/>
                    <w:lang w:val="en-US"/>
                  </w:rPr>
                </w:rPrChange>
              </w:rPr>
              <w:pPrChange w:id="2764" w:author="Daniel Stewart" w:date="2022-02-10T13:42:00Z">
                <w:pPr/>
              </w:pPrChange>
            </w:pPr>
            <w:r w:rsidRPr="00FF20F1">
              <w:t>X</w:t>
            </w:r>
          </w:p>
        </w:tc>
      </w:tr>
      <w:tr w:rsidR="00AD223F" w:rsidRPr="00FF20F1" w14:paraId="356DE32B" w14:textId="77777777" w:rsidTr="00013BB3">
        <w:trPr>
          <w:trHeight w:hRule="exact" w:val="227"/>
        </w:trPr>
        <w:tc>
          <w:tcPr>
            <w:tcW w:w="3119" w:type="dxa"/>
            <w:shd w:val="clear" w:color="auto" w:fill="auto"/>
            <w:hideMark/>
          </w:tcPr>
          <w:p w14:paraId="6EC8DE5E" w14:textId="77777777" w:rsidR="00AD223F" w:rsidRPr="00FF20F1" w:rsidRDefault="00AD223F" w:rsidP="00AD223F">
            <w:pPr>
              <w:pStyle w:val="PlantList"/>
              <w:jc w:val="left"/>
              <w:rPr>
                <w:i/>
                <w:iCs/>
                <w:rPrChange w:id="2765" w:author="Daniel Stewart" w:date="2022-02-10T13:41:00Z">
                  <w:rPr>
                    <w:lang w:val="en-US"/>
                  </w:rPr>
                </w:rPrChange>
              </w:rPr>
              <w:pPrChange w:id="2766" w:author="Daniel Stewart" w:date="2022-02-10T13:43:00Z">
                <w:pPr>
                  <w:jc w:val="left"/>
                </w:pPr>
              </w:pPrChange>
            </w:pPr>
            <w:r w:rsidRPr="00FF20F1">
              <w:rPr>
                <w:i/>
                <w:iCs/>
                <w:rPrChange w:id="2767" w:author="Daniel Stewart" w:date="2022-02-10T13:41:00Z">
                  <w:rPr/>
                </w:rPrChange>
              </w:rPr>
              <w:t>Lythrum salicaria </w:t>
            </w:r>
          </w:p>
        </w:tc>
        <w:tc>
          <w:tcPr>
            <w:tcW w:w="2941" w:type="dxa"/>
            <w:shd w:val="clear" w:color="auto" w:fill="auto"/>
            <w:hideMark/>
          </w:tcPr>
          <w:p w14:paraId="2B07B59C" w14:textId="77777777" w:rsidR="00AD223F" w:rsidRPr="00FF20F1" w:rsidRDefault="00AD223F" w:rsidP="00AD223F">
            <w:pPr>
              <w:pStyle w:val="PlantList"/>
              <w:pPrChange w:id="2768" w:author="Daniel Stewart" w:date="2022-02-10T13:41:00Z">
                <w:pPr>
                  <w:jc w:val="left"/>
                </w:pPr>
              </w:pPrChange>
            </w:pPr>
            <w:r w:rsidRPr="00FF20F1">
              <w:t>purple loosestrife </w:t>
            </w:r>
          </w:p>
        </w:tc>
        <w:tc>
          <w:tcPr>
            <w:tcW w:w="886" w:type="dxa"/>
            <w:shd w:val="clear" w:color="auto" w:fill="auto"/>
            <w:hideMark/>
          </w:tcPr>
          <w:p w14:paraId="61CEE614" w14:textId="77777777" w:rsidR="00AD223F" w:rsidRPr="00FF20F1" w:rsidRDefault="00AD223F" w:rsidP="00AD223F">
            <w:pPr>
              <w:pStyle w:val="PlantList"/>
              <w:jc w:val="center"/>
              <w:pPrChange w:id="2769" w:author="Daniel Stewart" w:date="2022-02-10T13:42:00Z">
                <w:pPr/>
              </w:pPrChange>
            </w:pPr>
            <w:r w:rsidRPr="00FF20F1">
              <w:t>I</w:t>
            </w:r>
          </w:p>
        </w:tc>
        <w:tc>
          <w:tcPr>
            <w:tcW w:w="886" w:type="dxa"/>
          </w:tcPr>
          <w:p w14:paraId="595D873F" w14:textId="77777777" w:rsidR="00AD223F" w:rsidRPr="00FF20F1" w:rsidRDefault="00AD223F" w:rsidP="00AD223F">
            <w:pPr>
              <w:pStyle w:val="PlantList"/>
              <w:jc w:val="center"/>
              <w:pPrChange w:id="2770" w:author="Daniel Stewart" w:date="2022-02-10T13:42:00Z">
                <w:pPr/>
              </w:pPrChange>
            </w:pPr>
            <w:r w:rsidRPr="00FF20F1">
              <w:t>X</w:t>
            </w:r>
          </w:p>
        </w:tc>
        <w:tc>
          <w:tcPr>
            <w:tcW w:w="886" w:type="dxa"/>
          </w:tcPr>
          <w:p w14:paraId="741A70FF" w14:textId="77777777" w:rsidR="00AD223F" w:rsidRPr="00FF20F1" w:rsidRDefault="00AD223F" w:rsidP="00AD223F">
            <w:pPr>
              <w:pStyle w:val="PlantList"/>
              <w:jc w:val="center"/>
              <w:rPr>
                <w:rPrChange w:id="2771" w:author="Daniel Stewart" w:date="2022-02-10T13:41:00Z">
                  <w:rPr>
                    <w:color w:val="000000"/>
                    <w:lang w:val="en-US"/>
                  </w:rPr>
                </w:rPrChange>
              </w:rPr>
              <w:pPrChange w:id="2772" w:author="Daniel Stewart" w:date="2022-02-10T13:42:00Z">
                <w:pPr/>
              </w:pPrChange>
            </w:pPr>
            <w:r w:rsidRPr="00FF20F1">
              <w:t>X</w:t>
            </w:r>
          </w:p>
        </w:tc>
      </w:tr>
      <w:tr w:rsidR="00AD223F" w:rsidRPr="00FF20F1" w14:paraId="72A4017C" w14:textId="77777777" w:rsidTr="00013BB3">
        <w:trPr>
          <w:trHeight w:hRule="exact" w:val="227"/>
        </w:trPr>
        <w:tc>
          <w:tcPr>
            <w:tcW w:w="3119" w:type="dxa"/>
            <w:shd w:val="clear" w:color="auto" w:fill="auto"/>
          </w:tcPr>
          <w:p w14:paraId="53B0BE43" w14:textId="77777777" w:rsidR="00AD223F" w:rsidRPr="00FF20F1" w:rsidRDefault="00AD223F" w:rsidP="00AD223F">
            <w:pPr>
              <w:pStyle w:val="PlantList"/>
              <w:jc w:val="left"/>
              <w:rPr>
                <w:i/>
                <w:iCs/>
                <w:rPrChange w:id="2773" w:author="Daniel Stewart" w:date="2022-02-10T13:41:00Z">
                  <w:rPr>
                    <w:lang w:val="en-US"/>
                  </w:rPr>
                </w:rPrChange>
              </w:rPr>
              <w:pPrChange w:id="2774" w:author="Daniel Stewart" w:date="2022-02-10T13:43:00Z">
                <w:pPr>
                  <w:jc w:val="left"/>
                </w:pPr>
              </w:pPrChange>
            </w:pPr>
            <w:r w:rsidRPr="00FF20F1">
              <w:rPr>
                <w:i/>
                <w:iCs/>
                <w:rPrChange w:id="2775" w:author="Daniel Stewart" w:date="2022-02-10T13:41:00Z">
                  <w:rPr/>
                </w:rPrChange>
              </w:rPr>
              <w:t>Lythrum portula</w:t>
            </w:r>
          </w:p>
        </w:tc>
        <w:tc>
          <w:tcPr>
            <w:tcW w:w="2941" w:type="dxa"/>
            <w:shd w:val="clear" w:color="auto" w:fill="auto"/>
          </w:tcPr>
          <w:p w14:paraId="3E8001C8" w14:textId="77777777" w:rsidR="00AD223F" w:rsidRPr="00FF20F1" w:rsidRDefault="00AD223F" w:rsidP="00AD223F">
            <w:pPr>
              <w:pStyle w:val="PlantList"/>
              <w:pPrChange w:id="2776" w:author="Daniel Stewart" w:date="2022-02-10T13:41:00Z">
                <w:pPr>
                  <w:jc w:val="left"/>
                </w:pPr>
              </w:pPrChange>
            </w:pPr>
            <w:r w:rsidRPr="00FF20F1">
              <w:t>European water-purslane</w:t>
            </w:r>
          </w:p>
        </w:tc>
        <w:tc>
          <w:tcPr>
            <w:tcW w:w="886" w:type="dxa"/>
            <w:shd w:val="clear" w:color="auto" w:fill="auto"/>
          </w:tcPr>
          <w:p w14:paraId="4FD12FA5" w14:textId="77777777" w:rsidR="00AD223F" w:rsidRPr="00FF20F1" w:rsidRDefault="00AD223F" w:rsidP="00AD223F">
            <w:pPr>
              <w:pStyle w:val="PlantList"/>
              <w:jc w:val="center"/>
              <w:pPrChange w:id="2777" w:author="Daniel Stewart" w:date="2022-02-10T13:42:00Z">
                <w:pPr/>
              </w:pPrChange>
            </w:pPr>
            <w:r w:rsidRPr="00FF20F1">
              <w:t>E</w:t>
            </w:r>
          </w:p>
        </w:tc>
        <w:tc>
          <w:tcPr>
            <w:tcW w:w="886" w:type="dxa"/>
          </w:tcPr>
          <w:p w14:paraId="271DAC8D" w14:textId="77777777" w:rsidR="00AD223F" w:rsidRPr="00FF20F1" w:rsidRDefault="00AD223F" w:rsidP="00AD223F">
            <w:pPr>
              <w:pStyle w:val="PlantList"/>
              <w:jc w:val="center"/>
              <w:pPrChange w:id="2778" w:author="Daniel Stewart" w:date="2022-02-10T13:42:00Z">
                <w:pPr/>
              </w:pPrChange>
            </w:pPr>
            <w:r w:rsidRPr="00FF20F1">
              <w:t>X</w:t>
            </w:r>
          </w:p>
        </w:tc>
        <w:tc>
          <w:tcPr>
            <w:tcW w:w="886" w:type="dxa"/>
          </w:tcPr>
          <w:p w14:paraId="38716E5F" w14:textId="77777777" w:rsidR="00AD223F" w:rsidRPr="00FF20F1" w:rsidRDefault="00AD223F" w:rsidP="00AD223F">
            <w:pPr>
              <w:pStyle w:val="PlantList"/>
              <w:jc w:val="center"/>
              <w:pPrChange w:id="2779" w:author="Daniel Stewart" w:date="2022-02-10T13:42:00Z">
                <w:pPr/>
              </w:pPrChange>
            </w:pPr>
          </w:p>
        </w:tc>
      </w:tr>
      <w:tr w:rsidR="00AD223F" w:rsidRPr="00FF20F1" w14:paraId="1A835E03" w14:textId="77777777" w:rsidTr="00013BB3">
        <w:trPr>
          <w:trHeight w:hRule="exact" w:val="227"/>
        </w:trPr>
        <w:tc>
          <w:tcPr>
            <w:tcW w:w="3119" w:type="dxa"/>
            <w:shd w:val="clear" w:color="auto" w:fill="auto"/>
          </w:tcPr>
          <w:p w14:paraId="18D9DD1F" w14:textId="77777777" w:rsidR="00AD223F" w:rsidRPr="00FF20F1" w:rsidRDefault="00AD223F" w:rsidP="00AD223F">
            <w:pPr>
              <w:pStyle w:val="PlantList"/>
              <w:jc w:val="left"/>
              <w:rPr>
                <w:i/>
                <w:iCs/>
                <w:rPrChange w:id="2780" w:author="Daniel Stewart" w:date="2022-02-10T13:41:00Z">
                  <w:rPr>
                    <w:lang w:val="en-US"/>
                  </w:rPr>
                </w:rPrChange>
              </w:rPr>
              <w:pPrChange w:id="2781" w:author="Daniel Stewart" w:date="2022-02-10T13:43:00Z">
                <w:pPr>
                  <w:jc w:val="left"/>
                </w:pPr>
              </w:pPrChange>
            </w:pPr>
            <w:r w:rsidRPr="00FF20F1">
              <w:rPr>
                <w:i/>
                <w:iCs/>
                <w:rPrChange w:id="2782" w:author="Daniel Stewart" w:date="2022-02-10T13:41:00Z">
                  <w:rPr/>
                </w:rPrChange>
              </w:rPr>
              <w:t>Melilotus alba</w:t>
            </w:r>
          </w:p>
        </w:tc>
        <w:tc>
          <w:tcPr>
            <w:tcW w:w="2941" w:type="dxa"/>
            <w:shd w:val="clear" w:color="auto" w:fill="auto"/>
          </w:tcPr>
          <w:p w14:paraId="7904B777" w14:textId="77777777" w:rsidR="00AD223F" w:rsidRPr="00FF20F1" w:rsidRDefault="00AD223F" w:rsidP="00AD223F">
            <w:pPr>
              <w:pStyle w:val="PlantList"/>
              <w:pPrChange w:id="2783" w:author="Daniel Stewart" w:date="2022-02-10T13:41:00Z">
                <w:pPr>
                  <w:jc w:val="left"/>
                </w:pPr>
              </w:pPrChange>
            </w:pPr>
            <w:r w:rsidRPr="00FF20F1">
              <w:t>white sweet-clover</w:t>
            </w:r>
          </w:p>
        </w:tc>
        <w:tc>
          <w:tcPr>
            <w:tcW w:w="886" w:type="dxa"/>
            <w:shd w:val="clear" w:color="auto" w:fill="auto"/>
          </w:tcPr>
          <w:p w14:paraId="44FF3BD4" w14:textId="77777777" w:rsidR="00AD223F" w:rsidRPr="00FF20F1" w:rsidRDefault="00AD223F" w:rsidP="00AD223F">
            <w:pPr>
              <w:pStyle w:val="PlantList"/>
              <w:jc w:val="center"/>
              <w:pPrChange w:id="2784" w:author="Daniel Stewart" w:date="2022-02-10T13:42:00Z">
                <w:pPr/>
              </w:pPrChange>
            </w:pPr>
            <w:r w:rsidRPr="00FF20F1">
              <w:t>E</w:t>
            </w:r>
          </w:p>
        </w:tc>
        <w:tc>
          <w:tcPr>
            <w:tcW w:w="886" w:type="dxa"/>
          </w:tcPr>
          <w:p w14:paraId="0EA70790" w14:textId="77777777" w:rsidR="00AD223F" w:rsidRPr="00FF20F1" w:rsidRDefault="00AD223F" w:rsidP="00AD223F">
            <w:pPr>
              <w:pStyle w:val="PlantList"/>
              <w:jc w:val="center"/>
              <w:pPrChange w:id="2785" w:author="Daniel Stewart" w:date="2022-02-10T13:42:00Z">
                <w:pPr/>
              </w:pPrChange>
            </w:pPr>
            <w:r w:rsidRPr="00FF20F1">
              <w:t>X</w:t>
            </w:r>
          </w:p>
        </w:tc>
        <w:tc>
          <w:tcPr>
            <w:tcW w:w="886" w:type="dxa"/>
          </w:tcPr>
          <w:p w14:paraId="38D9E718" w14:textId="77777777" w:rsidR="00AD223F" w:rsidRPr="00FF20F1" w:rsidRDefault="00AD223F" w:rsidP="00AD223F">
            <w:pPr>
              <w:pStyle w:val="PlantList"/>
              <w:jc w:val="center"/>
              <w:pPrChange w:id="2786" w:author="Daniel Stewart" w:date="2022-02-10T13:42:00Z">
                <w:pPr/>
              </w:pPrChange>
            </w:pPr>
          </w:p>
        </w:tc>
      </w:tr>
      <w:tr w:rsidR="00AD223F" w:rsidRPr="00FF20F1" w14:paraId="7072DC22" w14:textId="77777777" w:rsidTr="00013BB3">
        <w:trPr>
          <w:trHeight w:hRule="exact" w:val="227"/>
        </w:trPr>
        <w:tc>
          <w:tcPr>
            <w:tcW w:w="3119" w:type="dxa"/>
            <w:shd w:val="clear" w:color="auto" w:fill="auto"/>
            <w:hideMark/>
          </w:tcPr>
          <w:p w14:paraId="3CBA47D8" w14:textId="77777777" w:rsidR="00AD223F" w:rsidRPr="00FF20F1" w:rsidRDefault="00AD223F" w:rsidP="00AD223F">
            <w:pPr>
              <w:pStyle w:val="PlantList"/>
              <w:jc w:val="left"/>
              <w:rPr>
                <w:i/>
                <w:iCs/>
                <w:rPrChange w:id="2787" w:author="Daniel Stewart" w:date="2022-02-10T13:41:00Z">
                  <w:rPr>
                    <w:lang w:val="en-US"/>
                  </w:rPr>
                </w:rPrChange>
              </w:rPr>
              <w:pPrChange w:id="2788" w:author="Daniel Stewart" w:date="2022-02-10T13:43:00Z">
                <w:pPr>
                  <w:jc w:val="left"/>
                </w:pPr>
              </w:pPrChange>
            </w:pPr>
            <w:r w:rsidRPr="00FF20F1">
              <w:rPr>
                <w:i/>
                <w:iCs/>
                <w:rPrChange w:id="2789" w:author="Daniel Stewart" w:date="2022-02-10T13:41:00Z">
                  <w:rPr/>
                </w:rPrChange>
              </w:rPr>
              <w:t>Mentha aquatica </w:t>
            </w:r>
          </w:p>
        </w:tc>
        <w:tc>
          <w:tcPr>
            <w:tcW w:w="2941" w:type="dxa"/>
            <w:shd w:val="clear" w:color="auto" w:fill="auto"/>
            <w:hideMark/>
          </w:tcPr>
          <w:p w14:paraId="5163107F" w14:textId="77777777" w:rsidR="00AD223F" w:rsidRPr="00FF20F1" w:rsidRDefault="00AD223F" w:rsidP="00AD223F">
            <w:pPr>
              <w:pStyle w:val="PlantList"/>
              <w:pPrChange w:id="2790" w:author="Daniel Stewart" w:date="2022-02-10T13:41:00Z">
                <w:pPr>
                  <w:jc w:val="left"/>
                </w:pPr>
              </w:pPrChange>
            </w:pPr>
            <w:r w:rsidRPr="00FF20F1">
              <w:t>water mint </w:t>
            </w:r>
          </w:p>
        </w:tc>
        <w:tc>
          <w:tcPr>
            <w:tcW w:w="886" w:type="dxa"/>
            <w:shd w:val="clear" w:color="auto" w:fill="auto"/>
            <w:hideMark/>
          </w:tcPr>
          <w:p w14:paraId="607CA89C" w14:textId="77777777" w:rsidR="00AD223F" w:rsidRPr="00FF20F1" w:rsidRDefault="00AD223F" w:rsidP="00AD223F">
            <w:pPr>
              <w:pStyle w:val="PlantList"/>
              <w:jc w:val="center"/>
              <w:pPrChange w:id="2791" w:author="Daniel Stewart" w:date="2022-02-10T13:42:00Z">
                <w:pPr/>
              </w:pPrChange>
            </w:pPr>
            <w:r w:rsidRPr="00FF20F1">
              <w:t>E</w:t>
            </w:r>
          </w:p>
        </w:tc>
        <w:tc>
          <w:tcPr>
            <w:tcW w:w="886" w:type="dxa"/>
          </w:tcPr>
          <w:p w14:paraId="295D45A9" w14:textId="77777777" w:rsidR="00AD223F" w:rsidRPr="00FF20F1" w:rsidRDefault="00AD223F" w:rsidP="00AD223F">
            <w:pPr>
              <w:pStyle w:val="PlantList"/>
              <w:jc w:val="center"/>
              <w:pPrChange w:id="2792" w:author="Daniel Stewart" w:date="2022-02-10T13:42:00Z">
                <w:pPr/>
              </w:pPrChange>
            </w:pPr>
            <w:r w:rsidRPr="00FF20F1">
              <w:t>X</w:t>
            </w:r>
          </w:p>
        </w:tc>
        <w:tc>
          <w:tcPr>
            <w:tcW w:w="886" w:type="dxa"/>
          </w:tcPr>
          <w:p w14:paraId="7A4627D4" w14:textId="77777777" w:rsidR="00AD223F" w:rsidRPr="00FF20F1" w:rsidRDefault="00AD223F" w:rsidP="00AD223F">
            <w:pPr>
              <w:pStyle w:val="PlantList"/>
              <w:jc w:val="center"/>
              <w:rPr>
                <w:rPrChange w:id="2793" w:author="Daniel Stewart" w:date="2022-02-10T13:41:00Z">
                  <w:rPr>
                    <w:color w:val="000000"/>
                    <w:lang w:val="en-US"/>
                  </w:rPr>
                </w:rPrChange>
              </w:rPr>
              <w:pPrChange w:id="2794" w:author="Daniel Stewart" w:date="2022-02-10T13:42:00Z">
                <w:pPr/>
              </w:pPrChange>
            </w:pPr>
            <w:r w:rsidRPr="00FF20F1">
              <w:t>X</w:t>
            </w:r>
          </w:p>
        </w:tc>
      </w:tr>
      <w:tr w:rsidR="00AD223F" w:rsidRPr="00FF20F1" w14:paraId="54BAF79B" w14:textId="77777777" w:rsidTr="00013BB3">
        <w:trPr>
          <w:trHeight w:hRule="exact" w:val="227"/>
        </w:trPr>
        <w:tc>
          <w:tcPr>
            <w:tcW w:w="3119" w:type="dxa"/>
            <w:shd w:val="clear" w:color="auto" w:fill="auto"/>
            <w:hideMark/>
          </w:tcPr>
          <w:p w14:paraId="017408C1" w14:textId="77777777" w:rsidR="00AD223F" w:rsidRPr="00FF20F1" w:rsidRDefault="00AD223F" w:rsidP="00AD223F">
            <w:pPr>
              <w:pStyle w:val="PlantList"/>
              <w:jc w:val="left"/>
              <w:rPr>
                <w:i/>
                <w:iCs/>
                <w:rPrChange w:id="2795" w:author="Daniel Stewart" w:date="2022-02-10T13:41:00Z">
                  <w:rPr>
                    <w:lang w:val="en-US"/>
                  </w:rPr>
                </w:rPrChange>
              </w:rPr>
              <w:pPrChange w:id="2796" w:author="Daniel Stewart" w:date="2022-02-10T13:43:00Z">
                <w:pPr>
                  <w:jc w:val="left"/>
                </w:pPr>
              </w:pPrChange>
            </w:pPr>
            <w:r w:rsidRPr="00FF20F1">
              <w:rPr>
                <w:i/>
                <w:iCs/>
                <w:rPrChange w:id="2797" w:author="Daniel Stewart" w:date="2022-02-10T13:41:00Z">
                  <w:rPr/>
                </w:rPrChange>
              </w:rPr>
              <w:t>Mentha canadensis</w:t>
            </w:r>
          </w:p>
        </w:tc>
        <w:tc>
          <w:tcPr>
            <w:tcW w:w="2941" w:type="dxa"/>
            <w:shd w:val="clear" w:color="auto" w:fill="auto"/>
            <w:hideMark/>
          </w:tcPr>
          <w:p w14:paraId="5B808617" w14:textId="77777777" w:rsidR="00AD223F" w:rsidRPr="00FF20F1" w:rsidRDefault="00AD223F" w:rsidP="00AD223F">
            <w:pPr>
              <w:pStyle w:val="PlantList"/>
              <w:pPrChange w:id="2798" w:author="Daniel Stewart" w:date="2022-02-10T13:41:00Z">
                <w:pPr>
                  <w:jc w:val="left"/>
                </w:pPr>
              </w:pPrChange>
            </w:pPr>
            <w:r w:rsidRPr="00FF20F1">
              <w:t>field mint </w:t>
            </w:r>
          </w:p>
        </w:tc>
        <w:tc>
          <w:tcPr>
            <w:tcW w:w="886" w:type="dxa"/>
            <w:shd w:val="clear" w:color="auto" w:fill="auto"/>
            <w:hideMark/>
          </w:tcPr>
          <w:p w14:paraId="6CA5001D" w14:textId="77777777" w:rsidR="00AD223F" w:rsidRPr="00FF20F1" w:rsidRDefault="00AD223F" w:rsidP="00AD223F">
            <w:pPr>
              <w:pStyle w:val="PlantList"/>
              <w:jc w:val="center"/>
              <w:pPrChange w:id="2799" w:author="Daniel Stewart" w:date="2022-02-10T13:42:00Z">
                <w:pPr/>
              </w:pPrChange>
            </w:pPr>
            <w:r w:rsidRPr="00FF20F1">
              <w:t>N</w:t>
            </w:r>
          </w:p>
        </w:tc>
        <w:tc>
          <w:tcPr>
            <w:tcW w:w="886" w:type="dxa"/>
          </w:tcPr>
          <w:p w14:paraId="11024316" w14:textId="77777777" w:rsidR="00AD223F" w:rsidRPr="00FF20F1" w:rsidRDefault="00AD223F" w:rsidP="00AD223F">
            <w:pPr>
              <w:pStyle w:val="PlantList"/>
              <w:jc w:val="center"/>
              <w:pPrChange w:id="2800" w:author="Daniel Stewart" w:date="2022-02-10T13:42:00Z">
                <w:pPr/>
              </w:pPrChange>
            </w:pPr>
            <w:r w:rsidRPr="00FF20F1">
              <w:t>X</w:t>
            </w:r>
          </w:p>
        </w:tc>
        <w:tc>
          <w:tcPr>
            <w:tcW w:w="886" w:type="dxa"/>
          </w:tcPr>
          <w:p w14:paraId="1ED461DC" w14:textId="77777777" w:rsidR="00AD223F" w:rsidRPr="00FF20F1" w:rsidRDefault="00AD223F" w:rsidP="00AD223F">
            <w:pPr>
              <w:pStyle w:val="PlantList"/>
              <w:jc w:val="center"/>
              <w:rPr>
                <w:rPrChange w:id="2801" w:author="Daniel Stewart" w:date="2022-02-10T13:41:00Z">
                  <w:rPr>
                    <w:color w:val="000000"/>
                    <w:lang w:val="en-US"/>
                  </w:rPr>
                </w:rPrChange>
              </w:rPr>
              <w:pPrChange w:id="2802" w:author="Daniel Stewart" w:date="2022-02-10T13:42:00Z">
                <w:pPr/>
              </w:pPrChange>
            </w:pPr>
            <w:r w:rsidRPr="00FF20F1">
              <w:t>X</w:t>
            </w:r>
          </w:p>
        </w:tc>
      </w:tr>
      <w:tr w:rsidR="00AD223F" w:rsidRPr="00FF20F1" w14:paraId="6D5EB94D" w14:textId="77777777" w:rsidTr="00013BB3">
        <w:tblPrEx>
          <w:tblW w:w="8718" w:type="dxa"/>
          <w:tblCellMar>
            <w:left w:w="0" w:type="dxa"/>
            <w:right w:w="0" w:type="dxa"/>
          </w:tblCellMar>
          <w:tblPrExChange w:id="2803" w:author="Daniel Stewart" w:date="2022-02-09T16:18:00Z">
            <w:tblPrEx>
              <w:tblW w:w="8718" w:type="dxa"/>
              <w:tblCellMar>
                <w:left w:w="0" w:type="dxa"/>
                <w:right w:w="0" w:type="dxa"/>
              </w:tblCellMar>
            </w:tblPrEx>
          </w:tblPrExChange>
        </w:tblPrEx>
        <w:trPr>
          <w:trHeight w:hRule="exact" w:val="227"/>
          <w:trPrChange w:id="2804" w:author="Daniel Stewart" w:date="2022-02-09T16:18:00Z">
            <w:trPr>
              <w:trHeight w:hRule="exact" w:val="227"/>
            </w:trPr>
          </w:trPrChange>
        </w:trPr>
        <w:tc>
          <w:tcPr>
            <w:tcW w:w="3119" w:type="dxa"/>
            <w:shd w:val="clear" w:color="auto" w:fill="auto"/>
            <w:hideMark/>
            <w:tcPrChange w:id="2805" w:author="Daniel Stewart" w:date="2022-02-09T16:18:00Z">
              <w:tcPr>
                <w:tcW w:w="3119" w:type="dxa"/>
                <w:shd w:val="clear" w:color="auto" w:fill="auto"/>
                <w:hideMark/>
              </w:tcPr>
            </w:tcPrChange>
          </w:tcPr>
          <w:p w14:paraId="23B9E87A" w14:textId="77777777" w:rsidR="00AD223F" w:rsidRPr="00FF20F1" w:rsidRDefault="00AD223F" w:rsidP="00AD223F">
            <w:pPr>
              <w:pStyle w:val="PlantList"/>
              <w:jc w:val="left"/>
              <w:rPr>
                <w:i/>
                <w:iCs/>
                <w:rPrChange w:id="2806" w:author="Daniel Stewart" w:date="2022-02-10T13:41:00Z">
                  <w:rPr>
                    <w:lang w:val="en-US"/>
                  </w:rPr>
                </w:rPrChange>
              </w:rPr>
              <w:pPrChange w:id="2807" w:author="Daniel Stewart" w:date="2022-02-10T13:43:00Z">
                <w:pPr>
                  <w:jc w:val="left"/>
                </w:pPr>
              </w:pPrChange>
            </w:pPr>
            <w:r w:rsidRPr="00FF20F1">
              <w:rPr>
                <w:i/>
                <w:iCs/>
                <w:rPrChange w:id="2808" w:author="Daniel Stewart" w:date="2022-02-10T13:41:00Z">
                  <w:rPr/>
                </w:rPrChange>
              </w:rPr>
              <w:t>Mentha x piperata </w:t>
            </w:r>
          </w:p>
        </w:tc>
        <w:tc>
          <w:tcPr>
            <w:tcW w:w="2941" w:type="dxa"/>
            <w:shd w:val="clear" w:color="auto" w:fill="auto"/>
            <w:hideMark/>
            <w:tcPrChange w:id="2809" w:author="Daniel Stewart" w:date="2022-02-09T16:18:00Z">
              <w:tcPr>
                <w:tcW w:w="2941" w:type="dxa"/>
                <w:shd w:val="clear" w:color="auto" w:fill="auto"/>
                <w:hideMark/>
              </w:tcPr>
            </w:tcPrChange>
          </w:tcPr>
          <w:p w14:paraId="2E184AC4" w14:textId="77777777" w:rsidR="00AD223F" w:rsidRPr="00FF20F1" w:rsidRDefault="00AD223F" w:rsidP="00AD223F">
            <w:pPr>
              <w:pStyle w:val="PlantList"/>
              <w:pPrChange w:id="2810" w:author="Daniel Stewart" w:date="2022-02-10T13:41:00Z">
                <w:pPr>
                  <w:jc w:val="left"/>
                </w:pPr>
              </w:pPrChange>
            </w:pPr>
            <w:r w:rsidRPr="00FF20F1">
              <w:t>peppermint </w:t>
            </w:r>
          </w:p>
        </w:tc>
        <w:tc>
          <w:tcPr>
            <w:tcW w:w="886" w:type="dxa"/>
            <w:shd w:val="clear" w:color="auto" w:fill="auto"/>
            <w:hideMark/>
            <w:tcPrChange w:id="2811" w:author="Daniel Stewart" w:date="2022-02-09T16:18:00Z">
              <w:tcPr>
                <w:tcW w:w="886" w:type="dxa"/>
                <w:shd w:val="clear" w:color="auto" w:fill="auto"/>
                <w:hideMark/>
              </w:tcPr>
            </w:tcPrChange>
          </w:tcPr>
          <w:p w14:paraId="74F90EC0" w14:textId="77777777" w:rsidR="00AD223F" w:rsidRPr="00FF20F1" w:rsidRDefault="00AD223F" w:rsidP="00AD223F">
            <w:pPr>
              <w:pStyle w:val="PlantList"/>
              <w:jc w:val="center"/>
              <w:pPrChange w:id="2812" w:author="Daniel Stewart" w:date="2022-02-10T13:42:00Z">
                <w:pPr/>
              </w:pPrChange>
            </w:pPr>
            <w:r w:rsidRPr="00FF20F1">
              <w:t>E</w:t>
            </w:r>
          </w:p>
        </w:tc>
        <w:tc>
          <w:tcPr>
            <w:tcW w:w="886" w:type="dxa"/>
            <w:tcPrChange w:id="2813" w:author="Daniel Stewart" w:date="2022-02-09T16:18:00Z">
              <w:tcPr>
                <w:tcW w:w="886" w:type="dxa"/>
              </w:tcPr>
            </w:tcPrChange>
          </w:tcPr>
          <w:p w14:paraId="11B7DBE1" w14:textId="77777777" w:rsidR="00AD223F" w:rsidRPr="00FF20F1" w:rsidRDefault="00AD223F" w:rsidP="00AD223F">
            <w:pPr>
              <w:pStyle w:val="PlantList"/>
              <w:jc w:val="center"/>
              <w:pPrChange w:id="2814" w:author="Daniel Stewart" w:date="2022-02-10T13:42:00Z">
                <w:pPr/>
              </w:pPrChange>
            </w:pPr>
          </w:p>
        </w:tc>
        <w:tc>
          <w:tcPr>
            <w:tcW w:w="886" w:type="dxa"/>
            <w:tcPrChange w:id="2815" w:author="Daniel Stewart" w:date="2022-02-09T16:18:00Z">
              <w:tcPr>
                <w:tcW w:w="886" w:type="dxa"/>
              </w:tcPr>
            </w:tcPrChange>
          </w:tcPr>
          <w:p w14:paraId="557B1197" w14:textId="77777777" w:rsidR="00AD223F" w:rsidRPr="00FF20F1" w:rsidRDefault="00AD223F" w:rsidP="00AD223F">
            <w:pPr>
              <w:pStyle w:val="PlantList"/>
              <w:jc w:val="center"/>
              <w:rPr>
                <w:rPrChange w:id="2816" w:author="Daniel Stewart" w:date="2022-02-10T13:41:00Z">
                  <w:rPr>
                    <w:color w:val="000000"/>
                    <w:lang w:val="en-US"/>
                  </w:rPr>
                </w:rPrChange>
              </w:rPr>
              <w:pPrChange w:id="2817" w:author="Daniel Stewart" w:date="2022-02-10T13:42:00Z">
                <w:pPr/>
              </w:pPrChange>
            </w:pPr>
            <w:r w:rsidRPr="00FF20F1">
              <w:t>X</w:t>
            </w:r>
          </w:p>
        </w:tc>
      </w:tr>
      <w:tr w:rsidR="00AD223F" w:rsidRPr="00FF20F1" w14:paraId="3C795B4B" w14:textId="77777777" w:rsidTr="00013BB3">
        <w:trPr>
          <w:trHeight w:hRule="exact" w:val="227"/>
        </w:trPr>
        <w:tc>
          <w:tcPr>
            <w:tcW w:w="3119" w:type="dxa"/>
            <w:shd w:val="clear" w:color="auto" w:fill="auto"/>
            <w:hideMark/>
          </w:tcPr>
          <w:p w14:paraId="65F7AAF1" w14:textId="77777777" w:rsidR="00AD223F" w:rsidRPr="00FF20F1" w:rsidRDefault="00AD223F" w:rsidP="00AD223F">
            <w:pPr>
              <w:pStyle w:val="PlantList"/>
              <w:jc w:val="left"/>
              <w:rPr>
                <w:i/>
                <w:iCs/>
                <w:rPrChange w:id="2818" w:author="Daniel Stewart" w:date="2022-02-10T13:41:00Z">
                  <w:rPr>
                    <w:lang w:val="en-US"/>
                  </w:rPr>
                </w:rPrChange>
              </w:rPr>
              <w:pPrChange w:id="2819" w:author="Daniel Stewart" w:date="2022-02-10T13:43:00Z">
                <w:pPr>
                  <w:jc w:val="left"/>
                </w:pPr>
              </w:pPrChange>
            </w:pPr>
            <w:r w:rsidRPr="00FF20F1">
              <w:rPr>
                <w:i/>
                <w:iCs/>
                <w:rPrChange w:id="2820" w:author="Daniel Stewart" w:date="2022-02-10T13:41:00Z">
                  <w:rPr/>
                </w:rPrChange>
              </w:rPr>
              <w:t>Mentha spicata </w:t>
            </w:r>
          </w:p>
        </w:tc>
        <w:tc>
          <w:tcPr>
            <w:tcW w:w="2941" w:type="dxa"/>
            <w:shd w:val="clear" w:color="auto" w:fill="auto"/>
            <w:hideMark/>
          </w:tcPr>
          <w:p w14:paraId="6965D603" w14:textId="77777777" w:rsidR="00AD223F" w:rsidRPr="00FF20F1" w:rsidRDefault="00AD223F" w:rsidP="00AD223F">
            <w:pPr>
              <w:pStyle w:val="PlantList"/>
              <w:pPrChange w:id="2821" w:author="Daniel Stewart" w:date="2022-02-10T13:41:00Z">
                <w:pPr>
                  <w:jc w:val="left"/>
                </w:pPr>
              </w:pPrChange>
            </w:pPr>
            <w:r w:rsidRPr="00FF20F1">
              <w:t>spearmint </w:t>
            </w:r>
          </w:p>
        </w:tc>
        <w:tc>
          <w:tcPr>
            <w:tcW w:w="886" w:type="dxa"/>
            <w:shd w:val="clear" w:color="auto" w:fill="auto"/>
            <w:hideMark/>
          </w:tcPr>
          <w:p w14:paraId="02D0119A" w14:textId="77777777" w:rsidR="00AD223F" w:rsidRPr="00FF20F1" w:rsidRDefault="00AD223F" w:rsidP="00AD223F">
            <w:pPr>
              <w:pStyle w:val="PlantList"/>
              <w:jc w:val="center"/>
              <w:pPrChange w:id="2822" w:author="Daniel Stewart" w:date="2022-02-10T13:42:00Z">
                <w:pPr/>
              </w:pPrChange>
            </w:pPr>
            <w:r w:rsidRPr="00FF20F1">
              <w:t>E</w:t>
            </w:r>
          </w:p>
        </w:tc>
        <w:tc>
          <w:tcPr>
            <w:tcW w:w="886" w:type="dxa"/>
          </w:tcPr>
          <w:p w14:paraId="033FF2A0" w14:textId="77777777" w:rsidR="00AD223F" w:rsidRPr="00FF20F1" w:rsidRDefault="00AD223F" w:rsidP="00AD223F">
            <w:pPr>
              <w:pStyle w:val="PlantList"/>
              <w:jc w:val="center"/>
              <w:pPrChange w:id="2823" w:author="Daniel Stewart" w:date="2022-02-10T13:42:00Z">
                <w:pPr/>
              </w:pPrChange>
            </w:pPr>
          </w:p>
        </w:tc>
        <w:tc>
          <w:tcPr>
            <w:tcW w:w="886" w:type="dxa"/>
          </w:tcPr>
          <w:p w14:paraId="474BA803" w14:textId="77777777" w:rsidR="00AD223F" w:rsidRPr="00FF20F1" w:rsidRDefault="00AD223F" w:rsidP="00AD223F">
            <w:pPr>
              <w:pStyle w:val="PlantList"/>
              <w:jc w:val="center"/>
              <w:rPr>
                <w:rPrChange w:id="2824" w:author="Daniel Stewart" w:date="2022-02-10T13:41:00Z">
                  <w:rPr>
                    <w:color w:val="000000"/>
                    <w:lang w:val="en-US"/>
                  </w:rPr>
                </w:rPrChange>
              </w:rPr>
              <w:pPrChange w:id="2825" w:author="Daniel Stewart" w:date="2022-02-10T13:42:00Z">
                <w:pPr/>
              </w:pPrChange>
            </w:pPr>
            <w:r w:rsidRPr="00FF20F1">
              <w:t>X</w:t>
            </w:r>
          </w:p>
        </w:tc>
      </w:tr>
      <w:tr w:rsidR="00AD223F" w:rsidRPr="00FF20F1" w:rsidDel="00BF6793" w14:paraId="1739721B" w14:textId="77777777" w:rsidTr="00013BB3">
        <w:trPr>
          <w:trHeight w:hRule="exact" w:val="227"/>
          <w:del w:id="2826" w:author="Daniel Stewart" w:date="2022-02-09T16:18:00Z"/>
        </w:trPr>
        <w:tc>
          <w:tcPr>
            <w:tcW w:w="3119" w:type="dxa"/>
            <w:shd w:val="clear" w:color="auto" w:fill="auto"/>
          </w:tcPr>
          <w:p w14:paraId="16B02723" w14:textId="77777777" w:rsidR="00AD223F" w:rsidRPr="00FF20F1" w:rsidDel="00BF6793" w:rsidRDefault="00AD223F" w:rsidP="00AD223F">
            <w:pPr>
              <w:pStyle w:val="PlantList"/>
              <w:jc w:val="left"/>
              <w:rPr>
                <w:del w:id="2827" w:author="Daniel Stewart" w:date="2022-02-09T16:18:00Z"/>
                <w:i/>
                <w:iCs/>
                <w:rPrChange w:id="2828" w:author="Daniel Stewart" w:date="2022-02-10T13:41:00Z">
                  <w:rPr>
                    <w:del w:id="2829" w:author="Daniel Stewart" w:date="2022-02-09T16:18:00Z"/>
                    <w:i/>
                    <w:iCs/>
                    <w:color w:val="000000"/>
                    <w:lang w:val="en-US"/>
                  </w:rPr>
                </w:rPrChange>
              </w:rPr>
              <w:pPrChange w:id="2830" w:author="Daniel Stewart" w:date="2022-02-10T13:43:00Z">
                <w:pPr/>
              </w:pPrChange>
            </w:pPr>
            <w:del w:id="2831" w:author="Daniel Stewart" w:date="2022-02-09T16:18:00Z">
              <w:r w:rsidRPr="00FF20F1" w:rsidDel="00BF6793">
                <w:rPr>
                  <w:i/>
                  <w:iCs/>
                  <w:rPrChange w:id="2832" w:author="Daniel Stewart" w:date="2022-02-10T13:41:00Z">
                    <w:rPr>
                      <w:lang w:val="en-US"/>
                    </w:rPr>
                  </w:rPrChange>
                </w:rPr>
                <w:delText>Species </w:delText>
              </w:r>
            </w:del>
          </w:p>
        </w:tc>
        <w:tc>
          <w:tcPr>
            <w:tcW w:w="2941" w:type="dxa"/>
            <w:shd w:val="clear" w:color="auto" w:fill="auto"/>
          </w:tcPr>
          <w:p w14:paraId="7EDA29DA" w14:textId="77777777" w:rsidR="00AD223F" w:rsidRPr="00FF20F1" w:rsidDel="00BF6793" w:rsidRDefault="00AD223F" w:rsidP="00AD223F">
            <w:pPr>
              <w:pStyle w:val="PlantList"/>
              <w:jc w:val="left"/>
              <w:rPr>
                <w:del w:id="2833" w:author="Daniel Stewart" w:date="2022-02-09T16:18:00Z"/>
                <w:rPrChange w:id="2834" w:author="Daniel Stewart" w:date="2022-02-10T13:41:00Z">
                  <w:rPr>
                    <w:del w:id="2835" w:author="Daniel Stewart" w:date="2022-02-09T16:18:00Z"/>
                    <w:color w:val="000000"/>
                    <w:lang w:val="en-US"/>
                  </w:rPr>
                </w:rPrChange>
              </w:rPr>
              <w:pPrChange w:id="2836" w:author="Daniel Stewart" w:date="2022-02-10T13:43:00Z">
                <w:pPr/>
              </w:pPrChange>
            </w:pPr>
            <w:del w:id="2837" w:author="Daniel Stewart" w:date="2022-02-09T16:18:00Z">
              <w:r w:rsidRPr="00FF20F1" w:rsidDel="00BF6793">
                <w:delText>Common Name </w:delText>
              </w:r>
            </w:del>
          </w:p>
        </w:tc>
        <w:tc>
          <w:tcPr>
            <w:tcW w:w="886" w:type="dxa"/>
            <w:shd w:val="clear" w:color="auto" w:fill="auto"/>
          </w:tcPr>
          <w:p w14:paraId="12847C9F" w14:textId="77777777" w:rsidR="00AD223F" w:rsidRPr="00FF20F1" w:rsidDel="00BF6793" w:rsidRDefault="00AD223F" w:rsidP="00AD223F">
            <w:pPr>
              <w:pStyle w:val="PlantList"/>
              <w:jc w:val="left"/>
              <w:rPr>
                <w:del w:id="2838" w:author="Daniel Stewart" w:date="2022-02-09T16:18:00Z"/>
                <w:rPrChange w:id="2839" w:author="Daniel Stewart" w:date="2022-02-10T13:41:00Z">
                  <w:rPr>
                    <w:del w:id="2840" w:author="Daniel Stewart" w:date="2022-02-09T16:18:00Z"/>
                    <w:color w:val="000000"/>
                    <w:lang w:val="en-US"/>
                  </w:rPr>
                </w:rPrChange>
              </w:rPr>
              <w:pPrChange w:id="2841" w:author="Daniel Stewart" w:date="2022-02-10T13:43:00Z">
                <w:pPr/>
              </w:pPrChange>
            </w:pPr>
            <w:del w:id="2842" w:author="Daniel Stewart" w:date="2022-02-09T16:18:00Z">
              <w:r w:rsidRPr="00FF20F1" w:rsidDel="00BF6793">
                <w:delText>Origin</w:delText>
              </w:r>
            </w:del>
          </w:p>
        </w:tc>
        <w:tc>
          <w:tcPr>
            <w:tcW w:w="886" w:type="dxa"/>
          </w:tcPr>
          <w:p w14:paraId="7FAD8CF1" w14:textId="77777777" w:rsidR="00AD223F" w:rsidRPr="00FF20F1" w:rsidDel="00BF6793" w:rsidRDefault="00AD223F" w:rsidP="00AD223F">
            <w:pPr>
              <w:pStyle w:val="PlantList"/>
              <w:jc w:val="left"/>
              <w:rPr>
                <w:del w:id="2843" w:author="Daniel Stewart" w:date="2022-02-09T16:18:00Z"/>
                <w:rPrChange w:id="2844" w:author="Daniel Stewart" w:date="2022-02-10T13:41:00Z">
                  <w:rPr>
                    <w:del w:id="2845" w:author="Daniel Stewart" w:date="2022-02-09T16:18:00Z"/>
                    <w:color w:val="000000"/>
                    <w:lang w:val="en-US"/>
                  </w:rPr>
                </w:rPrChange>
              </w:rPr>
              <w:pPrChange w:id="2846" w:author="Daniel Stewart" w:date="2022-02-10T13:43:00Z">
                <w:pPr/>
              </w:pPrChange>
            </w:pPr>
            <w:del w:id="2847" w:author="Daniel Stewart" w:date="2022-02-09T16:18:00Z">
              <w:r w:rsidRPr="00FF20F1" w:rsidDel="00BF6793">
                <w:delText>2015</w:delText>
              </w:r>
            </w:del>
          </w:p>
        </w:tc>
        <w:tc>
          <w:tcPr>
            <w:tcW w:w="886" w:type="dxa"/>
          </w:tcPr>
          <w:p w14:paraId="4004E7B2" w14:textId="77777777" w:rsidR="00AD223F" w:rsidRPr="00FF20F1" w:rsidDel="00BF6793" w:rsidRDefault="00AD223F" w:rsidP="00AD223F">
            <w:pPr>
              <w:pStyle w:val="PlantList"/>
              <w:jc w:val="left"/>
              <w:rPr>
                <w:del w:id="2848" w:author="Daniel Stewart" w:date="2022-02-09T16:18:00Z"/>
              </w:rPr>
              <w:pPrChange w:id="2849" w:author="Daniel Stewart" w:date="2022-02-10T13:43:00Z">
                <w:pPr/>
              </w:pPrChange>
            </w:pPr>
            <w:del w:id="2850" w:author="Daniel Stewart" w:date="2022-02-09T16:18:00Z">
              <w:r w:rsidRPr="00FF20F1" w:rsidDel="00BF6793">
                <w:delText>2021</w:delText>
              </w:r>
            </w:del>
          </w:p>
        </w:tc>
      </w:tr>
      <w:tr w:rsidR="00AD223F" w:rsidRPr="00FF20F1" w14:paraId="3952EF3B" w14:textId="77777777" w:rsidTr="00013BB3">
        <w:trPr>
          <w:trHeight w:hRule="exact" w:val="227"/>
        </w:trPr>
        <w:tc>
          <w:tcPr>
            <w:tcW w:w="3119" w:type="dxa"/>
            <w:shd w:val="clear" w:color="auto" w:fill="auto"/>
            <w:hideMark/>
          </w:tcPr>
          <w:p w14:paraId="11DB3281" w14:textId="77777777" w:rsidR="00AD223F" w:rsidRPr="00FF20F1" w:rsidRDefault="00AD223F" w:rsidP="00AD223F">
            <w:pPr>
              <w:pStyle w:val="PlantList"/>
              <w:jc w:val="left"/>
              <w:rPr>
                <w:i/>
                <w:iCs/>
                <w:rPrChange w:id="2851" w:author="Daniel Stewart" w:date="2022-02-10T13:41:00Z">
                  <w:rPr>
                    <w:lang w:val="en-US"/>
                  </w:rPr>
                </w:rPrChange>
              </w:rPr>
              <w:pPrChange w:id="2852" w:author="Daniel Stewart" w:date="2022-02-10T13:43:00Z">
                <w:pPr>
                  <w:jc w:val="left"/>
                </w:pPr>
              </w:pPrChange>
            </w:pPr>
            <w:r w:rsidRPr="00FF20F1">
              <w:rPr>
                <w:i/>
                <w:iCs/>
                <w:rPrChange w:id="2853" w:author="Daniel Stewart" w:date="2022-02-10T13:41:00Z">
                  <w:rPr/>
                </w:rPrChange>
              </w:rPr>
              <w:t>Menyanthes trifoliata </w:t>
            </w:r>
          </w:p>
        </w:tc>
        <w:tc>
          <w:tcPr>
            <w:tcW w:w="2941" w:type="dxa"/>
            <w:shd w:val="clear" w:color="auto" w:fill="auto"/>
            <w:hideMark/>
          </w:tcPr>
          <w:p w14:paraId="212D3749" w14:textId="77777777" w:rsidR="00AD223F" w:rsidRPr="00FF20F1" w:rsidRDefault="00AD223F" w:rsidP="00AD223F">
            <w:pPr>
              <w:pStyle w:val="PlantList"/>
              <w:pPrChange w:id="2854" w:author="Daniel Stewart" w:date="2022-02-10T13:41:00Z">
                <w:pPr>
                  <w:jc w:val="left"/>
                </w:pPr>
              </w:pPrChange>
            </w:pPr>
            <w:r w:rsidRPr="00FF20F1">
              <w:t>buckbean </w:t>
            </w:r>
          </w:p>
        </w:tc>
        <w:tc>
          <w:tcPr>
            <w:tcW w:w="886" w:type="dxa"/>
            <w:shd w:val="clear" w:color="auto" w:fill="auto"/>
            <w:hideMark/>
          </w:tcPr>
          <w:p w14:paraId="5EAEBCBE" w14:textId="77777777" w:rsidR="00AD223F" w:rsidRPr="00FF20F1" w:rsidRDefault="00AD223F" w:rsidP="00AD223F">
            <w:pPr>
              <w:pStyle w:val="PlantList"/>
              <w:jc w:val="center"/>
              <w:pPrChange w:id="2855" w:author="Daniel Stewart" w:date="2022-02-10T13:42:00Z">
                <w:pPr/>
              </w:pPrChange>
            </w:pPr>
            <w:r w:rsidRPr="00FF20F1">
              <w:t>N</w:t>
            </w:r>
          </w:p>
        </w:tc>
        <w:tc>
          <w:tcPr>
            <w:tcW w:w="886" w:type="dxa"/>
          </w:tcPr>
          <w:p w14:paraId="708B9AF7" w14:textId="77777777" w:rsidR="00AD223F" w:rsidRPr="00FF20F1" w:rsidRDefault="00AD223F" w:rsidP="00AD223F">
            <w:pPr>
              <w:pStyle w:val="PlantList"/>
              <w:jc w:val="center"/>
              <w:pPrChange w:id="2856" w:author="Daniel Stewart" w:date="2022-02-10T13:42:00Z">
                <w:pPr/>
              </w:pPrChange>
            </w:pPr>
            <w:r w:rsidRPr="00FF20F1">
              <w:t>X</w:t>
            </w:r>
          </w:p>
        </w:tc>
        <w:tc>
          <w:tcPr>
            <w:tcW w:w="886" w:type="dxa"/>
          </w:tcPr>
          <w:p w14:paraId="36C4DCAF" w14:textId="77777777" w:rsidR="00AD223F" w:rsidRPr="00FF20F1" w:rsidRDefault="00AD223F" w:rsidP="00AD223F">
            <w:pPr>
              <w:pStyle w:val="PlantList"/>
              <w:jc w:val="center"/>
              <w:rPr>
                <w:rPrChange w:id="2857" w:author="Daniel Stewart" w:date="2022-02-10T13:41:00Z">
                  <w:rPr>
                    <w:color w:val="000000"/>
                    <w:lang w:val="en-US"/>
                  </w:rPr>
                </w:rPrChange>
              </w:rPr>
              <w:pPrChange w:id="2858" w:author="Daniel Stewart" w:date="2022-02-10T13:42:00Z">
                <w:pPr/>
              </w:pPrChange>
            </w:pPr>
            <w:r w:rsidRPr="00FF20F1">
              <w:t>X</w:t>
            </w:r>
          </w:p>
        </w:tc>
      </w:tr>
      <w:tr w:rsidR="00AD223F" w:rsidRPr="00FF20F1" w14:paraId="050406A0" w14:textId="77777777" w:rsidTr="00013BB3">
        <w:trPr>
          <w:trHeight w:hRule="exact" w:val="227"/>
        </w:trPr>
        <w:tc>
          <w:tcPr>
            <w:tcW w:w="3119" w:type="dxa"/>
            <w:shd w:val="clear" w:color="auto" w:fill="auto"/>
            <w:hideMark/>
          </w:tcPr>
          <w:p w14:paraId="3DB0731D" w14:textId="77777777" w:rsidR="00AD223F" w:rsidRPr="00FF20F1" w:rsidRDefault="00AD223F" w:rsidP="00AD223F">
            <w:pPr>
              <w:pStyle w:val="PlantList"/>
              <w:jc w:val="left"/>
              <w:rPr>
                <w:i/>
                <w:iCs/>
                <w:rPrChange w:id="2859" w:author="Daniel Stewart" w:date="2022-02-10T13:41:00Z">
                  <w:rPr>
                    <w:lang w:val="en-US"/>
                  </w:rPr>
                </w:rPrChange>
              </w:rPr>
              <w:pPrChange w:id="2860" w:author="Daniel Stewart" w:date="2022-02-10T13:43:00Z">
                <w:pPr>
                  <w:jc w:val="left"/>
                </w:pPr>
              </w:pPrChange>
            </w:pPr>
            <w:r w:rsidRPr="00FF20F1">
              <w:rPr>
                <w:i/>
                <w:iCs/>
                <w:rPrChange w:id="2861" w:author="Daniel Stewart" w:date="2022-02-10T13:41:00Z">
                  <w:rPr/>
                </w:rPrChange>
              </w:rPr>
              <w:t>Mimulus gutattus </w:t>
            </w:r>
          </w:p>
        </w:tc>
        <w:tc>
          <w:tcPr>
            <w:tcW w:w="2941" w:type="dxa"/>
            <w:shd w:val="clear" w:color="auto" w:fill="auto"/>
            <w:hideMark/>
          </w:tcPr>
          <w:p w14:paraId="353D00B8" w14:textId="77777777" w:rsidR="00AD223F" w:rsidRPr="00FF20F1" w:rsidRDefault="00AD223F" w:rsidP="00AD223F">
            <w:pPr>
              <w:pStyle w:val="PlantList"/>
              <w:pPrChange w:id="2862" w:author="Daniel Stewart" w:date="2022-02-10T13:41:00Z">
                <w:pPr>
                  <w:jc w:val="left"/>
                </w:pPr>
              </w:pPrChange>
            </w:pPr>
            <w:r w:rsidRPr="00FF20F1">
              <w:t>yellow monkey-flower </w:t>
            </w:r>
          </w:p>
        </w:tc>
        <w:tc>
          <w:tcPr>
            <w:tcW w:w="886" w:type="dxa"/>
            <w:shd w:val="clear" w:color="auto" w:fill="auto"/>
            <w:hideMark/>
          </w:tcPr>
          <w:p w14:paraId="00515CE1" w14:textId="77777777" w:rsidR="00AD223F" w:rsidRPr="00FF20F1" w:rsidRDefault="00AD223F" w:rsidP="00AD223F">
            <w:pPr>
              <w:pStyle w:val="PlantList"/>
              <w:jc w:val="center"/>
              <w:pPrChange w:id="2863" w:author="Daniel Stewart" w:date="2022-02-10T13:42:00Z">
                <w:pPr/>
              </w:pPrChange>
            </w:pPr>
            <w:r w:rsidRPr="00FF20F1">
              <w:t>N</w:t>
            </w:r>
          </w:p>
        </w:tc>
        <w:tc>
          <w:tcPr>
            <w:tcW w:w="886" w:type="dxa"/>
          </w:tcPr>
          <w:p w14:paraId="4C64C289" w14:textId="77777777" w:rsidR="00AD223F" w:rsidRPr="00FF20F1" w:rsidRDefault="00AD223F" w:rsidP="00AD223F">
            <w:pPr>
              <w:pStyle w:val="PlantList"/>
              <w:jc w:val="center"/>
              <w:pPrChange w:id="2864" w:author="Daniel Stewart" w:date="2022-02-10T13:42:00Z">
                <w:pPr/>
              </w:pPrChange>
            </w:pPr>
          </w:p>
        </w:tc>
        <w:tc>
          <w:tcPr>
            <w:tcW w:w="886" w:type="dxa"/>
          </w:tcPr>
          <w:p w14:paraId="5087CE59" w14:textId="77777777" w:rsidR="00AD223F" w:rsidRPr="00FF20F1" w:rsidRDefault="00AD223F" w:rsidP="00AD223F">
            <w:pPr>
              <w:pStyle w:val="PlantList"/>
              <w:jc w:val="center"/>
              <w:rPr>
                <w:rPrChange w:id="2865" w:author="Daniel Stewart" w:date="2022-02-10T13:41:00Z">
                  <w:rPr>
                    <w:color w:val="000000"/>
                    <w:lang w:val="en-US"/>
                  </w:rPr>
                </w:rPrChange>
              </w:rPr>
              <w:pPrChange w:id="2866" w:author="Daniel Stewart" w:date="2022-02-10T13:42:00Z">
                <w:pPr/>
              </w:pPrChange>
            </w:pPr>
            <w:r w:rsidRPr="00FF20F1">
              <w:t>X</w:t>
            </w:r>
          </w:p>
        </w:tc>
      </w:tr>
      <w:tr w:rsidR="00AD223F" w:rsidRPr="00FF20F1" w:rsidDel="00BF6793" w14:paraId="1593E379" w14:textId="77777777" w:rsidTr="00013BB3">
        <w:trPr>
          <w:trHeight w:hRule="exact" w:val="227"/>
          <w:del w:id="2867" w:author="Daniel Stewart" w:date="2022-02-09T16:19:00Z"/>
        </w:trPr>
        <w:tc>
          <w:tcPr>
            <w:tcW w:w="3119" w:type="dxa"/>
            <w:shd w:val="clear" w:color="auto" w:fill="auto"/>
            <w:hideMark/>
          </w:tcPr>
          <w:p w14:paraId="067ED6E2" w14:textId="77777777" w:rsidR="00AD223F" w:rsidRPr="00FF20F1" w:rsidDel="00BF6793" w:rsidRDefault="00AD223F" w:rsidP="00AD223F">
            <w:pPr>
              <w:pStyle w:val="PlantList"/>
              <w:jc w:val="left"/>
              <w:rPr>
                <w:del w:id="2868" w:author="Daniel Stewart" w:date="2022-02-09T16:19:00Z"/>
                <w:i/>
                <w:iCs/>
                <w:rPrChange w:id="2869" w:author="Daniel Stewart" w:date="2022-02-10T13:41:00Z">
                  <w:rPr>
                    <w:del w:id="2870" w:author="Daniel Stewart" w:date="2022-02-09T16:19:00Z"/>
                    <w:lang w:val="en-US"/>
                  </w:rPr>
                </w:rPrChange>
              </w:rPr>
              <w:pPrChange w:id="2871" w:author="Daniel Stewart" w:date="2022-02-10T13:43:00Z">
                <w:pPr/>
              </w:pPrChange>
            </w:pPr>
            <w:del w:id="2872" w:author="Daniel Stewart" w:date="2022-02-09T16:19:00Z">
              <w:r w:rsidRPr="00FF20F1" w:rsidDel="00BF6793">
                <w:rPr>
                  <w:i/>
                  <w:iCs/>
                  <w:rPrChange w:id="2873" w:author="Daniel Stewart" w:date="2022-02-10T13:41:00Z">
                    <w:rPr>
                      <w:lang w:val="en-US"/>
                    </w:rPr>
                  </w:rPrChange>
                </w:rPr>
                <w:delText>Bryophyta </w:delText>
              </w:r>
            </w:del>
          </w:p>
        </w:tc>
        <w:tc>
          <w:tcPr>
            <w:tcW w:w="2941" w:type="dxa"/>
            <w:shd w:val="clear" w:color="auto" w:fill="auto"/>
            <w:hideMark/>
          </w:tcPr>
          <w:p w14:paraId="4B065CC4" w14:textId="77777777" w:rsidR="00AD223F" w:rsidRPr="00FF20F1" w:rsidDel="00BF6793" w:rsidRDefault="00AD223F" w:rsidP="00AD223F">
            <w:pPr>
              <w:pStyle w:val="PlantList"/>
              <w:jc w:val="left"/>
              <w:rPr>
                <w:del w:id="2874" w:author="Daniel Stewart" w:date="2022-02-09T16:19:00Z"/>
              </w:rPr>
              <w:pPrChange w:id="2875" w:author="Daniel Stewart" w:date="2022-02-10T13:43:00Z">
                <w:pPr/>
              </w:pPrChange>
            </w:pPr>
            <w:del w:id="2876" w:author="Daniel Stewart" w:date="2022-02-09T16:19:00Z">
              <w:r w:rsidRPr="00FF20F1" w:rsidDel="00BF6793">
                <w:delText>unidentified moss </w:delText>
              </w:r>
            </w:del>
          </w:p>
        </w:tc>
        <w:tc>
          <w:tcPr>
            <w:tcW w:w="886" w:type="dxa"/>
            <w:shd w:val="clear" w:color="auto" w:fill="auto"/>
            <w:hideMark/>
          </w:tcPr>
          <w:p w14:paraId="4E219BAD" w14:textId="77777777" w:rsidR="00AD223F" w:rsidRPr="00FF20F1" w:rsidDel="00BF6793" w:rsidRDefault="00AD223F" w:rsidP="00AD223F">
            <w:pPr>
              <w:pStyle w:val="PlantList"/>
              <w:jc w:val="left"/>
              <w:rPr>
                <w:del w:id="2877" w:author="Daniel Stewart" w:date="2022-02-09T16:19:00Z"/>
              </w:rPr>
              <w:pPrChange w:id="2878" w:author="Daniel Stewart" w:date="2022-02-10T13:43:00Z">
                <w:pPr/>
              </w:pPrChange>
            </w:pPr>
            <w:del w:id="2879" w:author="Daniel Stewart" w:date="2022-02-09T16:19:00Z">
              <w:r w:rsidRPr="00FF20F1" w:rsidDel="00BF6793">
                <w:delText>U</w:delText>
              </w:r>
            </w:del>
          </w:p>
        </w:tc>
        <w:tc>
          <w:tcPr>
            <w:tcW w:w="886" w:type="dxa"/>
          </w:tcPr>
          <w:p w14:paraId="7A5E18D5" w14:textId="77777777" w:rsidR="00AD223F" w:rsidRPr="00FF20F1" w:rsidDel="00BF6793" w:rsidRDefault="00AD223F" w:rsidP="00AD223F">
            <w:pPr>
              <w:pStyle w:val="PlantList"/>
              <w:jc w:val="left"/>
              <w:rPr>
                <w:del w:id="2880" w:author="Daniel Stewart" w:date="2022-02-09T16:19:00Z"/>
              </w:rPr>
              <w:pPrChange w:id="2881" w:author="Daniel Stewart" w:date="2022-02-10T13:43:00Z">
                <w:pPr/>
              </w:pPrChange>
            </w:pPr>
          </w:p>
        </w:tc>
        <w:tc>
          <w:tcPr>
            <w:tcW w:w="886" w:type="dxa"/>
          </w:tcPr>
          <w:p w14:paraId="06EB8D2E" w14:textId="77777777" w:rsidR="00AD223F" w:rsidRPr="00FF20F1" w:rsidDel="00BF6793" w:rsidRDefault="00AD223F" w:rsidP="00AD223F">
            <w:pPr>
              <w:pStyle w:val="PlantList"/>
              <w:jc w:val="left"/>
              <w:rPr>
                <w:del w:id="2882" w:author="Daniel Stewart" w:date="2022-02-09T16:19:00Z"/>
                <w:rPrChange w:id="2883" w:author="Daniel Stewart" w:date="2022-02-10T13:41:00Z">
                  <w:rPr>
                    <w:del w:id="2884" w:author="Daniel Stewart" w:date="2022-02-09T16:19:00Z"/>
                    <w:color w:val="000000"/>
                    <w:lang w:val="en-US"/>
                  </w:rPr>
                </w:rPrChange>
              </w:rPr>
              <w:pPrChange w:id="2885" w:author="Daniel Stewart" w:date="2022-02-10T13:43:00Z">
                <w:pPr/>
              </w:pPrChange>
            </w:pPr>
            <w:del w:id="2886" w:author="Daniel Stewart" w:date="2022-02-09T16:19:00Z">
              <w:r w:rsidRPr="00FF20F1" w:rsidDel="00BF6793">
                <w:delText>X</w:delText>
              </w:r>
            </w:del>
          </w:p>
        </w:tc>
      </w:tr>
      <w:tr w:rsidR="00AD223F" w:rsidRPr="00FF20F1" w14:paraId="1EF09B9F" w14:textId="77777777" w:rsidTr="00013BB3">
        <w:trPr>
          <w:trHeight w:hRule="exact" w:val="227"/>
        </w:trPr>
        <w:tc>
          <w:tcPr>
            <w:tcW w:w="3119" w:type="dxa"/>
            <w:shd w:val="clear" w:color="auto" w:fill="auto"/>
            <w:hideMark/>
          </w:tcPr>
          <w:p w14:paraId="658A508D" w14:textId="77777777" w:rsidR="00AD223F" w:rsidRPr="00FF20F1" w:rsidRDefault="00AD223F" w:rsidP="00AD223F">
            <w:pPr>
              <w:pStyle w:val="PlantList"/>
              <w:jc w:val="left"/>
              <w:rPr>
                <w:i/>
                <w:iCs/>
                <w:rPrChange w:id="2887" w:author="Daniel Stewart" w:date="2022-02-10T13:41:00Z">
                  <w:rPr>
                    <w:lang w:val="en-US"/>
                  </w:rPr>
                </w:rPrChange>
              </w:rPr>
              <w:pPrChange w:id="2888" w:author="Daniel Stewart" w:date="2022-02-10T13:43:00Z">
                <w:pPr>
                  <w:jc w:val="left"/>
                </w:pPr>
              </w:pPrChange>
            </w:pPr>
            <w:r w:rsidRPr="00FF20F1">
              <w:rPr>
                <w:i/>
                <w:iCs/>
                <w:rPrChange w:id="2889" w:author="Daniel Stewart" w:date="2022-02-10T13:41:00Z">
                  <w:rPr/>
                </w:rPrChange>
              </w:rPr>
              <w:t>Myosotis scorpioides </w:t>
            </w:r>
          </w:p>
        </w:tc>
        <w:tc>
          <w:tcPr>
            <w:tcW w:w="2941" w:type="dxa"/>
            <w:shd w:val="clear" w:color="auto" w:fill="auto"/>
            <w:hideMark/>
          </w:tcPr>
          <w:p w14:paraId="064128E3" w14:textId="77777777" w:rsidR="00AD223F" w:rsidRPr="00FF20F1" w:rsidRDefault="00AD223F" w:rsidP="00AD223F">
            <w:pPr>
              <w:pStyle w:val="PlantList"/>
              <w:pPrChange w:id="2890" w:author="Daniel Stewart" w:date="2022-02-10T13:41:00Z">
                <w:pPr>
                  <w:jc w:val="left"/>
                </w:pPr>
              </w:pPrChange>
            </w:pPr>
            <w:r w:rsidRPr="00FF20F1">
              <w:t>European forget-me-not </w:t>
            </w:r>
          </w:p>
        </w:tc>
        <w:tc>
          <w:tcPr>
            <w:tcW w:w="886" w:type="dxa"/>
            <w:shd w:val="clear" w:color="auto" w:fill="auto"/>
            <w:hideMark/>
          </w:tcPr>
          <w:p w14:paraId="0CCA4304" w14:textId="77777777" w:rsidR="00AD223F" w:rsidRPr="00FF20F1" w:rsidRDefault="00AD223F" w:rsidP="00AD223F">
            <w:pPr>
              <w:pStyle w:val="PlantList"/>
              <w:jc w:val="center"/>
              <w:pPrChange w:id="2891" w:author="Daniel Stewart" w:date="2022-02-10T13:42:00Z">
                <w:pPr/>
              </w:pPrChange>
            </w:pPr>
            <w:r w:rsidRPr="00FF20F1">
              <w:t>E</w:t>
            </w:r>
          </w:p>
        </w:tc>
        <w:tc>
          <w:tcPr>
            <w:tcW w:w="886" w:type="dxa"/>
          </w:tcPr>
          <w:p w14:paraId="4679ACEC" w14:textId="77777777" w:rsidR="00AD223F" w:rsidRPr="00FF20F1" w:rsidRDefault="00AD223F" w:rsidP="00AD223F">
            <w:pPr>
              <w:pStyle w:val="PlantList"/>
              <w:jc w:val="center"/>
              <w:pPrChange w:id="2892" w:author="Daniel Stewart" w:date="2022-02-10T13:42:00Z">
                <w:pPr/>
              </w:pPrChange>
            </w:pPr>
            <w:r w:rsidRPr="00FF20F1">
              <w:t>X</w:t>
            </w:r>
          </w:p>
        </w:tc>
        <w:tc>
          <w:tcPr>
            <w:tcW w:w="886" w:type="dxa"/>
          </w:tcPr>
          <w:p w14:paraId="44EBA39D" w14:textId="77777777" w:rsidR="00AD223F" w:rsidRPr="00FF20F1" w:rsidRDefault="00AD223F" w:rsidP="00AD223F">
            <w:pPr>
              <w:pStyle w:val="PlantList"/>
              <w:jc w:val="center"/>
              <w:rPr>
                <w:rPrChange w:id="2893" w:author="Daniel Stewart" w:date="2022-02-10T13:41:00Z">
                  <w:rPr>
                    <w:color w:val="000000"/>
                    <w:lang w:val="en-US"/>
                  </w:rPr>
                </w:rPrChange>
              </w:rPr>
              <w:pPrChange w:id="2894" w:author="Daniel Stewart" w:date="2022-02-10T13:42:00Z">
                <w:pPr/>
              </w:pPrChange>
            </w:pPr>
            <w:r w:rsidRPr="00FF20F1">
              <w:t>X</w:t>
            </w:r>
          </w:p>
        </w:tc>
      </w:tr>
      <w:tr w:rsidR="00AD223F" w:rsidRPr="00FF20F1" w14:paraId="7AB2389F" w14:textId="77777777" w:rsidTr="00013BB3">
        <w:trPr>
          <w:trHeight w:hRule="exact" w:val="227"/>
        </w:trPr>
        <w:tc>
          <w:tcPr>
            <w:tcW w:w="3119" w:type="dxa"/>
            <w:shd w:val="clear" w:color="auto" w:fill="auto"/>
            <w:hideMark/>
          </w:tcPr>
          <w:p w14:paraId="0F8EF795" w14:textId="77777777" w:rsidR="00AD223F" w:rsidRPr="00FF20F1" w:rsidRDefault="00AD223F" w:rsidP="00AD223F">
            <w:pPr>
              <w:pStyle w:val="PlantList"/>
              <w:jc w:val="left"/>
              <w:rPr>
                <w:i/>
                <w:iCs/>
                <w:rPrChange w:id="2895" w:author="Daniel Stewart" w:date="2022-02-10T13:41:00Z">
                  <w:rPr>
                    <w:lang w:val="en-US"/>
                  </w:rPr>
                </w:rPrChange>
              </w:rPr>
              <w:pPrChange w:id="2896" w:author="Daniel Stewart" w:date="2022-02-10T13:43:00Z">
                <w:pPr>
                  <w:jc w:val="left"/>
                </w:pPr>
              </w:pPrChange>
            </w:pPr>
            <w:r w:rsidRPr="00FF20F1">
              <w:rPr>
                <w:i/>
                <w:iCs/>
                <w:rPrChange w:id="2897" w:author="Daniel Stewart" w:date="2022-02-10T13:41:00Z">
                  <w:rPr/>
                </w:rPrChange>
              </w:rPr>
              <w:t>Myrica gale </w:t>
            </w:r>
          </w:p>
        </w:tc>
        <w:tc>
          <w:tcPr>
            <w:tcW w:w="2941" w:type="dxa"/>
            <w:shd w:val="clear" w:color="auto" w:fill="auto"/>
            <w:hideMark/>
          </w:tcPr>
          <w:p w14:paraId="7ABCDA47" w14:textId="77777777" w:rsidR="00AD223F" w:rsidRPr="00FF20F1" w:rsidRDefault="00AD223F" w:rsidP="00AD223F">
            <w:pPr>
              <w:pStyle w:val="PlantList"/>
              <w:pPrChange w:id="2898" w:author="Daniel Stewart" w:date="2022-02-10T13:41:00Z">
                <w:pPr>
                  <w:jc w:val="left"/>
                </w:pPr>
              </w:pPrChange>
            </w:pPr>
            <w:r w:rsidRPr="00FF20F1">
              <w:t>sweet gale </w:t>
            </w:r>
          </w:p>
        </w:tc>
        <w:tc>
          <w:tcPr>
            <w:tcW w:w="886" w:type="dxa"/>
            <w:shd w:val="clear" w:color="auto" w:fill="auto"/>
            <w:hideMark/>
          </w:tcPr>
          <w:p w14:paraId="3A0EDD1D" w14:textId="77777777" w:rsidR="00AD223F" w:rsidRPr="00FF20F1" w:rsidRDefault="00AD223F" w:rsidP="00AD223F">
            <w:pPr>
              <w:pStyle w:val="PlantList"/>
              <w:jc w:val="center"/>
              <w:pPrChange w:id="2899" w:author="Daniel Stewart" w:date="2022-02-10T13:42:00Z">
                <w:pPr/>
              </w:pPrChange>
            </w:pPr>
            <w:r w:rsidRPr="00FF20F1">
              <w:t>N</w:t>
            </w:r>
          </w:p>
        </w:tc>
        <w:tc>
          <w:tcPr>
            <w:tcW w:w="886" w:type="dxa"/>
          </w:tcPr>
          <w:p w14:paraId="67457D2C" w14:textId="77777777" w:rsidR="00AD223F" w:rsidRPr="00FF20F1" w:rsidRDefault="00AD223F" w:rsidP="00AD223F">
            <w:pPr>
              <w:pStyle w:val="PlantList"/>
              <w:jc w:val="center"/>
              <w:pPrChange w:id="2900" w:author="Daniel Stewart" w:date="2022-02-10T13:42:00Z">
                <w:pPr/>
              </w:pPrChange>
            </w:pPr>
          </w:p>
        </w:tc>
        <w:tc>
          <w:tcPr>
            <w:tcW w:w="886" w:type="dxa"/>
          </w:tcPr>
          <w:p w14:paraId="6FDFE071" w14:textId="77777777" w:rsidR="00AD223F" w:rsidRPr="00FF20F1" w:rsidRDefault="00AD223F" w:rsidP="00AD223F">
            <w:pPr>
              <w:pStyle w:val="PlantList"/>
              <w:jc w:val="center"/>
              <w:rPr>
                <w:rPrChange w:id="2901" w:author="Daniel Stewart" w:date="2022-02-10T13:41:00Z">
                  <w:rPr>
                    <w:color w:val="000000"/>
                    <w:lang w:val="en-US"/>
                  </w:rPr>
                </w:rPrChange>
              </w:rPr>
              <w:pPrChange w:id="2902" w:author="Daniel Stewart" w:date="2022-02-10T13:42:00Z">
                <w:pPr/>
              </w:pPrChange>
            </w:pPr>
            <w:r w:rsidRPr="00FF20F1">
              <w:t>X</w:t>
            </w:r>
          </w:p>
        </w:tc>
      </w:tr>
      <w:tr w:rsidR="00AD223F" w:rsidRPr="00FF20F1" w14:paraId="1CF5E119" w14:textId="77777777" w:rsidTr="00013BB3">
        <w:trPr>
          <w:trHeight w:hRule="exact" w:val="227"/>
        </w:trPr>
        <w:tc>
          <w:tcPr>
            <w:tcW w:w="3119" w:type="dxa"/>
            <w:shd w:val="clear" w:color="auto" w:fill="auto"/>
            <w:hideMark/>
          </w:tcPr>
          <w:p w14:paraId="2233296B" w14:textId="77777777" w:rsidR="00AD223F" w:rsidRPr="00FF20F1" w:rsidRDefault="00AD223F" w:rsidP="00AD223F">
            <w:pPr>
              <w:pStyle w:val="PlantList"/>
              <w:jc w:val="left"/>
              <w:rPr>
                <w:i/>
                <w:iCs/>
                <w:rPrChange w:id="2903" w:author="Daniel Stewart" w:date="2022-02-10T13:41:00Z">
                  <w:rPr>
                    <w:lang w:val="en-US"/>
                  </w:rPr>
                </w:rPrChange>
              </w:rPr>
              <w:pPrChange w:id="2904" w:author="Daniel Stewart" w:date="2022-02-10T13:43:00Z">
                <w:pPr>
                  <w:jc w:val="left"/>
                </w:pPr>
              </w:pPrChange>
            </w:pPr>
            <w:r w:rsidRPr="00FF20F1">
              <w:rPr>
                <w:i/>
                <w:iCs/>
                <w:rPrChange w:id="2905" w:author="Daniel Stewart" w:date="2022-02-10T13:41:00Z">
                  <w:rPr/>
                </w:rPrChange>
              </w:rPr>
              <w:t>Myriophyllum hippuroides </w:t>
            </w:r>
          </w:p>
        </w:tc>
        <w:tc>
          <w:tcPr>
            <w:tcW w:w="2941" w:type="dxa"/>
            <w:shd w:val="clear" w:color="auto" w:fill="auto"/>
            <w:hideMark/>
          </w:tcPr>
          <w:p w14:paraId="1FC8B8E0" w14:textId="77777777" w:rsidR="00AD223F" w:rsidRPr="00FF20F1" w:rsidRDefault="00AD223F" w:rsidP="00AD223F">
            <w:pPr>
              <w:pStyle w:val="PlantList"/>
              <w:pPrChange w:id="2906" w:author="Daniel Stewart" w:date="2022-02-10T13:41:00Z">
                <w:pPr>
                  <w:jc w:val="left"/>
                </w:pPr>
              </w:pPrChange>
            </w:pPr>
            <w:r w:rsidRPr="00FF20F1">
              <w:t>western water-milfoil </w:t>
            </w:r>
          </w:p>
        </w:tc>
        <w:tc>
          <w:tcPr>
            <w:tcW w:w="886" w:type="dxa"/>
            <w:shd w:val="clear" w:color="auto" w:fill="auto"/>
            <w:hideMark/>
          </w:tcPr>
          <w:p w14:paraId="72693C65" w14:textId="77777777" w:rsidR="00AD223F" w:rsidRPr="00FF20F1" w:rsidRDefault="00AD223F" w:rsidP="00AD223F">
            <w:pPr>
              <w:pStyle w:val="PlantList"/>
              <w:jc w:val="center"/>
              <w:pPrChange w:id="2907" w:author="Daniel Stewart" w:date="2022-02-10T13:42:00Z">
                <w:pPr/>
              </w:pPrChange>
            </w:pPr>
            <w:r w:rsidRPr="00FF20F1">
              <w:t>N</w:t>
            </w:r>
          </w:p>
        </w:tc>
        <w:tc>
          <w:tcPr>
            <w:tcW w:w="886" w:type="dxa"/>
          </w:tcPr>
          <w:p w14:paraId="4A3ED26C" w14:textId="77777777" w:rsidR="00AD223F" w:rsidRPr="00FF20F1" w:rsidRDefault="00AD223F" w:rsidP="00AD223F">
            <w:pPr>
              <w:pStyle w:val="PlantList"/>
              <w:jc w:val="center"/>
              <w:pPrChange w:id="2908" w:author="Daniel Stewart" w:date="2022-02-10T13:42:00Z">
                <w:pPr/>
              </w:pPrChange>
            </w:pPr>
          </w:p>
        </w:tc>
        <w:tc>
          <w:tcPr>
            <w:tcW w:w="886" w:type="dxa"/>
          </w:tcPr>
          <w:p w14:paraId="671B4A14" w14:textId="77777777" w:rsidR="00AD223F" w:rsidRPr="00FF20F1" w:rsidRDefault="00AD223F" w:rsidP="00AD223F">
            <w:pPr>
              <w:pStyle w:val="PlantList"/>
              <w:jc w:val="center"/>
              <w:rPr>
                <w:rPrChange w:id="2909" w:author="Daniel Stewart" w:date="2022-02-10T13:41:00Z">
                  <w:rPr>
                    <w:color w:val="000000"/>
                    <w:lang w:val="en-US"/>
                  </w:rPr>
                </w:rPrChange>
              </w:rPr>
              <w:pPrChange w:id="2910" w:author="Daniel Stewart" w:date="2022-02-10T13:42:00Z">
                <w:pPr/>
              </w:pPrChange>
            </w:pPr>
            <w:r w:rsidRPr="00FF20F1">
              <w:t>X</w:t>
            </w:r>
          </w:p>
        </w:tc>
      </w:tr>
      <w:tr w:rsidR="00AD223F" w:rsidRPr="00FF20F1" w14:paraId="22F7CC32" w14:textId="77777777" w:rsidTr="00AD223F">
        <w:trPr>
          <w:trHeight w:hRule="exact" w:val="227"/>
        </w:trPr>
        <w:tc>
          <w:tcPr>
            <w:tcW w:w="3119" w:type="dxa"/>
            <w:shd w:val="clear" w:color="auto" w:fill="auto"/>
          </w:tcPr>
          <w:p w14:paraId="1FC92AEA" w14:textId="77777777" w:rsidR="00AD223F" w:rsidRPr="00FF20F1" w:rsidRDefault="00AD223F" w:rsidP="00AD223F">
            <w:pPr>
              <w:pStyle w:val="PlantList"/>
              <w:jc w:val="left"/>
              <w:rPr>
                <w:i/>
                <w:iCs/>
                <w:rPrChange w:id="2911" w:author="Daniel Stewart" w:date="2022-02-10T13:41:00Z">
                  <w:rPr>
                    <w:lang w:val="en-US"/>
                  </w:rPr>
                </w:rPrChange>
              </w:rPr>
              <w:pPrChange w:id="2912" w:author="Daniel Stewart" w:date="2022-02-10T13:43:00Z">
                <w:pPr>
                  <w:jc w:val="left"/>
                </w:pPr>
              </w:pPrChange>
            </w:pPr>
            <w:r w:rsidRPr="00FF20F1">
              <w:rPr>
                <w:i/>
                <w:iCs/>
                <w:rPrChange w:id="2913" w:author="Daniel Stewart" w:date="2022-02-10T13:41:00Z">
                  <w:rPr/>
                </w:rPrChange>
              </w:rPr>
              <w:t>Myriophyllum ussuriense</w:t>
            </w:r>
          </w:p>
        </w:tc>
        <w:tc>
          <w:tcPr>
            <w:tcW w:w="2941" w:type="dxa"/>
            <w:shd w:val="clear" w:color="auto" w:fill="auto"/>
          </w:tcPr>
          <w:p w14:paraId="03801AA5" w14:textId="77777777" w:rsidR="00AD223F" w:rsidRPr="00FF20F1" w:rsidRDefault="00AD223F" w:rsidP="00AD223F">
            <w:pPr>
              <w:pStyle w:val="PlantList"/>
              <w:pPrChange w:id="2914" w:author="Daniel Stewart" w:date="2022-02-10T13:41:00Z">
                <w:pPr>
                  <w:jc w:val="left"/>
                </w:pPr>
              </w:pPrChange>
            </w:pPr>
            <w:r w:rsidRPr="00FF20F1">
              <w:t>Ussurian water-milfoil</w:t>
            </w:r>
          </w:p>
        </w:tc>
        <w:tc>
          <w:tcPr>
            <w:tcW w:w="886" w:type="dxa"/>
            <w:shd w:val="clear" w:color="auto" w:fill="auto"/>
          </w:tcPr>
          <w:p w14:paraId="648AD1EE" w14:textId="77777777" w:rsidR="00AD223F" w:rsidRPr="00FF20F1" w:rsidRDefault="00AD223F" w:rsidP="00AD223F">
            <w:pPr>
              <w:pStyle w:val="PlantList"/>
              <w:jc w:val="center"/>
              <w:pPrChange w:id="2915" w:author="Daniel Stewart" w:date="2022-02-10T13:42:00Z">
                <w:pPr/>
              </w:pPrChange>
            </w:pPr>
            <w:r w:rsidRPr="00FF20F1">
              <w:t>N</w:t>
            </w:r>
          </w:p>
        </w:tc>
        <w:tc>
          <w:tcPr>
            <w:tcW w:w="886" w:type="dxa"/>
          </w:tcPr>
          <w:p w14:paraId="3CA474D2" w14:textId="77777777" w:rsidR="00AD223F" w:rsidRPr="00FF20F1" w:rsidRDefault="00AD223F" w:rsidP="00AD223F">
            <w:pPr>
              <w:pStyle w:val="PlantList"/>
              <w:jc w:val="center"/>
              <w:pPrChange w:id="2916" w:author="Daniel Stewart" w:date="2022-02-10T13:42:00Z">
                <w:pPr/>
              </w:pPrChange>
            </w:pPr>
            <w:r w:rsidRPr="00FF20F1">
              <w:t>X</w:t>
            </w:r>
          </w:p>
        </w:tc>
        <w:tc>
          <w:tcPr>
            <w:tcW w:w="886" w:type="dxa"/>
          </w:tcPr>
          <w:p w14:paraId="0C228292" w14:textId="77777777" w:rsidR="00AD223F" w:rsidRPr="00FF20F1" w:rsidRDefault="00AD223F" w:rsidP="00AD223F">
            <w:pPr>
              <w:pStyle w:val="PlantList"/>
              <w:jc w:val="center"/>
              <w:pPrChange w:id="2917" w:author="Daniel Stewart" w:date="2022-02-10T13:42:00Z">
                <w:pPr/>
              </w:pPrChange>
            </w:pPr>
          </w:p>
        </w:tc>
      </w:tr>
      <w:tr w:rsidR="00AD223F" w:rsidRPr="00FF20F1" w14:paraId="00E22E5A" w14:textId="77777777" w:rsidTr="00013BB3">
        <w:tblPrEx>
          <w:tblW w:w="8718" w:type="dxa"/>
          <w:tblCellMar>
            <w:left w:w="0" w:type="dxa"/>
            <w:right w:w="0" w:type="dxa"/>
          </w:tblCellMar>
          <w:tblPrExChange w:id="2918" w:author="Daniel Stewart" w:date="2022-02-10T13:44:00Z">
            <w:tblPrEx>
              <w:tblW w:w="8718" w:type="dxa"/>
              <w:tblCellMar>
                <w:left w:w="0" w:type="dxa"/>
                <w:right w:w="0" w:type="dxa"/>
              </w:tblCellMar>
            </w:tblPrEx>
          </w:tblPrExChange>
        </w:tblPrEx>
        <w:trPr>
          <w:trHeight w:hRule="exact" w:val="227"/>
          <w:trPrChange w:id="2919" w:author="Daniel Stewart" w:date="2022-02-10T13:44:00Z">
            <w:trPr>
              <w:trHeight w:hRule="exact" w:val="227"/>
            </w:trPr>
          </w:trPrChange>
        </w:trPr>
        <w:tc>
          <w:tcPr>
            <w:tcW w:w="3119" w:type="dxa"/>
            <w:shd w:val="clear" w:color="auto" w:fill="auto"/>
            <w:tcPrChange w:id="2920" w:author="Daniel Stewart" w:date="2022-02-10T13:44:00Z">
              <w:tcPr>
                <w:tcW w:w="3119" w:type="dxa"/>
                <w:shd w:val="clear" w:color="auto" w:fill="auto"/>
              </w:tcPr>
            </w:tcPrChange>
          </w:tcPr>
          <w:p w14:paraId="176153A3" w14:textId="77777777" w:rsidR="00AD223F" w:rsidRPr="00FF20F1" w:rsidRDefault="00AD223F" w:rsidP="00AD223F">
            <w:pPr>
              <w:pStyle w:val="PlantList"/>
              <w:jc w:val="left"/>
              <w:rPr>
                <w:i/>
                <w:iCs/>
                <w:rPrChange w:id="2921" w:author="Daniel Stewart" w:date="2022-02-10T13:41:00Z">
                  <w:rPr>
                    <w:lang w:val="en-US"/>
                  </w:rPr>
                </w:rPrChange>
              </w:rPr>
              <w:pPrChange w:id="2922" w:author="Daniel Stewart" w:date="2022-02-10T13:43:00Z">
                <w:pPr>
                  <w:jc w:val="left"/>
                </w:pPr>
              </w:pPrChange>
            </w:pPr>
            <w:r w:rsidRPr="00FF20F1">
              <w:rPr>
                <w:i/>
                <w:iCs/>
                <w:rPrChange w:id="2923" w:author="Daniel Stewart" w:date="2022-02-10T13:41:00Z">
                  <w:rPr/>
                </w:rPrChange>
              </w:rPr>
              <w:t>Najas flexilis</w:t>
            </w:r>
          </w:p>
        </w:tc>
        <w:tc>
          <w:tcPr>
            <w:tcW w:w="2941" w:type="dxa"/>
            <w:shd w:val="clear" w:color="auto" w:fill="auto"/>
            <w:tcPrChange w:id="2924" w:author="Daniel Stewart" w:date="2022-02-10T13:44:00Z">
              <w:tcPr>
                <w:tcW w:w="2941" w:type="dxa"/>
                <w:shd w:val="clear" w:color="auto" w:fill="auto"/>
              </w:tcPr>
            </w:tcPrChange>
          </w:tcPr>
          <w:p w14:paraId="0BD253E8" w14:textId="77777777" w:rsidR="00AD223F" w:rsidRPr="00FF20F1" w:rsidRDefault="00AD223F" w:rsidP="00AD223F">
            <w:pPr>
              <w:pStyle w:val="PlantList"/>
              <w:pPrChange w:id="2925" w:author="Daniel Stewart" w:date="2022-02-10T13:41:00Z">
                <w:pPr>
                  <w:jc w:val="left"/>
                </w:pPr>
              </w:pPrChange>
            </w:pPr>
            <w:r w:rsidRPr="00FF20F1">
              <w:t>wavy water nymph</w:t>
            </w:r>
          </w:p>
        </w:tc>
        <w:tc>
          <w:tcPr>
            <w:tcW w:w="886" w:type="dxa"/>
            <w:shd w:val="clear" w:color="auto" w:fill="auto"/>
            <w:tcPrChange w:id="2926" w:author="Daniel Stewart" w:date="2022-02-10T13:44:00Z">
              <w:tcPr>
                <w:tcW w:w="886" w:type="dxa"/>
                <w:shd w:val="clear" w:color="auto" w:fill="auto"/>
              </w:tcPr>
            </w:tcPrChange>
          </w:tcPr>
          <w:p w14:paraId="1EE9ADE5" w14:textId="77777777" w:rsidR="00AD223F" w:rsidRPr="00FF20F1" w:rsidRDefault="00AD223F" w:rsidP="00AD223F">
            <w:pPr>
              <w:pStyle w:val="PlantList"/>
              <w:jc w:val="center"/>
              <w:pPrChange w:id="2927" w:author="Daniel Stewart" w:date="2022-02-10T13:42:00Z">
                <w:pPr/>
              </w:pPrChange>
            </w:pPr>
            <w:r w:rsidRPr="00FF20F1">
              <w:t>N</w:t>
            </w:r>
          </w:p>
        </w:tc>
        <w:tc>
          <w:tcPr>
            <w:tcW w:w="886" w:type="dxa"/>
            <w:tcPrChange w:id="2928" w:author="Daniel Stewart" w:date="2022-02-10T13:44:00Z">
              <w:tcPr>
                <w:tcW w:w="886" w:type="dxa"/>
              </w:tcPr>
            </w:tcPrChange>
          </w:tcPr>
          <w:p w14:paraId="05C0F007" w14:textId="77777777" w:rsidR="00AD223F" w:rsidRPr="00FF20F1" w:rsidRDefault="00AD223F" w:rsidP="00AD223F">
            <w:pPr>
              <w:pStyle w:val="PlantList"/>
              <w:jc w:val="center"/>
              <w:pPrChange w:id="2929" w:author="Daniel Stewart" w:date="2022-02-10T13:42:00Z">
                <w:pPr/>
              </w:pPrChange>
            </w:pPr>
            <w:r w:rsidRPr="00FF20F1">
              <w:t>X</w:t>
            </w:r>
          </w:p>
        </w:tc>
        <w:tc>
          <w:tcPr>
            <w:tcW w:w="886" w:type="dxa"/>
            <w:tcPrChange w:id="2930" w:author="Daniel Stewart" w:date="2022-02-10T13:44:00Z">
              <w:tcPr>
                <w:tcW w:w="886" w:type="dxa"/>
              </w:tcPr>
            </w:tcPrChange>
          </w:tcPr>
          <w:p w14:paraId="55C4FB1B" w14:textId="77777777" w:rsidR="00AD223F" w:rsidRPr="00FF20F1" w:rsidRDefault="00AD223F" w:rsidP="00AD223F">
            <w:pPr>
              <w:pStyle w:val="PlantList"/>
              <w:jc w:val="center"/>
              <w:pPrChange w:id="2931" w:author="Daniel Stewart" w:date="2022-02-10T13:42:00Z">
                <w:pPr/>
              </w:pPrChange>
            </w:pPr>
          </w:p>
        </w:tc>
      </w:tr>
      <w:tr w:rsidR="00AD223F" w:rsidRPr="00FF20F1" w14:paraId="424C1ADE" w14:textId="77777777" w:rsidTr="00AD223F">
        <w:tblPrEx>
          <w:tblW w:w="8718" w:type="dxa"/>
          <w:tblCellMar>
            <w:left w:w="0" w:type="dxa"/>
            <w:right w:w="0" w:type="dxa"/>
          </w:tblCellMar>
          <w:tblPrExChange w:id="2932" w:author="Daniel Stewart" w:date="2022-02-10T13:44:00Z">
            <w:tblPrEx>
              <w:tblW w:w="8718" w:type="dxa"/>
              <w:tblCellMar>
                <w:left w:w="0" w:type="dxa"/>
                <w:right w:w="0" w:type="dxa"/>
              </w:tblCellMar>
            </w:tblPrEx>
          </w:tblPrExChange>
        </w:tblPrEx>
        <w:trPr>
          <w:trHeight w:hRule="exact" w:val="227"/>
          <w:trPrChange w:id="2933" w:author="Daniel Stewart" w:date="2022-02-10T13:44:00Z">
            <w:trPr>
              <w:trHeight w:hRule="exact" w:val="227"/>
            </w:trPr>
          </w:trPrChange>
        </w:trPr>
        <w:tc>
          <w:tcPr>
            <w:tcW w:w="3119" w:type="dxa"/>
            <w:shd w:val="clear" w:color="auto" w:fill="auto"/>
            <w:tcPrChange w:id="2934" w:author="Daniel Stewart" w:date="2022-02-10T13:44:00Z">
              <w:tcPr>
                <w:tcW w:w="3119" w:type="dxa"/>
                <w:shd w:val="clear" w:color="auto" w:fill="auto"/>
              </w:tcPr>
            </w:tcPrChange>
          </w:tcPr>
          <w:p w14:paraId="4EC7AC52" w14:textId="77777777" w:rsidR="00AD223F" w:rsidRPr="00FF20F1" w:rsidRDefault="00AD223F" w:rsidP="00AD223F">
            <w:pPr>
              <w:pStyle w:val="PlantList"/>
              <w:jc w:val="left"/>
              <w:rPr>
                <w:i/>
                <w:iCs/>
                <w:rPrChange w:id="2935" w:author="Daniel Stewart" w:date="2022-02-10T13:41:00Z">
                  <w:rPr>
                    <w:lang w:val="en-US"/>
                  </w:rPr>
                </w:rPrChange>
              </w:rPr>
              <w:pPrChange w:id="2936" w:author="Daniel Stewart" w:date="2022-02-10T13:43:00Z">
                <w:pPr>
                  <w:jc w:val="left"/>
                </w:pPr>
              </w:pPrChange>
            </w:pPr>
            <w:r w:rsidRPr="00FF20F1">
              <w:rPr>
                <w:i/>
                <w:iCs/>
                <w:rPrChange w:id="2937" w:author="Daniel Stewart" w:date="2022-02-10T13:41:00Z">
                  <w:rPr/>
                </w:rPrChange>
              </w:rPr>
              <w:t>Nasturtium officinale</w:t>
            </w:r>
          </w:p>
        </w:tc>
        <w:tc>
          <w:tcPr>
            <w:tcW w:w="2941" w:type="dxa"/>
            <w:shd w:val="clear" w:color="auto" w:fill="auto"/>
            <w:tcPrChange w:id="2938" w:author="Daniel Stewart" w:date="2022-02-10T13:44:00Z">
              <w:tcPr>
                <w:tcW w:w="2941" w:type="dxa"/>
                <w:shd w:val="clear" w:color="auto" w:fill="auto"/>
              </w:tcPr>
            </w:tcPrChange>
          </w:tcPr>
          <w:p w14:paraId="5D2A9E5A" w14:textId="77777777" w:rsidR="00AD223F" w:rsidRPr="00FF20F1" w:rsidRDefault="00AD223F" w:rsidP="00AD223F">
            <w:pPr>
              <w:pStyle w:val="PlantList"/>
              <w:pPrChange w:id="2939" w:author="Daniel Stewart" w:date="2022-02-10T13:41:00Z">
                <w:pPr>
                  <w:jc w:val="left"/>
                </w:pPr>
              </w:pPrChange>
            </w:pPr>
            <w:r w:rsidRPr="00FF20F1">
              <w:t>common watercress</w:t>
            </w:r>
          </w:p>
        </w:tc>
        <w:tc>
          <w:tcPr>
            <w:tcW w:w="886" w:type="dxa"/>
            <w:shd w:val="clear" w:color="auto" w:fill="auto"/>
            <w:tcPrChange w:id="2940" w:author="Daniel Stewart" w:date="2022-02-10T13:44:00Z">
              <w:tcPr>
                <w:tcW w:w="886" w:type="dxa"/>
                <w:shd w:val="clear" w:color="auto" w:fill="auto"/>
              </w:tcPr>
            </w:tcPrChange>
          </w:tcPr>
          <w:p w14:paraId="4709D75C" w14:textId="77777777" w:rsidR="00AD223F" w:rsidRPr="00FF20F1" w:rsidRDefault="00AD223F" w:rsidP="00AD223F">
            <w:pPr>
              <w:pStyle w:val="PlantList"/>
              <w:jc w:val="center"/>
              <w:pPrChange w:id="2941" w:author="Daniel Stewart" w:date="2022-02-10T13:42:00Z">
                <w:pPr/>
              </w:pPrChange>
            </w:pPr>
            <w:r w:rsidRPr="00FF20F1">
              <w:t>E</w:t>
            </w:r>
          </w:p>
        </w:tc>
        <w:tc>
          <w:tcPr>
            <w:tcW w:w="886" w:type="dxa"/>
            <w:tcPrChange w:id="2942" w:author="Daniel Stewart" w:date="2022-02-10T13:44:00Z">
              <w:tcPr>
                <w:tcW w:w="886" w:type="dxa"/>
              </w:tcPr>
            </w:tcPrChange>
          </w:tcPr>
          <w:p w14:paraId="5F97B724" w14:textId="77777777" w:rsidR="00AD223F" w:rsidRPr="00FF20F1" w:rsidRDefault="00AD223F" w:rsidP="00AD223F">
            <w:pPr>
              <w:pStyle w:val="PlantList"/>
              <w:jc w:val="center"/>
              <w:pPrChange w:id="2943" w:author="Daniel Stewart" w:date="2022-02-10T13:42:00Z">
                <w:pPr/>
              </w:pPrChange>
            </w:pPr>
            <w:r w:rsidRPr="00FF20F1">
              <w:t>X</w:t>
            </w:r>
          </w:p>
        </w:tc>
        <w:tc>
          <w:tcPr>
            <w:tcW w:w="886" w:type="dxa"/>
            <w:tcPrChange w:id="2944" w:author="Daniel Stewart" w:date="2022-02-10T13:44:00Z">
              <w:tcPr>
                <w:tcW w:w="886" w:type="dxa"/>
              </w:tcPr>
            </w:tcPrChange>
          </w:tcPr>
          <w:p w14:paraId="5A59CE4C" w14:textId="77777777" w:rsidR="00AD223F" w:rsidRPr="00FF20F1" w:rsidRDefault="00AD223F" w:rsidP="00AD223F">
            <w:pPr>
              <w:pStyle w:val="PlantList"/>
              <w:jc w:val="center"/>
              <w:pPrChange w:id="2945" w:author="Daniel Stewart" w:date="2022-02-10T13:42:00Z">
                <w:pPr/>
              </w:pPrChange>
            </w:pPr>
          </w:p>
        </w:tc>
      </w:tr>
      <w:tr w:rsidR="00AD223F" w:rsidRPr="00FF20F1" w14:paraId="3B1A17A9" w14:textId="77777777" w:rsidTr="00AD223F">
        <w:trPr>
          <w:trHeight w:hRule="exact" w:val="227"/>
        </w:trPr>
        <w:tc>
          <w:tcPr>
            <w:tcW w:w="3119" w:type="dxa"/>
            <w:shd w:val="clear" w:color="auto" w:fill="auto"/>
            <w:hideMark/>
          </w:tcPr>
          <w:p w14:paraId="7CAF87A4" w14:textId="77777777" w:rsidR="00AD223F" w:rsidRPr="00FF20F1" w:rsidRDefault="00AD223F" w:rsidP="00AD223F">
            <w:pPr>
              <w:pStyle w:val="PlantList"/>
              <w:jc w:val="left"/>
              <w:rPr>
                <w:i/>
                <w:iCs/>
                <w:rPrChange w:id="2946" w:author="Daniel Stewart" w:date="2022-02-10T13:41:00Z">
                  <w:rPr>
                    <w:lang w:val="en-US"/>
                  </w:rPr>
                </w:rPrChange>
              </w:rPr>
              <w:pPrChange w:id="2947" w:author="Daniel Stewart" w:date="2022-02-10T13:43:00Z">
                <w:pPr>
                  <w:jc w:val="left"/>
                </w:pPr>
              </w:pPrChange>
            </w:pPr>
            <w:r w:rsidRPr="00FF20F1">
              <w:rPr>
                <w:i/>
                <w:iCs/>
                <w:rPrChange w:id="2948" w:author="Daniel Stewart" w:date="2022-02-10T13:41:00Z">
                  <w:rPr/>
                </w:rPrChange>
              </w:rPr>
              <w:t>Oenanthe sarmentosa </w:t>
            </w:r>
          </w:p>
        </w:tc>
        <w:tc>
          <w:tcPr>
            <w:tcW w:w="2941" w:type="dxa"/>
            <w:shd w:val="clear" w:color="auto" w:fill="auto"/>
            <w:hideMark/>
          </w:tcPr>
          <w:p w14:paraId="74F3AC57" w14:textId="77777777" w:rsidR="00AD223F" w:rsidRPr="00FF20F1" w:rsidRDefault="00AD223F" w:rsidP="00AD223F">
            <w:pPr>
              <w:pStyle w:val="PlantList"/>
              <w:pPrChange w:id="2949" w:author="Daniel Stewart" w:date="2022-02-10T13:41:00Z">
                <w:pPr>
                  <w:jc w:val="left"/>
                </w:pPr>
              </w:pPrChange>
            </w:pPr>
            <w:r w:rsidRPr="00FF20F1">
              <w:t>water parsley </w:t>
            </w:r>
          </w:p>
        </w:tc>
        <w:tc>
          <w:tcPr>
            <w:tcW w:w="886" w:type="dxa"/>
            <w:shd w:val="clear" w:color="auto" w:fill="auto"/>
            <w:hideMark/>
          </w:tcPr>
          <w:p w14:paraId="432778EC" w14:textId="77777777" w:rsidR="00AD223F" w:rsidRPr="00FF20F1" w:rsidRDefault="00AD223F" w:rsidP="00AD223F">
            <w:pPr>
              <w:pStyle w:val="PlantList"/>
              <w:jc w:val="center"/>
              <w:pPrChange w:id="2950" w:author="Daniel Stewart" w:date="2022-02-10T13:42:00Z">
                <w:pPr/>
              </w:pPrChange>
            </w:pPr>
            <w:r w:rsidRPr="00FF20F1">
              <w:t>N</w:t>
            </w:r>
          </w:p>
        </w:tc>
        <w:tc>
          <w:tcPr>
            <w:tcW w:w="886" w:type="dxa"/>
          </w:tcPr>
          <w:p w14:paraId="5C56BE30" w14:textId="77777777" w:rsidR="00AD223F" w:rsidRPr="00FF20F1" w:rsidRDefault="00AD223F" w:rsidP="00AD223F">
            <w:pPr>
              <w:pStyle w:val="PlantList"/>
              <w:jc w:val="center"/>
              <w:pPrChange w:id="2951" w:author="Daniel Stewart" w:date="2022-02-10T13:42:00Z">
                <w:pPr/>
              </w:pPrChange>
            </w:pPr>
            <w:r w:rsidRPr="00FF20F1">
              <w:t>X</w:t>
            </w:r>
          </w:p>
        </w:tc>
        <w:tc>
          <w:tcPr>
            <w:tcW w:w="886" w:type="dxa"/>
          </w:tcPr>
          <w:p w14:paraId="06CB2A15" w14:textId="77777777" w:rsidR="00AD223F" w:rsidRPr="00FF20F1" w:rsidRDefault="00AD223F" w:rsidP="00AD223F">
            <w:pPr>
              <w:pStyle w:val="PlantList"/>
              <w:jc w:val="center"/>
              <w:rPr>
                <w:rPrChange w:id="2952" w:author="Daniel Stewart" w:date="2022-02-10T13:41:00Z">
                  <w:rPr>
                    <w:color w:val="000000"/>
                    <w:lang w:val="en-US"/>
                  </w:rPr>
                </w:rPrChange>
              </w:rPr>
              <w:pPrChange w:id="2953" w:author="Daniel Stewart" w:date="2022-02-10T13:42:00Z">
                <w:pPr/>
              </w:pPrChange>
            </w:pPr>
            <w:r w:rsidRPr="00FF20F1">
              <w:t>X</w:t>
            </w:r>
          </w:p>
        </w:tc>
      </w:tr>
      <w:tr w:rsidR="00AD223F" w:rsidRPr="00FF20F1" w14:paraId="29D40604" w14:textId="77777777" w:rsidTr="00AD223F">
        <w:trPr>
          <w:trHeight w:hRule="exact" w:val="227"/>
        </w:trPr>
        <w:tc>
          <w:tcPr>
            <w:tcW w:w="3119" w:type="dxa"/>
            <w:tcBorders>
              <w:bottom w:val="single" w:sz="4" w:space="0" w:color="auto"/>
            </w:tcBorders>
            <w:shd w:val="clear" w:color="auto" w:fill="auto"/>
          </w:tcPr>
          <w:p w14:paraId="5144F380" w14:textId="30C987EE" w:rsidR="00AD223F" w:rsidRPr="00AD223F" w:rsidRDefault="00AD223F" w:rsidP="00AD223F">
            <w:pPr>
              <w:pStyle w:val="PlantList"/>
              <w:jc w:val="left"/>
              <w:rPr>
                <w:i/>
                <w:iCs/>
              </w:rPr>
            </w:pPr>
            <w:ins w:id="2954" w:author="Daniel Stewart" w:date="2022-02-10T13:44:00Z">
              <w:r w:rsidRPr="008D4DC8">
                <w:rPr>
                  <w:b/>
                  <w:bCs/>
                </w:rPr>
                <w:lastRenderedPageBreak/>
                <w:t>Species </w:t>
              </w:r>
            </w:ins>
          </w:p>
        </w:tc>
        <w:tc>
          <w:tcPr>
            <w:tcW w:w="2941" w:type="dxa"/>
            <w:tcBorders>
              <w:bottom w:val="single" w:sz="4" w:space="0" w:color="auto"/>
            </w:tcBorders>
            <w:shd w:val="clear" w:color="auto" w:fill="auto"/>
          </w:tcPr>
          <w:p w14:paraId="5D3E59C1" w14:textId="3E709119" w:rsidR="00AD223F" w:rsidRPr="00FF20F1" w:rsidRDefault="00AD223F" w:rsidP="00AD223F">
            <w:pPr>
              <w:pStyle w:val="PlantList"/>
            </w:pPr>
            <w:ins w:id="2955" w:author="Daniel Stewart" w:date="2022-02-10T13:44:00Z">
              <w:r w:rsidRPr="008D4DC8">
                <w:rPr>
                  <w:b/>
                  <w:bCs/>
                </w:rPr>
                <w:t>Common Name </w:t>
              </w:r>
            </w:ins>
          </w:p>
        </w:tc>
        <w:tc>
          <w:tcPr>
            <w:tcW w:w="886" w:type="dxa"/>
            <w:tcBorders>
              <w:bottom w:val="single" w:sz="4" w:space="0" w:color="auto"/>
            </w:tcBorders>
            <w:shd w:val="clear" w:color="auto" w:fill="auto"/>
          </w:tcPr>
          <w:p w14:paraId="3C061C4D" w14:textId="7F7B4B8A" w:rsidR="00AD223F" w:rsidRPr="00FF20F1" w:rsidRDefault="00AD223F" w:rsidP="00AD223F">
            <w:pPr>
              <w:pStyle w:val="PlantList"/>
              <w:jc w:val="center"/>
            </w:pPr>
            <w:ins w:id="2956" w:author="Daniel Stewart" w:date="2022-02-10T13:44:00Z">
              <w:r w:rsidRPr="008D4DC8">
                <w:rPr>
                  <w:b/>
                  <w:bCs/>
                </w:rPr>
                <w:t>Origin</w:t>
              </w:r>
            </w:ins>
          </w:p>
        </w:tc>
        <w:tc>
          <w:tcPr>
            <w:tcW w:w="886" w:type="dxa"/>
            <w:tcBorders>
              <w:bottom w:val="single" w:sz="4" w:space="0" w:color="auto"/>
            </w:tcBorders>
          </w:tcPr>
          <w:p w14:paraId="517891FC" w14:textId="380DD6B5" w:rsidR="00AD223F" w:rsidRPr="00FF20F1" w:rsidRDefault="00AD223F" w:rsidP="00AD223F">
            <w:pPr>
              <w:pStyle w:val="PlantList"/>
              <w:jc w:val="center"/>
            </w:pPr>
            <w:ins w:id="2957" w:author="Daniel Stewart" w:date="2022-02-10T13:44:00Z">
              <w:r w:rsidRPr="008D4DC8">
                <w:rPr>
                  <w:b/>
                  <w:bCs/>
                </w:rPr>
                <w:t>2015</w:t>
              </w:r>
            </w:ins>
          </w:p>
        </w:tc>
        <w:tc>
          <w:tcPr>
            <w:tcW w:w="886" w:type="dxa"/>
            <w:tcBorders>
              <w:bottom w:val="single" w:sz="4" w:space="0" w:color="auto"/>
            </w:tcBorders>
          </w:tcPr>
          <w:p w14:paraId="19854C7D" w14:textId="05F2B50D" w:rsidR="00AD223F" w:rsidRPr="00FF20F1" w:rsidRDefault="00AD223F" w:rsidP="00AD223F">
            <w:pPr>
              <w:pStyle w:val="PlantList"/>
              <w:jc w:val="center"/>
            </w:pPr>
            <w:ins w:id="2958" w:author="Daniel Stewart" w:date="2022-02-10T13:44:00Z">
              <w:r w:rsidRPr="008D4DC8">
                <w:rPr>
                  <w:b/>
                  <w:bCs/>
                </w:rPr>
                <w:t>2021</w:t>
              </w:r>
            </w:ins>
          </w:p>
        </w:tc>
      </w:tr>
      <w:tr w:rsidR="00AD223F" w:rsidRPr="00FF20F1" w14:paraId="1444D0E0" w14:textId="77777777" w:rsidTr="00AD223F">
        <w:trPr>
          <w:trHeight w:hRule="exact" w:val="227"/>
        </w:trPr>
        <w:tc>
          <w:tcPr>
            <w:tcW w:w="3119" w:type="dxa"/>
            <w:tcBorders>
              <w:top w:val="single" w:sz="4" w:space="0" w:color="auto"/>
            </w:tcBorders>
            <w:shd w:val="clear" w:color="auto" w:fill="auto"/>
          </w:tcPr>
          <w:p w14:paraId="730A726D" w14:textId="77777777" w:rsidR="00AD223F" w:rsidRPr="00FF20F1" w:rsidRDefault="00AD223F" w:rsidP="00AD223F">
            <w:pPr>
              <w:pStyle w:val="PlantList"/>
              <w:jc w:val="left"/>
              <w:rPr>
                <w:i/>
                <w:iCs/>
                <w:rPrChange w:id="2959" w:author="Daniel Stewart" w:date="2022-02-10T13:41:00Z">
                  <w:rPr>
                    <w:lang w:val="en-US"/>
                  </w:rPr>
                </w:rPrChange>
              </w:rPr>
              <w:pPrChange w:id="2960" w:author="Daniel Stewart" w:date="2022-02-10T13:43:00Z">
                <w:pPr>
                  <w:jc w:val="left"/>
                </w:pPr>
              </w:pPrChange>
            </w:pPr>
            <w:r w:rsidRPr="00FF20F1">
              <w:rPr>
                <w:i/>
                <w:iCs/>
                <w:rPrChange w:id="2961" w:author="Daniel Stewart" w:date="2022-02-10T13:41:00Z">
                  <w:rPr/>
                </w:rPrChange>
              </w:rPr>
              <w:t>Oxalis corniculata</w:t>
            </w:r>
          </w:p>
        </w:tc>
        <w:tc>
          <w:tcPr>
            <w:tcW w:w="2941" w:type="dxa"/>
            <w:tcBorders>
              <w:top w:val="single" w:sz="4" w:space="0" w:color="auto"/>
            </w:tcBorders>
            <w:shd w:val="clear" w:color="auto" w:fill="auto"/>
          </w:tcPr>
          <w:p w14:paraId="72D4BD1A" w14:textId="77777777" w:rsidR="00AD223F" w:rsidRPr="00FF20F1" w:rsidRDefault="00AD223F" w:rsidP="00AD223F">
            <w:pPr>
              <w:pStyle w:val="PlantList"/>
              <w:pPrChange w:id="2962" w:author="Daniel Stewart" w:date="2022-02-10T13:41:00Z">
                <w:pPr>
                  <w:jc w:val="left"/>
                </w:pPr>
              </w:pPrChange>
            </w:pPr>
            <w:r w:rsidRPr="00FF20F1">
              <w:t>yellow oxalis</w:t>
            </w:r>
          </w:p>
        </w:tc>
        <w:tc>
          <w:tcPr>
            <w:tcW w:w="886" w:type="dxa"/>
            <w:tcBorders>
              <w:top w:val="single" w:sz="4" w:space="0" w:color="auto"/>
            </w:tcBorders>
            <w:shd w:val="clear" w:color="auto" w:fill="auto"/>
          </w:tcPr>
          <w:p w14:paraId="666771E0" w14:textId="77777777" w:rsidR="00AD223F" w:rsidRPr="00FF20F1" w:rsidRDefault="00AD223F" w:rsidP="00AD223F">
            <w:pPr>
              <w:pStyle w:val="PlantList"/>
              <w:jc w:val="center"/>
              <w:pPrChange w:id="2963" w:author="Daniel Stewart" w:date="2022-02-10T13:42:00Z">
                <w:pPr/>
              </w:pPrChange>
            </w:pPr>
            <w:r w:rsidRPr="00FF20F1">
              <w:t>E</w:t>
            </w:r>
          </w:p>
        </w:tc>
        <w:tc>
          <w:tcPr>
            <w:tcW w:w="886" w:type="dxa"/>
            <w:tcBorders>
              <w:top w:val="single" w:sz="4" w:space="0" w:color="auto"/>
            </w:tcBorders>
          </w:tcPr>
          <w:p w14:paraId="298879B7" w14:textId="77777777" w:rsidR="00AD223F" w:rsidRPr="00FF20F1" w:rsidRDefault="00AD223F" w:rsidP="00AD223F">
            <w:pPr>
              <w:pStyle w:val="PlantList"/>
              <w:jc w:val="center"/>
              <w:pPrChange w:id="2964" w:author="Daniel Stewart" w:date="2022-02-10T13:42:00Z">
                <w:pPr/>
              </w:pPrChange>
            </w:pPr>
            <w:r w:rsidRPr="00FF20F1">
              <w:t>X</w:t>
            </w:r>
          </w:p>
        </w:tc>
        <w:tc>
          <w:tcPr>
            <w:tcW w:w="886" w:type="dxa"/>
            <w:tcBorders>
              <w:top w:val="single" w:sz="4" w:space="0" w:color="auto"/>
            </w:tcBorders>
          </w:tcPr>
          <w:p w14:paraId="73B22510" w14:textId="77777777" w:rsidR="00AD223F" w:rsidRPr="00FF20F1" w:rsidRDefault="00AD223F" w:rsidP="00AD223F">
            <w:pPr>
              <w:pStyle w:val="PlantList"/>
              <w:jc w:val="center"/>
              <w:pPrChange w:id="2965" w:author="Daniel Stewart" w:date="2022-02-10T13:42:00Z">
                <w:pPr/>
              </w:pPrChange>
            </w:pPr>
          </w:p>
        </w:tc>
      </w:tr>
      <w:tr w:rsidR="00AD223F" w:rsidRPr="00FF20F1" w14:paraId="5613FDE0" w14:textId="77777777" w:rsidTr="00013BB3">
        <w:trPr>
          <w:trHeight w:hRule="exact" w:val="227"/>
        </w:trPr>
        <w:tc>
          <w:tcPr>
            <w:tcW w:w="3119" w:type="dxa"/>
            <w:shd w:val="clear" w:color="auto" w:fill="auto"/>
          </w:tcPr>
          <w:p w14:paraId="2F0DD0CE" w14:textId="77777777" w:rsidR="00AD223F" w:rsidRPr="00FF20F1" w:rsidRDefault="00AD223F" w:rsidP="00AD223F">
            <w:pPr>
              <w:pStyle w:val="PlantList"/>
              <w:jc w:val="left"/>
              <w:rPr>
                <w:i/>
                <w:iCs/>
                <w:rPrChange w:id="2966" w:author="Daniel Stewart" w:date="2022-02-10T13:41:00Z">
                  <w:rPr>
                    <w:lang w:val="en-US"/>
                  </w:rPr>
                </w:rPrChange>
              </w:rPr>
              <w:pPrChange w:id="2967" w:author="Daniel Stewart" w:date="2022-02-10T13:43:00Z">
                <w:pPr>
                  <w:jc w:val="left"/>
                </w:pPr>
              </w:pPrChange>
            </w:pPr>
            <w:r w:rsidRPr="00FF20F1">
              <w:rPr>
                <w:i/>
                <w:iCs/>
                <w:rPrChange w:id="2968" w:author="Daniel Stewart" w:date="2022-02-10T13:41:00Z">
                  <w:rPr/>
                </w:rPrChange>
              </w:rPr>
              <w:t>Persicaria hydropiper</w:t>
            </w:r>
          </w:p>
        </w:tc>
        <w:tc>
          <w:tcPr>
            <w:tcW w:w="2941" w:type="dxa"/>
            <w:shd w:val="clear" w:color="auto" w:fill="auto"/>
          </w:tcPr>
          <w:p w14:paraId="401047DA" w14:textId="77777777" w:rsidR="00AD223F" w:rsidRPr="00FF20F1" w:rsidRDefault="00AD223F" w:rsidP="00AD223F">
            <w:pPr>
              <w:pStyle w:val="PlantList"/>
              <w:pPrChange w:id="2969" w:author="Daniel Stewart" w:date="2022-02-10T13:41:00Z">
                <w:pPr>
                  <w:jc w:val="left"/>
                </w:pPr>
              </w:pPrChange>
            </w:pPr>
            <w:r w:rsidRPr="00FF20F1">
              <w:t>marshpepper smartweed</w:t>
            </w:r>
          </w:p>
        </w:tc>
        <w:tc>
          <w:tcPr>
            <w:tcW w:w="886" w:type="dxa"/>
            <w:shd w:val="clear" w:color="auto" w:fill="auto"/>
          </w:tcPr>
          <w:p w14:paraId="4BA147F1" w14:textId="77777777" w:rsidR="00AD223F" w:rsidRPr="00FF20F1" w:rsidRDefault="00AD223F" w:rsidP="00AD223F">
            <w:pPr>
              <w:pStyle w:val="PlantList"/>
              <w:jc w:val="center"/>
              <w:pPrChange w:id="2970" w:author="Daniel Stewart" w:date="2022-02-10T13:42:00Z">
                <w:pPr/>
              </w:pPrChange>
            </w:pPr>
            <w:r w:rsidRPr="00FF20F1">
              <w:t>E</w:t>
            </w:r>
          </w:p>
        </w:tc>
        <w:tc>
          <w:tcPr>
            <w:tcW w:w="886" w:type="dxa"/>
          </w:tcPr>
          <w:p w14:paraId="0551C8EA" w14:textId="77777777" w:rsidR="00AD223F" w:rsidRPr="00FF20F1" w:rsidRDefault="00AD223F" w:rsidP="00AD223F">
            <w:pPr>
              <w:pStyle w:val="PlantList"/>
              <w:jc w:val="center"/>
              <w:pPrChange w:id="2971" w:author="Daniel Stewart" w:date="2022-02-10T13:42:00Z">
                <w:pPr/>
              </w:pPrChange>
            </w:pPr>
            <w:r w:rsidRPr="00FF20F1">
              <w:t>X</w:t>
            </w:r>
          </w:p>
        </w:tc>
        <w:tc>
          <w:tcPr>
            <w:tcW w:w="886" w:type="dxa"/>
          </w:tcPr>
          <w:p w14:paraId="2D955CC0" w14:textId="77777777" w:rsidR="00AD223F" w:rsidRPr="00FF20F1" w:rsidRDefault="00AD223F" w:rsidP="00AD223F">
            <w:pPr>
              <w:pStyle w:val="PlantList"/>
              <w:jc w:val="center"/>
              <w:pPrChange w:id="2972" w:author="Daniel Stewart" w:date="2022-02-10T13:42:00Z">
                <w:pPr/>
              </w:pPrChange>
            </w:pPr>
          </w:p>
        </w:tc>
      </w:tr>
      <w:tr w:rsidR="00AD223F" w:rsidRPr="00FF20F1" w14:paraId="2919C77D" w14:textId="77777777" w:rsidTr="00013BB3">
        <w:trPr>
          <w:trHeight w:hRule="exact" w:val="227"/>
        </w:trPr>
        <w:tc>
          <w:tcPr>
            <w:tcW w:w="3119" w:type="dxa"/>
            <w:shd w:val="clear" w:color="auto" w:fill="auto"/>
          </w:tcPr>
          <w:p w14:paraId="57FF6931" w14:textId="77777777" w:rsidR="00AD223F" w:rsidRPr="00FF20F1" w:rsidRDefault="00AD223F" w:rsidP="00AD223F">
            <w:pPr>
              <w:pStyle w:val="PlantList"/>
              <w:jc w:val="left"/>
              <w:rPr>
                <w:i/>
                <w:iCs/>
                <w:rPrChange w:id="2973" w:author="Daniel Stewart" w:date="2022-02-10T13:41:00Z">
                  <w:rPr>
                    <w:lang w:val="en-US"/>
                  </w:rPr>
                </w:rPrChange>
              </w:rPr>
              <w:pPrChange w:id="2974" w:author="Daniel Stewart" w:date="2022-02-10T13:43:00Z">
                <w:pPr>
                  <w:jc w:val="left"/>
                </w:pPr>
              </w:pPrChange>
            </w:pPr>
            <w:r w:rsidRPr="00FF20F1">
              <w:rPr>
                <w:i/>
                <w:iCs/>
                <w:rPrChange w:id="2975" w:author="Daniel Stewart" w:date="2022-02-10T13:41:00Z">
                  <w:rPr/>
                </w:rPrChange>
              </w:rPr>
              <w:t>Persicaria hydropiperoides</w:t>
            </w:r>
          </w:p>
        </w:tc>
        <w:tc>
          <w:tcPr>
            <w:tcW w:w="2941" w:type="dxa"/>
            <w:shd w:val="clear" w:color="auto" w:fill="auto"/>
          </w:tcPr>
          <w:p w14:paraId="7C736F70" w14:textId="77777777" w:rsidR="00AD223F" w:rsidRPr="00FF20F1" w:rsidRDefault="00AD223F" w:rsidP="00AD223F">
            <w:pPr>
              <w:pStyle w:val="PlantList"/>
              <w:pPrChange w:id="2976" w:author="Daniel Stewart" w:date="2022-02-10T13:41:00Z">
                <w:pPr>
                  <w:jc w:val="left"/>
                </w:pPr>
              </w:pPrChange>
            </w:pPr>
            <w:r w:rsidRPr="00FF20F1">
              <w:t>water-pepper</w:t>
            </w:r>
          </w:p>
        </w:tc>
        <w:tc>
          <w:tcPr>
            <w:tcW w:w="886" w:type="dxa"/>
            <w:shd w:val="clear" w:color="auto" w:fill="auto"/>
          </w:tcPr>
          <w:p w14:paraId="73871871" w14:textId="77777777" w:rsidR="00AD223F" w:rsidRPr="00FF20F1" w:rsidRDefault="00AD223F" w:rsidP="00AD223F">
            <w:pPr>
              <w:pStyle w:val="PlantList"/>
              <w:jc w:val="center"/>
              <w:pPrChange w:id="2977" w:author="Daniel Stewart" w:date="2022-02-10T13:42:00Z">
                <w:pPr/>
              </w:pPrChange>
            </w:pPr>
            <w:r w:rsidRPr="00FF20F1">
              <w:t>N</w:t>
            </w:r>
          </w:p>
        </w:tc>
        <w:tc>
          <w:tcPr>
            <w:tcW w:w="886" w:type="dxa"/>
          </w:tcPr>
          <w:p w14:paraId="20C19187" w14:textId="77777777" w:rsidR="00AD223F" w:rsidRPr="00FF20F1" w:rsidRDefault="00AD223F" w:rsidP="00AD223F">
            <w:pPr>
              <w:pStyle w:val="PlantList"/>
              <w:jc w:val="center"/>
              <w:pPrChange w:id="2978" w:author="Daniel Stewart" w:date="2022-02-10T13:42:00Z">
                <w:pPr/>
              </w:pPrChange>
            </w:pPr>
            <w:r w:rsidRPr="00FF20F1">
              <w:t>X</w:t>
            </w:r>
          </w:p>
        </w:tc>
        <w:tc>
          <w:tcPr>
            <w:tcW w:w="886" w:type="dxa"/>
          </w:tcPr>
          <w:p w14:paraId="3CF89FDD" w14:textId="77777777" w:rsidR="00AD223F" w:rsidRPr="00FF20F1" w:rsidRDefault="00AD223F" w:rsidP="00AD223F">
            <w:pPr>
              <w:pStyle w:val="PlantList"/>
              <w:jc w:val="center"/>
              <w:pPrChange w:id="2979" w:author="Daniel Stewart" w:date="2022-02-10T13:42:00Z">
                <w:pPr/>
              </w:pPrChange>
            </w:pPr>
          </w:p>
        </w:tc>
      </w:tr>
      <w:tr w:rsidR="00AD223F" w:rsidRPr="00FF20F1" w14:paraId="236027DC" w14:textId="77777777" w:rsidTr="00013BB3">
        <w:trPr>
          <w:trHeight w:hRule="exact" w:val="227"/>
        </w:trPr>
        <w:tc>
          <w:tcPr>
            <w:tcW w:w="3119" w:type="dxa"/>
            <w:shd w:val="clear" w:color="auto" w:fill="auto"/>
          </w:tcPr>
          <w:p w14:paraId="5D06D6F5" w14:textId="77777777" w:rsidR="00AD223F" w:rsidRPr="00FF20F1" w:rsidRDefault="00AD223F" w:rsidP="00AD223F">
            <w:pPr>
              <w:pStyle w:val="PlantList"/>
              <w:jc w:val="left"/>
              <w:rPr>
                <w:i/>
                <w:iCs/>
                <w:rPrChange w:id="2980" w:author="Daniel Stewart" w:date="2022-02-10T13:41:00Z">
                  <w:rPr>
                    <w:lang w:val="en-US"/>
                  </w:rPr>
                </w:rPrChange>
              </w:rPr>
              <w:pPrChange w:id="2981" w:author="Daniel Stewart" w:date="2022-02-10T13:43:00Z">
                <w:pPr>
                  <w:jc w:val="left"/>
                </w:pPr>
              </w:pPrChange>
            </w:pPr>
            <w:r w:rsidRPr="00FF20F1">
              <w:rPr>
                <w:i/>
                <w:iCs/>
                <w:rPrChange w:id="2982" w:author="Daniel Stewart" w:date="2022-02-10T13:41:00Z">
                  <w:rPr/>
                </w:rPrChange>
              </w:rPr>
              <w:t>Persicaria lapathifolia</w:t>
            </w:r>
          </w:p>
        </w:tc>
        <w:tc>
          <w:tcPr>
            <w:tcW w:w="2941" w:type="dxa"/>
            <w:shd w:val="clear" w:color="auto" w:fill="auto"/>
          </w:tcPr>
          <w:p w14:paraId="6A7158F5" w14:textId="77777777" w:rsidR="00AD223F" w:rsidRPr="00FF20F1" w:rsidRDefault="00AD223F" w:rsidP="00AD223F">
            <w:pPr>
              <w:pStyle w:val="PlantList"/>
              <w:pPrChange w:id="2983" w:author="Daniel Stewart" w:date="2022-02-10T13:41:00Z">
                <w:pPr>
                  <w:jc w:val="left"/>
                </w:pPr>
              </w:pPrChange>
            </w:pPr>
            <w:r w:rsidRPr="00FF20F1">
              <w:t>willow weed</w:t>
            </w:r>
          </w:p>
        </w:tc>
        <w:tc>
          <w:tcPr>
            <w:tcW w:w="886" w:type="dxa"/>
            <w:shd w:val="clear" w:color="auto" w:fill="auto"/>
          </w:tcPr>
          <w:p w14:paraId="196E94AF" w14:textId="77777777" w:rsidR="00AD223F" w:rsidRPr="00FF20F1" w:rsidRDefault="00AD223F" w:rsidP="00AD223F">
            <w:pPr>
              <w:pStyle w:val="PlantList"/>
              <w:jc w:val="center"/>
              <w:pPrChange w:id="2984" w:author="Daniel Stewart" w:date="2022-02-10T13:42:00Z">
                <w:pPr/>
              </w:pPrChange>
            </w:pPr>
            <w:r w:rsidRPr="00FF20F1">
              <w:t>N</w:t>
            </w:r>
          </w:p>
        </w:tc>
        <w:tc>
          <w:tcPr>
            <w:tcW w:w="886" w:type="dxa"/>
          </w:tcPr>
          <w:p w14:paraId="424AC3B5" w14:textId="77777777" w:rsidR="00AD223F" w:rsidRPr="00FF20F1" w:rsidRDefault="00AD223F" w:rsidP="00AD223F">
            <w:pPr>
              <w:pStyle w:val="PlantList"/>
              <w:jc w:val="center"/>
              <w:pPrChange w:id="2985" w:author="Daniel Stewart" w:date="2022-02-10T13:42:00Z">
                <w:pPr/>
              </w:pPrChange>
            </w:pPr>
            <w:r w:rsidRPr="00FF20F1">
              <w:t>X</w:t>
            </w:r>
          </w:p>
        </w:tc>
        <w:tc>
          <w:tcPr>
            <w:tcW w:w="886" w:type="dxa"/>
          </w:tcPr>
          <w:p w14:paraId="4942D131" w14:textId="77777777" w:rsidR="00AD223F" w:rsidRPr="00FF20F1" w:rsidRDefault="00AD223F" w:rsidP="00AD223F">
            <w:pPr>
              <w:pStyle w:val="PlantList"/>
              <w:jc w:val="center"/>
              <w:pPrChange w:id="2986" w:author="Daniel Stewart" w:date="2022-02-10T13:42:00Z">
                <w:pPr/>
              </w:pPrChange>
            </w:pPr>
          </w:p>
        </w:tc>
      </w:tr>
      <w:tr w:rsidR="00AD223F" w:rsidRPr="00FF20F1" w14:paraId="77479942" w14:textId="77777777" w:rsidTr="00013BB3">
        <w:trPr>
          <w:trHeight w:hRule="exact" w:val="227"/>
        </w:trPr>
        <w:tc>
          <w:tcPr>
            <w:tcW w:w="3119" w:type="dxa"/>
            <w:shd w:val="clear" w:color="auto" w:fill="auto"/>
          </w:tcPr>
          <w:p w14:paraId="3AE5DB58" w14:textId="77777777" w:rsidR="00AD223F" w:rsidRPr="00FF20F1" w:rsidRDefault="00AD223F" w:rsidP="00AD223F">
            <w:pPr>
              <w:pStyle w:val="PlantList"/>
              <w:jc w:val="left"/>
              <w:rPr>
                <w:i/>
                <w:iCs/>
                <w:rPrChange w:id="2987" w:author="Daniel Stewart" w:date="2022-02-10T13:41:00Z">
                  <w:rPr>
                    <w:lang w:val="en-US"/>
                  </w:rPr>
                </w:rPrChange>
              </w:rPr>
              <w:pPrChange w:id="2988" w:author="Daniel Stewart" w:date="2022-02-10T13:43:00Z">
                <w:pPr>
                  <w:jc w:val="left"/>
                </w:pPr>
              </w:pPrChange>
            </w:pPr>
            <w:r w:rsidRPr="00FF20F1">
              <w:rPr>
                <w:i/>
                <w:iCs/>
                <w:rPrChange w:id="2989" w:author="Daniel Stewart" w:date="2022-02-10T13:41:00Z">
                  <w:rPr/>
                </w:rPrChange>
              </w:rPr>
              <w:t>Persicara minor</w:t>
            </w:r>
          </w:p>
        </w:tc>
        <w:tc>
          <w:tcPr>
            <w:tcW w:w="2941" w:type="dxa"/>
            <w:shd w:val="clear" w:color="auto" w:fill="auto"/>
          </w:tcPr>
          <w:p w14:paraId="1F1C9031" w14:textId="77777777" w:rsidR="00AD223F" w:rsidRPr="00FF20F1" w:rsidRDefault="00AD223F" w:rsidP="00AD223F">
            <w:pPr>
              <w:pStyle w:val="PlantList"/>
              <w:pPrChange w:id="2990" w:author="Daniel Stewart" w:date="2022-02-10T13:41:00Z">
                <w:pPr>
                  <w:jc w:val="left"/>
                </w:pPr>
              </w:pPrChange>
            </w:pPr>
            <w:r w:rsidRPr="00FF20F1">
              <w:t>Asian knotweed</w:t>
            </w:r>
          </w:p>
        </w:tc>
        <w:tc>
          <w:tcPr>
            <w:tcW w:w="886" w:type="dxa"/>
            <w:shd w:val="clear" w:color="auto" w:fill="auto"/>
          </w:tcPr>
          <w:p w14:paraId="25D47DBF" w14:textId="77777777" w:rsidR="00AD223F" w:rsidRPr="00FF20F1" w:rsidRDefault="00AD223F" w:rsidP="00AD223F">
            <w:pPr>
              <w:pStyle w:val="PlantList"/>
              <w:jc w:val="center"/>
              <w:pPrChange w:id="2991" w:author="Daniel Stewart" w:date="2022-02-10T13:42:00Z">
                <w:pPr/>
              </w:pPrChange>
            </w:pPr>
            <w:r w:rsidRPr="00FF20F1">
              <w:t>E</w:t>
            </w:r>
          </w:p>
        </w:tc>
        <w:tc>
          <w:tcPr>
            <w:tcW w:w="886" w:type="dxa"/>
          </w:tcPr>
          <w:p w14:paraId="63E8C8F9" w14:textId="77777777" w:rsidR="00AD223F" w:rsidRPr="00FF20F1" w:rsidRDefault="00AD223F" w:rsidP="00AD223F">
            <w:pPr>
              <w:pStyle w:val="PlantList"/>
              <w:jc w:val="center"/>
              <w:pPrChange w:id="2992" w:author="Daniel Stewart" w:date="2022-02-10T13:42:00Z">
                <w:pPr/>
              </w:pPrChange>
            </w:pPr>
            <w:r w:rsidRPr="00FF20F1">
              <w:t>X</w:t>
            </w:r>
          </w:p>
        </w:tc>
        <w:tc>
          <w:tcPr>
            <w:tcW w:w="886" w:type="dxa"/>
          </w:tcPr>
          <w:p w14:paraId="7472E852" w14:textId="77777777" w:rsidR="00AD223F" w:rsidRPr="00FF20F1" w:rsidRDefault="00AD223F" w:rsidP="00AD223F">
            <w:pPr>
              <w:pStyle w:val="PlantList"/>
              <w:jc w:val="center"/>
              <w:pPrChange w:id="2993" w:author="Daniel Stewart" w:date="2022-02-10T13:42:00Z">
                <w:pPr/>
              </w:pPrChange>
            </w:pPr>
          </w:p>
        </w:tc>
      </w:tr>
      <w:tr w:rsidR="00AD223F" w:rsidRPr="00FF20F1" w14:paraId="3F6F242F" w14:textId="77777777" w:rsidTr="00013BB3">
        <w:trPr>
          <w:trHeight w:hRule="exact" w:val="227"/>
        </w:trPr>
        <w:tc>
          <w:tcPr>
            <w:tcW w:w="3119" w:type="dxa"/>
            <w:shd w:val="clear" w:color="auto" w:fill="auto"/>
            <w:hideMark/>
          </w:tcPr>
          <w:p w14:paraId="10CF6267" w14:textId="77777777" w:rsidR="00AD223F" w:rsidRPr="00FF20F1" w:rsidRDefault="00AD223F" w:rsidP="00AD223F">
            <w:pPr>
              <w:pStyle w:val="PlantList"/>
              <w:jc w:val="left"/>
              <w:rPr>
                <w:i/>
                <w:iCs/>
                <w:rPrChange w:id="2994" w:author="Daniel Stewart" w:date="2022-02-10T13:41:00Z">
                  <w:rPr>
                    <w:lang w:val="en-US"/>
                  </w:rPr>
                </w:rPrChange>
              </w:rPr>
              <w:pPrChange w:id="2995" w:author="Daniel Stewart" w:date="2022-02-10T13:43:00Z">
                <w:pPr>
                  <w:jc w:val="left"/>
                </w:pPr>
              </w:pPrChange>
            </w:pPr>
            <w:r w:rsidRPr="00FF20F1">
              <w:rPr>
                <w:i/>
                <w:iCs/>
                <w:rPrChange w:id="2996" w:author="Daniel Stewart" w:date="2022-02-10T13:41:00Z">
                  <w:rPr/>
                </w:rPrChange>
              </w:rPr>
              <w:t>Persicaria sp. </w:t>
            </w:r>
          </w:p>
        </w:tc>
        <w:tc>
          <w:tcPr>
            <w:tcW w:w="2941" w:type="dxa"/>
            <w:shd w:val="clear" w:color="auto" w:fill="auto"/>
            <w:hideMark/>
          </w:tcPr>
          <w:p w14:paraId="7EFED2C5" w14:textId="77777777" w:rsidR="00AD223F" w:rsidRPr="00FF20F1" w:rsidRDefault="00AD223F" w:rsidP="00AD223F">
            <w:pPr>
              <w:pStyle w:val="PlantList"/>
              <w:pPrChange w:id="2997" w:author="Daniel Stewart" w:date="2022-02-10T13:41:00Z">
                <w:pPr>
                  <w:jc w:val="left"/>
                </w:pPr>
              </w:pPrChange>
            </w:pPr>
            <w:r w:rsidRPr="00FF20F1">
              <w:t>unidentified smartweed</w:t>
            </w:r>
          </w:p>
        </w:tc>
        <w:tc>
          <w:tcPr>
            <w:tcW w:w="886" w:type="dxa"/>
            <w:shd w:val="clear" w:color="auto" w:fill="auto"/>
            <w:hideMark/>
          </w:tcPr>
          <w:p w14:paraId="10E8C91A" w14:textId="77777777" w:rsidR="00AD223F" w:rsidRPr="00FF20F1" w:rsidRDefault="00AD223F" w:rsidP="00AD223F">
            <w:pPr>
              <w:pStyle w:val="PlantList"/>
              <w:jc w:val="center"/>
              <w:pPrChange w:id="2998" w:author="Daniel Stewart" w:date="2022-02-10T13:42:00Z">
                <w:pPr/>
              </w:pPrChange>
            </w:pPr>
            <w:r w:rsidRPr="00FF20F1">
              <w:t>U</w:t>
            </w:r>
          </w:p>
        </w:tc>
        <w:tc>
          <w:tcPr>
            <w:tcW w:w="886" w:type="dxa"/>
          </w:tcPr>
          <w:p w14:paraId="4D77B5E6" w14:textId="77777777" w:rsidR="00AD223F" w:rsidRPr="00FF20F1" w:rsidRDefault="00AD223F" w:rsidP="00AD223F">
            <w:pPr>
              <w:pStyle w:val="PlantList"/>
              <w:jc w:val="center"/>
              <w:pPrChange w:id="2999" w:author="Daniel Stewart" w:date="2022-02-10T13:42:00Z">
                <w:pPr/>
              </w:pPrChange>
            </w:pPr>
            <w:r w:rsidRPr="00FF20F1">
              <w:t>X</w:t>
            </w:r>
          </w:p>
        </w:tc>
        <w:tc>
          <w:tcPr>
            <w:tcW w:w="886" w:type="dxa"/>
          </w:tcPr>
          <w:p w14:paraId="048A0F07" w14:textId="77777777" w:rsidR="00AD223F" w:rsidRPr="00FF20F1" w:rsidRDefault="00AD223F" w:rsidP="00AD223F">
            <w:pPr>
              <w:pStyle w:val="PlantList"/>
              <w:jc w:val="center"/>
              <w:rPr>
                <w:rPrChange w:id="3000" w:author="Daniel Stewart" w:date="2022-02-10T13:41:00Z">
                  <w:rPr>
                    <w:color w:val="000000"/>
                    <w:lang w:val="en-US"/>
                  </w:rPr>
                </w:rPrChange>
              </w:rPr>
              <w:pPrChange w:id="3001" w:author="Daniel Stewart" w:date="2022-02-10T13:42:00Z">
                <w:pPr/>
              </w:pPrChange>
            </w:pPr>
            <w:r w:rsidRPr="00FF20F1">
              <w:t>X</w:t>
            </w:r>
          </w:p>
        </w:tc>
      </w:tr>
      <w:tr w:rsidR="00AD223F" w:rsidRPr="00FF20F1" w14:paraId="02AF7528" w14:textId="77777777" w:rsidTr="00013BB3">
        <w:trPr>
          <w:trHeight w:hRule="exact" w:val="227"/>
        </w:trPr>
        <w:tc>
          <w:tcPr>
            <w:tcW w:w="3119" w:type="dxa"/>
            <w:shd w:val="clear" w:color="auto" w:fill="auto"/>
            <w:hideMark/>
          </w:tcPr>
          <w:p w14:paraId="25CBF219" w14:textId="77777777" w:rsidR="00AD223F" w:rsidRPr="00FF20F1" w:rsidRDefault="00AD223F" w:rsidP="00AD223F">
            <w:pPr>
              <w:pStyle w:val="PlantList"/>
              <w:jc w:val="left"/>
              <w:rPr>
                <w:i/>
                <w:iCs/>
                <w:rPrChange w:id="3002" w:author="Daniel Stewart" w:date="2022-02-10T13:41:00Z">
                  <w:rPr>
                    <w:lang w:val="en-US"/>
                  </w:rPr>
                </w:rPrChange>
              </w:rPr>
              <w:pPrChange w:id="3003" w:author="Daniel Stewart" w:date="2022-02-10T13:43:00Z">
                <w:pPr>
                  <w:jc w:val="left"/>
                </w:pPr>
              </w:pPrChange>
            </w:pPr>
            <w:r w:rsidRPr="00FF20F1">
              <w:rPr>
                <w:i/>
                <w:iCs/>
                <w:rPrChange w:id="3004" w:author="Daniel Stewart" w:date="2022-02-10T13:41:00Z">
                  <w:rPr/>
                </w:rPrChange>
              </w:rPr>
              <w:t>Phalarus arundinacea </w:t>
            </w:r>
          </w:p>
        </w:tc>
        <w:tc>
          <w:tcPr>
            <w:tcW w:w="2941" w:type="dxa"/>
            <w:shd w:val="clear" w:color="auto" w:fill="auto"/>
            <w:hideMark/>
          </w:tcPr>
          <w:p w14:paraId="1C136673" w14:textId="77777777" w:rsidR="00AD223F" w:rsidRPr="00FF20F1" w:rsidRDefault="00AD223F" w:rsidP="00AD223F">
            <w:pPr>
              <w:pStyle w:val="PlantList"/>
              <w:pPrChange w:id="3005" w:author="Daniel Stewart" w:date="2022-02-10T13:41:00Z">
                <w:pPr>
                  <w:jc w:val="left"/>
                </w:pPr>
              </w:pPrChange>
            </w:pPr>
            <w:r w:rsidRPr="00FF20F1">
              <w:t>reed canary</w:t>
            </w:r>
            <w:del w:id="3006" w:author="Daniel Stewart" w:date="2022-02-09T16:19:00Z">
              <w:r w:rsidRPr="00FF20F1" w:rsidDel="00BF6793">
                <w:delText xml:space="preserve"> </w:delText>
              </w:r>
            </w:del>
            <w:r w:rsidRPr="00FF20F1">
              <w:t>grass </w:t>
            </w:r>
          </w:p>
        </w:tc>
        <w:tc>
          <w:tcPr>
            <w:tcW w:w="886" w:type="dxa"/>
            <w:shd w:val="clear" w:color="auto" w:fill="auto"/>
            <w:hideMark/>
          </w:tcPr>
          <w:p w14:paraId="2F4E1A8D" w14:textId="77777777" w:rsidR="00AD223F" w:rsidRPr="00FF20F1" w:rsidRDefault="00AD223F" w:rsidP="00AD223F">
            <w:pPr>
              <w:pStyle w:val="PlantList"/>
              <w:jc w:val="center"/>
              <w:pPrChange w:id="3007" w:author="Daniel Stewart" w:date="2022-02-10T13:42:00Z">
                <w:pPr/>
              </w:pPrChange>
            </w:pPr>
            <w:r w:rsidRPr="00FF20F1">
              <w:t>I</w:t>
            </w:r>
          </w:p>
        </w:tc>
        <w:tc>
          <w:tcPr>
            <w:tcW w:w="886" w:type="dxa"/>
          </w:tcPr>
          <w:p w14:paraId="625D65B8" w14:textId="77777777" w:rsidR="00AD223F" w:rsidRPr="00FF20F1" w:rsidRDefault="00AD223F" w:rsidP="00AD223F">
            <w:pPr>
              <w:pStyle w:val="PlantList"/>
              <w:jc w:val="center"/>
              <w:pPrChange w:id="3008" w:author="Daniel Stewart" w:date="2022-02-10T13:42:00Z">
                <w:pPr/>
              </w:pPrChange>
            </w:pPr>
            <w:r w:rsidRPr="00FF20F1">
              <w:t>X</w:t>
            </w:r>
          </w:p>
        </w:tc>
        <w:tc>
          <w:tcPr>
            <w:tcW w:w="886" w:type="dxa"/>
          </w:tcPr>
          <w:p w14:paraId="34141D29" w14:textId="77777777" w:rsidR="00AD223F" w:rsidRPr="00FF20F1" w:rsidRDefault="00AD223F" w:rsidP="00AD223F">
            <w:pPr>
              <w:pStyle w:val="PlantList"/>
              <w:jc w:val="center"/>
              <w:rPr>
                <w:rPrChange w:id="3009" w:author="Daniel Stewart" w:date="2022-02-10T13:41:00Z">
                  <w:rPr>
                    <w:color w:val="000000"/>
                    <w:lang w:val="en-US"/>
                  </w:rPr>
                </w:rPrChange>
              </w:rPr>
              <w:pPrChange w:id="3010" w:author="Daniel Stewart" w:date="2022-02-10T13:42:00Z">
                <w:pPr/>
              </w:pPrChange>
            </w:pPr>
            <w:r w:rsidRPr="00FF20F1">
              <w:t>X</w:t>
            </w:r>
          </w:p>
        </w:tc>
      </w:tr>
      <w:tr w:rsidR="00AD223F" w:rsidRPr="00FF20F1" w14:paraId="1A5611A0" w14:textId="77777777" w:rsidTr="00013BB3">
        <w:trPr>
          <w:trHeight w:hRule="exact" w:val="227"/>
        </w:trPr>
        <w:tc>
          <w:tcPr>
            <w:tcW w:w="3119" w:type="dxa"/>
            <w:shd w:val="clear" w:color="auto" w:fill="auto"/>
            <w:hideMark/>
          </w:tcPr>
          <w:p w14:paraId="202E290B" w14:textId="77777777" w:rsidR="00AD223F" w:rsidRPr="00FF20F1" w:rsidRDefault="00AD223F" w:rsidP="00AD223F">
            <w:pPr>
              <w:pStyle w:val="PlantList"/>
              <w:jc w:val="left"/>
              <w:rPr>
                <w:i/>
                <w:iCs/>
                <w:rPrChange w:id="3011" w:author="Daniel Stewart" w:date="2022-02-10T13:41:00Z">
                  <w:rPr>
                    <w:lang w:val="en-US"/>
                  </w:rPr>
                </w:rPrChange>
              </w:rPr>
              <w:pPrChange w:id="3012" w:author="Daniel Stewart" w:date="2022-02-10T13:43:00Z">
                <w:pPr>
                  <w:jc w:val="left"/>
                </w:pPr>
              </w:pPrChange>
            </w:pPr>
            <w:r w:rsidRPr="00FF20F1">
              <w:rPr>
                <w:i/>
                <w:iCs/>
                <w:rPrChange w:id="3013" w:author="Daniel Stewart" w:date="2022-02-10T13:41:00Z">
                  <w:rPr/>
                </w:rPrChange>
              </w:rPr>
              <w:t>Plantago lanceolata  </w:t>
            </w:r>
          </w:p>
        </w:tc>
        <w:tc>
          <w:tcPr>
            <w:tcW w:w="2941" w:type="dxa"/>
            <w:shd w:val="clear" w:color="auto" w:fill="auto"/>
            <w:hideMark/>
          </w:tcPr>
          <w:p w14:paraId="25E9569A" w14:textId="77777777" w:rsidR="00AD223F" w:rsidRPr="00FF20F1" w:rsidRDefault="00AD223F" w:rsidP="00AD223F">
            <w:pPr>
              <w:pStyle w:val="PlantList"/>
              <w:pPrChange w:id="3014" w:author="Daniel Stewart" w:date="2022-02-10T13:41:00Z">
                <w:pPr>
                  <w:jc w:val="left"/>
                </w:pPr>
              </w:pPrChange>
            </w:pPr>
            <w:r w:rsidRPr="00FF20F1">
              <w:t>ribwort plantain </w:t>
            </w:r>
          </w:p>
        </w:tc>
        <w:tc>
          <w:tcPr>
            <w:tcW w:w="886" w:type="dxa"/>
            <w:shd w:val="clear" w:color="auto" w:fill="auto"/>
            <w:hideMark/>
          </w:tcPr>
          <w:p w14:paraId="03AC26FE" w14:textId="77777777" w:rsidR="00AD223F" w:rsidRPr="00FF20F1" w:rsidRDefault="00AD223F" w:rsidP="00AD223F">
            <w:pPr>
              <w:pStyle w:val="PlantList"/>
              <w:jc w:val="center"/>
              <w:pPrChange w:id="3015" w:author="Daniel Stewart" w:date="2022-02-10T13:42:00Z">
                <w:pPr/>
              </w:pPrChange>
            </w:pPr>
            <w:r w:rsidRPr="00FF20F1">
              <w:t>E</w:t>
            </w:r>
          </w:p>
        </w:tc>
        <w:tc>
          <w:tcPr>
            <w:tcW w:w="886" w:type="dxa"/>
          </w:tcPr>
          <w:p w14:paraId="7E6097F7" w14:textId="77777777" w:rsidR="00AD223F" w:rsidRPr="00FF20F1" w:rsidRDefault="00AD223F" w:rsidP="00AD223F">
            <w:pPr>
              <w:pStyle w:val="PlantList"/>
              <w:jc w:val="center"/>
              <w:pPrChange w:id="3016" w:author="Daniel Stewart" w:date="2022-02-10T13:42:00Z">
                <w:pPr/>
              </w:pPrChange>
            </w:pPr>
            <w:r w:rsidRPr="00FF20F1">
              <w:t>X</w:t>
            </w:r>
          </w:p>
        </w:tc>
        <w:tc>
          <w:tcPr>
            <w:tcW w:w="886" w:type="dxa"/>
          </w:tcPr>
          <w:p w14:paraId="5AB2D9B0" w14:textId="77777777" w:rsidR="00AD223F" w:rsidRPr="00FF20F1" w:rsidRDefault="00AD223F" w:rsidP="00AD223F">
            <w:pPr>
              <w:pStyle w:val="PlantList"/>
              <w:jc w:val="center"/>
              <w:rPr>
                <w:rPrChange w:id="3017" w:author="Daniel Stewart" w:date="2022-02-10T13:41:00Z">
                  <w:rPr>
                    <w:color w:val="000000"/>
                    <w:lang w:val="en-US"/>
                  </w:rPr>
                </w:rPrChange>
              </w:rPr>
              <w:pPrChange w:id="3018" w:author="Daniel Stewart" w:date="2022-02-10T13:42:00Z">
                <w:pPr/>
              </w:pPrChange>
            </w:pPr>
            <w:r w:rsidRPr="00FF20F1">
              <w:t>X</w:t>
            </w:r>
          </w:p>
        </w:tc>
      </w:tr>
      <w:tr w:rsidR="00AD223F" w:rsidRPr="00FF20F1" w14:paraId="33FFFFC1" w14:textId="77777777" w:rsidTr="00013BB3">
        <w:trPr>
          <w:trHeight w:hRule="exact" w:val="227"/>
        </w:trPr>
        <w:tc>
          <w:tcPr>
            <w:tcW w:w="3119" w:type="dxa"/>
            <w:shd w:val="clear" w:color="auto" w:fill="auto"/>
            <w:hideMark/>
          </w:tcPr>
          <w:p w14:paraId="72EEF50C" w14:textId="77777777" w:rsidR="00AD223F" w:rsidRPr="00FF20F1" w:rsidRDefault="00AD223F" w:rsidP="00AD223F">
            <w:pPr>
              <w:pStyle w:val="PlantList"/>
              <w:jc w:val="left"/>
              <w:rPr>
                <w:i/>
                <w:iCs/>
                <w:rPrChange w:id="3019" w:author="Daniel Stewart" w:date="2022-02-10T13:41:00Z">
                  <w:rPr>
                    <w:lang w:val="en-US"/>
                  </w:rPr>
                </w:rPrChange>
              </w:rPr>
              <w:pPrChange w:id="3020" w:author="Daniel Stewart" w:date="2022-02-10T13:43:00Z">
                <w:pPr>
                  <w:jc w:val="left"/>
                </w:pPr>
              </w:pPrChange>
            </w:pPr>
            <w:r w:rsidRPr="00FF20F1">
              <w:rPr>
                <w:i/>
                <w:iCs/>
                <w:rPrChange w:id="3021" w:author="Daniel Stewart" w:date="2022-02-10T13:41:00Z">
                  <w:rPr/>
                </w:rPrChange>
              </w:rPr>
              <w:t>Plantago major </w:t>
            </w:r>
          </w:p>
        </w:tc>
        <w:tc>
          <w:tcPr>
            <w:tcW w:w="2941" w:type="dxa"/>
            <w:shd w:val="clear" w:color="auto" w:fill="auto"/>
            <w:hideMark/>
          </w:tcPr>
          <w:p w14:paraId="543BC9F7" w14:textId="77777777" w:rsidR="00AD223F" w:rsidRPr="00FF20F1" w:rsidRDefault="00AD223F" w:rsidP="00AD223F">
            <w:pPr>
              <w:pStyle w:val="PlantList"/>
              <w:pPrChange w:id="3022" w:author="Daniel Stewart" w:date="2022-02-10T13:41:00Z">
                <w:pPr>
                  <w:jc w:val="left"/>
                </w:pPr>
              </w:pPrChange>
            </w:pPr>
            <w:r w:rsidRPr="00FF20F1">
              <w:t>common plantain </w:t>
            </w:r>
          </w:p>
        </w:tc>
        <w:tc>
          <w:tcPr>
            <w:tcW w:w="886" w:type="dxa"/>
            <w:shd w:val="clear" w:color="auto" w:fill="auto"/>
            <w:hideMark/>
          </w:tcPr>
          <w:p w14:paraId="14BFE545" w14:textId="77777777" w:rsidR="00AD223F" w:rsidRPr="00FF20F1" w:rsidRDefault="00AD223F" w:rsidP="00AD223F">
            <w:pPr>
              <w:pStyle w:val="PlantList"/>
              <w:jc w:val="center"/>
              <w:pPrChange w:id="3023" w:author="Daniel Stewart" w:date="2022-02-10T13:42:00Z">
                <w:pPr/>
              </w:pPrChange>
            </w:pPr>
            <w:r w:rsidRPr="00FF20F1">
              <w:t>E</w:t>
            </w:r>
          </w:p>
        </w:tc>
        <w:tc>
          <w:tcPr>
            <w:tcW w:w="886" w:type="dxa"/>
          </w:tcPr>
          <w:p w14:paraId="20CB480F" w14:textId="77777777" w:rsidR="00AD223F" w:rsidRPr="00FF20F1" w:rsidRDefault="00AD223F" w:rsidP="00AD223F">
            <w:pPr>
              <w:pStyle w:val="PlantList"/>
              <w:jc w:val="center"/>
              <w:pPrChange w:id="3024" w:author="Daniel Stewart" w:date="2022-02-10T13:42:00Z">
                <w:pPr/>
              </w:pPrChange>
            </w:pPr>
            <w:r w:rsidRPr="00FF20F1">
              <w:t>X</w:t>
            </w:r>
          </w:p>
        </w:tc>
        <w:tc>
          <w:tcPr>
            <w:tcW w:w="886" w:type="dxa"/>
          </w:tcPr>
          <w:p w14:paraId="31981F92" w14:textId="77777777" w:rsidR="00AD223F" w:rsidRPr="00FF20F1" w:rsidRDefault="00AD223F" w:rsidP="00AD223F">
            <w:pPr>
              <w:pStyle w:val="PlantList"/>
              <w:jc w:val="center"/>
              <w:rPr>
                <w:rPrChange w:id="3025" w:author="Daniel Stewart" w:date="2022-02-10T13:41:00Z">
                  <w:rPr>
                    <w:color w:val="000000"/>
                    <w:lang w:val="en-US"/>
                  </w:rPr>
                </w:rPrChange>
              </w:rPr>
              <w:pPrChange w:id="3026" w:author="Daniel Stewart" w:date="2022-02-10T13:42:00Z">
                <w:pPr/>
              </w:pPrChange>
            </w:pPr>
            <w:r w:rsidRPr="00FF20F1">
              <w:t>X</w:t>
            </w:r>
          </w:p>
        </w:tc>
      </w:tr>
      <w:tr w:rsidR="00AD223F" w:rsidRPr="00FF20F1" w14:paraId="7BA3C74C" w14:textId="77777777" w:rsidTr="00013BB3">
        <w:trPr>
          <w:trHeight w:hRule="exact" w:val="227"/>
        </w:trPr>
        <w:tc>
          <w:tcPr>
            <w:tcW w:w="3119" w:type="dxa"/>
            <w:shd w:val="clear" w:color="auto" w:fill="auto"/>
            <w:hideMark/>
          </w:tcPr>
          <w:p w14:paraId="7F034F2C" w14:textId="77777777" w:rsidR="00AD223F" w:rsidRPr="00FF20F1" w:rsidRDefault="00AD223F" w:rsidP="00AD223F">
            <w:pPr>
              <w:pStyle w:val="PlantList"/>
              <w:jc w:val="left"/>
              <w:rPr>
                <w:i/>
                <w:iCs/>
                <w:rPrChange w:id="3027" w:author="Daniel Stewart" w:date="2022-02-10T13:41:00Z">
                  <w:rPr>
                    <w:lang w:val="en-US"/>
                  </w:rPr>
                </w:rPrChange>
              </w:rPr>
              <w:pPrChange w:id="3028" w:author="Daniel Stewart" w:date="2022-02-10T13:43:00Z">
                <w:pPr>
                  <w:jc w:val="left"/>
                </w:pPr>
              </w:pPrChange>
            </w:pPr>
            <w:r w:rsidRPr="00FF20F1">
              <w:rPr>
                <w:i/>
                <w:iCs/>
                <w:rPrChange w:id="3029" w:author="Daniel Stewart" w:date="2022-02-10T13:41:00Z">
                  <w:rPr/>
                </w:rPrChange>
              </w:rPr>
              <w:t>Poa annua </w:t>
            </w:r>
          </w:p>
        </w:tc>
        <w:tc>
          <w:tcPr>
            <w:tcW w:w="2941" w:type="dxa"/>
            <w:shd w:val="clear" w:color="auto" w:fill="auto"/>
            <w:hideMark/>
          </w:tcPr>
          <w:p w14:paraId="3D0156CD" w14:textId="77777777" w:rsidR="00AD223F" w:rsidRPr="00FF20F1" w:rsidRDefault="00AD223F" w:rsidP="00AD223F">
            <w:pPr>
              <w:pStyle w:val="PlantList"/>
              <w:pPrChange w:id="3030" w:author="Daniel Stewart" w:date="2022-02-10T13:41:00Z">
                <w:pPr>
                  <w:jc w:val="left"/>
                </w:pPr>
              </w:pPrChange>
            </w:pPr>
            <w:r w:rsidRPr="00FF20F1">
              <w:t>annual bluegrass </w:t>
            </w:r>
          </w:p>
        </w:tc>
        <w:tc>
          <w:tcPr>
            <w:tcW w:w="886" w:type="dxa"/>
            <w:shd w:val="clear" w:color="auto" w:fill="auto"/>
            <w:hideMark/>
          </w:tcPr>
          <w:p w14:paraId="776BCE36" w14:textId="77777777" w:rsidR="00AD223F" w:rsidRPr="00FF20F1" w:rsidRDefault="00AD223F" w:rsidP="00AD223F">
            <w:pPr>
              <w:pStyle w:val="PlantList"/>
              <w:jc w:val="center"/>
              <w:pPrChange w:id="3031" w:author="Daniel Stewart" w:date="2022-02-10T13:42:00Z">
                <w:pPr/>
              </w:pPrChange>
            </w:pPr>
            <w:r w:rsidRPr="00FF20F1">
              <w:t>E</w:t>
            </w:r>
          </w:p>
        </w:tc>
        <w:tc>
          <w:tcPr>
            <w:tcW w:w="886" w:type="dxa"/>
          </w:tcPr>
          <w:p w14:paraId="7DD2E25A" w14:textId="77777777" w:rsidR="00AD223F" w:rsidRPr="00FF20F1" w:rsidRDefault="00AD223F" w:rsidP="00AD223F">
            <w:pPr>
              <w:pStyle w:val="PlantList"/>
              <w:jc w:val="center"/>
              <w:pPrChange w:id="3032" w:author="Daniel Stewart" w:date="2022-02-10T13:42:00Z">
                <w:pPr/>
              </w:pPrChange>
            </w:pPr>
            <w:r w:rsidRPr="00FF20F1">
              <w:t>X</w:t>
            </w:r>
          </w:p>
        </w:tc>
        <w:tc>
          <w:tcPr>
            <w:tcW w:w="886" w:type="dxa"/>
          </w:tcPr>
          <w:p w14:paraId="1E4296E6" w14:textId="77777777" w:rsidR="00AD223F" w:rsidRPr="00FF20F1" w:rsidRDefault="00AD223F" w:rsidP="00AD223F">
            <w:pPr>
              <w:pStyle w:val="PlantList"/>
              <w:jc w:val="center"/>
              <w:rPr>
                <w:rPrChange w:id="3033" w:author="Daniel Stewart" w:date="2022-02-10T13:41:00Z">
                  <w:rPr>
                    <w:color w:val="000000"/>
                    <w:lang w:val="en-US"/>
                  </w:rPr>
                </w:rPrChange>
              </w:rPr>
              <w:pPrChange w:id="3034" w:author="Daniel Stewart" w:date="2022-02-10T13:42:00Z">
                <w:pPr/>
              </w:pPrChange>
            </w:pPr>
            <w:r w:rsidRPr="00FF20F1">
              <w:t>X</w:t>
            </w:r>
          </w:p>
        </w:tc>
      </w:tr>
      <w:tr w:rsidR="00AD223F" w:rsidRPr="00FF20F1" w14:paraId="334E0E2B" w14:textId="77777777" w:rsidTr="00013BB3">
        <w:trPr>
          <w:trHeight w:hRule="exact" w:val="227"/>
        </w:trPr>
        <w:tc>
          <w:tcPr>
            <w:tcW w:w="3119" w:type="dxa"/>
            <w:shd w:val="clear" w:color="auto" w:fill="auto"/>
            <w:hideMark/>
          </w:tcPr>
          <w:p w14:paraId="5521B554" w14:textId="77777777" w:rsidR="00AD223F" w:rsidRPr="00FF20F1" w:rsidRDefault="00AD223F" w:rsidP="00AD223F">
            <w:pPr>
              <w:pStyle w:val="PlantList"/>
              <w:jc w:val="left"/>
              <w:rPr>
                <w:i/>
                <w:iCs/>
                <w:rPrChange w:id="3035" w:author="Daniel Stewart" w:date="2022-02-10T13:41:00Z">
                  <w:rPr>
                    <w:lang w:val="en-US"/>
                  </w:rPr>
                </w:rPrChange>
              </w:rPr>
              <w:pPrChange w:id="3036" w:author="Daniel Stewart" w:date="2022-02-10T13:43:00Z">
                <w:pPr>
                  <w:jc w:val="left"/>
                </w:pPr>
              </w:pPrChange>
            </w:pPr>
            <w:r w:rsidRPr="00FF20F1">
              <w:rPr>
                <w:i/>
                <w:iCs/>
                <w:rPrChange w:id="3037" w:author="Daniel Stewart" w:date="2022-02-10T13:41:00Z">
                  <w:rPr/>
                </w:rPrChange>
              </w:rPr>
              <w:t>Poa pratensis </w:t>
            </w:r>
          </w:p>
        </w:tc>
        <w:tc>
          <w:tcPr>
            <w:tcW w:w="2941" w:type="dxa"/>
            <w:shd w:val="clear" w:color="auto" w:fill="auto"/>
            <w:hideMark/>
          </w:tcPr>
          <w:p w14:paraId="09364823" w14:textId="77777777" w:rsidR="00AD223F" w:rsidRPr="00FF20F1" w:rsidRDefault="00AD223F" w:rsidP="00AD223F">
            <w:pPr>
              <w:pStyle w:val="PlantList"/>
              <w:pPrChange w:id="3038" w:author="Daniel Stewart" w:date="2022-02-10T13:41:00Z">
                <w:pPr>
                  <w:jc w:val="left"/>
                </w:pPr>
              </w:pPrChange>
            </w:pPr>
            <w:r w:rsidRPr="00FF20F1">
              <w:t>Kentucky bluegrass </w:t>
            </w:r>
          </w:p>
        </w:tc>
        <w:tc>
          <w:tcPr>
            <w:tcW w:w="886" w:type="dxa"/>
            <w:shd w:val="clear" w:color="auto" w:fill="auto"/>
            <w:hideMark/>
          </w:tcPr>
          <w:p w14:paraId="027A1A6B" w14:textId="77777777" w:rsidR="00AD223F" w:rsidRPr="00FF20F1" w:rsidRDefault="00AD223F" w:rsidP="00AD223F">
            <w:pPr>
              <w:pStyle w:val="PlantList"/>
              <w:jc w:val="center"/>
              <w:pPrChange w:id="3039" w:author="Daniel Stewart" w:date="2022-02-10T13:42:00Z">
                <w:pPr/>
              </w:pPrChange>
            </w:pPr>
            <w:r w:rsidRPr="00FF20F1">
              <w:t>U</w:t>
            </w:r>
          </w:p>
        </w:tc>
        <w:tc>
          <w:tcPr>
            <w:tcW w:w="886" w:type="dxa"/>
          </w:tcPr>
          <w:p w14:paraId="21543B16" w14:textId="77777777" w:rsidR="00AD223F" w:rsidRPr="00FF20F1" w:rsidRDefault="00AD223F" w:rsidP="00AD223F">
            <w:pPr>
              <w:pStyle w:val="PlantList"/>
              <w:jc w:val="center"/>
              <w:pPrChange w:id="3040" w:author="Daniel Stewart" w:date="2022-02-10T13:42:00Z">
                <w:pPr/>
              </w:pPrChange>
            </w:pPr>
            <w:r w:rsidRPr="00FF20F1">
              <w:t>X</w:t>
            </w:r>
          </w:p>
        </w:tc>
        <w:tc>
          <w:tcPr>
            <w:tcW w:w="886" w:type="dxa"/>
          </w:tcPr>
          <w:p w14:paraId="376B8806" w14:textId="77777777" w:rsidR="00AD223F" w:rsidRPr="00FF20F1" w:rsidRDefault="00AD223F" w:rsidP="00AD223F">
            <w:pPr>
              <w:pStyle w:val="PlantList"/>
              <w:jc w:val="center"/>
              <w:rPr>
                <w:rPrChange w:id="3041" w:author="Daniel Stewart" w:date="2022-02-10T13:41:00Z">
                  <w:rPr>
                    <w:color w:val="000000"/>
                    <w:lang w:val="en-US"/>
                  </w:rPr>
                </w:rPrChange>
              </w:rPr>
              <w:pPrChange w:id="3042" w:author="Daniel Stewart" w:date="2022-02-10T13:42:00Z">
                <w:pPr/>
              </w:pPrChange>
            </w:pPr>
            <w:r w:rsidRPr="00FF20F1">
              <w:t>X</w:t>
            </w:r>
          </w:p>
        </w:tc>
      </w:tr>
      <w:tr w:rsidR="00AD223F" w:rsidRPr="00FF20F1" w14:paraId="169B0B73" w14:textId="77777777" w:rsidTr="00013BB3">
        <w:trPr>
          <w:trHeight w:hRule="exact" w:val="227"/>
        </w:trPr>
        <w:tc>
          <w:tcPr>
            <w:tcW w:w="3119" w:type="dxa"/>
            <w:shd w:val="clear" w:color="auto" w:fill="auto"/>
          </w:tcPr>
          <w:p w14:paraId="5482661B" w14:textId="77777777" w:rsidR="00AD223F" w:rsidRPr="00FF20F1" w:rsidRDefault="00AD223F" w:rsidP="00AD223F">
            <w:pPr>
              <w:pStyle w:val="PlantList"/>
              <w:jc w:val="left"/>
              <w:rPr>
                <w:i/>
                <w:iCs/>
                <w:rPrChange w:id="3043" w:author="Daniel Stewart" w:date="2022-02-10T13:41:00Z">
                  <w:rPr>
                    <w:lang w:val="en-US"/>
                  </w:rPr>
                </w:rPrChange>
              </w:rPr>
              <w:pPrChange w:id="3044" w:author="Daniel Stewart" w:date="2022-02-10T13:43:00Z">
                <w:pPr>
                  <w:jc w:val="left"/>
                </w:pPr>
              </w:pPrChange>
            </w:pPr>
            <w:r w:rsidRPr="00FF20F1">
              <w:rPr>
                <w:i/>
                <w:iCs/>
                <w:rPrChange w:id="3045" w:author="Daniel Stewart" w:date="2022-02-10T13:41:00Z">
                  <w:rPr/>
                </w:rPrChange>
              </w:rPr>
              <w:t>Poa trivalis</w:t>
            </w:r>
          </w:p>
        </w:tc>
        <w:tc>
          <w:tcPr>
            <w:tcW w:w="2941" w:type="dxa"/>
            <w:shd w:val="clear" w:color="auto" w:fill="auto"/>
          </w:tcPr>
          <w:p w14:paraId="2993F586" w14:textId="77777777" w:rsidR="00AD223F" w:rsidRPr="00FF20F1" w:rsidRDefault="00AD223F" w:rsidP="00AD223F">
            <w:pPr>
              <w:pStyle w:val="PlantList"/>
              <w:pPrChange w:id="3046" w:author="Daniel Stewart" w:date="2022-02-10T13:41:00Z">
                <w:pPr>
                  <w:jc w:val="left"/>
                </w:pPr>
              </w:pPrChange>
            </w:pPr>
            <w:r w:rsidRPr="00FF20F1">
              <w:t>rough bluegrass</w:t>
            </w:r>
          </w:p>
        </w:tc>
        <w:tc>
          <w:tcPr>
            <w:tcW w:w="886" w:type="dxa"/>
            <w:shd w:val="clear" w:color="auto" w:fill="auto"/>
          </w:tcPr>
          <w:p w14:paraId="2C3ED5BF" w14:textId="77777777" w:rsidR="00AD223F" w:rsidRPr="00FF20F1" w:rsidRDefault="00AD223F" w:rsidP="00AD223F">
            <w:pPr>
              <w:pStyle w:val="PlantList"/>
              <w:jc w:val="center"/>
              <w:pPrChange w:id="3047" w:author="Daniel Stewart" w:date="2022-02-10T13:42:00Z">
                <w:pPr/>
              </w:pPrChange>
            </w:pPr>
            <w:r w:rsidRPr="00FF20F1">
              <w:t>E</w:t>
            </w:r>
          </w:p>
        </w:tc>
        <w:tc>
          <w:tcPr>
            <w:tcW w:w="886" w:type="dxa"/>
          </w:tcPr>
          <w:p w14:paraId="019ABF7B" w14:textId="77777777" w:rsidR="00AD223F" w:rsidRPr="00FF20F1" w:rsidRDefault="00AD223F" w:rsidP="00AD223F">
            <w:pPr>
              <w:pStyle w:val="PlantList"/>
              <w:jc w:val="center"/>
              <w:pPrChange w:id="3048" w:author="Daniel Stewart" w:date="2022-02-10T13:42:00Z">
                <w:pPr/>
              </w:pPrChange>
            </w:pPr>
            <w:r w:rsidRPr="00FF20F1">
              <w:t>X</w:t>
            </w:r>
          </w:p>
        </w:tc>
        <w:tc>
          <w:tcPr>
            <w:tcW w:w="886" w:type="dxa"/>
          </w:tcPr>
          <w:p w14:paraId="28B082EA" w14:textId="77777777" w:rsidR="00AD223F" w:rsidRPr="00FF20F1" w:rsidRDefault="00AD223F" w:rsidP="00AD223F">
            <w:pPr>
              <w:pStyle w:val="PlantList"/>
              <w:jc w:val="center"/>
              <w:pPrChange w:id="3049" w:author="Daniel Stewart" w:date="2022-02-10T13:42:00Z">
                <w:pPr/>
              </w:pPrChange>
            </w:pPr>
          </w:p>
        </w:tc>
      </w:tr>
      <w:tr w:rsidR="00AD223F" w:rsidRPr="00FF20F1" w14:paraId="2AD7731D" w14:textId="77777777" w:rsidTr="00013BB3">
        <w:trPr>
          <w:trHeight w:hRule="exact" w:val="227"/>
        </w:trPr>
        <w:tc>
          <w:tcPr>
            <w:tcW w:w="3119" w:type="dxa"/>
            <w:shd w:val="clear" w:color="auto" w:fill="auto"/>
          </w:tcPr>
          <w:p w14:paraId="551301D9" w14:textId="77777777" w:rsidR="00AD223F" w:rsidRPr="00FF20F1" w:rsidRDefault="00AD223F" w:rsidP="00AD223F">
            <w:pPr>
              <w:pStyle w:val="PlantList"/>
              <w:jc w:val="left"/>
              <w:rPr>
                <w:i/>
                <w:iCs/>
                <w:rPrChange w:id="3050" w:author="Daniel Stewart" w:date="2022-02-10T13:41:00Z">
                  <w:rPr>
                    <w:lang w:val="en-US"/>
                  </w:rPr>
                </w:rPrChange>
              </w:rPr>
              <w:pPrChange w:id="3051" w:author="Daniel Stewart" w:date="2022-02-10T13:43:00Z">
                <w:pPr>
                  <w:jc w:val="left"/>
                </w:pPr>
              </w:pPrChange>
            </w:pPr>
            <w:r w:rsidRPr="00FF20F1">
              <w:rPr>
                <w:i/>
                <w:iCs/>
              </w:rPr>
              <w:t>Poa</w:t>
            </w:r>
            <w:r w:rsidRPr="00FF20F1">
              <w:rPr>
                <w:i/>
                <w:iCs/>
                <w:rPrChange w:id="3052" w:author="Daniel Stewart" w:date="2022-02-10T13:41:00Z">
                  <w:rPr/>
                </w:rPrChange>
              </w:rPr>
              <w:t xml:space="preserve"> </w:t>
            </w:r>
            <w:r w:rsidRPr="007013A6">
              <w:t>sp.</w:t>
            </w:r>
          </w:p>
        </w:tc>
        <w:tc>
          <w:tcPr>
            <w:tcW w:w="2941" w:type="dxa"/>
            <w:shd w:val="clear" w:color="auto" w:fill="auto"/>
          </w:tcPr>
          <w:p w14:paraId="553AB377" w14:textId="77777777" w:rsidR="00AD223F" w:rsidRPr="00FF20F1" w:rsidRDefault="00AD223F" w:rsidP="00AD223F">
            <w:pPr>
              <w:pStyle w:val="PlantList"/>
              <w:pPrChange w:id="3053" w:author="Daniel Stewart" w:date="2022-02-10T13:41:00Z">
                <w:pPr>
                  <w:jc w:val="left"/>
                </w:pPr>
              </w:pPrChange>
            </w:pPr>
            <w:r w:rsidRPr="00FF20F1">
              <w:t>bluegrass</w:t>
            </w:r>
          </w:p>
        </w:tc>
        <w:tc>
          <w:tcPr>
            <w:tcW w:w="886" w:type="dxa"/>
            <w:shd w:val="clear" w:color="auto" w:fill="auto"/>
          </w:tcPr>
          <w:p w14:paraId="4803C548" w14:textId="77777777" w:rsidR="00AD223F" w:rsidRPr="00FF20F1" w:rsidRDefault="00AD223F" w:rsidP="00AD223F">
            <w:pPr>
              <w:pStyle w:val="PlantList"/>
              <w:jc w:val="center"/>
              <w:pPrChange w:id="3054" w:author="Daniel Stewart" w:date="2022-02-10T13:42:00Z">
                <w:pPr/>
              </w:pPrChange>
            </w:pPr>
            <w:r w:rsidRPr="00FF20F1">
              <w:t>E</w:t>
            </w:r>
          </w:p>
        </w:tc>
        <w:tc>
          <w:tcPr>
            <w:tcW w:w="886" w:type="dxa"/>
          </w:tcPr>
          <w:p w14:paraId="53B427F5" w14:textId="77777777" w:rsidR="00AD223F" w:rsidRPr="00FF20F1" w:rsidRDefault="00AD223F" w:rsidP="00AD223F">
            <w:pPr>
              <w:pStyle w:val="PlantList"/>
              <w:jc w:val="center"/>
              <w:pPrChange w:id="3055" w:author="Daniel Stewart" w:date="2022-02-10T13:42:00Z">
                <w:pPr/>
              </w:pPrChange>
            </w:pPr>
            <w:r w:rsidRPr="00FF20F1">
              <w:t>X</w:t>
            </w:r>
          </w:p>
        </w:tc>
        <w:tc>
          <w:tcPr>
            <w:tcW w:w="886" w:type="dxa"/>
          </w:tcPr>
          <w:p w14:paraId="416DC2D0" w14:textId="77777777" w:rsidR="00AD223F" w:rsidRPr="00FF20F1" w:rsidRDefault="00AD223F" w:rsidP="00AD223F">
            <w:pPr>
              <w:pStyle w:val="PlantList"/>
              <w:jc w:val="center"/>
              <w:pPrChange w:id="3056" w:author="Daniel Stewart" w:date="2022-02-10T13:42:00Z">
                <w:pPr/>
              </w:pPrChange>
            </w:pPr>
          </w:p>
        </w:tc>
      </w:tr>
      <w:tr w:rsidR="00AD223F" w:rsidRPr="00FF20F1" w14:paraId="5D9A0FF9" w14:textId="77777777" w:rsidTr="00013BB3">
        <w:trPr>
          <w:trHeight w:hRule="exact" w:val="227"/>
        </w:trPr>
        <w:tc>
          <w:tcPr>
            <w:tcW w:w="3119" w:type="dxa"/>
            <w:shd w:val="clear" w:color="auto" w:fill="auto"/>
          </w:tcPr>
          <w:p w14:paraId="2667F94D" w14:textId="77777777" w:rsidR="00AD223F" w:rsidRPr="00FF20F1" w:rsidRDefault="00AD223F" w:rsidP="00AD223F">
            <w:pPr>
              <w:pStyle w:val="PlantList"/>
              <w:jc w:val="left"/>
              <w:rPr>
                <w:i/>
                <w:iCs/>
                <w:rPrChange w:id="3057" w:author="Daniel Stewart" w:date="2022-02-10T13:41:00Z">
                  <w:rPr>
                    <w:lang w:val="en-US"/>
                  </w:rPr>
                </w:rPrChange>
              </w:rPr>
              <w:pPrChange w:id="3058" w:author="Daniel Stewart" w:date="2022-02-10T13:43:00Z">
                <w:pPr>
                  <w:jc w:val="left"/>
                </w:pPr>
              </w:pPrChange>
            </w:pPr>
            <w:r w:rsidRPr="00FF20F1">
              <w:rPr>
                <w:i/>
                <w:iCs/>
                <w:rPrChange w:id="3059" w:author="Daniel Stewart" w:date="2022-02-10T13:41:00Z">
                  <w:rPr/>
                </w:rPrChange>
              </w:rPr>
              <w:t>Poaceae </w:t>
            </w:r>
          </w:p>
        </w:tc>
        <w:tc>
          <w:tcPr>
            <w:tcW w:w="2941" w:type="dxa"/>
            <w:shd w:val="clear" w:color="auto" w:fill="auto"/>
          </w:tcPr>
          <w:p w14:paraId="7DD3C9AC" w14:textId="77777777" w:rsidR="00AD223F" w:rsidRPr="00FF20F1" w:rsidRDefault="00AD223F" w:rsidP="00AD223F">
            <w:pPr>
              <w:pStyle w:val="PlantList"/>
              <w:pPrChange w:id="3060" w:author="Daniel Stewart" w:date="2022-02-10T13:41:00Z">
                <w:pPr>
                  <w:jc w:val="left"/>
                </w:pPr>
              </w:pPrChange>
            </w:pPr>
            <w:r w:rsidRPr="00FF20F1">
              <w:t>unidentified grasses </w:t>
            </w:r>
          </w:p>
        </w:tc>
        <w:tc>
          <w:tcPr>
            <w:tcW w:w="886" w:type="dxa"/>
            <w:shd w:val="clear" w:color="auto" w:fill="auto"/>
          </w:tcPr>
          <w:p w14:paraId="40ECCF5C" w14:textId="77777777" w:rsidR="00AD223F" w:rsidRPr="00FF20F1" w:rsidRDefault="00AD223F" w:rsidP="00AD223F">
            <w:pPr>
              <w:pStyle w:val="PlantList"/>
              <w:jc w:val="center"/>
              <w:pPrChange w:id="3061" w:author="Daniel Stewart" w:date="2022-02-10T13:42:00Z">
                <w:pPr/>
              </w:pPrChange>
            </w:pPr>
            <w:r w:rsidRPr="00FF20F1">
              <w:t>U</w:t>
            </w:r>
          </w:p>
        </w:tc>
        <w:tc>
          <w:tcPr>
            <w:tcW w:w="886" w:type="dxa"/>
          </w:tcPr>
          <w:p w14:paraId="57DBCA45" w14:textId="77777777" w:rsidR="00AD223F" w:rsidRPr="00FF20F1" w:rsidRDefault="00AD223F" w:rsidP="00AD223F">
            <w:pPr>
              <w:pStyle w:val="PlantList"/>
              <w:jc w:val="center"/>
              <w:pPrChange w:id="3062" w:author="Daniel Stewart" w:date="2022-02-10T13:42:00Z">
                <w:pPr/>
              </w:pPrChange>
            </w:pPr>
          </w:p>
        </w:tc>
        <w:tc>
          <w:tcPr>
            <w:tcW w:w="886" w:type="dxa"/>
          </w:tcPr>
          <w:p w14:paraId="25EBAEB5" w14:textId="77777777" w:rsidR="00AD223F" w:rsidRPr="00FF20F1" w:rsidRDefault="00AD223F" w:rsidP="00AD223F">
            <w:pPr>
              <w:pStyle w:val="PlantList"/>
              <w:jc w:val="center"/>
              <w:pPrChange w:id="3063" w:author="Daniel Stewart" w:date="2022-02-10T13:42:00Z">
                <w:pPr/>
              </w:pPrChange>
            </w:pPr>
            <w:r w:rsidRPr="00FF20F1">
              <w:t>X</w:t>
            </w:r>
          </w:p>
        </w:tc>
      </w:tr>
      <w:tr w:rsidR="00AD223F" w:rsidRPr="00FF20F1" w14:paraId="0F9CBD1D" w14:textId="77777777" w:rsidTr="00013BB3">
        <w:trPr>
          <w:trHeight w:hRule="exact" w:val="227"/>
        </w:trPr>
        <w:tc>
          <w:tcPr>
            <w:tcW w:w="3119" w:type="dxa"/>
            <w:shd w:val="clear" w:color="auto" w:fill="auto"/>
            <w:hideMark/>
          </w:tcPr>
          <w:p w14:paraId="7A63A276" w14:textId="77777777" w:rsidR="00AD223F" w:rsidRPr="00FF20F1" w:rsidRDefault="00AD223F" w:rsidP="00AD223F">
            <w:pPr>
              <w:pStyle w:val="PlantList"/>
              <w:jc w:val="left"/>
              <w:rPr>
                <w:i/>
                <w:iCs/>
                <w:rPrChange w:id="3064" w:author="Daniel Stewart" w:date="2022-02-10T13:41:00Z">
                  <w:rPr>
                    <w:lang w:val="en-US"/>
                  </w:rPr>
                </w:rPrChange>
              </w:rPr>
              <w:pPrChange w:id="3065" w:author="Daniel Stewart" w:date="2022-02-10T13:43:00Z">
                <w:pPr>
                  <w:jc w:val="left"/>
                </w:pPr>
              </w:pPrChange>
            </w:pPr>
            <w:r w:rsidRPr="00FF20F1">
              <w:rPr>
                <w:i/>
                <w:iCs/>
                <w:rPrChange w:id="3066" w:author="Daniel Stewart" w:date="2022-02-10T13:41:00Z">
                  <w:rPr/>
                </w:rPrChange>
              </w:rPr>
              <w:t>Polygonum aviculare </w:t>
            </w:r>
          </w:p>
        </w:tc>
        <w:tc>
          <w:tcPr>
            <w:tcW w:w="2941" w:type="dxa"/>
            <w:shd w:val="clear" w:color="auto" w:fill="auto"/>
            <w:hideMark/>
          </w:tcPr>
          <w:p w14:paraId="5B5C955B" w14:textId="77777777" w:rsidR="00AD223F" w:rsidRPr="00FF20F1" w:rsidRDefault="00AD223F" w:rsidP="00AD223F">
            <w:pPr>
              <w:pStyle w:val="PlantList"/>
              <w:pPrChange w:id="3067" w:author="Daniel Stewart" w:date="2022-02-10T13:41:00Z">
                <w:pPr>
                  <w:jc w:val="left"/>
                </w:pPr>
              </w:pPrChange>
            </w:pPr>
            <w:r w:rsidRPr="00FF20F1">
              <w:t>common knotgrass </w:t>
            </w:r>
          </w:p>
        </w:tc>
        <w:tc>
          <w:tcPr>
            <w:tcW w:w="886" w:type="dxa"/>
            <w:shd w:val="clear" w:color="auto" w:fill="auto"/>
            <w:hideMark/>
          </w:tcPr>
          <w:p w14:paraId="09DAB414" w14:textId="77777777" w:rsidR="00AD223F" w:rsidRPr="00FF20F1" w:rsidRDefault="00AD223F" w:rsidP="00AD223F">
            <w:pPr>
              <w:pStyle w:val="PlantList"/>
              <w:jc w:val="center"/>
              <w:pPrChange w:id="3068" w:author="Daniel Stewart" w:date="2022-02-10T13:42:00Z">
                <w:pPr/>
              </w:pPrChange>
            </w:pPr>
            <w:r w:rsidRPr="00FF20F1">
              <w:t>E</w:t>
            </w:r>
          </w:p>
        </w:tc>
        <w:tc>
          <w:tcPr>
            <w:tcW w:w="886" w:type="dxa"/>
          </w:tcPr>
          <w:p w14:paraId="263B2BF3" w14:textId="77777777" w:rsidR="00AD223F" w:rsidRPr="00FF20F1" w:rsidRDefault="00AD223F" w:rsidP="00AD223F">
            <w:pPr>
              <w:pStyle w:val="PlantList"/>
              <w:jc w:val="center"/>
              <w:pPrChange w:id="3069" w:author="Daniel Stewart" w:date="2022-02-10T13:42:00Z">
                <w:pPr/>
              </w:pPrChange>
            </w:pPr>
          </w:p>
        </w:tc>
        <w:tc>
          <w:tcPr>
            <w:tcW w:w="886" w:type="dxa"/>
          </w:tcPr>
          <w:p w14:paraId="4711C419" w14:textId="77777777" w:rsidR="00AD223F" w:rsidRPr="00FF20F1" w:rsidRDefault="00AD223F" w:rsidP="00AD223F">
            <w:pPr>
              <w:pStyle w:val="PlantList"/>
              <w:jc w:val="center"/>
              <w:rPr>
                <w:rPrChange w:id="3070" w:author="Daniel Stewart" w:date="2022-02-10T13:41:00Z">
                  <w:rPr>
                    <w:color w:val="000000"/>
                    <w:lang w:val="en-US"/>
                  </w:rPr>
                </w:rPrChange>
              </w:rPr>
              <w:pPrChange w:id="3071" w:author="Daniel Stewart" w:date="2022-02-10T13:42:00Z">
                <w:pPr/>
              </w:pPrChange>
            </w:pPr>
            <w:r w:rsidRPr="00FF20F1">
              <w:t>X</w:t>
            </w:r>
          </w:p>
        </w:tc>
      </w:tr>
      <w:tr w:rsidR="00AD223F" w:rsidRPr="00FF20F1" w14:paraId="1B6AD498" w14:textId="77777777" w:rsidTr="00013BB3">
        <w:trPr>
          <w:trHeight w:hRule="exact" w:val="227"/>
        </w:trPr>
        <w:tc>
          <w:tcPr>
            <w:tcW w:w="3119" w:type="dxa"/>
            <w:shd w:val="clear" w:color="auto" w:fill="auto"/>
          </w:tcPr>
          <w:p w14:paraId="0B0FC6B3" w14:textId="77777777" w:rsidR="00AD223F" w:rsidRPr="00FF20F1" w:rsidRDefault="00AD223F" w:rsidP="00AD223F">
            <w:pPr>
              <w:pStyle w:val="PlantList"/>
              <w:jc w:val="left"/>
              <w:rPr>
                <w:i/>
                <w:iCs/>
                <w:rPrChange w:id="3072" w:author="Daniel Stewart" w:date="2022-02-10T13:41:00Z">
                  <w:rPr>
                    <w:lang w:val="en-US"/>
                  </w:rPr>
                </w:rPrChange>
              </w:rPr>
              <w:pPrChange w:id="3073" w:author="Daniel Stewart" w:date="2022-02-10T13:43:00Z">
                <w:pPr>
                  <w:jc w:val="left"/>
                </w:pPr>
              </w:pPrChange>
            </w:pPr>
            <w:r w:rsidRPr="00FF20F1">
              <w:rPr>
                <w:i/>
                <w:iCs/>
                <w:rPrChange w:id="3074" w:author="Daniel Stewart" w:date="2022-02-10T13:41:00Z">
                  <w:rPr/>
                </w:rPrChange>
              </w:rPr>
              <w:t>Populus balsamifera</w:t>
            </w:r>
          </w:p>
        </w:tc>
        <w:tc>
          <w:tcPr>
            <w:tcW w:w="2941" w:type="dxa"/>
            <w:shd w:val="clear" w:color="auto" w:fill="auto"/>
          </w:tcPr>
          <w:p w14:paraId="7746673D" w14:textId="77777777" w:rsidR="00AD223F" w:rsidRPr="00FF20F1" w:rsidRDefault="00AD223F" w:rsidP="00AD223F">
            <w:pPr>
              <w:pStyle w:val="PlantList"/>
              <w:pPrChange w:id="3075" w:author="Daniel Stewart" w:date="2022-02-10T13:41:00Z">
                <w:pPr>
                  <w:jc w:val="left"/>
                </w:pPr>
              </w:pPrChange>
            </w:pPr>
            <w:r w:rsidRPr="00FF20F1">
              <w:t>black cottonwood</w:t>
            </w:r>
          </w:p>
        </w:tc>
        <w:tc>
          <w:tcPr>
            <w:tcW w:w="886" w:type="dxa"/>
            <w:shd w:val="clear" w:color="auto" w:fill="auto"/>
          </w:tcPr>
          <w:p w14:paraId="62F3816D" w14:textId="77777777" w:rsidR="00AD223F" w:rsidRPr="00FF20F1" w:rsidRDefault="00AD223F" w:rsidP="00AD223F">
            <w:pPr>
              <w:pStyle w:val="PlantList"/>
              <w:jc w:val="center"/>
              <w:pPrChange w:id="3076" w:author="Daniel Stewart" w:date="2022-02-10T13:42:00Z">
                <w:pPr/>
              </w:pPrChange>
            </w:pPr>
            <w:r w:rsidRPr="00FF20F1">
              <w:t>N</w:t>
            </w:r>
          </w:p>
        </w:tc>
        <w:tc>
          <w:tcPr>
            <w:tcW w:w="886" w:type="dxa"/>
          </w:tcPr>
          <w:p w14:paraId="32B90C96" w14:textId="77777777" w:rsidR="00AD223F" w:rsidRPr="00FF20F1" w:rsidRDefault="00AD223F" w:rsidP="00AD223F">
            <w:pPr>
              <w:pStyle w:val="PlantList"/>
              <w:jc w:val="center"/>
              <w:pPrChange w:id="3077" w:author="Daniel Stewart" w:date="2022-02-10T13:42:00Z">
                <w:pPr/>
              </w:pPrChange>
            </w:pPr>
            <w:r w:rsidRPr="00FF20F1">
              <w:t>X</w:t>
            </w:r>
          </w:p>
        </w:tc>
        <w:tc>
          <w:tcPr>
            <w:tcW w:w="886" w:type="dxa"/>
          </w:tcPr>
          <w:p w14:paraId="0024B61B" w14:textId="77777777" w:rsidR="00AD223F" w:rsidRPr="00FF20F1" w:rsidRDefault="00AD223F" w:rsidP="00AD223F">
            <w:pPr>
              <w:pStyle w:val="PlantList"/>
              <w:jc w:val="center"/>
              <w:pPrChange w:id="3078" w:author="Daniel Stewart" w:date="2022-02-10T13:42:00Z">
                <w:pPr/>
              </w:pPrChange>
            </w:pPr>
          </w:p>
        </w:tc>
      </w:tr>
      <w:tr w:rsidR="00AD223F" w:rsidRPr="00FF20F1" w14:paraId="0681B983" w14:textId="77777777" w:rsidTr="00013BB3">
        <w:trPr>
          <w:trHeight w:hRule="exact" w:val="227"/>
        </w:trPr>
        <w:tc>
          <w:tcPr>
            <w:tcW w:w="3119" w:type="dxa"/>
            <w:shd w:val="clear" w:color="auto" w:fill="auto"/>
            <w:hideMark/>
          </w:tcPr>
          <w:p w14:paraId="6C6A9A31" w14:textId="77777777" w:rsidR="00AD223F" w:rsidRPr="00FF20F1" w:rsidRDefault="00AD223F" w:rsidP="00AD223F">
            <w:pPr>
              <w:pStyle w:val="PlantList"/>
              <w:jc w:val="left"/>
              <w:rPr>
                <w:i/>
                <w:iCs/>
                <w:rPrChange w:id="3079" w:author="Daniel Stewart" w:date="2022-02-10T13:41:00Z">
                  <w:rPr>
                    <w:lang w:val="en-US"/>
                  </w:rPr>
                </w:rPrChange>
              </w:rPr>
              <w:pPrChange w:id="3080" w:author="Daniel Stewart" w:date="2022-02-10T13:43:00Z">
                <w:pPr>
                  <w:jc w:val="left"/>
                </w:pPr>
              </w:pPrChange>
            </w:pPr>
            <w:r w:rsidRPr="00FF20F1">
              <w:rPr>
                <w:i/>
                <w:iCs/>
                <w:rPrChange w:id="3081" w:author="Daniel Stewart" w:date="2022-02-10T13:41:00Z">
                  <w:rPr/>
                </w:rPrChange>
              </w:rPr>
              <w:t>Potamogeton foliosus </w:t>
            </w:r>
          </w:p>
        </w:tc>
        <w:tc>
          <w:tcPr>
            <w:tcW w:w="2941" w:type="dxa"/>
            <w:shd w:val="clear" w:color="auto" w:fill="auto"/>
            <w:hideMark/>
          </w:tcPr>
          <w:p w14:paraId="50AA4342" w14:textId="77777777" w:rsidR="00AD223F" w:rsidRPr="00FF20F1" w:rsidRDefault="00AD223F" w:rsidP="00AD223F">
            <w:pPr>
              <w:pStyle w:val="PlantList"/>
              <w:pPrChange w:id="3082" w:author="Daniel Stewart" w:date="2022-02-10T13:41:00Z">
                <w:pPr>
                  <w:jc w:val="left"/>
                </w:pPr>
              </w:pPrChange>
            </w:pPr>
            <w:r w:rsidRPr="00FF20F1">
              <w:t>leafy pondweed </w:t>
            </w:r>
          </w:p>
        </w:tc>
        <w:tc>
          <w:tcPr>
            <w:tcW w:w="886" w:type="dxa"/>
            <w:shd w:val="clear" w:color="auto" w:fill="auto"/>
            <w:hideMark/>
          </w:tcPr>
          <w:p w14:paraId="2EE325C0" w14:textId="77777777" w:rsidR="00AD223F" w:rsidRPr="00FF20F1" w:rsidRDefault="00AD223F" w:rsidP="00AD223F">
            <w:pPr>
              <w:pStyle w:val="PlantList"/>
              <w:jc w:val="center"/>
              <w:pPrChange w:id="3083" w:author="Daniel Stewart" w:date="2022-02-10T13:42:00Z">
                <w:pPr/>
              </w:pPrChange>
            </w:pPr>
            <w:r w:rsidRPr="00FF20F1">
              <w:t>N</w:t>
            </w:r>
          </w:p>
        </w:tc>
        <w:tc>
          <w:tcPr>
            <w:tcW w:w="886" w:type="dxa"/>
          </w:tcPr>
          <w:p w14:paraId="5B2C0A5E" w14:textId="77777777" w:rsidR="00AD223F" w:rsidRPr="00FF20F1" w:rsidRDefault="00AD223F" w:rsidP="00AD223F">
            <w:pPr>
              <w:pStyle w:val="PlantList"/>
              <w:jc w:val="center"/>
              <w:pPrChange w:id="3084" w:author="Daniel Stewart" w:date="2022-02-10T13:42:00Z">
                <w:pPr/>
              </w:pPrChange>
            </w:pPr>
          </w:p>
        </w:tc>
        <w:tc>
          <w:tcPr>
            <w:tcW w:w="886" w:type="dxa"/>
          </w:tcPr>
          <w:p w14:paraId="4396AD43" w14:textId="77777777" w:rsidR="00AD223F" w:rsidRPr="00FF20F1" w:rsidRDefault="00AD223F" w:rsidP="00AD223F">
            <w:pPr>
              <w:pStyle w:val="PlantList"/>
              <w:jc w:val="center"/>
              <w:rPr>
                <w:rPrChange w:id="3085" w:author="Daniel Stewart" w:date="2022-02-10T13:41:00Z">
                  <w:rPr>
                    <w:color w:val="000000"/>
                    <w:lang w:val="en-US"/>
                  </w:rPr>
                </w:rPrChange>
              </w:rPr>
              <w:pPrChange w:id="3086" w:author="Daniel Stewart" w:date="2022-02-10T13:42:00Z">
                <w:pPr/>
              </w:pPrChange>
            </w:pPr>
            <w:r w:rsidRPr="00FF20F1">
              <w:t>X</w:t>
            </w:r>
          </w:p>
        </w:tc>
      </w:tr>
      <w:tr w:rsidR="00AD223F" w:rsidRPr="00FF20F1" w:rsidDel="00BF6793" w14:paraId="1A211A3F" w14:textId="77777777" w:rsidTr="00013BB3">
        <w:trPr>
          <w:trHeight w:hRule="exact" w:val="227"/>
          <w:del w:id="3087" w:author="Daniel Stewart" w:date="2022-02-09T16:22:00Z"/>
        </w:trPr>
        <w:tc>
          <w:tcPr>
            <w:tcW w:w="3119" w:type="dxa"/>
            <w:shd w:val="clear" w:color="auto" w:fill="auto"/>
            <w:hideMark/>
          </w:tcPr>
          <w:p w14:paraId="39B685B8" w14:textId="77777777" w:rsidR="00AD223F" w:rsidRPr="00FF20F1" w:rsidDel="00BF6793" w:rsidRDefault="00AD223F" w:rsidP="00AD223F">
            <w:pPr>
              <w:pStyle w:val="PlantList"/>
              <w:jc w:val="left"/>
              <w:rPr>
                <w:del w:id="3088" w:author="Daniel Stewart" w:date="2022-02-09T16:22:00Z"/>
                <w:i/>
                <w:iCs/>
                <w:rPrChange w:id="3089" w:author="Daniel Stewart" w:date="2022-02-10T13:41:00Z">
                  <w:rPr>
                    <w:del w:id="3090" w:author="Daniel Stewart" w:date="2022-02-09T16:22:00Z"/>
                    <w:lang w:val="en-US"/>
                  </w:rPr>
                </w:rPrChange>
              </w:rPr>
              <w:pPrChange w:id="3091" w:author="Daniel Stewart" w:date="2022-02-10T13:43:00Z">
                <w:pPr/>
              </w:pPrChange>
            </w:pPr>
            <w:del w:id="3092" w:author="Daniel Stewart" w:date="2022-02-09T16:22:00Z">
              <w:r w:rsidRPr="00FF20F1" w:rsidDel="00BF6793">
                <w:rPr>
                  <w:i/>
                  <w:iCs/>
                  <w:rPrChange w:id="3093" w:author="Daniel Stewart" w:date="2022-02-10T13:41:00Z">
                    <w:rPr>
                      <w:lang w:val="en-US"/>
                    </w:rPr>
                  </w:rPrChange>
                </w:rPr>
                <w:delText>Potamogeton natans </w:delText>
              </w:r>
            </w:del>
          </w:p>
        </w:tc>
        <w:tc>
          <w:tcPr>
            <w:tcW w:w="2941" w:type="dxa"/>
            <w:shd w:val="clear" w:color="auto" w:fill="auto"/>
            <w:hideMark/>
          </w:tcPr>
          <w:p w14:paraId="2A34C75A" w14:textId="77777777" w:rsidR="00AD223F" w:rsidRPr="00FF20F1" w:rsidDel="00BF6793" w:rsidRDefault="00AD223F" w:rsidP="00AD223F">
            <w:pPr>
              <w:pStyle w:val="PlantList"/>
              <w:jc w:val="left"/>
              <w:rPr>
                <w:del w:id="3094" w:author="Daniel Stewart" w:date="2022-02-09T16:22:00Z"/>
              </w:rPr>
              <w:pPrChange w:id="3095" w:author="Daniel Stewart" w:date="2022-02-10T13:43:00Z">
                <w:pPr/>
              </w:pPrChange>
            </w:pPr>
            <w:del w:id="3096" w:author="Daniel Stewart" w:date="2022-02-09T16:22:00Z">
              <w:r w:rsidRPr="00FF20F1" w:rsidDel="00BF6793">
                <w:delText>floating pondweed </w:delText>
              </w:r>
            </w:del>
          </w:p>
        </w:tc>
        <w:tc>
          <w:tcPr>
            <w:tcW w:w="886" w:type="dxa"/>
            <w:shd w:val="clear" w:color="auto" w:fill="auto"/>
            <w:hideMark/>
          </w:tcPr>
          <w:p w14:paraId="45D08390" w14:textId="77777777" w:rsidR="00AD223F" w:rsidRPr="00FF20F1" w:rsidDel="00BF6793" w:rsidRDefault="00AD223F" w:rsidP="00AD223F">
            <w:pPr>
              <w:pStyle w:val="PlantList"/>
              <w:jc w:val="left"/>
              <w:rPr>
                <w:del w:id="3097" w:author="Daniel Stewart" w:date="2022-02-09T16:22:00Z"/>
              </w:rPr>
              <w:pPrChange w:id="3098" w:author="Daniel Stewart" w:date="2022-02-10T13:43:00Z">
                <w:pPr/>
              </w:pPrChange>
            </w:pPr>
            <w:del w:id="3099" w:author="Daniel Stewart" w:date="2022-02-09T16:22:00Z">
              <w:r w:rsidRPr="00FF20F1" w:rsidDel="00BF6793">
                <w:delText>N</w:delText>
              </w:r>
            </w:del>
          </w:p>
        </w:tc>
        <w:tc>
          <w:tcPr>
            <w:tcW w:w="886" w:type="dxa"/>
          </w:tcPr>
          <w:p w14:paraId="6B540A2B" w14:textId="77777777" w:rsidR="00AD223F" w:rsidRPr="00FF20F1" w:rsidDel="00BF6793" w:rsidRDefault="00AD223F" w:rsidP="00AD223F">
            <w:pPr>
              <w:pStyle w:val="PlantList"/>
              <w:jc w:val="left"/>
              <w:rPr>
                <w:del w:id="3100" w:author="Daniel Stewart" w:date="2022-02-09T16:22:00Z"/>
              </w:rPr>
              <w:pPrChange w:id="3101" w:author="Daniel Stewart" w:date="2022-02-10T13:43:00Z">
                <w:pPr/>
              </w:pPrChange>
            </w:pPr>
            <w:del w:id="3102" w:author="Daniel Stewart" w:date="2022-02-09T16:21:00Z">
              <w:r w:rsidRPr="00FF20F1" w:rsidDel="00BF6793">
                <w:delText>X</w:delText>
              </w:r>
            </w:del>
          </w:p>
        </w:tc>
        <w:tc>
          <w:tcPr>
            <w:tcW w:w="886" w:type="dxa"/>
          </w:tcPr>
          <w:p w14:paraId="1217122E" w14:textId="77777777" w:rsidR="00AD223F" w:rsidRPr="00FF20F1" w:rsidDel="00BF6793" w:rsidRDefault="00AD223F" w:rsidP="00AD223F">
            <w:pPr>
              <w:pStyle w:val="PlantList"/>
              <w:jc w:val="left"/>
              <w:rPr>
                <w:del w:id="3103" w:author="Daniel Stewart" w:date="2022-02-09T16:22:00Z"/>
                <w:rPrChange w:id="3104" w:author="Daniel Stewart" w:date="2022-02-10T13:41:00Z">
                  <w:rPr>
                    <w:del w:id="3105" w:author="Daniel Stewart" w:date="2022-02-09T16:22:00Z"/>
                    <w:color w:val="000000"/>
                    <w:lang w:val="en-US"/>
                  </w:rPr>
                </w:rPrChange>
              </w:rPr>
              <w:pPrChange w:id="3106" w:author="Daniel Stewart" w:date="2022-02-10T13:43:00Z">
                <w:pPr/>
              </w:pPrChange>
            </w:pPr>
            <w:del w:id="3107" w:author="Daniel Stewart" w:date="2022-02-09T16:22:00Z">
              <w:r w:rsidRPr="00FF20F1" w:rsidDel="00BF6793">
                <w:delText>X</w:delText>
              </w:r>
            </w:del>
          </w:p>
        </w:tc>
      </w:tr>
      <w:tr w:rsidR="00AD223F" w:rsidRPr="00FF20F1" w14:paraId="6F9FCAFE" w14:textId="77777777" w:rsidTr="00013BB3">
        <w:trPr>
          <w:trHeight w:hRule="exact" w:val="227"/>
        </w:trPr>
        <w:tc>
          <w:tcPr>
            <w:tcW w:w="3119" w:type="dxa"/>
            <w:shd w:val="clear" w:color="auto" w:fill="auto"/>
          </w:tcPr>
          <w:p w14:paraId="02F8AAD2" w14:textId="77777777" w:rsidR="00AD223F" w:rsidRPr="00FF20F1" w:rsidRDefault="00AD223F" w:rsidP="00AD223F">
            <w:pPr>
              <w:pStyle w:val="PlantList"/>
              <w:jc w:val="left"/>
              <w:rPr>
                <w:i/>
                <w:iCs/>
                <w:rPrChange w:id="3108" w:author="Daniel Stewart" w:date="2022-02-10T13:41:00Z">
                  <w:rPr>
                    <w:lang w:val="en-US"/>
                  </w:rPr>
                </w:rPrChange>
              </w:rPr>
              <w:pPrChange w:id="3109" w:author="Daniel Stewart" w:date="2022-02-10T13:43:00Z">
                <w:pPr>
                  <w:jc w:val="left"/>
                </w:pPr>
              </w:pPrChange>
            </w:pPr>
            <w:r w:rsidRPr="00FF20F1">
              <w:rPr>
                <w:i/>
                <w:iCs/>
                <w:rPrChange w:id="3110" w:author="Daniel Stewart" w:date="2022-02-10T13:41:00Z">
                  <w:rPr/>
                </w:rPrChange>
              </w:rPr>
              <w:t>Potamogeton pusillus</w:t>
            </w:r>
          </w:p>
        </w:tc>
        <w:tc>
          <w:tcPr>
            <w:tcW w:w="2941" w:type="dxa"/>
            <w:shd w:val="clear" w:color="auto" w:fill="auto"/>
          </w:tcPr>
          <w:p w14:paraId="18BDFC27" w14:textId="77777777" w:rsidR="00AD223F" w:rsidRPr="00FF20F1" w:rsidRDefault="00AD223F" w:rsidP="00AD223F">
            <w:pPr>
              <w:pStyle w:val="PlantList"/>
              <w:pPrChange w:id="3111" w:author="Daniel Stewart" w:date="2022-02-10T13:41:00Z">
                <w:pPr>
                  <w:jc w:val="left"/>
                </w:pPr>
              </w:pPrChange>
            </w:pPr>
            <w:r w:rsidRPr="00FF20F1">
              <w:t>small pondweed</w:t>
            </w:r>
          </w:p>
        </w:tc>
        <w:tc>
          <w:tcPr>
            <w:tcW w:w="886" w:type="dxa"/>
            <w:shd w:val="clear" w:color="auto" w:fill="auto"/>
          </w:tcPr>
          <w:p w14:paraId="4B7F310C" w14:textId="77777777" w:rsidR="00AD223F" w:rsidRPr="00FF20F1" w:rsidRDefault="00AD223F" w:rsidP="00AD223F">
            <w:pPr>
              <w:pStyle w:val="PlantList"/>
              <w:jc w:val="center"/>
              <w:pPrChange w:id="3112" w:author="Daniel Stewart" w:date="2022-02-10T13:42:00Z">
                <w:pPr/>
              </w:pPrChange>
            </w:pPr>
            <w:r w:rsidRPr="00FF20F1">
              <w:t>N</w:t>
            </w:r>
          </w:p>
        </w:tc>
        <w:tc>
          <w:tcPr>
            <w:tcW w:w="886" w:type="dxa"/>
          </w:tcPr>
          <w:p w14:paraId="698971C6" w14:textId="77777777" w:rsidR="00AD223F" w:rsidRPr="00FF20F1" w:rsidRDefault="00AD223F" w:rsidP="00AD223F">
            <w:pPr>
              <w:pStyle w:val="PlantList"/>
              <w:jc w:val="center"/>
              <w:pPrChange w:id="3113" w:author="Daniel Stewart" w:date="2022-02-10T13:42:00Z">
                <w:pPr/>
              </w:pPrChange>
            </w:pPr>
            <w:r w:rsidRPr="00FF20F1">
              <w:t>X</w:t>
            </w:r>
          </w:p>
        </w:tc>
        <w:tc>
          <w:tcPr>
            <w:tcW w:w="886" w:type="dxa"/>
          </w:tcPr>
          <w:p w14:paraId="58DE9FA8" w14:textId="77777777" w:rsidR="00AD223F" w:rsidRPr="00FF20F1" w:rsidRDefault="00AD223F" w:rsidP="00AD223F">
            <w:pPr>
              <w:pStyle w:val="PlantList"/>
              <w:jc w:val="center"/>
              <w:pPrChange w:id="3114" w:author="Daniel Stewart" w:date="2022-02-10T13:42:00Z">
                <w:pPr/>
              </w:pPrChange>
            </w:pPr>
          </w:p>
        </w:tc>
      </w:tr>
      <w:tr w:rsidR="00AD223F" w:rsidRPr="00FF20F1" w14:paraId="382608DC" w14:textId="77777777" w:rsidTr="00013BB3">
        <w:trPr>
          <w:trHeight w:hRule="exact" w:val="227"/>
        </w:trPr>
        <w:tc>
          <w:tcPr>
            <w:tcW w:w="3119" w:type="dxa"/>
            <w:shd w:val="clear" w:color="auto" w:fill="auto"/>
            <w:hideMark/>
          </w:tcPr>
          <w:p w14:paraId="603B5FBE" w14:textId="77777777" w:rsidR="00AD223F" w:rsidRPr="00FF20F1" w:rsidRDefault="00AD223F" w:rsidP="00AD223F">
            <w:pPr>
              <w:pStyle w:val="PlantList"/>
              <w:jc w:val="left"/>
              <w:rPr>
                <w:i/>
                <w:iCs/>
                <w:rPrChange w:id="3115" w:author="Daniel Stewart" w:date="2022-02-10T13:41:00Z">
                  <w:rPr>
                    <w:lang w:val="en-US"/>
                  </w:rPr>
                </w:rPrChange>
              </w:rPr>
              <w:pPrChange w:id="3116" w:author="Daniel Stewart" w:date="2022-02-10T13:43:00Z">
                <w:pPr>
                  <w:jc w:val="left"/>
                </w:pPr>
              </w:pPrChange>
            </w:pPr>
            <w:r w:rsidRPr="00FF20F1">
              <w:rPr>
                <w:i/>
                <w:iCs/>
                <w:rPrChange w:id="3117" w:author="Daniel Stewart" w:date="2022-02-10T13:41:00Z">
                  <w:rPr/>
                </w:rPrChange>
              </w:rPr>
              <w:t>Potentilla anserina </w:t>
            </w:r>
          </w:p>
        </w:tc>
        <w:tc>
          <w:tcPr>
            <w:tcW w:w="2941" w:type="dxa"/>
            <w:shd w:val="clear" w:color="auto" w:fill="auto"/>
            <w:hideMark/>
          </w:tcPr>
          <w:p w14:paraId="60D4E466" w14:textId="77777777" w:rsidR="00AD223F" w:rsidRPr="00FF20F1" w:rsidRDefault="00AD223F" w:rsidP="00AD223F">
            <w:pPr>
              <w:pStyle w:val="PlantList"/>
              <w:pPrChange w:id="3118" w:author="Daniel Stewart" w:date="2022-02-10T13:41:00Z">
                <w:pPr>
                  <w:jc w:val="left"/>
                </w:pPr>
              </w:pPrChange>
            </w:pPr>
            <w:r w:rsidRPr="00FF20F1">
              <w:t>silverweed </w:t>
            </w:r>
          </w:p>
        </w:tc>
        <w:tc>
          <w:tcPr>
            <w:tcW w:w="886" w:type="dxa"/>
            <w:shd w:val="clear" w:color="auto" w:fill="auto"/>
            <w:hideMark/>
          </w:tcPr>
          <w:p w14:paraId="624AF7DE" w14:textId="77777777" w:rsidR="00AD223F" w:rsidRPr="00FF20F1" w:rsidRDefault="00AD223F" w:rsidP="00AD223F">
            <w:pPr>
              <w:pStyle w:val="PlantList"/>
              <w:jc w:val="center"/>
              <w:pPrChange w:id="3119" w:author="Daniel Stewart" w:date="2022-02-10T13:42:00Z">
                <w:pPr/>
              </w:pPrChange>
            </w:pPr>
            <w:r w:rsidRPr="00FF20F1">
              <w:t>N</w:t>
            </w:r>
          </w:p>
        </w:tc>
        <w:tc>
          <w:tcPr>
            <w:tcW w:w="886" w:type="dxa"/>
          </w:tcPr>
          <w:p w14:paraId="7113DF2E" w14:textId="77777777" w:rsidR="00AD223F" w:rsidRPr="00FF20F1" w:rsidRDefault="00AD223F" w:rsidP="00AD223F">
            <w:pPr>
              <w:pStyle w:val="PlantList"/>
              <w:jc w:val="center"/>
              <w:pPrChange w:id="3120" w:author="Daniel Stewart" w:date="2022-02-10T13:42:00Z">
                <w:pPr/>
              </w:pPrChange>
            </w:pPr>
            <w:r w:rsidRPr="00FF20F1">
              <w:t>X</w:t>
            </w:r>
          </w:p>
        </w:tc>
        <w:tc>
          <w:tcPr>
            <w:tcW w:w="886" w:type="dxa"/>
          </w:tcPr>
          <w:p w14:paraId="2265D841" w14:textId="77777777" w:rsidR="00AD223F" w:rsidRPr="00FF20F1" w:rsidRDefault="00AD223F" w:rsidP="00AD223F">
            <w:pPr>
              <w:pStyle w:val="PlantList"/>
              <w:jc w:val="center"/>
              <w:rPr>
                <w:rPrChange w:id="3121" w:author="Daniel Stewart" w:date="2022-02-10T13:41:00Z">
                  <w:rPr>
                    <w:color w:val="000000"/>
                    <w:lang w:val="en-US"/>
                  </w:rPr>
                </w:rPrChange>
              </w:rPr>
              <w:pPrChange w:id="3122" w:author="Daniel Stewart" w:date="2022-02-10T13:42:00Z">
                <w:pPr/>
              </w:pPrChange>
            </w:pPr>
            <w:r w:rsidRPr="00FF20F1">
              <w:t>X</w:t>
            </w:r>
          </w:p>
        </w:tc>
      </w:tr>
      <w:tr w:rsidR="00AD223F" w:rsidRPr="00FF20F1" w14:paraId="3C3ABCFB" w14:textId="77777777" w:rsidTr="00013BB3">
        <w:trPr>
          <w:trHeight w:hRule="exact" w:val="227"/>
        </w:trPr>
        <w:tc>
          <w:tcPr>
            <w:tcW w:w="3119" w:type="dxa"/>
            <w:shd w:val="clear" w:color="auto" w:fill="auto"/>
          </w:tcPr>
          <w:p w14:paraId="262EB232" w14:textId="77777777" w:rsidR="00AD223F" w:rsidRPr="00FF20F1" w:rsidRDefault="00AD223F" w:rsidP="00AD223F">
            <w:pPr>
              <w:pStyle w:val="PlantList"/>
              <w:jc w:val="left"/>
              <w:rPr>
                <w:i/>
                <w:iCs/>
                <w:rPrChange w:id="3123" w:author="Daniel Stewart" w:date="2022-02-10T13:41:00Z">
                  <w:rPr>
                    <w:lang w:val="en-US"/>
                  </w:rPr>
                </w:rPrChange>
              </w:rPr>
              <w:pPrChange w:id="3124" w:author="Daniel Stewart" w:date="2022-02-10T13:43:00Z">
                <w:pPr>
                  <w:jc w:val="left"/>
                </w:pPr>
              </w:pPrChange>
            </w:pPr>
            <w:r w:rsidRPr="00FF20F1">
              <w:rPr>
                <w:i/>
                <w:iCs/>
                <w:rPrChange w:id="3125" w:author="Daniel Stewart" w:date="2022-02-10T13:41:00Z">
                  <w:rPr/>
                </w:rPrChange>
              </w:rPr>
              <w:t>Potentilla egedii</w:t>
            </w:r>
          </w:p>
        </w:tc>
        <w:tc>
          <w:tcPr>
            <w:tcW w:w="2941" w:type="dxa"/>
            <w:shd w:val="clear" w:color="auto" w:fill="auto"/>
          </w:tcPr>
          <w:p w14:paraId="6876EC92" w14:textId="77777777" w:rsidR="00AD223F" w:rsidRPr="00FF20F1" w:rsidRDefault="00AD223F" w:rsidP="00AD223F">
            <w:pPr>
              <w:pStyle w:val="PlantList"/>
              <w:pPrChange w:id="3126" w:author="Daniel Stewart" w:date="2022-02-10T13:41:00Z">
                <w:pPr>
                  <w:jc w:val="left"/>
                </w:pPr>
              </w:pPrChange>
            </w:pPr>
            <w:r w:rsidRPr="00FF20F1">
              <w:t>coast silverweed</w:t>
            </w:r>
          </w:p>
        </w:tc>
        <w:tc>
          <w:tcPr>
            <w:tcW w:w="886" w:type="dxa"/>
            <w:shd w:val="clear" w:color="auto" w:fill="auto"/>
          </w:tcPr>
          <w:p w14:paraId="355E9706" w14:textId="77777777" w:rsidR="00AD223F" w:rsidRPr="00FF20F1" w:rsidRDefault="00AD223F" w:rsidP="00AD223F">
            <w:pPr>
              <w:pStyle w:val="PlantList"/>
              <w:jc w:val="center"/>
              <w:pPrChange w:id="3127" w:author="Daniel Stewart" w:date="2022-02-10T13:42:00Z">
                <w:pPr/>
              </w:pPrChange>
            </w:pPr>
            <w:r w:rsidRPr="00FF20F1">
              <w:t>N</w:t>
            </w:r>
          </w:p>
        </w:tc>
        <w:tc>
          <w:tcPr>
            <w:tcW w:w="886" w:type="dxa"/>
          </w:tcPr>
          <w:p w14:paraId="08D48FEF" w14:textId="77777777" w:rsidR="00AD223F" w:rsidRPr="00FF20F1" w:rsidRDefault="00AD223F" w:rsidP="00AD223F">
            <w:pPr>
              <w:pStyle w:val="PlantList"/>
              <w:jc w:val="center"/>
              <w:pPrChange w:id="3128" w:author="Daniel Stewart" w:date="2022-02-10T13:42:00Z">
                <w:pPr/>
              </w:pPrChange>
            </w:pPr>
            <w:r w:rsidRPr="00FF20F1">
              <w:t>X</w:t>
            </w:r>
          </w:p>
        </w:tc>
        <w:tc>
          <w:tcPr>
            <w:tcW w:w="886" w:type="dxa"/>
          </w:tcPr>
          <w:p w14:paraId="5DA273A1" w14:textId="77777777" w:rsidR="00AD223F" w:rsidRPr="00FF20F1" w:rsidRDefault="00AD223F" w:rsidP="00AD223F">
            <w:pPr>
              <w:pStyle w:val="PlantList"/>
              <w:jc w:val="center"/>
              <w:pPrChange w:id="3129" w:author="Daniel Stewart" w:date="2022-02-10T13:42:00Z">
                <w:pPr/>
              </w:pPrChange>
            </w:pPr>
          </w:p>
        </w:tc>
      </w:tr>
      <w:tr w:rsidR="00AD223F" w:rsidRPr="00FF20F1" w14:paraId="4897805C" w14:textId="77777777" w:rsidTr="00013BB3">
        <w:trPr>
          <w:trHeight w:hRule="exact" w:val="227"/>
        </w:trPr>
        <w:tc>
          <w:tcPr>
            <w:tcW w:w="3119" w:type="dxa"/>
            <w:shd w:val="clear" w:color="auto" w:fill="auto"/>
          </w:tcPr>
          <w:p w14:paraId="3470CCB0" w14:textId="77777777" w:rsidR="00AD223F" w:rsidRPr="00FF20F1" w:rsidRDefault="00AD223F" w:rsidP="00AD223F">
            <w:pPr>
              <w:pStyle w:val="PlantList"/>
              <w:jc w:val="left"/>
              <w:rPr>
                <w:i/>
                <w:iCs/>
                <w:rPrChange w:id="3130" w:author="Daniel Stewart" w:date="2022-02-10T13:41:00Z">
                  <w:rPr>
                    <w:lang w:val="en-US"/>
                  </w:rPr>
                </w:rPrChange>
              </w:rPr>
              <w:pPrChange w:id="3131" w:author="Daniel Stewart" w:date="2022-02-10T13:43:00Z">
                <w:pPr>
                  <w:jc w:val="left"/>
                </w:pPr>
              </w:pPrChange>
            </w:pPr>
            <w:r w:rsidRPr="00FF20F1">
              <w:rPr>
                <w:i/>
                <w:iCs/>
                <w:rPrChange w:id="3132" w:author="Daniel Stewart" w:date="2022-02-10T13:41:00Z">
                  <w:rPr/>
                </w:rPrChange>
              </w:rPr>
              <w:t>Prunella vulgaris ssp. vulgaris</w:t>
            </w:r>
          </w:p>
        </w:tc>
        <w:tc>
          <w:tcPr>
            <w:tcW w:w="2941" w:type="dxa"/>
            <w:shd w:val="clear" w:color="auto" w:fill="auto"/>
          </w:tcPr>
          <w:p w14:paraId="66695E2B" w14:textId="77777777" w:rsidR="00AD223F" w:rsidRPr="00FF20F1" w:rsidRDefault="00AD223F" w:rsidP="00AD223F">
            <w:pPr>
              <w:pStyle w:val="PlantList"/>
              <w:pPrChange w:id="3133" w:author="Daniel Stewart" w:date="2022-02-10T13:41:00Z">
                <w:pPr>
                  <w:jc w:val="left"/>
                </w:pPr>
              </w:pPrChange>
            </w:pPr>
            <w:r w:rsidRPr="00FF20F1">
              <w:t>self-heal</w:t>
            </w:r>
          </w:p>
        </w:tc>
        <w:tc>
          <w:tcPr>
            <w:tcW w:w="886" w:type="dxa"/>
            <w:shd w:val="clear" w:color="auto" w:fill="auto"/>
          </w:tcPr>
          <w:p w14:paraId="734E767A" w14:textId="77777777" w:rsidR="00AD223F" w:rsidRPr="00FF20F1" w:rsidRDefault="00AD223F" w:rsidP="00AD223F">
            <w:pPr>
              <w:pStyle w:val="PlantList"/>
              <w:jc w:val="center"/>
              <w:pPrChange w:id="3134" w:author="Daniel Stewart" w:date="2022-02-10T13:42:00Z">
                <w:pPr/>
              </w:pPrChange>
            </w:pPr>
            <w:r w:rsidRPr="00FF20F1">
              <w:t>E</w:t>
            </w:r>
          </w:p>
        </w:tc>
        <w:tc>
          <w:tcPr>
            <w:tcW w:w="886" w:type="dxa"/>
          </w:tcPr>
          <w:p w14:paraId="242424E0" w14:textId="77777777" w:rsidR="00AD223F" w:rsidRPr="00FF20F1" w:rsidRDefault="00AD223F" w:rsidP="00AD223F">
            <w:pPr>
              <w:pStyle w:val="PlantList"/>
              <w:jc w:val="center"/>
              <w:pPrChange w:id="3135" w:author="Daniel Stewart" w:date="2022-02-10T13:42:00Z">
                <w:pPr/>
              </w:pPrChange>
            </w:pPr>
            <w:r w:rsidRPr="00FF20F1">
              <w:t>X</w:t>
            </w:r>
          </w:p>
        </w:tc>
        <w:tc>
          <w:tcPr>
            <w:tcW w:w="886" w:type="dxa"/>
          </w:tcPr>
          <w:p w14:paraId="19A77746" w14:textId="77777777" w:rsidR="00AD223F" w:rsidRPr="00FF20F1" w:rsidRDefault="00AD223F" w:rsidP="00AD223F">
            <w:pPr>
              <w:pStyle w:val="PlantList"/>
              <w:jc w:val="center"/>
              <w:pPrChange w:id="3136" w:author="Daniel Stewart" w:date="2022-02-10T13:42:00Z">
                <w:pPr/>
              </w:pPrChange>
            </w:pPr>
          </w:p>
        </w:tc>
      </w:tr>
      <w:tr w:rsidR="00AD223F" w:rsidRPr="00FF20F1" w14:paraId="018A9C7A" w14:textId="77777777" w:rsidTr="00013BB3">
        <w:trPr>
          <w:trHeight w:hRule="exact" w:val="227"/>
        </w:trPr>
        <w:tc>
          <w:tcPr>
            <w:tcW w:w="3119" w:type="dxa"/>
            <w:shd w:val="clear" w:color="auto" w:fill="auto"/>
          </w:tcPr>
          <w:p w14:paraId="772431A5" w14:textId="77777777" w:rsidR="00AD223F" w:rsidRPr="00FF20F1" w:rsidRDefault="00AD223F" w:rsidP="00AD223F">
            <w:pPr>
              <w:pStyle w:val="PlantList"/>
              <w:jc w:val="left"/>
              <w:rPr>
                <w:i/>
                <w:iCs/>
                <w:rPrChange w:id="3137" w:author="Daniel Stewart" w:date="2022-02-10T13:41:00Z">
                  <w:rPr>
                    <w:lang w:val="en-US"/>
                  </w:rPr>
                </w:rPrChange>
              </w:rPr>
              <w:pPrChange w:id="3138" w:author="Daniel Stewart" w:date="2022-02-10T13:43:00Z">
                <w:pPr>
                  <w:jc w:val="left"/>
                </w:pPr>
              </w:pPrChange>
            </w:pPr>
            <w:r w:rsidRPr="00FF20F1">
              <w:rPr>
                <w:i/>
                <w:iCs/>
                <w:rPrChange w:id="3139" w:author="Daniel Stewart" w:date="2022-02-10T13:41:00Z">
                  <w:rPr/>
                </w:rPrChange>
              </w:rPr>
              <w:t>Ranunculus flammula</w:t>
            </w:r>
          </w:p>
        </w:tc>
        <w:tc>
          <w:tcPr>
            <w:tcW w:w="2941" w:type="dxa"/>
            <w:shd w:val="clear" w:color="auto" w:fill="auto"/>
          </w:tcPr>
          <w:p w14:paraId="42917A2E" w14:textId="77777777" w:rsidR="00AD223F" w:rsidRPr="00FF20F1" w:rsidRDefault="00AD223F" w:rsidP="00AD223F">
            <w:pPr>
              <w:pStyle w:val="PlantList"/>
              <w:pPrChange w:id="3140" w:author="Daniel Stewart" w:date="2022-02-10T13:41:00Z">
                <w:pPr>
                  <w:jc w:val="left"/>
                </w:pPr>
              </w:pPrChange>
            </w:pPr>
            <w:r w:rsidRPr="00FF20F1">
              <w:t>lesser spearwort</w:t>
            </w:r>
          </w:p>
        </w:tc>
        <w:tc>
          <w:tcPr>
            <w:tcW w:w="886" w:type="dxa"/>
            <w:shd w:val="clear" w:color="auto" w:fill="auto"/>
          </w:tcPr>
          <w:p w14:paraId="62091EA2" w14:textId="77777777" w:rsidR="00AD223F" w:rsidRPr="00FF20F1" w:rsidRDefault="00AD223F" w:rsidP="00AD223F">
            <w:pPr>
              <w:pStyle w:val="PlantList"/>
              <w:jc w:val="center"/>
              <w:pPrChange w:id="3141" w:author="Daniel Stewart" w:date="2022-02-10T13:42:00Z">
                <w:pPr/>
              </w:pPrChange>
            </w:pPr>
            <w:r w:rsidRPr="00FF20F1">
              <w:t>N</w:t>
            </w:r>
          </w:p>
        </w:tc>
        <w:tc>
          <w:tcPr>
            <w:tcW w:w="886" w:type="dxa"/>
          </w:tcPr>
          <w:p w14:paraId="12E92A96" w14:textId="77777777" w:rsidR="00AD223F" w:rsidRPr="00FF20F1" w:rsidRDefault="00AD223F" w:rsidP="00AD223F">
            <w:pPr>
              <w:pStyle w:val="PlantList"/>
              <w:jc w:val="center"/>
              <w:pPrChange w:id="3142" w:author="Daniel Stewart" w:date="2022-02-10T13:42:00Z">
                <w:pPr/>
              </w:pPrChange>
            </w:pPr>
            <w:r w:rsidRPr="00FF20F1">
              <w:t>X</w:t>
            </w:r>
          </w:p>
        </w:tc>
        <w:tc>
          <w:tcPr>
            <w:tcW w:w="886" w:type="dxa"/>
          </w:tcPr>
          <w:p w14:paraId="16136807" w14:textId="77777777" w:rsidR="00AD223F" w:rsidRPr="00FF20F1" w:rsidRDefault="00AD223F" w:rsidP="00AD223F">
            <w:pPr>
              <w:pStyle w:val="PlantList"/>
              <w:jc w:val="center"/>
              <w:pPrChange w:id="3143" w:author="Daniel Stewart" w:date="2022-02-10T13:42:00Z">
                <w:pPr/>
              </w:pPrChange>
            </w:pPr>
          </w:p>
        </w:tc>
      </w:tr>
      <w:tr w:rsidR="00AD223F" w:rsidRPr="00FF20F1" w14:paraId="1DC3ED94" w14:textId="77777777" w:rsidTr="00013BB3">
        <w:trPr>
          <w:trHeight w:hRule="exact" w:val="227"/>
        </w:trPr>
        <w:tc>
          <w:tcPr>
            <w:tcW w:w="3119" w:type="dxa"/>
            <w:shd w:val="clear" w:color="auto" w:fill="auto"/>
            <w:hideMark/>
          </w:tcPr>
          <w:p w14:paraId="3DA1B62F" w14:textId="77777777" w:rsidR="00AD223F" w:rsidRPr="00FF20F1" w:rsidRDefault="00AD223F" w:rsidP="00AD223F">
            <w:pPr>
              <w:pStyle w:val="PlantList"/>
              <w:jc w:val="left"/>
              <w:rPr>
                <w:i/>
                <w:iCs/>
                <w:rPrChange w:id="3144" w:author="Daniel Stewart" w:date="2022-02-10T13:41:00Z">
                  <w:rPr>
                    <w:lang w:val="en-US"/>
                  </w:rPr>
                </w:rPrChange>
              </w:rPr>
              <w:pPrChange w:id="3145" w:author="Daniel Stewart" w:date="2022-02-10T13:43:00Z">
                <w:pPr>
                  <w:jc w:val="left"/>
                </w:pPr>
              </w:pPrChange>
            </w:pPr>
            <w:r w:rsidRPr="00FF20F1">
              <w:rPr>
                <w:i/>
                <w:iCs/>
                <w:rPrChange w:id="3146" w:author="Daniel Stewart" w:date="2022-02-10T13:41:00Z">
                  <w:rPr/>
                </w:rPrChange>
              </w:rPr>
              <w:t>Ranunculus occidentalis </w:t>
            </w:r>
          </w:p>
        </w:tc>
        <w:tc>
          <w:tcPr>
            <w:tcW w:w="2941" w:type="dxa"/>
            <w:shd w:val="clear" w:color="auto" w:fill="auto"/>
            <w:hideMark/>
          </w:tcPr>
          <w:p w14:paraId="7FD6F5F3" w14:textId="77777777" w:rsidR="00AD223F" w:rsidRPr="00FF20F1" w:rsidRDefault="00AD223F" w:rsidP="00AD223F">
            <w:pPr>
              <w:pStyle w:val="PlantList"/>
              <w:pPrChange w:id="3147" w:author="Daniel Stewart" w:date="2022-02-10T13:41:00Z">
                <w:pPr>
                  <w:jc w:val="left"/>
                </w:pPr>
              </w:pPrChange>
            </w:pPr>
            <w:r w:rsidRPr="00FF20F1">
              <w:t>western buttercup </w:t>
            </w:r>
          </w:p>
        </w:tc>
        <w:tc>
          <w:tcPr>
            <w:tcW w:w="886" w:type="dxa"/>
            <w:shd w:val="clear" w:color="auto" w:fill="auto"/>
            <w:hideMark/>
          </w:tcPr>
          <w:p w14:paraId="74A65E84" w14:textId="77777777" w:rsidR="00AD223F" w:rsidRPr="00FF20F1" w:rsidRDefault="00AD223F" w:rsidP="00AD223F">
            <w:pPr>
              <w:pStyle w:val="PlantList"/>
              <w:jc w:val="center"/>
              <w:pPrChange w:id="3148" w:author="Daniel Stewart" w:date="2022-02-10T13:42:00Z">
                <w:pPr/>
              </w:pPrChange>
            </w:pPr>
            <w:r w:rsidRPr="00FF20F1">
              <w:t>N</w:t>
            </w:r>
          </w:p>
        </w:tc>
        <w:tc>
          <w:tcPr>
            <w:tcW w:w="886" w:type="dxa"/>
          </w:tcPr>
          <w:p w14:paraId="2D84D5E1" w14:textId="77777777" w:rsidR="00AD223F" w:rsidRPr="00FF20F1" w:rsidRDefault="00AD223F" w:rsidP="00AD223F">
            <w:pPr>
              <w:pStyle w:val="PlantList"/>
              <w:jc w:val="center"/>
              <w:pPrChange w:id="3149" w:author="Daniel Stewart" w:date="2022-02-10T13:42:00Z">
                <w:pPr/>
              </w:pPrChange>
            </w:pPr>
          </w:p>
        </w:tc>
        <w:tc>
          <w:tcPr>
            <w:tcW w:w="886" w:type="dxa"/>
          </w:tcPr>
          <w:p w14:paraId="5C0DF02E" w14:textId="77777777" w:rsidR="00AD223F" w:rsidRPr="00FF20F1" w:rsidRDefault="00AD223F" w:rsidP="00AD223F">
            <w:pPr>
              <w:pStyle w:val="PlantList"/>
              <w:jc w:val="center"/>
              <w:rPr>
                <w:rPrChange w:id="3150" w:author="Daniel Stewart" w:date="2022-02-10T13:41:00Z">
                  <w:rPr>
                    <w:color w:val="000000"/>
                    <w:lang w:val="en-US"/>
                  </w:rPr>
                </w:rPrChange>
              </w:rPr>
              <w:pPrChange w:id="3151" w:author="Daniel Stewart" w:date="2022-02-10T13:42:00Z">
                <w:pPr/>
              </w:pPrChange>
            </w:pPr>
            <w:r w:rsidRPr="00FF20F1">
              <w:t>X</w:t>
            </w:r>
          </w:p>
        </w:tc>
      </w:tr>
      <w:tr w:rsidR="00AD223F" w:rsidRPr="00FF20F1" w14:paraId="159D3F10" w14:textId="77777777" w:rsidTr="00013BB3">
        <w:trPr>
          <w:trHeight w:hRule="exact" w:val="227"/>
        </w:trPr>
        <w:tc>
          <w:tcPr>
            <w:tcW w:w="3119" w:type="dxa"/>
            <w:shd w:val="clear" w:color="auto" w:fill="auto"/>
            <w:hideMark/>
          </w:tcPr>
          <w:p w14:paraId="007E0A94" w14:textId="77777777" w:rsidR="00AD223F" w:rsidRPr="00FF20F1" w:rsidRDefault="00AD223F" w:rsidP="00AD223F">
            <w:pPr>
              <w:pStyle w:val="PlantList"/>
              <w:jc w:val="left"/>
              <w:rPr>
                <w:i/>
                <w:iCs/>
                <w:rPrChange w:id="3152" w:author="Daniel Stewart" w:date="2022-02-10T13:41:00Z">
                  <w:rPr>
                    <w:lang w:val="en-US"/>
                  </w:rPr>
                </w:rPrChange>
              </w:rPr>
              <w:pPrChange w:id="3153" w:author="Daniel Stewart" w:date="2022-02-10T13:43:00Z">
                <w:pPr>
                  <w:jc w:val="left"/>
                </w:pPr>
              </w:pPrChange>
            </w:pPr>
            <w:r w:rsidRPr="00FF20F1">
              <w:rPr>
                <w:i/>
                <w:iCs/>
                <w:rPrChange w:id="3154" w:author="Daniel Stewart" w:date="2022-02-10T13:41:00Z">
                  <w:rPr/>
                </w:rPrChange>
              </w:rPr>
              <w:t>Ranunculus repens </w:t>
            </w:r>
          </w:p>
        </w:tc>
        <w:tc>
          <w:tcPr>
            <w:tcW w:w="2941" w:type="dxa"/>
            <w:shd w:val="clear" w:color="auto" w:fill="auto"/>
            <w:hideMark/>
          </w:tcPr>
          <w:p w14:paraId="7E689200" w14:textId="77777777" w:rsidR="00AD223F" w:rsidRPr="00FF20F1" w:rsidRDefault="00AD223F" w:rsidP="00AD223F">
            <w:pPr>
              <w:pStyle w:val="PlantList"/>
              <w:pPrChange w:id="3155" w:author="Daniel Stewart" w:date="2022-02-10T13:41:00Z">
                <w:pPr>
                  <w:jc w:val="left"/>
                </w:pPr>
              </w:pPrChange>
            </w:pPr>
            <w:r w:rsidRPr="00FF20F1">
              <w:t>creeping buttercup </w:t>
            </w:r>
          </w:p>
        </w:tc>
        <w:tc>
          <w:tcPr>
            <w:tcW w:w="886" w:type="dxa"/>
            <w:shd w:val="clear" w:color="auto" w:fill="auto"/>
            <w:hideMark/>
          </w:tcPr>
          <w:p w14:paraId="0CB5F9B9" w14:textId="77777777" w:rsidR="00AD223F" w:rsidRPr="00FF20F1" w:rsidRDefault="00AD223F" w:rsidP="00AD223F">
            <w:pPr>
              <w:pStyle w:val="PlantList"/>
              <w:jc w:val="center"/>
              <w:pPrChange w:id="3156" w:author="Daniel Stewart" w:date="2022-02-10T13:42:00Z">
                <w:pPr/>
              </w:pPrChange>
            </w:pPr>
            <w:r w:rsidRPr="00FF20F1">
              <w:t>E</w:t>
            </w:r>
          </w:p>
        </w:tc>
        <w:tc>
          <w:tcPr>
            <w:tcW w:w="886" w:type="dxa"/>
          </w:tcPr>
          <w:p w14:paraId="3C39E6A1" w14:textId="77777777" w:rsidR="00AD223F" w:rsidRPr="00FF20F1" w:rsidRDefault="00AD223F" w:rsidP="00AD223F">
            <w:pPr>
              <w:pStyle w:val="PlantList"/>
              <w:jc w:val="center"/>
              <w:pPrChange w:id="3157" w:author="Daniel Stewart" w:date="2022-02-10T13:42:00Z">
                <w:pPr/>
              </w:pPrChange>
            </w:pPr>
            <w:r w:rsidRPr="00FF20F1">
              <w:t>X</w:t>
            </w:r>
          </w:p>
        </w:tc>
        <w:tc>
          <w:tcPr>
            <w:tcW w:w="886" w:type="dxa"/>
          </w:tcPr>
          <w:p w14:paraId="14517FB7" w14:textId="77777777" w:rsidR="00AD223F" w:rsidRPr="00FF20F1" w:rsidRDefault="00AD223F" w:rsidP="00AD223F">
            <w:pPr>
              <w:pStyle w:val="PlantList"/>
              <w:jc w:val="center"/>
              <w:rPr>
                <w:rPrChange w:id="3158" w:author="Daniel Stewart" w:date="2022-02-10T13:41:00Z">
                  <w:rPr>
                    <w:color w:val="000000"/>
                    <w:lang w:val="en-US"/>
                  </w:rPr>
                </w:rPrChange>
              </w:rPr>
              <w:pPrChange w:id="3159" w:author="Daniel Stewart" w:date="2022-02-10T13:42:00Z">
                <w:pPr/>
              </w:pPrChange>
            </w:pPr>
            <w:r w:rsidRPr="00FF20F1">
              <w:t>X</w:t>
            </w:r>
          </w:p>
        </w:tc>
      </w:tr>
      <w:tr w:rsidR="00AD223F" w:rsidRPr="00FF20F1" w14:paraId="13A79A25" w14:textId="77777777" w:rsidTr="00013BB3">
        <w:trPr>
          <w:trHeight w:hRule="exact" w:val="227"/>
        </w:trPr>
        <w:tc>
          <w:tcPr>
            <w:tcW w:w="3119" w:type="dxa"/>
            <w:shd w:val="clear" w:color="auto" w:fill="auto"/>
            <w:hideMark/>
          </w:tcPr>
          <w:p w14:paraId="4C890966" w14:textId="77777777" w:rsidR="00AD223F" w:rsidRPr="00FF20F1" w:rsidRDefault="00AD223F" w:rsidP="00AD223F">
            <w:pPr>
              <w:pStyle w:val="PlantList"/>
              <w:jc w:val="left"/>
              <w:rPr>
                <w:i/>
                <w:iCs/>
                <w:rPrChange w:id="3160" w:author="Daniel Stewart" w:date="2022-02-10T13:41:00Z">
                  <w:rPr>
                    <w:lang w:val="en-US"/>
                  </w:rPr>
                </w:rPrChange>
              </w:rPr>
              <w:pPrChange w:id="3161" w:author="Daniel Stewart" w:date="2022-02-10T13:43:00Z">
                <w:pPr>
                  <w:jc w:val="left"/>
                </w:pPr>
              </w:pPrChange>
            </w:pPr>
            <w:r w:rsidRPr="00FF20F1">
              <w:rPr>
                <w:i/>
                <w:iCs/>
                <w:rPrChange w:id="3162" w:author="Daniel Stewart" w:date="2022-02-10T13:41:00Z">
                  <w:rPr/>
                </w:rPrChange>
              </w:rPr>
              <w:t>Ranunculus sceleratus </w:t>
            </w:r>
          </w:p>
        </w:tc>
        <w:tc>
          <w:tcPr>
            <w:tcW w:w="2941" w:type="dxa"/>
            <w:shd w:val="clear" w:color="auto" w:fill="auto"/>
            <w:hideMark/>
          </w:tcPr>
          <w:p w14:paraId="403A7DEC" w14:textId="77777777" w:rsidR="00AD223F" w:rsidRPr="00FF20F1" w:rsidRDefault="00AD223F" w:rsidP="00AD223F">
            <w:pPr>
              <w:pStyle w:val="PlantList"/>
              <w:pPrChange w:id="3163" w:author="Daniel Stewart" w:date="2022-02-10T13:41:00Z">
                <w:pPr>
                  <w:jc w:val="left"/>
                </w:pPr>
              </w:pPrChange>
            </w:pPr>
            <w:r w:rsidRPr="00FF20F1">
              <w:t>celery-leaved buttercup </w:t>
            </w:r>
          </w:p>
        </w:tc>
        <w:tc>
          <w:tcPr>
            <w:tcW w:w="886" w:type="dxa"/>
            <w:shd w:val="clear" w:color="auto" w:fill="auto"/>
            <w:hideMark/>
          </w:tcPr>
          <w:p w14:paraId="1EFDA7D8" w14:textId="77777777" w:rsidR="00AD223F" w:rsidRPr="00FF20F1" w:rsidRDefault="00AD223F" w:rsidP="00AD223F">
            <w:pPr>
              <w:pStyle w:val="PlantList"/>
              <w:jc w:val="center"/>
              <w:pPrChange w:id="3164" w:author="Daniel Stewart" w:date="2022-02-10T13:42:00Z">
                <w:pPr/>
              </w:pPrChange>
            </w:pPr>
            <w:r w:rsidRPr="00FF20F1">
              <w:t>N</w:t>
            </w:r>
          </w:p>
        </w:tc>
        <w:tc>
          <w:tcPr>
            <w:tcW w:w="886" w:type="dxa"/>
          </w:tcPr>
          <w:p w14:paraId="041CCC89" w14:textId="77777777" w:rsidR="00AD223F" w:rsidRPr="00FF20F1" w:rsidRDefault="00AD223F" w:rsidP="00AD223F">
            <w:pPr>
              <w:pStyle w:val="PlantList"/>
              <w:jc w:val="center"/>
              <w:pPrChange w:id="3165" w:author="Daniel Stewart" w:date="2022-02-10T13:42:00Z">
                <w:pPr/>
              </w:pPrChange>
            </w:pPr>
          </w:p>
        </w:tc>
        <w:tc>
          <w:tcPr>
            <w:tcW w:w="886" w:type="dxa"/>
          </w:tcPr>
          <w:p w14:paraId="5FDF46AF" w14:textId="77777777" w:rsidR="00AD223F" w:rsidRPr="00FF20F1" w:rsidRDefault="00AD223F" w:rsidP="00AD223F">
            <w:pPr>
              <w:pStyle w:val="PlantList"/>
              <w:jc w:val="center"/>
              <w:rPr>
                <w:rPrChange w:id="3166" w:author="Daniel Stewart" w:date="2022-02-10T13:41:00Z">
                  <w:rPr>
                    <w:color w:val="000000"/>
                    <w:lang w:val="en-US"/>
                  </w:rPr>
                </w:rPrChange>
              </w:rPr>
              <w:pPrChange w:id="3167" w:author="Daniel Stewart" w:date="2022-02-10T13:42:00Z">
                <w:pPr/>
              </w:pPrChange>
            </w:pPr>
            <w:r w:rsidRPr="00FF20F1">
              <w:t>X</w:t>
            </w:r>
          </w:p>
        </w:tc>
      </w:tr>
      <w:tr w:rsidR="00AD223F" w:rsidRPr="00FF20F1" w14:paraId="0D295E84" w14:textId="77777777" w:rsidTr="00013BB3">
        <w:trPr>
          <w:trHeight w:hRule="exact" w:val="227"/>
        </w:trPr>
        <w:tc>
          <w:tcPr>
            <w:tcW w:w="3119" w:type="dxa"/>
            <w:shd w:val="clear" w:color="auto" w:fill="auto"/>
            <w:hideMark/>
          </w:tcPr>
          <w:p w14:paraId="1FD12681" w14:textId="77777777" w:rsidR="00AD223F" w:rsidRPr="00FF20F1" w:rsidRDefault="00AD223F" w:rsidP="00AD223F">
            <w:pPr>
              <w:pStyle w:val="PlantList"/>
              <w:jc w:val="left"/>
              <w:rPr>
                <w:i/>
                <w:iCs/>
                <w:rPrChange w:id="3168" w:author="Daniel Stewart" w:date="2022-02-10T13:41:00Z">
                  <w:rPr>
                    <w:lang w:val="en-US"/>
                  </w:rPr>
                </w:rPrChange>
              </w:rPr>
              <w:pPrChange w:id="3169" w:author="Daniel Stewart" w:date="2022-02-10T13:43:00Z">
                <w:pPr>
                  <w:jc w:val="left"/>
                </w:pPr>
              </w:pPrChange>
            </w:pPr>
            <w:r w:rsidRPr="00FF20F1">
              <w:rPr>
                <w:i/>
                <w:iCs/>
                <w:rPrChange w:id="3170" w:author="Daniel Stewart" w:date="2022-02-10T13:41:00Z">
                  <w:rPr/>
                </w:rPrChange>
              </w:rPr>
              <w:t>Rorippa palustris </w:t>
            </w:r>
          </w:p>
        </w:tc>
        <w:tc>
          <w:tcPr>
            <w:tcW w:w="2941" w:type="dxa"/>
            <w:shd w:val="clear" w:color="auto" w:fill="auto"/>
            <w:hideMark/>
          </w:tcPr>
          <w:p w14:paraId="35BEEB05" w14:textId="77777777" w:rsidR="00AD223F" w:rsidRPr="00FF20F1" w:rsidRDefault="00AD223F" w:rsidP="00AD223F">
            <w:pPr>
              <w:pStyle w:val="PlantList"/>
              <w:pPrChange w:id="3171" w:author="Daniel Stewart" w:date="2022-02-10T13:41:00Z">
                <w:pPr>
                  <w:jc w:val="left"/>
                </w:pPr>
              </w:pPrChange>
            </w:pPr>
            <w:r w:rsidRPr="00FF20F1">
              <w:t>yellow marshcress </w:t>
            </w:r>
          </w:p>
        </w:tc>
        <w:tc>
          <w:tcPr>
            <w:tcW w:w="886" w:type="dxa"/>
            <w:shd w:val="clear" w:color="auto" w:fill="auto"/>
            <w:hideMark/>
          </w:tcPr>
          <w:p w14:paraId="784AF595" w14:textId="77777777" w:rsidR="00AD223F" w:rsidRPr="00FF20F1" w:rsidRDefault="00AD223F" w:rsidP="00AD223F">
            <w:pPr>
              <w:pStyle w:val="PlantList"/>
              <w:jc w:val="center"/>
              <w:pPrChange w:id="3172" w:author="Daniel Stewart" w:date="2022-02-10T13:42:00Z">
                <w:pPr/>
              </w:pPrChange>
            </w:pPr>
            <w:r w:rsidRPr="00FF20F1">
              <w:t>N</w:t>
            </w:r>
          </w:p>
        </w:tc>
        <w:tc>
          <w:tcPr>
            <w:tcW w:w="886" w:type="dxa"/>
          </w:tcPr>
          <w:p w14:paraId="6EBC3C01" w14:textId="77777777" w:rsidR="00AD223F" w:rsidRPr="00FF20F1" w:rsidRDefault="00AD223F" w:rsidP="00AD223F">
            <w:pPr>
              <w:pStyle w:val="PlantList"/>
              <w:jc w:val="center"/>
              <w:pPrChange w:id="3173" w:author="Daniel Stewart" w:date="2022-02-10T13:42:00Z">
                <w:pPr/>
              </w:pPrChange>
            </w:pPr>
            <w:r w:rsidRPr="00FF20F1">
              <w:t>X</w:t>
            </w:r>
          </w:p>
        </w:tc>
        <w:tc>
          <w:tcPr>
            <w:tcW w:w="886" w:type="dxa"/>
          </w:tcPr>
          <w:p w14:paraId="4656DB56" w14:textId="77777777" w:rsidR="00AD223F" w:rsidRPr="00FF20F1" w:rsidRDefault="00AD223F" w:rsidP="00AD223F">
            <w:pPr>
              <w:pStyle w:val="PlantList"/>
              <w:jc w:val="center"/>
              <w:rPr>
                <w:rPrChange w:id="3174" w:author="Daniel Stewart" w:date="2022-02-10T13:41:00Z">
                  <w:rPr>
                    <w:color w:val="000000"/>
                    <w:lang w:val="en-US"/>
                  </w:rPr>
                </w:rPrChange>
              </w:rPr>
              <w:pPrChange w:id="3175" w:author="Daniel Stewart" w:date="2022-02-10T13:42:00Z">
                <w:pPr/>
              </w:pPrChange>
            </w:pPr>
            <w:r w:rsidRPr="00FF20F1">
              <w:t>X</w:t>
            </w:r>
          </w:p>
        </w:tc>
      </w:tr>
      <w:tr w:rsidR="00AD223F" w:rsidRPr="00FF20F1" w14:paraId="0B862C4C" w14:textId="77777777" w:rsidTr="00013BB3">
        <w:trPr>
          <w:trHeight w:hRule="exact" w:val="227"/>
        </w:trPr>
        <w:tc>
          <w:tcPr>
            <w:tcW w:w="3119" w:type="dxa"/>
            <w:shd w:val="clear" w:color="auto" w:fill="auto"/>
          </w:tcPr>
          <w:p w14:paraId="071BB37E" w14:textId="77777777" w:rsidR="00AD223F" w:rsidRPr="00FF20F1" w:rsidRDefault="00AD223F" w:rsidP="00AD223F">
            <w:pPr>
              <w:pStyle w:val="PlantList"/>
              <w:jc w:val="left"/>
              <w:rPr>
                <w:i/>
                <w:iCs/>
                <w:rPrChange w:id="3176" w:author="Daniel Stewart" w:date="2022-02-10T13:41:00Z">
                  <w:rPr>
                    <w:lang w:val="en-US"/>
                  </w:rPr>
                </w:rPrChange>
              </w:rPr>
              <w:pPrChange w:id="3177" w:author="Daniel Stewart" w:date="2022-02-10T13:43:00Z">
                <w:pPr>
                  <w:jc w:val="left"/>
                </w:pPr>
              </w:pPrChange>
            </w:pPr>
            <w:r w:rsidRPr="00FF20F1">
              <w:rPr>
                <w:i/>
                <w:iCs/>
                <w:rPrChange w:id="3178" w:author="Daniel Stewart" w:date="2022-02-10T13:41:00Z">
                  <w:rPr/>
                </w:rPrChange>
              </w:rPr>
              <w:t>Rosa multiflora</w:t>
            </w:r>
          </w:p>
        </w:tc>
        <w:tc>
          <w:tcPr>
            <w:tcW w:w="2941" w:type="dxa"/>
            <w:shd w:val="clear" w:color="auto" w:fill="auto"/>
          </w:tcPr>
          <w:p w14:paraId="4CC18B77" w14:textId="77777777" w:rsidR="00AD223F" w:rsidRPr="00FF20F1" w:rsidRDefault="00AD223F" w:rsidP="00AD223F">
            <w:pPr>
              <w:pStyle w:val="PlantList"/>
              <w:pPrChange w:id="3179" w:author="Daniel Stewart" w:date="2022-02-10T13:41:00Z">
                <w:pPr>
                  <w:jc w:val="left"/>
                </w:pPr>
              </w:pPrChange>
            </w:pPr>
            <w:r w:rsidRPr="00FF20F1">
              <w:t>rambler rose</w:t>
            </w:r>
          </w:p>
        </w:tc>
        <w:tc>
          <w:tcPr>
            <w:tcW w:w="886" w:type="dxa"/>
            <w:shd w:val="clear" w:color="auto" w:fill="auto"/>
          </w:tcPr>
          <w:p w14:paraId="381031E4" w14:textId="77777777" w:rsidR="00AD223F" w:rsidRPr="00FF20F1" w:rsidRDefault="00AD223F" w:rsidP="00AD223F">
            <w:pPr>
              <w:pStyle w:val="PlantList"/>
              <w:jc w:val="center"/>
              <w:pPrChange w:id="3180" w:author="Daniel Stewart" w:date="2022-02-10T13:42:00Z">
                <w:pPr/>
              </w:pPrChange>
            </w:pPr>
            <w:r w:rsidRPr="00FF20F1">
              <w:t>E</w:t>
            </w:r>
          </w:p>
        </w:tc>
        <w:tc>
          <w:tcPr>
            <w:tcW w:w="886" w:type="dxa"/>
          </w:tcPr>
          <w:p w14:paraId="6056D39D" w14:textId="77777777" w:rsidR="00AD223F" w:rsidRPr="00FF20F1" w:rsidRDefault="00AD223F" w:rsidP="00AD223F">
            <w:pPr>
              <w:pStyle w:val="PlantList"/>
              <w:jc w:val="center"/>
              <w:pPrChange w:id="3181" w:author="Daniel Stewart" w:date="2022-02-10T13:42:00Z">
                <w:pPr/>
              </w:pPrChange>
            </w:pPr>
            <w:r w:rsidRPr="00FF20F1">
              <w:t>X</w:t>
            </w:r>
          </w:p>
        </w:tc>
        <w:tc>
          <w:tcPr>
            <w:tcW w:w="886" w:type="dxa"/>
          </w:tcPr>
          <w:p w14:paraId="7E011B6D" w14:textId="77777777" w:rsidR="00AD223F" w:rsidRPr="00FF20F1" w:rsidRDefault="00AD223F" w:rsidP="00AD223F">
            <w:pPr>
              <w:pStyle w:val="PlantList"/>
              <w:jc w:val="center"/>
              <w:pPrChange w:id="3182" w:author="Daniel Stewart" w:date="2022-02-10T13:42:00Z">
                <w:pPr/>
              </w:pPrChange>
            </w:pPr>
          </w:p>
        </w:tc>
      </w:tr>
      <w:tr w:rsidR="00AD223F" w:rsidRPr="00FF20F1" w14:paraId="0F1BEC83" w14:textId="77777777" w:rsidTr="00013BB3">
        <w:trPr>
          <w:trHeight w:hRule="exact" w:val="227"/>
        </w:trPr>
        <w:tc>
          <w:tcPr>
            <w:tcW w:w="3119" w:type="dxa"/>
            <w:shd w:val="clear" w:color="auto" w:fill="auto"/>
          </w:tcPr>
          <w:p w14:paraId="355E114A" w14:textId="77777777" w:rsidR="00AD223F" w:rsidRPr="00FF20F1" w:rsidRDefault="00AD223F" w:rsidP="00AD223F">
            <w:pPr>
              <w:pStyle w:val="PlantList"/>
              <w:jc w:val="left"/>
              <w:rPr>
                <w:i/>
                <w:iCs/>
                <w:rPrChange w:id="3183" w:author="Daniel Stewart" w:date="2022-02-10T13:41:00Z">
                  <w:rPr>
                    <w:lang w:val="en-US"/>
                  </w:rPr>
                </w:rPrChange>
              </w:rPr>
              <w:pPrChange w:id="3184" w:author="Daniel Stewart" w:date="2022-02-10T13:43:00Z">
                <w:pPr>
                  <w:jc w:val="left"/>
                </w:pPr>
              </w:pPrChange>
            </w:pPr>
            <w:r w:rsidRPr="00FF20F1">
              <w:rPr>
                <w:i/>
                <w:iCs/>
                <w:rPrChange w:id="3185" w:author="Daniel Stewart" w:date="2022-02-10T13:41:00Z">
                  <w:rPr/>
                </w:rPrChange>
              </w:rPr>
              <w:t>Rosa nutkana</w:t>
            </w:r>
          </w:p>
        </w:tc>
        <w:tc>
          <w:tcPr>
            <w:tcW w:w="2941" w:type="dxa"/>
            <w:shd w:val="clear" w:color="auto" w:fill="auto"/>
          </w:tcPr>
          <w:p w14:paraId="74CA07C4" w14:textId="77777777" w:rsidR="00AD223F" w:rsidRPr="00FF20F1" w:rsidRDefault="00AD223F" w:rsidP="00AD223F">
            <w:pPr>
              <w:pStyle w:val="PlantList"/>
              <w:pPrChange w:id="3186" w:author="Daniel Stewart" w:date="2022-02-10T13:41:00Z">
                <w:pPr>
                  <w:jc w:val="left"/>
                </w:pPr>
              </w:pPrChange>
            </w:pPr>
            <w:r w:rsidRPr="00FF20F1">
              <w:t>Nootka rose</w:t>
            </w:r>
          </w:p>
        </w:tc>
        <w:tc>
          <w:tcPr>
            <w:tcW w:w="886" w:type="dxa"/>
            <w:shd w:val="clear" w:color="auto" w:fill="auto"/>
          </w:tcPr>
          <w:p w14:paraId="0598D9C6" w14:textId="77777777" w:rsidR="00AD223F" w:rsidRPr="00FF20F1" w:rsidRDefault="00AD223F" w:rsidP="00AD223F">
            <w:pPr>
              <w:pStyle w:val="PlantList"/>
              <w:jc w:val="center"/>
              <w:pPrChange w:id="3187" w:author="Daniel Stewart" w:date="2022-02-10T13:42:00Z">
                <w:pPr/>
              </w:pPrChange>
            </w:pPr>
            <w:r w:rsidRPr="00FF20F1">
              <w:t>N</w:t>
            </w:r>
          </w:p>
        </w:tc>
        <w:tc>
          <w:tcPr>
            <w:tcW w:w="886" w:type="dxa"/>
          </w:tcPr>
          <w:p w14:paraId="53E7463D" w14:textId="77777777" w:rsidR="00AD223F" w:rsidRPr="00FF20F1" w:rsidRDefault="00AD223F" w:rsidP="00AD223F">
            <w:pPr>
              <w:pStyle w:val="PlantList"/>
              <w:jc w:val="center"/>
              <w:pPrChange w:id="3188" w:author="Daniel Stewart" w:date="2022-02-10T13:42:00Z">
                <w:pPr/>
              </w:pPrChange>
            </w:pPr>
            <w:r w:rsidRPr="00FF20F1">
              <w:t>X</w:t>
            </w:r>
          </w:p>
        </w:tc>
        <w:tc>
          <w:tcPr>
            <w:tcW w:w="886" w:type="dxa"/>
          </w:tcPr>
          <w:p w14:paraId="6A7E6CAC" w14:textId="77777777" w:rsidR="00AD223F" w:rsidRPr="00FF20F1" w:rsidRDefault="00AD223F" w:rsidP="00AD223F">
            <w:pPr>
              <w:pStyle w:val="PlantList"/>
              <w:jc w:val="center"/>
              <w:pPrChange w:id="3189" w:author="Daniel Stewart" w:date="2022-02-10T13:42:00Z">
                <w:pPr/>
              </w:pPrChange>
            </w:pPr>
          </w:p>
        </w:tc>
      </w:tr>
      <w:tr w:rsidR="00AD223F" w:rsidRPr="00FF20F1" w14:paraId="3D301DB7" w14:textId="77777777" w:rsidTr="00013BB3">
        <w:trPr>
          <w:trHeight w:hRule="exact" w:val="227"/>
        </w:trPr>
        <w:tc>
          <w:tcPr>
            <w:tcW w:w="3119" w:type="dxa"/>
            <w:shd w:val="clear" w:color="auto" w:fill="auto"/>
            <w:hideMark/>
          </w:tcPr>
          <w:p w14:paraId="3D4D11E4" w14:textId="77777777" w:rsidR="00AD223F" w:rsidRPr="00FF20F1" w:rsidRDefault="00AD223F" w:rsidP="00AD223F">
            <w:pPr>
              <w:pStyle w:val="PlantList"/>
              <w:jc w:val="left"/>
              <w:rPr>
                <w:i/>
                <w:iCs/>
                <w:rPrChange w:id="3190" w:author="Daniel Stewart" w:date="2022-02-10T13:41:00Z">
                  <w:rPr>
                    <w:lang w:val="en-US"/>
                  </w:rPr>
                </w:rPrChange>
              </w:rPr>
              <w:pPrChange w:id="3191" w:author="Daniel Stewart" w:date="2022-02-10T13:43:00Z">
                <w:pPr>
                  <w:jc w:val="left"/>
                </w:pPr>
              </w:pPrChange>
            </w:pPr>
            <w:r w:rsidRPr="00FF20F1">
              <w:rPr>
                <w:i/>
                <w:iCs/>
                <w:rPrChange w:id="3192" w:author="Daniel Stewart" w:date="2022-02-10T13:41:00Z">
                  <w:rPr/>
                </w:rPrChange>
              </w:rPr>
              <w:t>Rubus armeniacus  </w:t>
            </w:r>
          </w:p>
        </w:tc>
        <w:tc>
          <w:tcPr>
            <w:tcW w:w="2941" w:type="dxa"/>
            <w:shd w:val="clear" w:color="auto" w:fill="auto"/>
            <w:hideMark/>
          </w:tcPr>
          <w:p w14:paraId="50B4296D" w14:textId="77777777" w:rsidR="00AD223F" w:rsidRPr="00FF20F1" w:rsidRDefault="00AD223F" w:rsidP="00AD223F">
            <w:pPr>
              <w:pStyle w:val="PlantList"/>
              <w:pPrChange w:id="3193" w:author="Daniel Stewart" w:date="2022-02-10T13:41:00Z">
                <w:pPr>
                  <w:jc w:val="left"/>
                </w:pPr>
              </w:pPrChange>
            </w:pPr>
            <w:r w:rsidRPr="00FF20F1">
              <w:t>Himalayan blackberry </w:t>
            </w:r>
          </w:p>
        </w:tc>
        <w:tc>
          <w:tcPr>
            <w:tcW w:w="886" w:type="dxa"/>
            <w:shd w:val="clear" w:color="auto" w:fill="auto"/>
            <w:hideMark/>
          </w:tcPr>
          <w:p w14:paraId="2AA60D05" w14:textId="77777777" w:rsidR="00AD223F" w:rsidRPr="00FF20F1" w:rsidRDefault="00AD223F" w:rsidP="00AD223F">
            <w:pPr>
              <w:pStyle w:val="PlantList"/>
              <w:jc w:val="center"/>
              <w:pPrChange w:id="3194" w:author="Daniel Stewart" w:date="2022-02-10T13:42:00Z">
                <w:pPr/>
              </w:pPrChange>
            </w:pPr>
            <w:r>
              <w:t>E</w:t>
            </w:r>
          </w:p>
        </w:tc>
        <w:tc>
          <w:tcPr>
            <w:tcW w:w="886" w:type="dxa"/>
          </w:tcPr>
          <w:p w14:paraId="3F4E4B2A" w14:textId="77777777" w:rsidR="00AD223F" w:rsidRPr="00FF20F1" w:rsidRDefault="00AD223F" w:rsidP="00AD223F">
            <w:pPr>
              <w:pStyle w:val="PlantList"/>
              <w:jc w:val="center"/>
              <w:pPrChange w:id="3195" w:author="Daniel Stewart" w:date="2022-02-10T13:42:00Z">
                <w:pPr/>
              </w:pPrChange>
            </w:pPr>
            <w:r w:rsidRPr="00FF20F1">
              <w:t>X</w:t>
            </w:r>
          </w:p>
        </w:tc>
        <w:tc>
          <w:tcPr>
            <w:tcW w:w="886" w:type="dxa"/>
          </w:tcPr>
          <w:p w14:paraId="39A655A3" w14:textId="77777777" w:rsidR="00AD223F" w:rsidRPr="00FF20F1" w:rsidRDefault="00AD223F" w:rsidP="00AD223F">
            <w:pPr>
              <w:pStyle w:val="PlantList"/>
              <w:jc w:val="center"/>
              <w:rPr>
                <w:rPrChange w:id="3196" w:author="Daniel Stewart" w:date="2022-02-10T13:41:00Z">
                  <w:rPr>
                    <w:color w:val="000000"/>
                    <w:lang w:val="en-US"/>
                  </w:rPr>
                </w:rPrChange>
              </w:rPr>
              <w:pPrChange w:id="3197" w:author="Daniel Stewart" w:date="2022-02-10T13:42:00Z">
                <w:pPr/>
              </w:pPrChange>
            </w:pPr>
            <w:r w:rsidRPr="00FF20F1">
              <w:t>X</w:t>
            </w:r>
          </w:p>
        </w:tc>
      </w:tr>
      <w:tr w:rsidR="00AD223F" w:rsidRPr="00FF20F1" w14:paraId="67750C80" w14:textId="77777777" w:rsidTr="00013BB3">
        <w:trPr>
          <w:trHeight w:hRule="exact" w:val="227"/>
        </w:trPr>
        <w:tc>
          <w:tcPr>
            <w:tcW w:w="3119" w:type="dxa"/>
            <w:shd w:val="clear" w:color="auto" w:fill="auto"/>
            <w:hideMark/>
          </w:tcPr>
          <w:p w14:paraId="79F0C49A" w14:textId="77777777" w:rsidR="00AD223F" w:rsidRPr="00FF20F1" w:rsidRDefault="00AD223F" w:rsidP="00AD223F">
            <w:pPr>
              <w:pStyle w:val="PlantList"/>
              <w:jc w:val="left"/>
              <w:rPr>
                <w:i/>
                <w:iCs/>
                <w:rPrChange w:id="3198" w:author="Daniel Stewart" w:date="2022-02-10T13:41:00Z">
                  <w:rPr>
                    <w:lang w:val="en-US"/>
                  </w:rPr>
                </w:rPrChange>
              </w:rPr>
              <w:pPrChange w:id="3199" w:author="Daniel Stewart" w:date="2022-02-10T13:43:00Z">
                <w:pPr>
                  <w:jc w:val="left"/>
                </w:pPr>
              </w:pPrChange>
            </w:pPr>
            <w:r w:rsidRPr="00FF20F1">
              <w:rPr>
                <w:i/>
                <w:iCs/>
                <w:rPrChange w:id="3200" w:author="Daniel Stewart" w:date="2022-02-10T13:41:00Z">
                  <w:rPr/>
                </w:rPrChange>
              </w:rPr>
              <w:t>Rumex conglomeratus </w:t>
            </w:r>
          </w:p>
        </w:tc>
        <w:tc>
          <w:tcPr>
            <w:tcW w:w="2941" w:type="dxa"/>
            <w:shd w:val="clear" w:color="auto" w:fill="auto"/>
            <w:hideMark/>
          </w:tcPr>
          <w:p w14:paraId="24B340F5" w14:textId="77777777" w:rsidR="00AD223F" w:rsidRPr="00FF20F1" w:rsidRDefault="00AD223F" w:rsidP="00AD223F">
            <w:pPr>
              <w:pStyle w:val="PlantList"/>
              <w:pPrChange w:id="3201" w:author="Daniel Stewart" w:date="2022-02-10T13:41:00Z">
                <w:pPr>
                  <w:jc w:val="left"/>
                </w:pPr>
              </w:pPrChange>
            </w:pPr>
            <w:r w:rsidRPr="00FF20F1">
              <w:t>clustered dock </w:t>
            </w:r>
          </w:p>
        </w:tc>
        <w:tc>
          <w:tcPr>
            <w:tcW w:w="886" w:type="dxa"/>
            <w:shd w:val="clear" w:color="auto" w:fill="auto"/>
            <w:hideMark/>
          </w:tcPr>
          <w:p w14:paraId="0BCFB7F8" w14:textId="77777777" w:rsidR="00AD223F" w:rsidRPr="00FF20F1" w:rsidRDefault="00AD223F" w:rsidP="00AD223F">
            <w:pPr>
              <w:pStyle w:val="PlantList"/>
              <w:jc w:val="center"/>
              <w:pPrChange w:id="3202" w:author="Daniel Stewart" w:date="2022-02-10T13:42:00Z">
                <w:pPr/>
              </w:pPrChange>
            </w:pPr>
            <w:r w:rsidRPr="00FF20F1">
              <w:t>E</w:t>
            </w:r>
          </w:p>
        </w:tc>
        <w:tc>
          <w:tcPr>
            <w:tcW w:w="886" w:type="dxa"/>
          </w:tcPr>
          <w:p w14:paraId="3AD16B14" w14:textId="77777777" w:rsidR="00AD223F" w:rsidRPr="00FF20F1" w:rsidRDefault="00AD223F" w:rsidP="00AD223F">
            <w:pPr>
              <w:pStyle w:val="PlantList"/>
              <w:jc w:val="center"/>
              <w:pPrChange w:id="3203" w:author="Daniel Stewart" w:date="2022-02-10T13:42:00Z">
                <w:pPr/>
              </w:pPrChange>
            </w:pPr>
            <w:r w:rsidRPr="00FF20F1">
              <w:t>X</w:t>
            </w:r>
          </w:p>
        </w:tc>
        <w:tc>
          <w:tcPr>
            <w:tcW w:w="886" w:type="dxa"/>
          </w:tcPr>
          <w:p w14:paraId="0F05AAC5" w14:textId="77777777" w:rsidR="00AD223F" w:rsidRPr="00FF20F1" w:rsidRDefault="00AD223F" w:rsidP="00AD223F">
            <w:pPr>
              <w:pStyle w:val="PlantList"/>
              <w:jc w:val="center"/>
              <w:rPr>
                <w:rPrChange w:id="3204" w:author="Daniel Stewart" w:date="2022-02-10T13:41:00Z">
                  <w:rPr>
                    <w:color w:val="000000"/>
                    <w:lang w:val="en-US"/>
                  </w:rPr>
                </w:rPrChange>
              </w:rPr>
              <w:pPrChange w:id="3205" w:author="Daniel Stewart" w:date="2022-02-10T13:42:00Z">
                <w:pPr/>
              </w:pPrChange>
            </w:pPr>
            <w:r w:rsidRPr="00FF20F1">
              <w:t>X</w:t>
            </w:r>
          </w:p>
        </w:tc>
      </w:tr>
      <w:tr w:rsidR="00AD223F" w:rsidRPr="00FF20F1" w14:paraId="08D26050" w14:textId="77777777" w:rsidTr="00013BB3">
        <w:trPr>
          <w:trHeight w:hRule="exact" w:val="227"/>
        </w:trPr>
        <w:tc>
          <w:tcPr>
            <w:tcW w:w="3119" w:type="dxa"/>
            <w:shd w:val="clear" w:color="auto" w:fill="auto"/>
            <w:hideMark/>
          </w:tcPr>
          <w:p w14:paraId="106D688A" w14:textId="77777777" w:rsidR="00AD223F" w:rsidRPr="00FF20F1" w:rsidRDefault="00AD223F" w:rsidP="00AD223F">
            <w:pPr>
              <w:pStyle w:val="PlantList"/>
              <w:jc w:val="left"/>
              <w:rPr>
                <w:i/>
                <w:iCs/>
                <w:rPrChange w:id="3206" w:author="Daniel Stewart" w:date="2022-02-10T13:41:00Z">
                  <w:rPr>
                    <w:lang w:val="en-US"/>
                  </w:rPr>
                </w:rPrChange>
              </w:rPr>
              <w:pPrChange w:id="3207" w:author="Daniel Stewart" w:date="2022-02-10T13:43:00Z">
                <w:pPr>
                  <w:jc w:val="left"/>
                </w:pPr>
              </w:pPrChange>
            </w:pPr>
            <w:r w:rsidRPr="00FF20F1">
              <w:rPr>
                <w:i/>
                <w:iCs/>
                <w:rPrChange w:id="3208" w:author="Daniel Stewart" w:date="2022-02-10T13:41:00Z">
                  <w:rPr/>
                </w:rPrChange>
              </w:rPr>
              <w:t>Rumex crispus </w:t>
            </w:r>
          </w:p>
        </w:tc>
        <w:tc>
          <w:tcPr>
            <w:tcW w:w="2941" w:type="dxa"/>
            <w:shd w:val="clear" w:color="auto" w:fill="auto"/>
            <w:hideMark/>
          </w:tcPr>
          <w:p w14:paraId="50502809" w14:textId="77777777" w:rsidR="00AD223F" w:rsidRPr="00FF20F1" w:rsidRDefault="00AD223F" w:rsidP="00AD223F">
            <w:pPr>
              <w:pStyle w:val="PlantList"/>
              <w:pPrChange w:id="3209" w:author="Daniel Stewart" w:date="2022-02-10T13:41:00Z">
                <w:pPr>
                  <w:jc w:val="left"/>
                </w:pPr>
              </w:pPrChange>
            </w:pPr>
            <w:r w:rsidRPr="00FF20F1">
              <w:t>curly dock </w:t>
            </w:r>
          </w:p>
        </w:tc>
        <w:tc>
          <w:tcPr>
            <w:tcW w:w="886" w:type="dxa"/>
            <w:shd w:val="clear" w:color="auto" w:fill="auto"/>
            <w:hideMark/>
          </w:tcPr>
          <w:p w14:paraId="2E1CBA10" w14:textId="77777777" w:rsidR="00AD223F" w:rsidRPr="00FF20F1" w:rsidRDefault="00AD223F" w:rsidP="00AD223F">
            <w:pPr>
              <w:pStyle w:val="PlantList"/>
              <w:jc w:val="center"/>
              <w:pPrChange w:id="3210" w:author="Daniel Stewart" w:date="2022-02-10T13:42:00Z">
                <w:pPr/>
              </w:pPrChange>
            </w:pPr>
            <w:r w:rsidRPr="00FF20F1">
              <w:t>E</w:t>
            </w:r>
          </w:p>
        </w:tc>
        <w:tc>
          <w:tcPr>
            <w:tcW w:w="886" w:type="dxa"/>
          </w:tcPr>
          <w:p w14:paraId="1F1AB4A8" w14:textId="77777777" w:rsidR="00AD223F" w:rsidRPr="00FF20F1" w:rsidRDefault="00AD223F" w:rsidP="00AD223F">
            <w:pPr>
              <w:pStyle w:val="PlantList"/>
              <w:jc w:val="center"/>
              <w:pPrChange w:id="3211" w:author="Daniel Stewart" w:date="2022-02-10T13:42:00Z">
                <w:pPr/>
              </w:pPrChange>
            </w:pPr>
          </w:p>
        </w:tc>
        <w:tc>
          <w:tcPr>
            <w:tcW w:w="886" w:type="dxa"/>
          </w:tcPr>
          <w:p w14:paraId="5E915763" w14:textId="77777777" w:rsidR="00AD223F" w:rsidRPr="00FF20F1" w:rsidRDefault="00AD223F" w:rsidP="00AD223F">
            <w:pPr>
              <w:pStyle w:val="PlantList"/>
              <w:jc w:val="center"/>
              <w:rPr>
                <w:rPrChange w:id="3212" w:author="Daniel Stewart" w:date="2022-02-10T13:41:00Z">
                  <w:rPr>
                    <w:color w:val="000000"/>
                    <w:lang w:val="en-US"/>
                  </w:rPr>
                </w:rPrChange>
              </w:rPr>
              <w:pPrChange w:id="3213" w:author="Daniel Stewart" w:date="2022-02-10T13:42:00Z">
                <w:pPr/>
              </w:pPrChange>
            </w:pPr>
            <w:r w:rsidRPr="00FF20F1">
              <w:t>X</w:t>
            </w:r>
          </w:p>
        </w:tc>
      </w:tr>
      <w:tr w:rsidR="00AD223F" w:rsidRPr="00FF20F1" w14:paraId="54B38CBB" w14:textId="77777777" w:rsidTr="00013BB3">
        <w:trPr>
          <w:trHeight w:hRule="exact" w:val="227"/>
        </w:trPr>
        <w:tc>
          <w:tcPr>
            <w:tcW w:w="3119" w:type="dxa"/>
            <w:shd w:val="clear" w:color="auto" w:fill="auto"/>
            <w:hideMark/>
          </w:tcPr>
          <w:p w14:paraId="09C58D65" w14:textId="77777777" w:rsidR="00AD223F" w:rsidRPr="00FF20F1" w:rsidRDefault="00AD223F" w:rsidP="00AD223F">
            <w:pPr>
              <w:pStyle w:val="PlantList"/>
              <w:jc w:val="left"/>
              <w:rPr>
                <w:i/>
                <w:iCs/>
                <w:rPrChange w:id="3214" w:author="Daniel Stewart" w:date="2022-02-10T13:41:00Z">
                  <w:rPr>
                    <w:lang w:val="en-US"/>
                  </w:rPr>
                </w:rPrChange>
              </w:rPr>
              <w:pPrChange w:id="3215" w:author="Daniel Stewart" w:date="2022-02-10T13:43:00Z">
                <w:pPr>
                  <w:jc w:val="left"/>
                </w:pPr>
              </w:pPrChange>
            </w:pPr>
            <w:r w:rsidRPr="00FF20F1">
              <w:rPr>
                <w:i/>
                <w:iCs/>
                <w:rPrChange w:id="3216" w:author="Daniel Stewart" w:date="2022-02-10T13:41:00Z">
                  <w:rPr/>
                </w:rPrChange>
              </w:rPr>
              <w:t>Rumex occidentalis </w:t>
            </w:r>
          </w:p>
        </w:tc>
        <w:tc>
          <w:tcPr>
            <w:tcW w:w="2941" w:type="dxa"/>
            <w:shd w:val="clear" w:color="auto" w:fill="auto"/>
            <w:hideMark/>
          </w:tcPr>
          <w:p w14:paraId="7ACE153C" w14:textId="77777777" w:rsidR="00AD223F" w:rsidRPr="00FF20F1" w:rsidRDefault="00AD223F" w:rsidP="00AD223F">
            <w:pPr>
              <w:pStyle w:val="PlantList"/>
              <w:pPrChange w:id="3217" w:author="Daniel Stewart" w:date="2022-02-10T13:41:00Z">
                <w:pPr>
                  <w:jc w:val="left"/>
                </w:pPr>
              </w:pPrChange>
            </w:pPr>
            <w:r w:rsidRPr="00FF20F1">
              <w:t>western dock </w:t>
            </w:r>
          </w:p>
        </w:tc>
        <w:tc>
          <w:tcPr>
            <w:tcW w:w="886" w:type="dxa"/>
            <w:shd w:val="clear" w:color="auto" w:fill="auto"/>
            <w:hideMark/>
          </w:tcPr>
          <w:p w14:paraId="4F118BD1" w14:textId="77777777" w:rsidR="00AD223F" w:rsidRPr="00FF20F1" w:rsidRDefault="00AD223F" w:rsidP="00AD223F">
            <w:pPr>
              <w:pStyle w:val="PlantList"/>
              <w:jc w:val="center"/>
              <w:pPrChange w:id="3218" w:author="Daniel Stewart" w:date="2022-02-10T13:42:00Z">
                <w:pPr/>
              </w:pPrChange>
            </w:pPr>
            <w:r w:rsidRPr="00FF20F1">
              <w:t>N</w:t>
            </w:r>
          </w:p>
        </w:tc>
        <w:tc>
          <w:tcPr>
            <w:tcW w:w="886" w:type="dxa"/>
          </w:tcPr>
          <w:p w14:paraId="6F2DB5DA" w14:textId="77777777" w:rsidR="00AD223F" w:rsidRPr="00FF20F1" w:rsidRDefault="00AD223F" w:rsidP="00AD223F">
            <w:pPr>
              <w:pStyle w:val="PlantList"/>
              <w:jc w:val="center"/>
              <w:pPrChange w:id="3219" w:author="Daniel Stewart" w:date="2022-02-10T13:42:00Z">
                <w:pPr/>
              </w:pPrChange>
            </w:pPr>
            <w:r w:rsidRPr="00FF20F1">
              <w:t>X</w:t>
            </w:r>
          </w:p>
        </w:tc>
        <w:tc>
          <w:tcPr>
            <w:tcW w:w="886" w:type="dxa"/>
          </w:tcPr>
          <w:p w14:paraId="47A65FBC" w14:textId="77777777" w:rsidR="00AD223F" w:rsidRPr="00FF20F1" w:rsidRDefault="00AD223F" w:rsidP="00AD223F">
            <w:pPr>
              <w:pStyle w:val="PlantList"/>
              <w:jc w:val="center"/>
              <w:rPr>
                <w:rPrChange w:id="3220" w:author="Daniel Stewart" w:date="2022-02-10T13:41:00Z">
                  <w:rPr>
                    <w:color w:val="000000"/>
                    <w:lang w:val="en-US"/>
                  </w:rPr>
                </w:rPrChange>
              </w:rPr>
              <w:pPrChange w:id="3221" w:author="Daniel Stewart" w:date="2022-02-10T13:42:00Z">
                <w:pPr/>
              </w:pPrChange>
            </w:pPr>
            <w:r w:rsidRPr="00FF20F1">
              <w:t>X</w:t>
            </w:r>
          </w:p>
        </w:tc>
      </w:tr>
      <w:tr w:rsidR="00AD223F" w:rsidRPr="00FF20F1" w14:paraId="07DAE415" w14:textId="77777777" w:rsidTr="00013BB3">
        <w:trPr>
          <w:trHeight w:hRule="exact" w:val="227"/>
        </w:trPr>
        <w:tc>
          <w:tcPr>
            <w:tcW w:w="3119" w:type="dxa"/>
            <w:shd w:val="clear" w:color="auto" w:fill="auto"/>
            <w:hideMark/>
          </w:tcPr>
          <w:p w14:paraId="072ACF2F" w14:textId="77777777" w:rsidR="00AD223F" w:rsidRPr="00FF20F1" w:rsidRDefault="00AD223F" w:rsidP="00AD223F">
            <w:pPr>
              <w:pStyle w:val="PlantList"/>
              <w:jc w:val="left"/>
              <w:rPr>
                <w:i/>
                <w:iCs/>
                <w:rPrChange w:id="3222" w:author="Daniel Stewart" w:date="2022-02-10T13:41:00Z">
                  <w:rPr>
                    <w:lang w:val="en-US"/>
                  </w:rPr>
                </w:rPrChange>
              </w:rPr>
              <w:pPrChange w:id="3223" w:author="Daniel Stewart" w:date="2022-02-10T13:43:00Z">
                <w:pPr>
                  <w:jc w:val="left"/>
                </w:pPr>
              </w:pPrChange>
            </w:pPr>
            <w:r w:rsidRPr="00FF20F1">
              <w:rPr>
                <w:i/>
                <w:iCs/>
                <w:rPrChange w:id="3224" w:author="Daniel Stewart" w:date="2022-02-10T13:41:00Z">
                  <w:rPr/>
                </w:rPrChange>
              </w:rPr>
              <w:t>Rumex salicifolius </w:t>
            </w:r>
          </w:p>
        </w:tc>
        <w:tc>
          <w:tcPr>
            <w:tcW w:w="2941" w:type="dxa"/>
            <w:shd w:val="clear" w:color="auto" w:fill="auto"/>
            <w:hideMark/>
          </w:tcPr>
          <w:p w14:paraId="105AEB1C" w14:textId="77777777" w:rsidR="00AD223F" w:rsidRPr="00FF20F1" w:rsidRDefault="00AD223F" w:rsidP="00AD223F">
            <w:pPr>
              <w:pStyle w:val="PlantList"/>
              <w:pPrChange w:id="3225" w:author="Daniel Stewart" w:date="2022-02-10T13:41:00Z">
                <w:pPr>
                  <w:jc w:val="left"/>
                </w:pPr>
              </w:pPrChange>
            </w:pPr>
            <w:r w:rsidRPr="00FF20F1">
              <w:t>willow-leaved dock </w:t>
            </w:r>
          </w:p>
        </w:tc>
        <w:tc>
          <w:tcPr>
            <w:tcW w:w="886" w:type="dxa"/>
            <w:shd w:val="clear" w:color="auto" w:fill="auto"/>
            <w:hideMark/>
          </w:tcPr>
          <w:p w14:paraId="0AFA4B05" w14:textId="77777777" w:rsidR="00AD223F" w:rsidRPr="00FF20F1" w:rsidRDefault="00AD223F" w:rsidP="00AD223F">
            <w:pPr>
              <w:pStyle w:val="PlantList"/>
              <w:jc w:val="center"/>
              <w:pPrChange w:id="3226" w:author="Daniel Stewart" w:date="2022-02-10T13:42:00Z">
                <w:pPr/>
              </w:pPrChange>
            </w:pPr>
            <w:r w:rsidRPr="00FF20F1">
              <w:t>N</w:t>
            </w:r>
          </w:p>
        </w:tc>
        <w:tc>
          <w:tcPr>
            <w:tcW w:w="886" w:type="dxa"/>
          </w:tcPr>
          <w:p w14:paraId="3F1CBAFC" w14:textId="77777777" w:rsidR="00AD223F" w:rsidRPr="00FF20F1" w:rsidRDefault="00AD223F" w:rsidP="00AD223F">
            <w:pPr>
              <w:pStyle w:val="PlantList"/>
              <w:jc w:val="center"/>
              <w:pPrChange w:id="3227" w:author="Daniel Stewart" w:date="2022-02-10T13:42:00Z">
                <w:pPr/>
              </w:pPrChange>
            </w:pPr>
          </w:p>
        </w:tc>
        <w:tc>
          <w:tcPr>
            <w:tcW w:w="886" w:type="dxa"/>
          </w:tcPr>
          <w:p w14:paraId="4C3E29EA" w14:textId="77777777" w:rsidR="00AD223F" w:rsidRPr="00FF20F1" w:rsidRDefault="00AD223F" w:rsidP="00AD223F">
            <w:pPr>
              <w:pStyle w:val="PlantList"/>
              <w:jc w:val="center"/>
              <w:rPr>
                <w:rPrChange w:id="3228" w:author="Daniel Stewart" w:date="2022-02-10T13:41:00Z">
                  <w:rPr>
                    <w:color w:val="000000"/>
                    <w:lang w:val="en-US"/>
                  </w:rPr>
                </w:rPrChange>
              </w:rPr>
              <w:pPrChange w:id="3229" w:author="Daniel Stewart" w:date="2022-02-10T13:42:00Z">
                <w:pPr/>
              </w:pPrChange>
            </w:pPr>
            <w:r w:rsidRPr="00FF20F1">
              <w:t>X</w:t>
            </w:r>
          </w:p>
        </w:tc>
      </w:tr>
      <w:tr w:rsidR="00AD223F" w:rsidRPr="00FF20F1" w14:paraId="73FD9E57" w14:textId="77777777" w:rsidTr="00013BB3">
        <w:trPr>
          <w:trHeight w:hRule="exact" w:val="227"/>
        </w:trPr>
        <w:tc>
          <w:tcPr>
            <w:tcW w:w="3119" w:type="dxa"/>
            <w:shd w:val="clear" w:color="auto" w:fill="auto"/>
          </w:tcPr>
          <w:p w14:paraId="736CA695" w14:textId="77777777" w:rsidR="00AD223F" w:rsidRPr="00FF20F1" w:rsidRDefault="00AD223F" w:rsidP="00AD223F">
            <w:pPr>
              <w:pStyle w:val="PlantList"/>
              <w:jc w:val="left"/>
              <w:rPr>
                <w:i/>
                <w:iCs/>
                <w:rPrChange w:id="3230" w:author="Daniel Stewart" w:date="2022-02-10T13:41:00Z">
                  <w:rPr>
                    <w:lang w:val="en-US"/>
                  </w:rPr>
                </w:rPrChange>
              </w:rPr>
              <w:pPrChange w:id="3231" w:author="Daniel Stewart" w:date="2022-02-10T13:43:00Z">
                <w:pPr>
                  <w:jc w:val="left"/>
                </w:pPr>
              </w:pPrChange>
            </w:pPr>
            <w:r w:rsidRPr="00FF20F1">
              <w:rPr>
                <w:i/>
                <w:iCs/>
                <w:rPrChange w:id="3232" w:author="Daniel Stewart" w:date="2022-02-10T13:41:00Z">
                  <w:rPr/>
                </w:rPrChange>
              </w:rPr>
              <w:t>Sagittaria cuneata</w:t>
            </w:r>
          </w:p>
        </w:tc>
        <w:tc>
          <w:tcPr>
            <w:tcW w:w="2941" w:type="dxa"/>
            <w:shd w:val="clear" w:color="auto" w:fill="auto"/>
          </w:tcPr>
          <w:p w14:paraId="2A3FA1BC" w14:textId="77777777" w:rsidR="00AD223F" w:rsidRPr="00FF20F1" w:rsidRDefault="00AD223F" w:rsidP="00AD223F">
            <w:pPr>
              <w:pStyle w:val="PlantList"/>
              <w:pPrChange w:id="3233" w:author="Daniel Stewart" w:date="2022-02-10T13:41:00Z">
                <w:pPr>
                  <w:jc w:val="left"/>
                </w:pPr>
              </w:pPrChange>
            </w:pPr>
            <w:r w:rsidRPr="00FF20F1">
              <w:t>arum-leaved arrowhead</w:t>
            </w:r>
          </w:p>
        </w:tc>
        <w:tc>
          <w:tcPr>
            <w:tcW w:w="886" w:type="dxa"/>
            <w:shd w:val="clear" w:color="auto" w:fill="auto"/>
          </w:tcPr>
          <w:p w14:paraId="662C69A9" w14:textId="77777777" w:rsidR="00AD223F" w:rsidRPr="00FF20F1" w:rsidRDefault="00AD223F" w:rsidP="00AD223F">
            <w:pPr>
              <w:pStyle w:val="PlantList"/>
              <w:jc w:val="center"/>
              <w:pPrChange w:id="3234" w:author="Daniel Stewart" w:date="2022-02-10T13:42:00Z">
                <w:pPr/>
              </w:pPrChange>
            </w:pPr>
            <w:r w:rsidRPr="00FF20F1">
              <w:t>N</w:t>
            </w:r>
          </w:p>
        </w:tc>
        <w:tc>
          <w:tcPr>
            <w:tcW w:w="886" w:type="dxa"/>
          </w:tcPr>
          <w:p w14:paraId="50DE535B" w14:textId="77777777" w:rsidR="00AD223F" w:rsidRPr="00FF20F1" w:rsidRDefault="00AD223F" w:rsidP="00AD223F">
            <w:pPr>
              <w:pStyle w:val="PlantList"/>
              <w:jc w:val="center"/>
              <w:pPrChange w:id="3235" w:author="Daniel Stewart" w:date="2022-02-10T13:42:00Z">
                <w:pPr/>
              </w:pPrChange>
            </w:pPr>
            <w:r w:rsidRPr="00FF20F1">
              <w:t>X</w:t>
            </w:r>
          </w:p>
        </w:tc>
        <w:tc>
          <w:tcPr>
            <w:tcW w:w="886" w:type="dxa"/>
          </w:tcPr>
          <w:p w14:paraId="7C30B787" w14:textId="77777777" w:rsidR="00AD223F" w:rsidRPr="00FF20F1" w:rsidRDefault="00AD223F" w:rsidP="00AD223F">
            <w:pPr>
              <w:pStyle w:val="PlantList"/>
              <w:jc w:val="center"/>
              <w:pPrChange w:id="3236" w:author="Daniel Stewart" w:date="2022-02-10T13:42:00Z">
                <w:pPr/>
              </w:pPrChange>
            </w:pPr>
          </w:p>
        </w:tc>
      </w:tr>
      <w:tr w:rsidR="00AD223F" w:rsidRPr="00FF20F1" w14:paraId="319FE2CB" w14:textId="77777777" w:rsidTr="00013BB3">
        <w:trPr>
          <w:trHeight w:hRule="exact" w:val="227"/>
        </w:trPr>
        <w:tc>
          <w:tcPr>
            <w:tcW w:w="3119" w:type="dxa"/>
            <w:shd w:val="clear" w:color="auto" w:fill="auto"/>
            <w:hideMark/>
          </w:tcPr>
          <w:p w14:paraId="63B069D0" w14:textId="77777777" w:rsidR="00AD223F" w:rsidRPr="00FF20F1" w:rsidRDefault="00AD223F" w:rsidP="00AD223F">
            <w:pPr>
              <w:pStyle w:val="PlantList"/>
              <w:jc w:val="left"/>
              <w:rPr>
                <w:i/>
                <w:iCs/>
                <w:rPrChange w:id="3237" w:author="Daniel Stewart" w:date="2022-02-10T13:41:00Z">
                  <w:rPr>
                    <w:lang w:val="en-US"/>
                  </w:rPr>
                </w:rPrChange>
              </w:rPr>
              <w:pPrChange w:id="3238" w:author="Daniel Stewart" w:date="2022-02-10T13:43:00Z">
                <w:pPr>
                  <w:jc w:val="left"/>
                </w:pPr>
              </w:pPrChange>
            </w:pPr>
            <w:r w:rsidRPr="00FF20F1">
              <w:rPr>
                <w:i/>
                <w:iCs/>
                <w:rPrChange w:id="3239" w:author="Daniel Stewart" w:date="2022-02-10T13:41:00Z">
                  <w:rPr/>
                </w:rPrChange>
              </w:rPr>
              <w:t>Sagittaria latifolia </w:t>
            </w:r>
          </w:p>
        </w:tc>
        <w:tc>
          <w:tcPr>
            <w:tcW w:w="2941" w:type="dxa"/>
            <w:shd w:val="clear" w:color="auto" w:fill="auto"/>
            <w:hideMark/>
          </w:tcPr>
          <w:p w14:paraId="01D8344C" w14:textId="77777777" w:rsidR="00AD223F" w:rsidRPr="00FF20F1" w:rsidRDefault="00AD223F" w:rsidP="00AD223F">
            <w:pPr>
              <w:pStyle w:val="PlantList"/>
              <w:pPrChange w:id="3240" w:author="Daniel Stewart" w:date="2022-02-10T13:41:00Z">
                <w:pPr>
                  <w:jc w:val="left"/>
                </w:pPr>
              </w:pPrChange>
            </w:pPr>
            <w:r w:rsidRPr="00FF20F1">
              <w:t>wapato </w:t>
            </w:r>
          </w:p>
        </w:tc>
        <w:tc>
          <w:tcPr>
            <w:tcW w:w="886" w:type="dxa"/>
            <w:shd w:val="clear" w:color="auto" w:fill="auto"/>
            <w:hideMark/>
          </w:tcPr>
          <w:p w14:paraId="5E5AF204" w14:textId="77777777" w:rsidR="00AD223F" w:rsidRPr="00FF20F1" w:rsidRDefault="00AD223F" w:rsidP="00AD223F">
            <w:pPr>
              <w:pStyle w:val="PlantList"/>
              <w:jc w:val="center"/>
              <w:pPrChange w:id="3241" w:author="Daniel Stewart" w:date="2022-02-10T13:42:00Z">
                <w:pPr/>
              </w:pPrChange>
            </w:pPr>
            <w:r w:rsidRPr="00FF20F1">
              <w:t>N</w:t>
            </w:r>
          </w:p>
        </w:tc>
        <w:tc>
          <w:tcPr>
            <w:tcW w:w="886" w:type="dxa"/>
          </w:tcPr>
          <w:p w14:paraId="62037C50" w14:textId="77777777" w:rsidR="00AD223F" w:rsidRPr="00FF20F1" w:rsidRDefault="00AD223F" w:rsidP="00AD223F">
            <w:pPr>
              <w:pStyle w:val="PlantList"/>
              <w:jc w:val="center"/>
              <w:pPrChange w:id="3242" w:author="Daniel Stewart" w:date="2022-02-10T13:42:00Z">
                <w:pPr/>
              </w:pPrChange>
            </w:pPr>
            <w:r w:rsidRPr="00FF20F1">
              <w:t>X</w:t>
            </w:r>
          </w:p>
        </w:tc>
        <w:tc>
          <w:tcPr>
            <w:tcW w:w="886" w:type="dxa"/>
          </w:tcPr>
          <w:p w14:paraId="3AC4F961" w14:textId="77777777" w:rsidR="00AD223F" w:rsidRPr="00FF20F1" w:rsidRDefault="00AD223F" w:rsidP="00AD223F">
            <w:pPr>
              <w:pStyle w:val="PlantList"/>
              <w:jc w:val="center"/>
              <w:rPr>
                <w:rPrChange w:id="3243" w:author="Daniel Stewart" w:date="2022-02-10T13:41:00Z">
                  <w:rPr>
                    <w:color w:val="000000"/>
                    <w:lang w:val="en-US"/>
                  </w:rPr>
                </w:rPrChange>
              </w:rPr>
              <w:pPrChange w:id="3244" w:author="Daniel Stewart" w:date="2022-02-10T13:42:00Z">
                <w:pPr/>
              </w:pPrChange>
            </w:pPr>
            <w:r w:rsidRPr="00FF20F1">
              <w:t>X</w:t>
            </w:r>
          </w:p>
        </w:tc>
      </w:tr>
      <w:tr w:rsidR="00AD223F" w:rsidRPr="00FF20F1" w14:paraId="5A6D3095" w14:textId="77777777" w:rsidTr="00013BB3">
        <w:trPr>
          <w:trHeight w:hRule="exact" w:val="227"/>
        </w:trPr>
        <w:tc>
          <w:tcPr>
            <w:tcW w:w="3119" w:type="dxa"/>
            <w:shd w:val="clear" w:color="auto" w:fill="auto"/>
          </w:tcPr>
          <w:p w14:paraId="5DCC5671" w14:textId="77777777" w:rsidR="00AD223F" w:rsidRPr="00FF20F1" w:rsidRDefault="00AD223F" w:rsidP="00AD223F">
            <w:pPr>
              <w:pStyle w:val="PlantList"/>
              <w:jc w:val="left"/>
              <w:rPr>
                <w:i/>
                <w:iCs/>
                <w:rPrChange w:id="3245" w:author="Daniel Stewart" w:date="2022-02-10T13:41:00Z">
                  <w:rPr>
                    <w:lang w:val="en-US"/>
                  </w:rPr>
                </w:rPrChange>
              </w:rPr>
              <w:pPrChange w:id="3246" w:author="Daniel Stewart" w:date="2022-02-10T13:43:00Z">
                <w:pPr>
                  <w:jc w:val="left"/>
                </w:pPr>
              </w:pPrChange>
            </w:pPr>
            <w:r w:rsidRPr="00FF20F1">
              <w:rPr>
                <w:i/>
                <w:iCs/>
                <w:rPrChange w:id="3247" w:author="Daniel Stewart" w:date="2022-02-10T13:41:00Z">
                  <w:rPr/>
                </w:rPrChange>
              </w:rPr>
              <w:t>Sagina maxima</w:t>
            </w:r>
          </w:p>
        </w:tc>
        <w:tc>
          <w:tcPr>
            <w:tcW w:w="2941" w:type="dxa"/>
            <w:shd w:val="clear" w:color="auto" w:fill="auto"/>
          </w:tcPr>
          <w:p w14:paraId="031D1EF2" w14:textId="77777777" w:rsidR="00AD223F" w:rsidRPr="00FF20F1" w:rsidRDefault="00AD223F" w:rsidP="00AD223F">
            <w:pPr>
              <w:pStyle w:val="PlantList"/>
              <w:pPrChange w:id="3248" w:author="Daniel Stewart" w:date="2022-02-10T13:41:00Z">
                <w:pPr>
                  <w:jc w:val="left"/>
                </w:pPr>
              </w:pPrChange>
            </w:pPr>
            <w:r w:rsidRPr="00FF20F1">
              <w:t>coast pearlwort</w:t>
            </w:r>
          </w:p>
        </w:tc>
        <w:tc>
          <w:tcPr>
            <w:tcW w:w="886" w:type="dxa"/>
            <w:shd w:val="clear" w:color="auto" w:fill="auto"/>
          </w:tcPr>
          <w:p w14:paraId="0F38E0FD" w14:textId="77777777" w:rsidR="00AD223F" w:rsidRPr="00FF20F1" w:rsidRDefault="00AD223F" w:rsidP="00AD223F">
            <w:pPr>
              <w:pStyle w:val="PlantList"/>
              <w:jc w:val="center"/>
              <w:pPrChange w:id="3249" w:author="Daniel Stewart" w:date="2022-02-10T13:42:00Z">
                <w:pPr/>
              </w:pPrChange>
            </w:pPr>
            <w:r w:rsidRPr="00FF20F1">
              <w:t>N</w:t>
            </w:r>
          </w:p>
        </w:tc>
        <w:tc>
          <w:tcPr>
            <w:tcW w:w="886" w:type="dxa"/>
          </w:tcPr>
          <w:p w14:paraId="141C10CC" w14:textId="77777777" w:rsidR="00AD223F" w:rsidRPr="00FF20F1" w:rsidRDefault="00AD223F" w:rsidP="00AD223F">
            <w:pPr>
              <w:pStyle w:val="PlantList"/>
              <w:jc w:val="center"/>
              <w:pPrChange w:id="3250" w:author="Daniel Stewart" w:date="2022-02-10T13:42:00Z">
                <w:pPr/>
              </w:pPrChange>
            </w:pPr>
            <w:r w:rsidRPr="00FF20F1">
              <w:t>X</w:t>
            </w:r>
          </w:p>
        </w:tc>
        <w:tc>
          <w:tcPr>
            <w:tcW w:w="886" w:type="dxa"/>
          </w:tcPr>
          <w:p w14:paraId="13BD2626" w14:textId="77777777" w:rsidR="00AD223F" w:rsidRPr="00FF20F1" w:rsidRDefault="00AD223F" w:rsidP="00AD223F">
            <w:pPr>
              <w:pStyle w:val="PlantList"/>
              <w:jc w:val="center"/>
              <w:pPrChange w:id="3251" w:author="Daniel Stewart" w:date="2022-02-10T13:42:00Z">
                <w:pPr/>
              </w:pPrChange>
            </w:pPr>
          </w:p>
        </w:tc>
      </w:tr>
      <w:tr w:rsidR="00AD223F" w:rsidRPr="00FF20F1" w14:paraId="6FA484B7" w14:textId="77777777" w:rsidTr="00013BB3">
        <w:trPr>
          <w:trHeight w:hRule="exact" w:val="227"/>
        </w:trPr>
        <w:tc>
          <w:tcPr>
            <w:tcW w:w="3119" w:type="dxa"/>
            <w:shd w:val="clear" w:color="auto" w:fill="auto"/>
            <w:hideMark/>
          </w:tcPr>
          <w:p w14:paraId="29EDA77C" w14:textId="77777777" w:rsidR="00AD223F" w:rsidRPr="00FF20F1" w:rsidRDefault="00AD223F" w:rsidP="00AD223F">
            <w:pPr>
              <w:pStyle w:val="PlantList"/>
              <w:jc w:val="left"/>
              <w:rPr>
                <w:i/>
                <w:iCs/>
                <w:rPrChange w:id="3252" w:author="Daniel Stewart" w:date="2022-02-10T13:41:00Z">
                  <w:rPr>
                    <w:lang w:val="en-US"/>
                  </w:rPr>
                </w:rPrChange>
              </w:rPr>
              <w:pPrChange w:id="3253" w:author="Daniel Stewart" w:date="2022-02-10T13:43:00Z">
                <w:pPr>
                  <w:jc w:val="left"/>
                </w:pPr>
              </w:pPrChange>
            </w:pPr>
            <w:r w:rsidRPr="00FF20F1">
              <w:rPr>
                <w:i/>
                <w:iCs/>
                <w:rPrChange w:id="3254" w:author="Daniel Stewart" w:date="2022-02-10T13:41:00Z">
                  <w:rPr/>
                </w:rPrChange>
              </w:rPr>
              <w:t>Sagina procumbens </w:t>
            </w:r>
          </w:p>
        </w:tc>
        <w:tc>
          <w:tcPr>
            <w:tcW w:w="2941" w:type="dxa"/>
            <w:shd w:val="clear" w:color="auto" w:fill="auto"/>
            <w:hideMark/>
          </w:tcPr>
          <w:p w14:paraId="1D3F1458" w14:textId="77777777" w:rsidR="00AD223F" w:rsidRPr="00FF20F1" w:rsidRDefault="00AD223F" w:rsidP="00AD223F">
            <w:pPr>
              <w:pStyle w:val="PlantList"/>
              <w:pPrChange w:id="3255" w:author="Daniel Stewart" w:date="2022-02-10T13:41:00Z">
                <w:pPr>
                  <w:jc w:val="left"/>
                </w:pPr>
              </w:pPrChange>
            </w:pPr>
            <w:r w:rsidRPr="00FF20F1">
              <w:t>bird-eye pearlwort </w:t>
            </w:r>
          </w:p>
        </w:tc>
        <w:tc>
          <w:tcPr>
            <w:tcW w:w="886" w:type="dxa"/>
            <w:shd w:val="clear" w:color="auto" w:fill="auto"/>
            <w:hideMark/>
          </w:tcPr>
          <w:p w14:paraId="17FC34B6" w14:textId="77777777" w:rsidR="00AD223F" w:rsidRPr="00FF20F1" w:rsidRDefault="00AD223F" w:rsidP="00AD223F">
            <w:pPr>
              <w:pStyle w:val="PlantList"/>
              <w:jc w:val="center"/>
              <w:pPrChange w:id="3256" w:author="Daniel Stewart" w:date="2022-02-10T13:42:00Z">
                <w:pPr/>
              </w:pPrChange>
            </w:pPr>
            <w:r w:rsidRPr="00FF20F1">
              <w:t>E</w:t>
            </w:r>
          </w:p>
        </w:tc>
        <w:tc>
          <w:tcPr>
            <w:tcW w:w="886" w:type="dxa"/>
          </w:tcPr>
          <w:p w14:paraId="417EDB32" w14:textId="77777777" w:rsidR="00AD223F" w:rsidRPr="00FF20F1" w:rsidRDefault="00AD223F" w:rsidP="00AD223F">
            <w:pPr>
              <w:pStyle w:val="PlantList"/>
              <w:jc w:val="center"/>
              <w:pPrChange w:id="3257" w:author="Daniel Stewart" w:date="2022-02-10T13:42:00Z">
                <w:pPr/>
              </w:pPrChange>
            </w:pPr>
          </w:p>
        </w:tc>
        <w:tc>
          <w:tcPr>
            <w:tcW w:w="886" w:type="dxa"/>
          </w:tcPr>
          <w:p w14:paraId="3AABE608" w14:textId="77777777" w:rsidR="00AD223F" w:rsidRPr="00FF20F1" w:rsidRDefault="00AD223F" w:rsidP="00AD223F">
            <w:pPr>
              <w:pStyle w:val="PlantList"/>
              <w:jc w:val="center"/>
              <w:rPr>
                <w:rPrChange w:id="3258" w:author="Daniel Stewart" w:date="2022-02-10T13:41:00Z">
                  <w:rPr>
                    <w:color w:val="000000"/>
                    <w:lang w:val="en-US"/>
                  </w:rPr>
                </w:rPrChange>
              </w:rPr>
              <w:pPrChange w:id="3259" w:author="Daniel Stewart" w:date="2022-02-10T13:42:00Z">
                <w:pPr/>
              </w:pPrChange>
            </w:pPr>
            <w:r w:rsidRPr="00FF20F1">
              <w:t>X</w:t>
            </w:r>
          </w:p>
        </w:tc>
      </w:tr>
      <w:tr w:rsidR="00AD223F" w:rsidRPr="00FF20F1" w14:paraId="1007A77E" w14:textId="77777777" w:rsidTr="00013BB3">
        <w:trPr>
          <w:trHeight w:hRule="exact" w:val="227"/>
        </w:trPr>
        <w:tc>
          <w:tcPr>
            <w:tcW w:w="3119" w:type="dxa"/>
            <w:shd w:val="clear" w:color="auto" w:fill="auto"/>
            <w:hideMark/>
          </w:tcPr>
          <w:p w14:paraId="15844915" w14:textId="77777777" w:rsidR="00AD223F" w:rsidRPr="00FF20F1" w:rsidRDefault="00AD223F" w:rsidP="00AD223F">
            <w:pPr>
              <w:pStyle w:val="PlantList"/>
              <w:jc w:val="left"/>
              <w:rPr>
                <w:i/>
                <w:iCs/>
                <w:rPrChange w:id="3260" w:author="Daniel Stewart" w:date="2022-02-10T13:41:00Z">
                  <w:rPr>
                    <w:lang w:val="en-US"/>
                  </w:rPr>
                </w:rPrChange>
              </w:rPr>
              <w:pPrChange w:id="3261" w:author="Daniel Stewart" w:date="2022-02-10T13:43:00Z">
                <w:pPr>
                  <w:jc w:val="left"/>
                </w:pPr>
              </w:pPrChange>
            </w:pPr>
            <w:r w:rsidRPr="00FF20F1">
              <w:rPr>
                <w:i/>
                <w:iCs/>
                <w:rPrChange w:id="3262" w:author="Daniel Stewart" w:date="2022-02-10T13:41:00Z">
                  <w:rPr/>
                </w:rPrChange>
              </w:rPr>
              <w:t>Salicornia pacifica </w:t>
            </w:r>
          </w:p>
        </w:tc>
        <w:tc>
          <w:tcPr>
            <w:tcW w:w="2941" w:type="dxa"/>
            <w:shd w:val="clear" w:color="auto" w:fill="auto"/>
            <w:hideMark/>
          </w:tcPr>
          <w:p w14:paraId="0EF473FD" w14:textId="77777777" w:rsidR="00AD223F" w:rsidRPr="00FF20F1" w:rsidRDefault="00AD223F" w:rsidP="00AD223F">
            <w:pPr>
              <w:pStyle w:val="PlantList"/>
              <w:pPrChange w:id="3263" w:author="Daniel Stewart" w:date="2022-02-10T13:41:00Z">
                <w:pPr>
                  <w:jc w:val="left"/>
                </w:pPr>
              </w:pPrChange>
            </w:pPr>
            <w:r w:rsidRPr="00FF20F1">
              <w:t>pickleweed </w:t>
            </w:r>
          </w:p>
        </w:tc>
        <w:tc>
          <w:tcPr>
            <w:tcW w:w="886" w:type="dxa"/>
            <w:shd w:val="clear" w:color="auto" w:fill="auto"/>
            <w:hideMark/>
          </w:tcPr>
          <w:p w14:paraId="53125DB7" w14:textId="77777777" w:rsidR="00AD223F" w:rsidRPr="00FF20F1" w:rsidRDefault="00AD223F" w:rsidP="00AD223F">
            <w:pPr>
              <w:pStyle w:val="PlantList"/>
              <w:jc w:val="center"/>
              <w:pPrChange w:id="3264" w:author="Daniel Stewart" w:date="2022-02-10T13:42:00Z">
                <w:pPr/>
              </w:pPrChange>
            </w:pPr>
            <w:r w:rsidRPr="00FF20F1">
              <w:t>N</w:t>
            </w:r>
          </w:p>
        </w:tc>
        <w:tc>
          <w:tcPr>
            <w:tcW w:w="886" w:type="dxa"/>
          </w:tcPr>
          <w:p w14:paraId="02A22727" w14:textId="77777777" w:rsidR="00AD223F" w:rsidRPr="00FF20F1" w:rsidRDefault="00AD223F" w:rsidP="00AD223F">
            <w:pPr>
              <w:pStyle w:val="PlantList"/>
              <w:jc w:val="center"/>
              <w:pPrChange w:id="3265" w:author="Daniel Stewart" w:date="2022-02-10T13:42:00Z">
                <w:pPr/>
              </w:pPrChange>
            </w:pPr>
          </w:p>
        </w:tc>
        <w:tc>
          <w:tcPr>
            <w:tcW w:w="886" w:type="dxa"/>
          </w:tcPr>
          <w:p w14:paraId="21C4A556" w14:textId="77777777" w:rsidR="00AD223F" w:rsidRPr="00FF20F1" w:rsidRDefault="00AD223F" w:rsidP="00AD223F">
            <w:pPr>
              <w:pStyle w:val="PlantList"/>
              <w:jc w:val="center"/>
              <w:rPr>
                <w:rPrChange w:id="3266" w:author="Daniel Stewart" w:date="2022-02-10T13:41:00Z">
                  <w:rPr>
                    <w:color w:val="000000"/>
                    <w:lang w:val="en-US"/>
                  </w:rPr>
                </w:rPrChange>
              </w:rPr>
              <w:pPrChange w:id="3267" w:author="Daniel Stewart" w:date="2022-02-10T13:42:00Z">
                <w:pPr/>
              </w:pPrChange>
            </w:pPr>
            <w:r w:rsidRPr="00FF20F1">
              <w:t>X</w:t>
            </w:r>
          </w:p>
        </w:tc>
      </w:tr>
      <w:tr w:rsidR="00AD223F" w:rsidRPr="00FF20F1" w14:paraId="18B3B0E0" w14:textId="77777777" w:rsidTr="00013BB3">
        <w:trPr>
          <w:trHeight w:hRule="exact" w:val="227"/>
        </w:trPr>
        <w:tc>
          <w:tcPr>
            <w:tcW w:w="3119" w:type="dxa"/>
            <w:shd w:val="clear" w:color="auto" w:fill="auto"/>
          </w:tcPr>
          <w:p w14:paraId="10B14FB0" w14:textId="77777777" w:rsidR="00AD223F" w:rsidRPr="00FF20F1" w:rsidRDefault="00AD223F" w:rsidP="00AD223F">
            <w:pPr>
              <w:pStyle w:val="PlantList"/>
              <w:jc w:val="left"/>
              <w:rPr>
                <w:i/>
                <w:iCs/>
                <w:rPrChange w:id="3268" w:author="Daniel Stewart" w:date="2022-02-10T13:41:00Z">
                  <w:rPr>
                    <w:lang w:val="en-US"/>
                  </w:rPr>
                </w:rPrChange>
              </w:rPr>
              <w:pPrChange w:id="3269" w:author="Daniel Stewart" w:date="2022-02-10T13:43:00Z">
                <w:pPr>
                  <w:jc w:val="left"/>
                </w:pPr>
              </w:pPrChange>
            </w:pPr>
            <w:r w:rsidRPr="00FF20F1">
              <w:rPr>
                <w:i/>
                <w:iCs/>
                <w:rPrChange w:id="3270" w:author="Daniel Stewart" w:date="2022-02-10T13:41:00Z">
                  <w:rPr/>
                </w:rPrChange>
              </w:rPr>
              <w:t>Salix lucida</w:t>
            </w:r>
          </w:p>
        </w:tc>
        <w:tc>
          <w:tcPr>
            <w:tcW w:w="2941" w:type="dxa"/>
            <w:shd w:val="clear" w:color="auto" w:fill="auto"/>
          </w:tcPr>
          <w:p w14:paraId="7D4ACE47" w14:textId="77777777" w:rsidR="00AD223F" w:rsidRPr="00FF20F1" w:rsidRDefault="00AD223F" w:rsidP="00AD223F">
            <w:pPr>
              <w:pStyle w:val="PlantList"/>
              <w:pPrChange w:id="3271" w:author="Daniel Stewart" w:date="2022-02-10T13:41:00Z">
                <w:pPr>
                  <w:jc w:val="left"/>
                </w:pPr>
              </w:pPrChange>
            </w:pPr>
            <w:r w:rsidRPr="00FF20F1">
              <w:t>shining willow</w:t>
            </w:r>
          </w:p>
        </w:tc>
        <w:tc>
          <w:tcPr>
            <w:tcW w:w="886" w:type="dxa"/>
            <w:shd w:val="clear" w:color="auto" w:fill="auto"/>
          </w:tcPr>
          <w:p w14:paraId="39D8749A" w14:textId="77777777" w:rsidR="00AD223F" w:rsidRPr="00FF20F1" w:rsidRDefault="00AD223F" w:rsidP="00AD223F">
            <w:pPr>
              <w:pStyle w:val="PlantList"/>
              <w:jc w:val="center"/>
              <w:pPrChange w:id="3272" w:author="Daniel Stewart" w:date="2022-02-10T13:42:00Z">
                <w:pPr/>
              </w:pPrChange>
            </w:pPr>
            <w:r w:rsidRPr="00FF20F1">
              <w:t>N</w:t>
            </w:r>
          </w:p>
        </w:tc>
        <w:tc>
          <w:tcPr>
            <w:tcW w:w="886" w:type="dxa"/>
          </w:tcPr>
          <w:p w14:paraId="3FFE06B2" w14:textId="77777777" w:rsidR="00AD223F" w:rsidRPr="00FF20F1" w:rsidRDefault="00AD223F" w:rsidP="00AD223F">
            <w:pPr>
              <w:pStyle w:val="PlantList"/>
              <w:jc w:val="center"/>
              <w:pPrChange w:id="3273" w:author="Daniel Stewart" w:date="2022-02-10T13:42:00Z">
                <w:pPr/>
              </w:pPrChange>
            </w:pPr>
            <w:r w:rsidRPr="00FF20F1">
              <w:t>X</w:t>
            </w:r>
          </w:p>
        </w:tc>
        <w:tc>
          <w:tcPr>
            <w:tcW w:w="886" w:type="dxa"/>
          </w:tcPr>
          <w:p w14:paraId="0F53B0D6" w14:textId="77777777" w:rsidR="00AD223F" w:rsidRPr="00FF20F1" w:rsidRDefault="00AD223F" w:rsidP="00AD223F">
            <w:pPr>
              <w:pStyle w:val="PlantList"/>
              <w:jc w:val="center"/>
              <w:pPrChange w:id="3274" w:author="Daniel Stewart" w:date="2022-02-10T13:42:00Z">
                <w:pPr/>
              </w:pPrChange>
            </w:pPr>
          </w:p>
        </w:tc>
      </w:tr>
      <w:tr w:rsidR="00AD223F" w:rsidRPr="00FF20F1" w14:paraId="7C0491A0" w14:textId="77777777" w:rsidTr="00013BB3">
        <w:trPr>
          <w:trHeight w:hRule="exact" w:val="227"/>
        </w:trPr>
        <w:tc>
          <w:tcPr>
            <w:tcW w:w="3119" w:type="dxa"/>
            <w:shd w:val="clear" w:color="auto" w:fill="auto"/>
          </w:tcPr>
          <w:p w14:paraId="40953E84" w14:textId="77777777" w:rsidR="00AD223F" w:rsidRPr="00FF20F1" w:rsidRDefault="00AD223F" w:rsidP="00AD223F">
            <w:pPr>
              <w:pStyle w:val="PlantList"/>
              <w:jc w:val="left"/>
              <w:rPr>
                <w:i/>
                <w:iCs/>
                <w:rPrChange w:id="3275" w:author="Daniel Stewart" w:date="2022-02-10T13:41:00Z">
                  <w:rPr>
                    <w:lang w:val="en-US"/>
                  </w:rPr>
                </w:rPrChange>
              </w:rPr>
              <w:pPrChange w:id="3276" w:author="Daniel Stewart" w:date="2022-02-10T13:43:00Z">
                <w:pPr>
                  <w:jc w:val="left"/>
                </w:pPr>
              </w:pPrChange>
            </w:pPr>
            <w:r w:rsidRPr="00FF20F1">
              <w:rPr>
                <w:i/>
                <w:iCs/>
                <w:rPrChange w:id="3277" w:author="Daniel Stewart" w:date="2022-02-10T13:41:00Z">
                  <w:rPr/>
                </w:rPrChange>
              </w:rPr>
              <w:t>Salix sitchensis</w:t>
            </w:r>
          </w:p>
        </w:tc>
        <w:tc>
          <w:tcPr>
            <w:tcW w:w="2941" w:type="dxa"/>
            <w:shd w:val="clear" w:color="auto" w:fill="auto"/>
          </w:tcPr>
          <w:p w14:paraId="388C302F" w14:textId="77777777" w:rsidR="00AD223F" w:rsidRPr="00FF20F1" w:rsidRDefault="00AD223F" w:rsidP="00AD223F">
            <w:pPr>
              <w:pStyle w:val="PlantList"/>
              <w:pPrChange w:id="3278" w:author="Daniel Stewart" w:date="2022-02-10T13:41:00Z">
                <w:pPr>
                  <w:jc w:val="left"/>
                </w:pPr>
              </w:pPrChange>
            </w:pPr>
            <w:r w:rsidRPr="00FF20F1">
              <w:t>Sitka willow</w:t>
            </w:r>
          </w:p>
        </w:tc>
        <w:tc>
          <w:tcPr>
            <w:tcW w:w="886" w:type="dxa"/>
            <w:shd w:val="clear" w:color="auto" w:fill="auto"/>
          </w:tcPr>
          <w:p w14:paraId="752159EE" w14:textId="77777777" w:rsidR="00AD223F" w:rsidRPr="00FF20F1" w:rsidRDefault="00AD223F" w:rsidP="00AD223F">
            <w:pPr>
              <w:pStyle w:val="PlantList"/>
              <w:jc w:val="center"/>
              <w:pPrChange w:id="3279" w:author="Daniel Stewart" w:date="2022-02-10T13:42:00Z">
                <w:pPr/>
              </w:pPrChange>
            </w:pPr>
            <w:r w:rsidRPr="00FF20F1">
              <w:t>N</w:t>
            </w:r>
          </w:p>
        </w:tc>
        <w:tc>
          <w:tcPr>
            <w:tcW w:w="886" w:type="dxa"/>
          </w:tcPr>
          <w:p w14:paraId="1B83FE04" w14:textId="77777777" w:rsidR="00AD223F" w:rsidRPr="00FF20F1" w:rsidRDefault="00AD223F" w:rsidP="00AD223F">
            <w:pPr>
              <w:pStyle w:val="PlantList"/>
              <w:jc w:val="center"/>
              <w:pPrChange w:id="3280" w:author="Daniel Stewart" w:date="2022-02-10T13:42:00Z">
                <w:pPr/>
              </w:pPrChange>
            </w:pPr>
            <w:r w:rsidRPr="00FF20F1">
              <w:t>X</w:t>
            </w:r>
          </w:p>
        </w:tc>
        <w:tc>
          <w:tcPr>
            <w:tcW w:w="886" w:type="dxa"/>
          </w:tcPr>
          <w:p w14:paraId="31B4B15A" w14:textId="77777777" w:rsidR="00AD223F" w:rsidRPr="00FF20F1" w:rsidRDefault="00AD223F" w:rsidP="00AD223F">
            <w:pPr>
              <w:pStyle w:val="PlantList"/>
              <w:jc w:val="center"/>
              <w:pPrChange w:id="3281" w:author="Daniel Stewart" w:date="2022-02-10T13:42:00Z">
                <w:pPr/>
              </w:pPrChange>
            </w:pPr>
          </w:p>
        </w:tc>
      </w:tr>
      <w:tr w:rsidR="00AD223F" w:rsidRPr="00FF20F1" w14:paraId="4D94C314" w14:textId="77777777" w:rsidTr="00013BB3">
        <w:trPr>
          <w:trHeight w:hRule="exact" w:val="227"/>
        </w:trPr>
        <w:tc>
          <w:tcPr>
            <w:tcW w:w="3119" w:type="dxa"/>
            <w:shd w:val="clear" w:color="auto" w:fill="auto"/>
            <w:hideMark/>
          </w:tcPr>
          <w:p w14:paraId="56538F59" w14:textId="77777777" w:rsidR="00AD223F" w:rsidRPr="00FF20F1" w:rsidRDefault="00AD223F" w:rsidP="00AD223F">
            <w:pPr>
              <w:pStyle w:val="PlantList"/>
              <w:jc w:val="left"/>
              <w:rPr>
                <w:i/>
                <w:iCs/>
                <w:rPrChange w:id="3282" w:author="Daniel Stewart" w:date="2022-02-10T13:41:00Z">
                  <w:rPr>
                    <w:lang w:val="en-US"/>
                  </w:rPr>
                </w:rPrChange>
              </w:rPr>
              <w:pPrChange w:id="3283" w:author="Daniel Stewart" w:date="2022-02-10T13:43:00Z">
                <w:pPr>
                  <w:jc w:val="left"/>
                </w:pPr>
              </w:pPrChange>
            </w:pPr>
            <w:r w:rsidRPr="00FF20F1">
              <w:rPr>
                <w:i/>
                <w:iCs/>
                <w:rPrChange w:id="3284" w:author="Daniel Stewart" w:date="2022-02-10T13:41:00Z">
                  <w:rPr/>
                </w:rPrChange>
              </w:rPr>
              <w:t xml:space="preserve">Salix </w:t>
            </w:r>
            <w:r w:rsidRPr="007013A6">
              <w:t>sp.</w:t>
            </w:r>
            <w:r w:rsidRPr="00FF20F1">
              <w:rPr>
                <w:i/>
                <w:iCs/>
                <w:rPrChange w:id="3285" w:author="Daniel Stewart" w:date="2022-02-10T13:41:00Z">
                  <w:rPr/>
                </w:rPrChange>
              </w:rPr>
              <w:t> </w:t>
            </w:r>
          </w:p>
        </w:tc>
        <w:tc>
          <w:tcPr>
            <w:tcW w:w="2941" w:type="dxa"/>
            <w:shd w:val="clear" w:color="auto" w:fill="auto"/>
            <w:hideMark/>
          </w:tcPr>
          <w:p w14:paraId="5EAF3CA5" w14:textId="77777777" w:rsidR="00AD223F" w:rsidRPr="00FF20F1" w:rsidRDefault="00AD223F" w:rsidP="00AD223F">
            <w:pPr>
              <w:pStyle w:val="PlantList"/>
              <w:pPrChange w:id="3286" w:author="Daniel Stewart" w:date="2022-02-10T13:41:00Z">
                <w:pPr>
                  <w:jc w:val="left"/>
                </w:pPr>
              </w:pPrChange>
            </w:pPr>
            <w:r w:rsidRPr="00FF20F1">
              <w:t>willow </w:t>
            </w:r>
          </w:p>
        </w:tc>
        <w:tc>
          <w:tcPr>
            <w:tcW w:w="886" w:type="dxa"/>
            <w:shd w:val="clear" w:color="auto" w:fill="auto"/>
            <w:hideMark/>
          </w:tcPr>
          <w:p w14:paraId="03B674B0" w14:textId="77777777" w:rsidR="00AD223F" w:rsidRPr="00FF20F1" w:rsidRDefault="00AD223F" w:rsidP="00AD223F">
            <w:pPr>
              <w:pStyle w:val="PlantList"/>
              <w:jc w:val="center"/>
              <w:pPrChange w:id="3287" w:author="Daniel Stewart" w:date="2022-02-10T13:42:00Z">
                <w:pPr/>
              </w:pPrChange>
            </w:pPr>
            <w:r w:rsidRPr="00FF20F1">
              <w:t>N</w:t>
            </w:r>
          </w:p>
        </w:tc>
        <w:tc>
          <w:tcPr>
            <w:tcW w:w="886" w:type="dxa"/>
          </w:tcPr>
          <w:p w14:paraId="09A74940" w14:textId="77777777" w:rsidR="00AD223F" w:rsidRPr="00FF20F1" w:rsidRDefault="00AD223F" w:rsidP="00AD223F">
            <w:pPr>
              <w:pStyle w:val="PlantList"/>
              <w:jc w:val="center"/>
              <w:pPrChange w:id="3288" w:author="Daniel Stewart" w:date="2022-02-10T13:42:00Z">
                <w:pPr/>
              </w:pPrChange>
            </w:pPr>
            <w:r w:rsidRPr="00FF20F1">
              <w:t>X</w:t>
            </w:r>
          </w:p>
        </w:tc>
        <w:tc>
          <w:tcPr>
            <w:tcW w:w="886" w:type="dxa"/>
          </w:tcPr>
          <w:p w14:paraId="71B1D066" w14:textId="77777777" w:rsidR="00AD223F" w:rsidRPr="00FF20F1" w:rsidRDefault="00AD223F" w:rsidP="00AD223F">
            <w:pPr>
              <w:pStyle w:val="PlantList"/>
              <w:jc w:val="center"/>
              <w:rPr>
                <w:rPrChange w:id="3289" w:author="Daniel Stewart" w:date="2022-02-10T13:41:00Z">
                  <w:rPr>
                    <w:color w:val="000000"/>
                    <w:lang w:val="en-US"/>
                  </w:rPr>
                </w:rPrChange>
              </w:rPr>
              <w:pPrChange w:id="3290" w:author="Daniel Stewart" w:date="2022-02-10T13:42:00Z">
                <w:pPr/>
              </w:pPrChange>
            </w:pPr>
            <w:r w:rsidRPr="00FF20F1">
              <w:t>X</w:t>
            </w:r>
          </w:p>
        </w:tc>
      </w:tr>
      <w:tr w:rsidR="00AD223F" w:rsidRPr="00FF20F1" w14:paraId="1F93F4E1" w14:textId="77777777" w:rsidTr="00013BB3">
        <w:trPr>
          <w:trHeight w:hRule="exact" w:val="227"/>
        </w:trPr>
        <w:tc>
          <w:tcPr>
            <w:tcW w:w="3119" w:type="dxa"/>
            <w:shd w:val="clear" w:color="auto" w:fill="auto"/>
            <w:hideMark/>
          </w:tcPr>
          <w:p w14:paraId="5F0CB101" w14:textId="77777777" w:rsidR="00AD223F" w:rsidRPr="00FF20F1" w:rsidRDefault="00AD223F" w:rsidP="00AD223F">
            <w:pPr>
              <w:pStyle w:val="PlantList"/>
              <w:jc w:val="left"/>
              <w:rPr>
                <w:i/>
                <w:iCs/>
                <w:rPrChange w:id="3291" w:author="Daniel Stewart" w:date="2022-02-10T13:41:00Z">
                  <w:rPr>
                    <w:lang w:val="en-US"/>
                  </w:rPr>
                </w:rPrChange>
              </w:rPr>
              <w:pPrChange w:id="3292" w:author="Daniel Stewart" w:date="2022-02-10T13:43:00Z">
                <w:pPr>
                  <w:jc w:val="left"/>
                </w:pPr>
              </w:pPrChange>
            </w:pPr>
            <w:r w:rsidRPr="00FF20F1">
              <w:rPr>
                <w:i/>
                <w:iCs/>
                <w:rPrChange w:id="3293" w:author="Daniel Stewart" w:date="2022-02-10T13:41:00Z">
                  <w:rPr/>
                </w:rPrChange>
              </w:rPr>
              <w:t>Schedonorus arundinacea </w:t>
            </w:r>
          </w:p>
        </w:tc>
        <w:tc>
          <w:tcPr>
            <w:tcW w:w="2941" w:type="dxa"/>
            <w:shd w:val="clear" w:color="auto" w:fill="auto"/>
            <w:hideMark/>
          </w:tcPr>
          <w:p w14:paraId="04EF4BEF" w14:textId="77777777" w:rsidR="00AD223F" w:rsidRPr="00FF20F1" w:rsidRDefault="00AD223F" w:rsidP="00AD223F">
            <w:pPr>
              <w:pStyle w:val="PlantList"/>
              <w:pPrChange w:id="3294" w:author="Daniel Stewart" w:date="2022-02-10T13:41:00Z">
                <w:pPr>
                  <w:jc w:val="left"/>
                </w:pPr>
              </w:pPrChange>
            </w:pPr>
            <w:r w:rsidRPr="00FF20F1">
              <w:t>tall fescue </w:t>
            </w:r>
          </w:p>
        </w:tc>
        <w:tc>
          <w:tcPr>
            <w:tcW w:w="886" w:type="dxa"/>
            <w:shd w:val="clear" w:color="auto" w:fill="auto"/>
            <w:hideMark/>
          </w:tcPr>
          <w:p w14:paraId="6B40B7C2" w14:textId="77777777" w:rsidR="00AD223F" w:rsidRPr="00FF20F1" w:rsidRDefault="00AD223F" w:rsidP="00AD223F">
            <w:pPr>
              <w:pStyle w:val="PlantList"/>
              <w:jc w:val="center"/>
              <w:pPrChange w:id="3295" w:author="Daniel Stewart" w:date="2022-02-10T13:42:00Z">
                <w:pPr/>
              </w:pPrChange>
            </w:pPr>
            <w:r w:rsidRPr="00FF20F1">
              <w:t>E</w:t>
            </w:r>
          </w:p>
        </w:tc>
        <w:tc>
          <w:tcPr>
            <w:tcW w:w="886" w:type="dxa"/>
          </w:tcPr>
          <w:p w14:paraId="2CD68690" w14:textId="77777777" w:rsidR="00AD223F" w:rsidRPr="00FF20F1" w:rsidRDefault="00AD223F" w:rsidP="00AD223F">
            <w:pPr>
              <w:pStyle w:val="PlantList"/>
              <w:jc w:val="center"/>
              <w:pPrChange w:id="3296" w:author="Daniel Stewart" w:date="2022-02-10T13:42:00Z">
                <w:pPr/>
              </w:pPrChange>
            </w:pPr>
            <w:r w:rsidRPr="00FF20F1">
              <w:t>X</w:t>
            </w:r>
          </w:p>
        </w:tc>
        <w:tc>
          <w:tcPr>
            <w:tcW w:w="886" w:type="dxa"/>
          </w:tcPr>
          <w:p w14:paraId="3CF50A2B" w14:textId="77777777" w:rsidR="00AD223F" w:rsidRPr="00FF20F1" w:rsidRDefault="00AD223F" w:rsidP="00AD223F">
            <w:pPr>
              <w:pStyle w:val="PlantList"/>
              <w:jc w:val="center"/>
              <w:rPr>
                <w:rPrChange w:id="3297" w:author="Daniel Stewart" w:date="2022-02-10T13:41:00Z">
                  <w:rPr>
                    <w:color w:val="000000"/>
                    <w:lang w:val="en-US"/>
                  </w:rPr>
                </w:rPrChange>
              </w:rPr>
              <w:pPrChange w:id="3298" w:author="Daniel Stewart" w:date="2022-02-10T13:42:00Z">
                <w:pPr/>
              </w:pPrChange>
            </w:pPr>
            <w:r w:rsidRPr="00FF20F1">
              <w:t>X</w:t>
            </w:r>
          </w:p>
        </w:tc>
      </w:tr>
      <w:tr w:rsidR="00AD223F" w:rsidRPr="00FF20F1" w14:paraId="5FCFD219" w14:textId="77777777" w:rsidTr="00013BB3">
        <w:trPr>
          <w:trHeight w:hRule="exact" w:val="227"/>
        </w:trPr>
        <w:tc>
          <w:tcPr>
            <w:tcW w:w="3119" w:type="dxa"/>
            <w:shd w:val="clear" w:color="auto" w:fill="auto"/>
            <w:hideMark/>
          </w:tcPr>
          <w:p w14:paraId="0A262CBD" w14:textId="77777777" w:rsidR="00AD223F" w:rsidRPr="00FF20F1" w:rsidRDefault="00AD223F" w:rsidP="00AD223F">
            <w:pPr>
              <w:pStyle w:val="PlantList"/>
              <w:jc w:val="left"/>
              <w:rPr>
                <w:i/>
                <w:iCs/>
                <w:rPrChange w:id="3299" w:author="Daniel Stewart" w:date="2022-02-10T13:41:00Z">
                  <w:rPr>
                    <w:lang w:val="en-US"/>
                  </w:rPr>
                </w:rPrChange>
              </w:rPr>
              <w:pPrChange w:id="3300" w:author="Daniel Stewart" w:date="2022-02-10T13:43:00Z">
                <w:pPr>
                  <w:jc w:val="left"/>
                </w:pPr>
              </w:pPrChange>
            </w:pPr>
            <w:r w:rsidRPr="00FF20F1">
              <w:rPr>
                <w:i/>
                <w:iCs/>
                <w:rPrChange w:id="3301" w:author="Daniel Stewart" w:date="2022-02-10T13:41:00Z">
                  <w:rPr/>
                </w:rPrChange>
              </w:rPr>
              <w:t>Schoenoplectus pungens </w:t>
            </w:r>
          </w:p>
        </w:tc>
        <w:tc>
          <w:tcPr>
            <w:tcW w:w="2941" w:type="dxa"/>
            <w:shd w:val="clear" w:color="auto" w:fill="auto"/>
            <w:hideMark/>
          </w:tcPr>
          <w:p w14:paraId="758F0FB2" w14:textId="77777777" w:rsidR="00AD223F" w:rsidRPr="00FF20F1" w:rsidRDefault="00AD223F" w:rsidP="00AD223F">
            <w:pPr>
              <w:pStyle w:val="PlantList"/>
              <w:pPrChange w:id="3302" w:author="Daniel Stewart" w:date="2022-02-10T13:41:00Z">
                <w:pPr>
                  <w:jc w:val="left"/>
                </w:pPr>
              </w:pPrChange>
            </w:pPr>
            <w:r w:rsidRPr="00FF20F1">
              <w:t>three-squared bulrush </w:t>
            </w:r>
          </w:p>
        </w:tc>
        <w:tc>
          <w:tcPr>
            <w:tcW w:w="886" w:type="dxa"/>
            <w:shd w:val="clear" w:color="auto" w:fill="auto"/>
            <w:hideMark/>
          </w:tcPr>
          <w:p w14:paraId="0C5A12FB" w14:textId="77777777" w:rsidR="00AD223F" w:rsidRPr="00FF20F1" w:rsidRDefault="00AD223F" w:rsidP="00AD223F">
            <w:pPr>
              <w:pStyle w:val="PlantList"/>
              <w:jc w:val="center"/>
              <w:pPrChange w:id="3303" w:author="Daniel Stewart" w:date="2022-02-10T13:42:00Z">
                <w:pPr/>
              </w:pPrChange>
            </w:pPr>
            <w:r w:rsidRPr="00FF20F1">
              <w:t>N</w:t>
            </w:r>
          </w:p>
        </w:tc>
        <w:tc>
          <w:tcPr>
            <w:tcW w:w="886" w:type="dxa"/>
          </w:tcPr>
          <w:p w14:paraId="7696EFA3" w14:textId="77777777" w:rsidR="00AD223F" w:rsidRPr="00FF20F1" w:rsidRDefault="00AD223F" w:rsidP="00AD223F">
            <w:pPr>
              <w:pStyle w:val="PlantList"/>
              <w:jc w:val="center"/>
              <w:pPrChange w:id="3304" w:author="Daniel Stewart" w:date="2022-02-10T13:42:00Z">
                <w:pPr/>
              </w:pPrChange>
            </w:pPr>
            <w:r w:rsidRPr="00FF20F1">
              <w:t>X</w:t>
            </w:r>
          </w:p>
        </w:tc>
        <w:tc>
          <w:tcPr>
            <w:tcW w:w="886" w:type="dxa"/>
          </w:tcPr>
          <w:p w14:paraId="177432DC" w14:textId="77777777" w:rsidR="00AD223F" w:rsidRPr="00FF20F1" w:rsidRDefault="00AD223F" w:rsidP="00AD223F">
            <w:pPr>
              <w:pStyle w:val="PlantList"/>
              <w:jc w:val="center"/>
              <w:rPr>
                <w:rPrChange w:id="3305" w:author="Daniel Stewart" w:date="2022-02-10T13:41:00Z">
                  <w:rPr>
                    <w:color w:val="000000"/>
                    <w:lang w:val="en-US"/>
                  </w:rPr>
                </w:rPrChange>
              </w:rPr>
              <w:pPrChange w:id="3306" w:author="Daniel Stewart" w:date="2022-02-10T13:42:00Z">
                <w:pPr/>
              </w:pPrChange>
            </w:pPr>
            <w:r w:rsidRPr="00FF20F1">
              <w:t>X</w:t>
            </w:r>
          </w:p>
        </w:tc>
      </w:tr>
      <w:tr w:rsidR="00AD223F" w:rsidRPr="00FF20F1" w14:paraId="62EEB869" w14:textId="77777777" w:rsidTr="00013BB3">
        <w:trPr>
          <w:trHeight w:hRule="exact" w:val="227"/>
        </w:trPr>
        <w:tc>
          <w:tcPr>
            <w:tcW w:w="3119" w:type="dxa"/>
            <w:shd w:val="clear" w:color="auto" w:fill="auto"/>
            <w:hideMark/>
          </w:tcPr>
          <w:p w14:paraId="42BC016B" w14:textId="77777777" w:rsidR="00AD223F" w:rsidRPr="00FF20F1" w:rsidRDefault="00AD223F" w:rsidP="00AD223F">
            <w:pPr>
              <w:pStyle w:val="PlantList"/>
              <w:jc w:val="left"/>
              <w:rPr>
                <w:i/>
                <w:iCs/>
                <w:rPrChange w:id="3307" w:author="Daniel Stewart" w:date="2022-02-10T13:41:00Z">
                  <w:rPr>
                    <w:lang w:val="en-US"/>
                  </w:rPr>
                </w:rPrChange>
              </w:rPr>
              <w:pPrChange w:id="3308" w:author="Daniel Stewart" w:date="2022-02-10T13:43:00Z">
                <w:pPr>
                  <w:jc w:val="left"/>
                </w:pPr>
              </w:pPrChange>
            </w:pPr>
            <w:r w:rsidRPr="00FF20F1">
              <w:rPr>
                <w:i/>
                <w:iCs/>
                <w:rPrChange w:id="3309" w:author="Daniel Stewart" w:date="2022-02-10T13:41:00Z">
                  <w:rPr/>
                </w:rPrChange>
              </w:rPr>
              <w:t>Schoenoplectus tabernaemontani </w:t>
            </w:r>
          </w:p>
        </w:tc>
        <w:tc>
          <w:tcPr>
            <w:tcW w:w="2941" w:type="dxa"/>
            <w:shd w:val="clear" w:color="auto" w:fill="auto"/>
            <w:hideMark/>
          </w:tcPr>
          <w:p w14:paraId="418F34C5" w14:textId="77777777" w:rsidR="00AD223F" w:rsidRPr="00FF20F1" w:rsidRDefault="00AD223F" w:rsidP="00AD223F">
            <w:pPr>
              <w:pStyle w:val="PlantList"/>
              <w:pPrChange w:id="3310" w:author="Daniel Stewart" w:date="2022-02-10T13:41:00Z">
                <w:pPr>
                  <w:jc w:val="left"/>
                </w:pPr>
              </w:pPrChange>
            </w:pPr>
            <w:r w:rsidRPr="00FF20F1">
              <w:t>softstem bulrush </w:t>
            </w:r>
          </w:p>
        </w:tc>
        <w:tc>
          <w:tcPr>
            <w:tcW w:w="886" w:type="dxa"/>
            <w:shd w:val="clear" w:color="auto" w:fill="auto"/>
            <w:hideMark/>
          </w:tcPr>
          <w:p w14:paraId="2DE84DAC" w14:textId="77777777" w:rsidR="00AD223F" w:rsidRPr="00FF20F1" w:rsidRDefault="00AD223F" w:rsidP="00AD223F">
            <w:pPr>
              <w:pStyle w:val="PlantList"/>
              <w:jc w:val="center"/>
              <w:pPrChange w:id="3311" w:author="Daniel Stewart" w:date="2022-02-10T13:42:00Z">
                <w:pPr/>
              </w:pPrChange>
            </w:pPr>
            <w:r w:rsidRPr="00FF20F1">
              <w:t>N</w:t>
            </w:r>
          </w:p>
        </w:tc>
        <w:tc>
          <w:tcPr>
            <w:tcW w:w="886" w:type="dxa"/>
          </w:tcPr>
          <w:p w14:paraId="43F88CBC" w14:textId="77777777" w:rsidR="00AD223F" w:rsidRPr="00FF20F1" w:rsidRDefault="00AD223F" w:rsidP="00AD223F">
            <w:pPr>
              <w:pStyle w:val="PlantList"/>
              <w:jc w:val="center"/>
              <w:pPrChange w:id="3312" w:author="Daniel Stewart" w:date="2022-02-10T13:42:00Z">
                <w:pPr/>
              </w:pPrChange>
            </w:pPr>
            <w:r w:rsidRPr="00FF20F1">
              <w:t>X</w:t>
            </w:r>
          </w:p>
        </w:tc>
        <w:tc>
          <w:tcPr>
            <w:tcW w:w="886" w:type="dxa"/>
          </w:tcPr>
          <w:p w14:paraId="313BEC8D" w14:textId="77777777" w:rsidR="00AD223F" w:rsidRPr="00FF20F1" w:rsidRDefault="00AD223F" w:rsidP="00AD223F">
            <w:pPr>
              <w:pStyle w:val="PlantList"/>
              <w:jc w:val="center"/>
              <w:rPr>
                <w:rPrChange w:id="3313" w:author="Daniel Stewart" w:date="2022-02-10T13:41:00Z">
                  <w:rPr>
                    <w:color w:val="000000"/>
                    <w:lang w:val="en-US"/>
                  </w:rPr>
                </w:rPrChange>
              </w:rPr>
              <w:pPrChange w:id="3314" w:author="Daniel Stewart" w:date="2022-02-10T13:42:00Z">
                <w:pPr/>
              </w:pPrChange>
            </w:pPr>
            <w:r w:rsidRPr="00FF20F1">
              <w:t>X</w:t>
            </w:r>
          </w:p>
        </w:tc>
      </w:tr>
      <w:tr w:rsidR="00AD223F" w:rsidRPr="00FF20F1" w14:paraId="4FF1BBCA" w14:textId="77777777" w:rsidTr="00013BB3">
        <w:tblPrEx>
          <w:tblW w:w="8718" w:type="dxa"/>
          <w:tblCellMar>
            <w:left w:w="0" w:type="dxa"/>
            <w:right w:w="0" w:type="dxa"/>
          </w:tblCellMar>
          <w:tblPrExChange w:id="3315" w:author="Daniel Stewart" w:date="2022-02-09T16:26:00Z">
            <w:tblPrEx>
              <w:tblW w:w="8718" w:type="dxa"/>
              <w:tblCellMar>
                <w:left w:w="0" w:type="dxa"/>
                <w:right w:w="0" w:type="dxa"/>
              </w:tblCellMar>
            </w:tblPrEx>
          </w:tblPrExChange>
        </w:tblPrEx>
        <w:trPr>
          <w:trHeight w:hRule="exact" w:val="227"/>
          <w:trPrChange w:id="3316" w:author="Daniel Stewart" w:date="2022-02-09T16:26:00Z">
            <w:trPr>
              <w:trHeight w:hRule="exact" w:val="227"/>
            </w:trPr>
          </w:trPrChange>
        </w:trPr>
        <w:tc>
          <w:tcPr>
            <w:tcW w:w="3119" w:type="dxa"/>
            <w:shd w:val="clear" w:color="auto" w:fill="auto"/>
            <w:hideMark/>
            <w:tcPrChange w:id="3317" w:author="Daniel Stewart" w:date="2022-02-09T16:26:00Z">
              <w:tcPr>
                <w:tcW w:w="3119" w:type="dxa"/>
                <w:shd w:val="clear" w:color="auto" w:fill="auto"/>
                <w:hideMark/>
              </w:tcPr>
            </w:tcPrChange>
          </w:tcPr>
          <w:p w14:paraId="7B257027" w14:textId="77777777" w:rsidR="00AD223F" w:rsidRPr="00FF20F1" w:rsidRDefault="00AD223F" w:rsidP="00AD223F">
            <w:pPr>
              <w:pStyle w:val="PlantList"/>
              <w:jc w:val="left"/>
              <w:rPr>
                <w:i/>
                <w:iCs/>
                <w:rPrChange w:id="3318" w:author="Daniel Stewart" w:date="2022-02-10T13:41:00Z">
                  <w:rPr>
                    <w:lang w:val="en-US"/>
                  </w:rPr>
                </w:rPrChange>
              </w:rPr>
              <w:pPrChange w:id="3319" w:author="Daniel Stewart" w:date="2022-02-10T13:43:00Z">
                <w:pPr>
                  <w:jc w:val="left"/>
                </w:pPr>
              </w:pPrChange>
            </w:pPr>
            <w:r w:rsidRPr="00FF20F1">
              <w:rPr>
                <w:i/>
                <w:iCs/>
                <w:rPrChange w:id="3320" w:author="Daniel Stewart" w:date="2022-02-10T13:41:00Z">
                  <w:rPr/>
                </w:rPrChange>
              </w:rPr>
              <w:t>Scirpus atrocinctus </w:t>
            </w:r>
          </w:p>
        </w:tc>
        <w:tc>
          <w:tcPr>
            <w:tcW w:w="2941" w:type="dxa"/>
            <w:shd w:val="clear" w:color="auto" w:fill="auto"/>
            <w:hideMark/>
            <w:tcPrChange w:id="3321" w:author="Daniel Stewart" w:date="2022-02-09T16:26:00Z">
              <w:tcPr>
                <w:tcW w:w="2941" w:type="dxa"/>
                <w:shd w:val="clear" w:color="auto" w:fill="auto"/>
                <w:hideMark/>
              </w:tcPr>
            </w:tcPrChange>
          </w:tcPr>
          <w:p w14:paraId="664C8A77" w14:textId="77777777" w:rsidR="00AD223F" w:rsidRPr="00FF20F1" w:rsidRDefault="00AD223F" w:rsidP="00AD223F">
            <w:pPr>
              <w:pStyle w:val="PlantList"/>
              <w:pPrChange w:id="3322" w:author="Daniel Stewart" w:date="2022-02-10T13:41:00Z">
                <w:pPr>
                  <w:jc w:val="left"/>
                </w:pPr>
              </w:pPrChange>
            </w:pPr>
            <w:r w:rsidRPr="00FF20F1">
              <w:t>wool grass </w:t>
            </w:r>
          </w:p>
        </w:tc>
        <w:tc>
          <w:tcPr>
            <w:tcW w:w="886" w:type="dxa"/>
            <w:shd w:val="clear" w:color="auto" w:fill="auto"/>
            <w:hideMark/>
            <w:tcPrChange w:id="3323" w:author="Daniel Stewart" w:date="2022-02-09T16:26:00Z">
              <w:tcPr>
                <w:tcW w:w="886" w:type="dxa"/>
                <w:shd w:val="clear" w:color="auto" w:fill="auto"/>
                <w:hideMark/>
              </w:tcPr>
            </w:tcPrChange>
          </w:tcPr>
          <w:p w14:paraId="2168F2A4" w14:textId="77777777" w:rsidR="00AD223F" w:rsidRPr="00FF20F1" w:rsidRDefault="00AD223F" w:rsidP="00AD223F">
            <w:pPr>
              <w:pStyle w:val="PlantList"/>
              <w:jc w:val="center"/>
              <w:pPrChange w:id="3324" w:author="Daniel Stewart" w:date="2022-02-10T13:42:00Z">
                <w:pPr/>
              </w:pPrChange>
            </w:pPr>
            <w:r w:rsidRPr="00FF20F1">
              <w:t>N</w:t>
            </w:r>
          </w:p>
        </w:tc>
        <w:tc>
          <w:tcPr>
            <w:tcW w:w="886" w:type="dxa"/>
            <w:tcPrChange w:id="3325" w:author="Daniel Stewart" w:date="2022-02-09T16:26:00Z">
              <w:tcPr>
                <w:tcW w:w="886" w:type="dxa"/>
              </w:tcPr>
            </w:tcPrChange>
          </w:tcPr>
          <w:p w14:paraId="52313746" w14:textId="77777777" w:rsidR="00AD223F" w:rsidRPr="00FF20F1" w:rsidRDefault="00AD223F" w:rsidP="00AD223F">
            <w:pPr>
              <w:pStyle w:val="PlantList"/>
              <w:jc w:val="center"/>
              <w:pPrChange w:id="3326" w:author="Daniel Stewart" w:date="2022-02-10T13:42:00Z">
                <w:pPr/>
              </w:pPrChange>
            </w:pPr>
            <w:r w:rsidRPr="00FF20F1">
              <w:t>X</w:t>
            </w:r>
          </w:p>
        </w:tc>
        <w:tc>
          <w:tcPr>
            <w:tcW w:w="886" w:type="dxa"/>
            <w:tcPrChange w:id="3327" w:author="Daniel Stewart" w:date="2022-02-09T16:26:00Z">
              <w:tcPr>
                <w:tcW w:w="886" w:type="dxa"/>
              </w:tcPr>
            </w:tcPrChange>
          </w:tcPr>
          <w:p w14:paraId="45224D06" w14:textId="77777777" w:rsidR="00AD223F" w:rsidRPr="00FF20F1" w:rsidRDefault="00AD223F" w:rsidP="00AD223F">
            <w:pPr>
              <w:pStyle w:val="PlantList"/>
              <w:jc w:val="center"/>
              <w:rPr>
                <w:rPrChange w:id="3328" w:author="Daniel Stewart" w:date="2022-02-10T13:41:00Z">
                  <w:rPr>
                    <w:color w:val="000000"/>
                    <w:lang w:val="en-US"/>
                  </w:rPr>
                </w:rPrChange>
              </w:rPr>
              <w:pPrChange w:id="3329" w:author="Daniel Stewart" w:date="2022-02-10T13:42:00Z">
                <w:pPr/>
              </w:pPrChange>
            </w:pPr>
            <w:r w:rsidRPr="00FF20F1">
              <w:t>X</w:t>
            </w:r>
          </w:p>
        </w:tc>
      </w:tr>
      <w:tr w:rsidR="00AD223F" w:rsidRPr="00FF20F1" w14:paraId="465AEF73" w14:textId="77777777" w:rsidTr="00013BB3">
        <w:trPr>
          <w:trHeight w:hRule="exact" w:val="227"/>
        </w:trPr>
        <w:tc>
          <w:tcPr>
            <w:tcW w:w="3119" w:type="dxa"/>
            <w:shd w:val="clear" w:color="auto" w:fill="auto"/>
            <w:hideMark/>
          </w:tcPr>
          <w:p w14:paraId="07BE21B5" w14:textId="77777777" w:rsidR="00AD223F" w:rsidRPr="00FF20F1" w:rsidRDefault="00AD223F" w:rsidP="00AD223F">
            <w:pPr>
              <w:pStyle w:val="PlantList"/>
              <w:jc w:val="left"/>
              <w:rPr>
                <w:i/>
                <w:iCs/>
                <w:rPrChange w:id="3330" w:author="Daniel Stewart" w:date="2022-02-10T13:41:00Z">
                  <w:rPr>
                    <w:lang w:val="en-US"/>
                  </w:rPr>
                </w:rPrChange>
              </w:rPr>
              <w:pPrChange w:id="3331" w:author="Daniel Stewart" w:date="2022-02-10T13:43:00Z">
                <w:pPr>
                  <w:jc w:val="left"/>
                </w:pPr>
              </w:pPrChange>
            </w:pPr>
            <w:r w:rsidRPr="00FF20F1">
              <w:rPr>
                <w:i/>
                <w:iCs/>
                <w:rPrChange w:id="3332" w:author="Daniel Stewart" w:date="2022-02-10T13:41:00Z">
                  <w:rPr/>
                </w:rPrChange>
              </w:rPr>
              <w:t>Scirpus microcarpus </w:t>
            </w:r>
          </w:p>
        </w:tc>
        <w:tc>
          <w:tcPr>
            <w:tcW w:w="2941" w:type="dxa"/>
            <w:shd w:val="clear" w:color="auto" w:fill="auto"/>
            <w:hideMark/>
          </w:tcPr>
          <w:p w14:paraId="241FD0C2" w14:textId="77777777" w:rsidR="00AD223F" w:rsidRPr="00FF20F1" w:rsidRDefault="00AD223F" w:rsidP="00AD223F">
            <w:pPr>
              <w:pStyle w:val="PlantList"/>
              <w:pPrChange w:id="3333" w:author="Daniel Stewart" w:date="2022-02-10T13:41:00Z">
                <w:pPr>
                  <w:jc w:val="left"/>
                </w:pPr>
              </w:pPrChange>
            </w:pPr>
            <w:r w:rsidRPr="00FF20F1">
              <w:t>small-flowered bulrush </w:t>
            </w:r>
          </w:p>
        </w:tc>
        <w:tc>
          <w:tcPr>
            <w:tcW w:w="886" w:type="dxa"/>
            <w:shd w:val="clear" w:color="auto" w:fill="auto"/>
            <w:hideMark/>
          </w:tcPr>
          <w:p w14:paraId="73985833" w14:textId="77777777" w:rsidR="00AD223F" w:rsidRPr="00FF20F1" w:rsidRDefault="00AD223F" w:rsidP="00AD223F">
            <w:pPr>
              <w:pStyle w:val="PlantList"/>
              <w:jc w:val="center"/>
              <w:pPrChange w:id="3334" w:author="Daniel Stewart" w:date="2022-02-10T13:42:00Z">
                <w:pPr/>
              </w:pPrChange>
            </w:pPr>
            <w:r w:rsidRPr="00FF20F1">
              <w:t>N</w:t>
            </w:r>
          </w:p>
        </w:tc>
        <w:tc>
          <w:tcPr>
            <w:tcW w:w="886" w:type="dxa"/>
          </w:tcPr>
          <w:p w14:paraId="367C7F6F" w14:textId="77777777" w:rsidR="00AD223F" w:rsidRPr="00FF20F1" w:rsidRDefault="00AD223F" w:rsidP="00AD223F">
            <w:pPr>
              <w:pStyle w:val="PlantList"/>
              <w:jc w:val="center"/>
              <w:pPrChange w:id="3335" w:author="Daniel Stewart" w:date="2022-02-10T13:42:00Z">
                <w:pPr/>
              </w:pPrChange>
            </w:pPr>
            <w:r w:rsidRPr="00FF20F1">
              <w:t>X</w:t>
            </w:r>
          </w:p>
        </w:tc>
        <w:tc>
          <w:tcPr>
            <w:tcW w:w="886" w:type="dxa"/>
          </w:tcPr>
          <w:p w14:paraId="6131962C" w14:textId="77777777" w:rsidR="00AD223F" w:rsidRPr="00FF20F1" w:rsidRDefault="00AD223F" w:rsidP="00AD223F">
            <w:pPr>
              <w:pStyle w:val="PlantList"/>
              <w:jc w:val="center"/>
              <w:rPr>
                <w:rPrChange w:id="3336" w:author="Daniel Stewart" w:date="2022-02-10T13:41:00Z">
                  <w:rPr>
                    <w:color w:val="000000"/>
                    <w:lang w:val="en-US"/>
                  </w:rPr>
                </w:rPrChange>
              </w:rPr>
              <w:pPrChange w:id="3337" w:author="Daniel Stewart" w:date="2022-02-10T13:42:00Z">
                <w:pPr/>
              </w:pPrChange>
            </w:pPr>
            <w:r w:rsidRPr="00FF20F1">
              <w:t>X</w:t>
            </w:r>
          </w:p>
        </w:tc>
      </w:tr>
      <w:tr w:rsidR="00AD223F" w:rsidRPr="00FF20F1" w14:paraId="42C72314" w14:textId="77777777" w:rsidTr="00013BB3">
        <w:trPr>
          <w:trHeight w:hRule="exact" w:val="227"/>
        </w:trPr>
        <w:tc>
          <w:tcPr>
            <w:tcW w:w="3119" w:type="dxa"/>
            <w:shd w:val="clear" w:color="auto" w:fill="auto"/>
          </w:tcPr>
          <w:p w14:paraId="29A0E3F9" w14:textId="77777777" w:rsidR="00AD223F" w:rsidRPr="00FF20F1" w:rsidRDefault="00AD223F" w:rsidP="00AD223F">
            <w:pPr>
              <w:pStyle w:val="PlantList"/>
              <w:jc w:val="left"/>
              <w:rPr>
                <w:i/>
                <w:iCs/>
                <w:rPrChange w:id="3338" w:author="Daniel Stewart" w:date="2022-02-10T13:41:00Z">
                  <w:rPr>
                    <w:lang w:val="en-US"/>
                  </w:rPr>
                </w:rPrChange>
              </w:rPr>
              <w:pPrChange w:id="3339" w:author="Daniel Stewart" w:date="2022-02-10T13:43:00Z">
                <w:pPr>
                  <w:jc w:val="left"/>
                </w:pPr>
              </w:pPrChange>
            </w:pPr>
            <w:r w:rsidRPr="00FF20F1">
              <w:rPr>
                <w:i/>
                <w:iCs/>
                <w:rPrChange w:id="3340" w:author="Daniel Stewart" w:date="2022-02-10T13:41:00Z">
                  <w:rPr/>
                </w:rPrChange>
              </w:rPr>
              <w:t>Scutellaria lateriflora</w:t>
            </w:r>
          </w:p>
        </w:tc>
        <w:tc>
          <w:tcPr>
            <w:tcW w:w="2941" w:type="dxa"/>
            <w:shd w:val="clear" w:color="auto" w:fill="auto"/>
          </w:tcPr>
          <w:p w14:paraId="1C568F17" w14:textId="77777777" w:rsidR="00AD223F" w:rsidRPr="00FF20F1" w:rsidRDefault="00AD223F" w:rsidP="00AD223F">
            <w:pPr>
              <w:pStyle w:val="PlantList"/>
              <w:pPrChange w:id="3341" w:author="Daniel Stewart" w:date="2022-02-10T13:41:00Z">
                <w:pPr>
                  <w:jc w:val="left"/>
                </w:pPr>
              </w:pPrChange>
            </w:pPr>
            <w:r w:rsidRPr="00FF20F1">
              <w:t>blue skullcap</w:t>
            </w:r>
          </w:p>
        </w:tc>
        <w:tc>
          <w:tcPr>
            <w:tcW w:w="886" w:type="dxa"/>
            <w:shd w:val="clear" w:color="auto" w:fill="auto"/>
          </w:tcPr>
          <w:p w14:paraId="3FBC31B5" w14:textId="77777777" w:rsidR="00AD223F" w:rsidRPr="00FF20F1" w:rsidRDefault="00AD223F" w:rsidP="00AD223F">
            <w:pPr>
              <w:pStyle w:val="PlantList"/>
              <w:jc w:val="center"/>
              <w:pPrChange w:id="3342" w:author="Daniel Stewart" w:date="2022-02-10T13:42:00Z">
                <w:pPr/>
              </w:pPrChange>
            </w:pPr>
            <w:r w:rsidRPr="00FF20F1">
              <w:t>N</w:t>
            </w:r>
          </w:p>
        </w:tc>
        <w:tc>
          <w:tcPr>
            <w:tcW w:w="886" w:type="dxa"/>
          </w:tcPr>
          <w:p w14:paraId="31CBCA1E" w14:textId="77777777" w:rsidR="00AD223F" w:rsidRPr="00FF20F1" w:rsidRDefault="00AD223F" w:rsidP="00AD223F">
            <w:pPr>
              <w:pStyle w:val="PlantList"/>
              <w:jc w:val="center"/>
              <w:pPrChange w:id="3343" w:author="Daniel Stewart" w:date="2022-02-10T13:42:00Z">
                <w:pPr/>
              </w:pPrChange>
            </w:pPr>
            <w:r w:rsidRPr="00FF20F1">
              <w:t>X</w:t>
            </w:r>
          </w:p>
        </w:tc>
        <w:tc>
          <w:tcPr>
            <w:tcW w:w="886" w:type="dxa"/>
          </w:tcPr>
          <w:p w14:paraId="7215A0CF" w14:textId="77777777" w:rsidR="00AD223F" w:rsidRPr="00FF20F1" w:rsidRDefault="00AD223F" w:rsidP="00AD223F">
            <w:pPr>
              <w:pStyle w:val="PlantList"/>
              <w:jc w:val="center"/>
              <w:pPrChange w:id="3344" w:author="Daniel Stewart" w:date="2022-02-10T13:42:00Z">
                <w:pPr/>
              </w:pPrChange>
            </w:pPr>
          </w:p>
        </w:tc>
      </w:tr>
      <w:tr w:rsidR="00AD223F" w:rsidRPr="00FF20F1" w14:paraId="21477ABD" w14:textId="77777777" w:rsidTr="00013BB3">
        <w:tblPrEx>
          <w:tblW w:w="8718" w:type="dxa"/>
          <w:tblCellMar>
            <w:left w:w="0" w:type="dxa"/>
            <w:right w:w="0" w:type="dxa"/>
          </w:tblCellMar>
          <w:tblPrExChange w:id="3345" w:author="Daniel Stewart" w:date="2022-02-09T15:42:00Z">
            <w:tblPrEx>
              <w:tblW w:w="8718" w:type="dxa"/>
              <w:tblCellMar>
                <w:left w:w="0" w:type="dxa"/>
                <w:right w:w="0" w:type="dxa"/>
              </w:tblCellMar>
            </w:tblPrEx>
          </w:tblPrExChange>
        </w:tblPrEx>
        <w:trPr>
          <w:trHeight w:hRule="exact" w:val="227"/>
          <w:trPrChange w:id="3346" w:author="Daniel Stewart" w:date="2022-02-09T15:42:00Z">
            <w:trPr>
              <w:trHeight w:hRule="exact" w:val="227"/>
            </w:trPr>
          </w:trPrChange>
        </w:trPr>
        <w:tc>
          <w:tcPr>
            <w:tcW w:w="3119" w:type="dxa"/>
            <w:shd w:val="clear" w:color="auto" w:fill="auto"/>
            <w:hideMark/>
            <w:tcPrChange w:id="3347" w:author="Daniel Stewart" w:date="2022-02-09T15:42:00Z">
              <w:tcPr>
                <w:tcW w:w="3119" w:type="dxa"/>
                <w:shd w:val="clear" w:color="auto" w:fill="auto"/>
                <w:hideMark/>
              </w:tcPr>
            </w:tcPrChange>
          </w:tcPr>
          <w:p w14:paraId="6C999619" w14:textId="77777777" w:rsidR="00AD223F" w:rsidRPr="00FF20F1" w:rsidRDefault="00AD223F" w:rsidP="00AD223F">
            <w:pPr>
              <w:pStyle w:val="PlantList"/>
              <w:jc w:val="left"/>
              <w:rPr>
                <w:i/>
                <w:iCs/>
                <w:rPrChange w:id="3348" w:author="Daniel Stewart" w:date="2022-02-10T13:41:00Z">
                  <w:rPr>
                    <w:lang w:val="en-US"/>
                  </w:rPr>
                </w:rPrChange>
              </w:rPr>
              <w:pPrChange w:id="3349" w:author="Daniel Stewart" w:date="2022-02-10T13:43:00Z">
                <w:pPr>
                  <w:jc w:val="left"/>
                </w:pPr>
              </w:pPrChange>
            </w:pPr>
            <w:r w:rsidRPr="00FF20F1">
              <w:rPr>
                <w:i/>
                <w:iCs/>
                <w:rPrChange w:id="3350" w:author="Daniel Stewart" w:date="2022-02-10T13:41:00Z">
                  <w:rPr/>
                </w:rPrChange>
              </w:rPr>
              <w:t>Sidalcea hendersonii </w:t>
            </w:r>
          </w:p>
        </w:tc>
        <w:tc>
          <w:tcPr>
            <w:tcW w:w="2941" w:type="dxa"/>
            <w:shd w:val="clear" w:color="auto" w:fill="auto"/>
            <w:hideMark/>
            <w:tcPrChange w:id="3351" w:author="Daniel Stewart" w:date="2022-02-09T15:42:00Z">
              <w:tcPr>
                <w:tcW w:w="2941" w:type="dxa"/>
                <w:shd w:val="clear" w:color="auto" w:fill="auto"/>
                <w:hideMark/>
              </w:tcPr>
            </w:tcPrChange>
          </w:tcPr>
          <w:p w14:paraId="5B202322" w14:textId="77777777" w:rsidR="00AD223F" w:rsidRPr="00FF20F1" w:rsidRDefault="00AD223F" w:rsidP="00AD223F">
            <w:pPr>
              <w:pStyle w:val="PlantList"/>
              <w:pPrChange w:id="3352" w:author="Daniel Stewart" w:date="2022-02-10T13:41:00Z">
                <w:pPr>
                  <w:jc w:val="left"/>
                </w:pPr>
              </w:pPrChange>
            </w:pPr>
            <w:r w:rsidRPr="00FF20F1">
              <w:t>Henderson's checker-mallow </w:t>
            </w:r>
          </w:p>
        </w:tc>
        <w:tc>
          <w:tcPr>
            <w:tcW w:w="886" w:type="dxa"/>
            <w:shd w:val="clear" w:color="auto" w:fill="auto"/>
            <w:hideMark/>
            <w:tcPrChange w:id="3353" w:author="Daniel Stewart" w:date="2022-02-09T15:42:00Z">
              <w:tcPr>
                <w:tcW w:w="886" w:type="dxa"/>
                <w:shd w:val="clear" w:color="auto" w:fill="auto"/>
                <w:hideMark/>
              </w:tcPr>
            </w:tcPrChange>
          </w:tcPr>
          <w:p w14:paraId="7AF0B879" w14:textId="77777777" w:rsidR="00AD223F" w:rsidRPr="00FF20F1" w:rsidRDefault="00AD223F" w:rsidP="00AD223F">
            <w:pPr>
              <w:pStyle w:val="PlantList"/>
              <w:jc w:val="center"/>
              <w:pPrChange w:id="3354" w:author="Daniel Stewart" w:date="2022-02-10T13:42:00Z">
                <w:pPr/>
              </w:pPrChange>
            </w:pPr>
            <w:r w:rsidRPr="00FF20F1">
              <w:t>N</w:t>
            </w:r>
          </w:p>
        </w:tc>
        <w:tc>
          <w:tcPr>
            <w:tcW w:w="886" w:type="dxa"/>
            <w:tcPrChange w:id="3355" w:author="Daniel Stewart" w:date="2022-02-09T15:42:00Z">
              <w:tcPr>
                <w:tcW w:w="886" w:type="dxa"/>
              </w:tcPr>
            </w:tcPrChange>
          </w:tcPr>
          <w:p w14:paraId="7FE1F416" w14:textId="77777777" w:rsidR="00AD223F" w:rsidRPr="00FF20F1" w:rsidRDefault="00AD223F" w:rsidP="00AD223F">
            <w:pPr>
              <w:pStyle w:val="PlantList"/>
              <w:jc w:val="center"/>
              <w:pPrChange w:id="3356" w:author="Daniel Stewart" w:date="2022-02-10T13:42:00Z">
                <w:pPr/>
              </w:pPrChange>
            </w:pPr>
          </w:p>
        </w:tc>
        <w:tc>
          <w:tcPr>
            <w:tcW w:w="886" w:type="dxa"/>
            <w:tcPrChange w:id="3357" w:author="Daniel Stewart" w:date="2022-02-09T15:42:00Z">
              <w:tcPr>
                <w:tcW w:w="886" w:type="dxa"/>
              </w:tcPr>
            </w:tcPrChange>
          </w:tcPr>
          <w:p w14:paraId="1A5DF332" w14:textId="77777777" w:rsidR="00AD223F" w:rsidRPr="00FF20F1" w:rsidRDefault="00AD223F" w:rsidP="00AD223F">
            <w:pPr>
              <w:pStyle w:val="PlantList"/>
              <w:jc w:val="center"/>
              <w:rPr>
                <w:rPrChange w:id="3358" w:author="Daniel Stewart" w:date="2022-02-10T13:41:00Z">
                  <w:rPr>
                    <w:color w:val="000000"/>
                    <w:lang w:val="en-US"/>
                  </w:rPr>
                </w:rPrChange>
              </w:rPr>
              <w:pPrChange w:id="3359" w:author="Daniel Stewart" w:date="2022-02-10T13:42:00Z">
                <w:pPr/>
              </w:pPrChange>
            </w:pPr>
            <w:r w:rsidRPr="00FF20F1">
              <w:t>X</w:t>
            </w:r>
          </w:p>
        </w:tc>
      </w:tr>
      <w:tr w:rsidR="00AD223F" w:rsidRPr="00FF20F1" w14:paraId="5303E0CC" w14:textId="77777777" w:rsidTr="00013BB3">
        <w:tblPrEx>
          <w:tblW w:w="8718" w:type="dxa"/>
          <w:tblCellMar>
            <w:left w:w="0" w:type="dxa"/>
            <w:right w:w="0" w:type="dxa"/>
          </w:tblCellMar>
          <w:tblPrExChange w:id="3360" w:author="Daniel Stewart" w:date="2022-02-09T16:26:00Z">
            <w:tblPrEx>
              <w:tblW w:w="8718" w:type="dxa"/>
              <w:tblCellMar>
                <w:left w:w="0" w:type="dxa"/>
                <w:right w:w="0" w:type="dxa"/>
              </w:tblCellMar>
            </w:tblPrEx>
          </w:tblPrExChange>
        </w:tblPrEx>
        <w:trPr>
          <w:trHeight w:hRule="exact" w:val="227"/>
          <w:trPrChange w:id="3361" w:author="Daniel Stewart" w:date="2022-02-09T16:26:00Z">
            <w:trPr>
              <w:trHeight w:hRule="exact" w:val="227"/>
            </w:trPr>
          </w:trPrChange>
        </w:trPr>
        <w:tc>
          <w:tcPr>
            <w:tcW w:w="3119" w:type="dxa"/>
            <w:shd w:val="clear" w:color="auto" w:fill="auto"/>
            <w:tcPrChange w:id="3362" w:author="Daniel Stewart" w:date="2022-02-09T16:26:00Z">
              <w:tcPr>
                <w:tcW w:w="3119" w:type="dxa"/>
                <w:shd w:val="clear" w:color="auto" w:fill="auto"/>
              </w:tcPr>
            </w:tcPrChange>
          </w:tcPr>
          <w:p w14:paraId="4E3C79A1" w14:textId="77777777" w:rsidR="00AD223F" w:rsidRPr="00FF20F1" w:rsidRDefault="00AD223F" w:rsidP="00AD223F">
            <w:pPr>
              <w:pStyle w:val="PlantList"/>
              <w:jc w:val="left"/>
              <w:rPr>
                <w:i/>
                <w:iCs/>
                <w:rPrChange w:id="3363" w:author="Daniel Stewart" w:date="2022-02-10T13:41:00Z">
                  <w:rPr>
                    <w:lang w:val="en-US"/>
                  </w:rPr>
                </w:rPrChange>
              </w:rPr>
              <w:pPrChange w:id="3364" w:author="Daniel Stewart" w:date="2022-02-10T13:43:00Z">
                <w:pPr>
                  <w:jc w:val="left"/>
                </w:pPr>
              </w:pPrChange>
            </w:pPr>
            <w:r w:rsidRPr="00FF20F1">
              <w:rPr>
                <w:i/>
                <w:iCs/>
                <w:rPrChange w:id="3365" w:author="Daniel Stewart" w:date="2022-02-10T13:41:00Z">
                  <w:rPr/>
                </w:rPrChange>
              </w:rPr>
              <w:t>Sinapis alba</w:t>
            </w:r>
          </w:p>
        </w:tc>
        <w:tc>
          <w:tcPr>
            <w:tcW w:w="2941" w:type="dxa"/>
            <w:shd w:val="clear" w:color="auto" w:fill="auto"/>
            <w:tcPrChange w:id="3366" w:author="Daniel Stewart" w:date="2022-02-09T16:26:00Z">
              <w:tcPr>
                <w:tcW w:w="2941" w:type="dxa"/>
                <w:shd w:val="clear" w:color="auto" w:fill="auto"/>
              </w:tcPr>
            </w:tcPrChange>
          </w:tcPr>
          <w:p w14:paraId="0112EE95" w14:textId="77777777" w:rsidR="00AD223F" w:rsidRPr="00FF20F1" w:rsidRDefault="00AD223F" w:rsidP="00AD223F">
            <w:pPr>
              <w:pStyle w:val="PlantList"/>
              <w:pPrChange w:id="3367" w:author="Daniel Stewart" w:date="2022-02-10T13:41:00Z">
                <w:pPr>
                  <w:jc w:val="left"/>
                </w:pPr>
              </w:pPrChange>
            </w:pPr>
            <w:r w:rsidRPr="00FF20F1">
              <w:t>white mustard</w:t>
            </w:r>
          </w:p>
        </w:tc>
        <w:tc>
          <w:tcPr>
            <w:tcW w:w="886" w:type="dxa"/>
            <w:shd w:val="clear" w:color="auto" w:fill="auto"/>
            <w:tcPrChange w:id="3368" w:author="Daniel Stewart" w:date="2022-02-09T16:26:00Z">
              <w:tcPr>
                <w:tcW w:w="886" w:type="dxa"/>
                <w:shd w:val="clear" w:color="auto" w:fill="auto"/>
              </w:tcPr>
            </w:tcPrChange>
          </w:tcPr>
          <w:p w14:paraId="4E577C7B" w14:textId="77777777" w:rsidR="00AD223F" w:rsidRPr="00FF20F1" w:rsidRDefault="00AD223F" w:rsidP="00AD223F">
            <w:pPr>
              <w:pStyle w:val="PlantList"/>
              <w:jc w:val="center"/>
              <w:pPrChange w:id="3369" w:author="Daniel Stewart" w:date="2022-02-10T13:42:00Z">
                <w:pPr/>
              </w:pPrChange>
            </w:pPr>
            <w:r w:rsidRPr="00FF20F1">
              <w:t>E</w:t>
            </w:r>
          </w:p>
        </w:tc>
        <w:tc>
          <w:tcPr>
            <w:tcW w:w="886" w:type="dxa"/>
            <w:tcPrChange w:id="3370" w:author="Daniel Stewart" w:date="2022-02-09T16:26:00Z">
              <w:tcPr>
                <w:tcW w:w="886" w:type="dxa"/>
              </w:tcPr>
            </w:tcPrChange>
          </w:tcPr>
          <w:p w14:paraId="0D4F56ED" w14:textId="77777777" w:rsidR="00AD223F" w:rsidRPr="00FF20F1" w:rsidRDefault="00AD223F" w:rsidP="00AD223F">
            <w:pPr>
              <w:pStyle w:val="PlantList"/>
              <w:jc w:val="center"/>
              <w:pPrChange w:id="3371" w:author="Daniel Stewart" w:date="2022-02-10T13:42:00Z">
                <w:pPr/>
              </w:pPrChange>
            </w:pPr>
            <w:r w:rsidRPr="00FF20F1">
              <w:t>X</w:t>
            </w:r>
          </w:p>
        </w:tc>
        <w:tc>
          <w:tcPr>
            <w:tcW w:w="886" w:type="dxa"/>
            <w:tcPrChange w:id="3372" w:author="Daniel Stewart" w:date="2022-02-09T16:26:00Z">
              <w:tcPr>
                <w:tcW w:w="886" w:type="dxa"/>
              </w:tcPr>
            </w:tcPrChange>
          </w:tcPr>
          <w:p w14:paraId="37C671AE" w14:textId="77777777" w:rsidR="00AD223F" w:rsidRPr="00FF20F1" w:rsidRDefault="00AD223F" w:rsidP="00AD223F">
            <w:pPr>
              <w:pStyle w:val="PlantList"/>
              <w:jc w:val="center"/>
              <w:pPrChange w:id="3373" w:author="Daniel Stewart" w:date="2022-02-10T13:42:00Z">
                <w:pPr/>
              </w:pPrChange>
            </w:pPr>
          </w:p>
        </w:tc>
      </w:tr>
      <w:tr w:rsidR="00AD223F" w:rsidRPr="00FF20F1" w:rsidDel="00981875" w14:paraId="40D6CF34" w14:textId="77777777" w:rsidTr="00013BB3">
        <w:trPr>
          <w:trHeight w:hRule="exact" w:val="227"/>
          <w:del w:id="3374" w:author="Daniel Stewart" w:date="2022-02-09T15:42:00Z"/>
        </w:trPr>
        <w:tc>
          <w:tcPr>
            <w:tcW w:w="3119" w:type="dxa"/>
            <w:shd w:val="clear" w:color="auto" w:fill="auto"/>
          </w:tcPr>
          <w:p w14:paraId="56D3E1FA" w14:textId="77777777" w:rsidR="00AD223F" w:rsidRPr="00FF20F1" w:rsidDel="00981875" w:rsidRDefault="00AD223F" w:rsidP="00AD223F">
            <w:pPr>
              <w:pStyle w:val="PlantList"/>
              <w:jc w:val="left"/>
              <w:rPr>
                <w:del w:id="3375" w:author="Daniel Stewart" w:date="2022-02-09T15:42:00Z"/>
                <w:i/>
                <w:iCs/>
                <w:rPrChange w:id="3376" w:author="Daniel Stewart" w:date="2022-02-10T13:41:00Z">
                  <w:rPr>
                    <w:del w:id="3377" w:author="Daniel Stewart" w:date="2022-02-09T15:42:00Z"/>
                    <w:i/>
                    <w:iCs/>
                    <w:color w:val="000000"/>
                    <w:lang w:val="en-US"/>
                  </w:rPr>
                </w:rPrChange>
              </w:rPr>
              <w:pPrChange w:id="3378" w:author="Daniel Stewart" w:date="2022-02-10T13:43:00Z">
                <w:pPr/>
              </w:pPrChange>
            </w:pPr>
            <w:del w:id="3379" w:author="Daniel Stewart" w:date="2022-02-09T15:42:00Z">
              <w:r w:rsidRPr="00FF20F1" w:rsidDel="00981875">
                <w:rPr>
                  <w:i/>
                  <w:iCs/>
                  <w:rPrChange w:id="3380" w:author="Daniel Stewart" w:date="2022-02-10T13:41:00Z">
                    <w:rPr>
                      <w:lang w:val="en-US"/>
                    </w:rPr>
                  </w:rPrChange>
                </w:rPr>
                <w:delText>Species </w:delText>
              </w:r>
            </w:del>
          </w:p>
        </w:tc>
        <w:tc>
          <w:tcPr>
            <w:tcW w:w="2941" w:type="dxa"/>
            <w:shd w:val="clear" w:color="auto" w:fill="auto"/>
          </w:tcPr>
          <w:p w14:paraId="199114EE" w14:textId="77777777" w:rsidR="00AD223F" w:rsidRPr="00FF20F1" w:rsidDel="00981875" w:rsidRDefault="00AD223F" w:rsidP="00AD223F">
            <w:pPr>
              <w:pStyle w:val="PlantList"/>
              <w:jc w:val="left"/>
              <w:rPr>
                <w:del w:id="3381" w:author="Daniel Stewart" w:date="2022-02-09T15:42:00Z"/>
                <w:rPrChange w:id="3382" w:author="Daniel Stewart" w:date="2022-02-10T13:41:00Z">
                  <w:rPr>
                    <w:del w:id="3383" w:author="Daniel Stewart" w:date="2022-02-09T15:42:00Z"/>
                    <w:color w:val="000000"/>
                    <w:lang w:val="en-US"/>
                  </w:rPr>
                </w:rPrChange>
              </w:rPr>
              <w:pPrChange w:id="3384" w:author="Daniel Stewart" w:date="2022-02-10T13:43:00Z">
                <w:pPr/>
              </w:pPrChange>
            </w:pPr>
            <w:del w:id="3385" w:author="Daniel Stewart" w:date="2022-02-09T15:42:00Z">
              <w:r w:rsidRPr="00FF20F1" w:rsidDel="00981875">
                <w:delText>Common Name </w:delText>
              </w:r>
            </w:del>
          </w:p>
        </w:tc>
        <w:tc>
          <w:tcPr>
            <w:tcW w:w="886" w:type="dxa"/>
            <w:shd w:val="clear" w:color="auto" w:fill="auto"/>
          </w:tcPr>
          <w:p w14:paraId="6DDCB185" w14:textId="77777777" w:rsidR="00AD223F" w:rsidRPr="00FF20F1" w:rsidDel="00981875" w:rsidRDefault="00AD223F" w:rsidP="00AD223F">
            <w:pPr>
              <w:pStyle w:val="PlantList"/>
              <w:jc w:val="left"/>
              <w:rPr>
                <w:del w:id="3386" w:author="Daniel Stewart" w:date="2022-02-09T15:42:00Z"/>
                <w:rPrChange w:id="3387" w:author="Daniel Stewart" w:date="2022-02-10T13:41:00Z">
                  <w:rPr>
                    <w:del w:id="3388" w:author="Daniel Stewart" w:date="2022-02-09T15:42:00Z"/>
                    <w:color w:val="000000"/>
                    <w:lang w:val="en-US"/>
                  </w:rPr>
                </w:rPrChange>
              </w:rPr>
              <w:pPrChange w:id="3389" w:author="Daniel Stewart" w:date="2022-02-10T13:43:00Z">
                <w:pPr/>
              </w:pPrChange>
            </w:pPr>
            <w:del w:id="3390" w:author="Daniel Stewart" w:date="2022-02-09T15:42:00Z">
              <w:r w:rsidRPr="00FF20F1" w:rsidDel="00981875">
                <w:delText>Origin</w:delText>
              </w:r>
            </w:del>
          </w:p>
        </w:tc>
        <w:tc>
          <w:tcPr>
            <w:tcW w:w="886" w:type="dxa"/>
          </w:tcPr>
          <w:p w14:paraId="46932AF6" w14:textId="77777777" w:rsidR="00AD223F" w:rsidRPr="00FF20F1" w:rsidDel="00981875" w:rsidRDefault="00AD223F" w:rsidP="00AD223F">
            <w:pPr>
              <w:pStyle w:val="PlantList"/>
              <w:jc w:val="left"/>
              <w:rPr>
                <w:del w:id="3391" w:author="Daniel Stewart" w:date="2022-02-09T15:42:00Z"/>
                <w:rPrChange w:id="3392" w:author="Daniel Stewart" w:date="2022-02-10T13:41:00Z">
                  <w:rPr>
                    <w:del w:id="3393" w:author="Daniel Stewart" w:date="2022-02-09T15:42:00Z"/>
                    <w:color w:val="000000"/>
                    <w:lang w:val="en-US"/>
                  </w:rPr>
                </w:rPrChange>
              </w:rPr>
              <w:pPrChange w:id="3394" w:author="Daniel Stewart" w:date="2022-02-10T13:43:00Z">
                <w:pPr/>
              </w:pPrChange>
            </w:pPr>
            <w:del w:id="3395" w:author="Daniel Stewart" w:date="2022-02-09T15:42:00Z">
              <w:r w:rsidRPr="00FF20F1" w:rsidDel="00981875">
                <w:delText>2015</w:delText>
              </w:r>
            </w:del>
          </w:p>
        </w:tc>
        <w:tc>
          <w:tcPr>
            <w:tcW w:w="886" w:type="dxa"/>
          </w:tcPr>
          <w:p w14:paraId="16E3EBB9" w14:textId="77777777" w:rsidR="00AD223F" w:rsidRPr="00FF20F1" w:rsidDel="00981875" w:rsidRDefault="00AD223F" w:rsidP="00AD223F">
            <w:pPr>
              <w:pStyle w:val="PlantList"/>
              <w:jc w:val="left"/>
              <w:rPr>
                <w:del w:id="3396" w:author="Daniel Stewart" w:date="2022-02-09T15:42:00Z"/>
              </w:rPr>
              <w:pPrChange w:id="3397" w:author="Daniel Stewart" w:date="2022-02-10T13:43:00Z">
                <w:pPr/>
              </w:pPrChange>
            </w:pPr>
            <w:del w:id="3398" w:author="Daniel Stewart" w:date="2022-02-09T15:42:00Z">
              <w:r w:rsidRPr="00FF20F1" w:rsidDel="00981875">
                <w:delText>2021</w:delText>
              </w:r>
            </w:del>
          </w:p>
        </w:tc>
      </w:tr>
      <w:tr w:rsidR="00AD223F" w:rsidRPr="00FF20F1" w14:paraId="534BCD7C" w14:textId="77777777" w:rsidTr="00013BB3">
        <w:trPr>
          <w:trHeight w:hRule="exact" w:val="227"/>
        </w:trPr>
        <w:tc>
          <w:tcPr>
            <w:tcW w:w="3119" w:type="dxa"/>
            <w:shd w:val="clear" w:color="auto" w:fill="auto"/>
            <w:hideMark/>
          </w:tcPr>
          <w:p w14:paraId="0BD7E42C" w14:textId="77777777" w:rsidR="00AD223F" w:rsidRPr="00FF20F1" w:rsidRDefault="00AD223F" w:rsidP="00AD223F">
            <w:pPr>
              <w:pStyle w:val="PlantList"/>
              <w:jc w:val="left"/>
              <w:rPr>
                <w:i/>
                <w:iCs/>
                <w:rPrChange w:id="3399" w:author="Daniel Stewart" w:date="2022-02-10T13:41:00Z">
                  <w:rPr>
                    <w:lang w:val="en-US"/>
                  </w:rPr>
                </w:rPrChange>
              </w:rPr>
              <w:pPrChange w:id="3400" w:author="Daniel Stewart" w:date="2022-02-10T13:43:00Z">
                <w:pPr>
                  <w:jc w:val="left"/>
                </w:pPr>
              </w:pPrChange>
            </w:pPr>
            <w:r w:rsidRPr="00FF20F1">
              <w:rPr>
                <w:i/>
                <w:iCs/>
                <w:rPrChange w:id="3401" w:author="Daniel Stewart" w:date="2022-02-10T13:41:00Z">
                  <w:rPr/>
                </w:rPrChange>
              </w:rPr>
              <w:t>Sium suave </w:t>
            </w:r>
          </w:p>
        </w:tc>
        <w:tc>
          <w:tcPr>
            <w:tcW w:w="2941" w:type="dxa"/>
            <w:shd w:val="clear" w:color="auto" w:fill="auto"/>
            <w:hideMark/>
          </w:tcPr>
          <w:p w14:paraId="74591D22" w14:textId="77777777" w:rsidR="00AD223F" w:rsidRPr="00FF20F1" w:rsidRDefault="00AD223F" w:rsidP="00AD223F">
            <w:pPr>
              <w:pStyle w:val="PlantList"/>
              <w:pPrChange w:id="3402" w:author="Daniel Stewart" w:date="2022-02-10T13:41:00Z">
                <w:pPr>
                  <w:jc w:val="left"/>
                </w:pPr>
              </w:pPrChange>
            </w:pPr>
            <w:r w:rsidRPr="00FF20F1">
              <w:t>water parsnip </w:t>
            </w:r>
          </w:p>
        </w:tc>
        <w:tc>
          <w:tcPr>
            <w:tcW w:w="886" w:type="dxa"/>
            <w:shd w:val="clear" w:color="auto" w:fill="auto"/>
            <w:hideMark/>
          </w:tcPr>
          <w:p w14:paraId="19BFA78D" w14:textId="77777777" w:rsidR="00AD223F" w:rsidRPr="00FF20F1" w:rsidRDefault="00AD223F" w:rsidP="00AD223F">
            <w:pPr>
              <w:pStyle w:val="PlantList"/>
              <w:jc w:val="center"/>
              <w:pPrChange w:id="3403" w:author="Daniel Stewart" w:date="2022-02-10T13:42:00Z">
                <w:pPr/>
              </w:pPrChange>
            </w:pPr>
            <w:r w:rsidRPr="00FF20F1">
              <w:t>N</w:t>
            </w:r>
          </w:p>
        </w:tc>
        <w:tc>
          <w:tcPr>
            <w:tcW w:w="886" w:type="dxa"/>
          </w:tcPr>
          <w:p w14:paraId="688B8BFC" w14:textId="77777777" w:rsidR="00AD223F" w:rsidRPr="00FF20F1" w:rsidRDefault="00AD223F" w:rsidP="00AD223F">
            <w:pPr>
              <w:pStyle w:val="PlantList"/>
              <w:jc w:val="center"/>
              <w:pPrChange w:id="3404" w:author="Daniel Stewart" w:date="2022-02-10T13:42:00Z">
                <w:pPr/>
              </w:pPrChange>
            </w:pPr>
            <w:r w:rsidRPr="00FF20F1">
              <w:t>X</w:t>
            </w:r>
          </w:p>
        </w:tc>
        <w:tc>
          <w:tcPr>
            <w:tcW w:w="886" w:type="dxa"/>
          </w:tcPr>
          <w:p w14:paraId="4C86327D" w14:textId="77777777" w:rsidR="00AD223F" w:rsidRPr="00FF20F1" w:rsidRDefault="00AD223F" w:rsidP="00AD223F">
            <w:pPr>
              <w:pStyle w:val="PlantList"/>
              <w:jc w:val="center"/>
              <w:rPr>
                <w:rPrChange w:id="3405" w:author="Daniel Stewart" w:date="2022-02-10T13:41:00Z">
                  <w:rPr>
                    <w:color w:val="000000"/>
                    <w:lang w:val="en-US"/>
                  </w:rPr>
                </w:rPrChange>
              </w:rPr>
              <w:pPrChange w:id="3406" w:author="Daniel Stewart" w:date="2022-02-10T13:42:00Z">
                <w:pPr/>
              </w:pPrChange>
            </w:pPr>
            <w:r w:rsidRPr="00FF20F1">
              <w:t>X</w:t>
            </w:r>
          </w:p>
        </w:tc>
      </w:tr>
      <w:tr w:rsidR="00AD223F" w:rsidRPr="00FF20F1" w14:paraId="6BD0269F" w14:textId="77777777" w:rsidTr="00013BB3">
        <w:trPr>
          <w:trHeight w:hRule="exact" w:val="227"/>
        </w:trPr>
        <w:tc>
          <w:tcPr>
            <w:tcW w:w="3119" w:type="dxa"/>
            <w:shd w:val="clear" w:color="auto" w:fill="auto"/>
          </w:tcPr>
          <w:p w14:paraId="1E16F35A" w14:textId="77777777" w:rsidR="00AD223F" w:rsidRPr="00FF20F1" w:rsidRDefault="00AD223F" w:rsidP="00AD223F">
            <w:pPr>
              <w:pStyle w:val="PlantList"/>
              <w:jc w:val="left"/>
              <w:rPr>
                <w:i/>
                <w:iCs/>
                <w:rPrChange w:id="3407" w:author="Daniel Stewart" w:date="2022-02-10T13:41:00Z">
                  <w:rPr>
                    <w:lang w:val="en-US"/>
                  </w:rPr>
                </w:rPrChange>
              </w:rPr>
              <w:pPrChange w:id="3408" w:author="Daniel Stewart" w:date="2022-02-10T13:43:00Z">
                <w:pPr>
                  <w:jc w:val="left"/>
                </w:pPr>
              </w:pPrChange>
            </w:pPr>
            <w:r w:rsidRPr="00FF20F1">
              <w:rPr>
                <w:i/>
                <w:iCs/>
                <w:rPrChange w:id="3409" w:author="Daniel Stewart" w:date="2022-02-10T13:41:00Z">
                  <w:rPr/>
                </w:rPrChange>
              </w:rPr>
              <w:t>Solanum dulcamara</w:t>
            </w:r>
          </w:p>
        </w:tc>
        <w:tc>
          <w:tcPr>
            <w:tcW w:w="2941" w:type="dxa"/>
            <w:shd w:val="clear" w:color="auto" w:fill="auto"/>
          </w:tcPr>
          <w:p w14:paraId="71828D59" w14:textId="77777777" w:rsidR="00AD223F" w:rsidRPr="00FF20F1" w:rsidRDefault="00AD223F" w:rsidP="00AD223F">
            <w:pPr>
              <w:pStyle w:val="PlantList"/>
              <w:pPrChange w:id="3410" w:author="Daniel Stewart" w:date="2022-02-10T13:41:00Z">
                <w:pPr>
                  <w:jc w:val="left"/>
                </w:pPr>
              </w:pPrChange>
            </w:pPr>
            <w:r w:rsidRPr="00FF20F1">
              <w:t>European bittersweet</w:t>
            </w:r>
          </w:p>
        </w:tc>
        <w:tc>
          <w:tcPr>
            <w:tcW w:w="886" w:type="dxa"/>
            <w:shd w:val="clear" w:color="auto" w:fill="auto"/>
          </w:tcPr>
          <w:p w14:paraId="38757E60" w14:textId="77777777" w:rsidR="00AD223F" w:rsidRPr="00FF20F1" w:rsidRDefault="00AD223F" w:rsidP="00AD223F">
            <w:pPr>
              <w:pStyle w:val="PlantList"/>
              <w:jc w:val="center"/>
              <w:pPrChange w:id="3411" w:author="Daniel Stewart" w:date="2022-02-10T13:42:00Z">
                <w:pPr/>
              </w:pPrChange>
            </w:pPr>
            <w:r w:rsidRPr="00FF20F1">
              <w:t>E</w:t>
            </w:r>
          </w:p>
        </w:tc>
        <w:tc>
          <w:tcPr>
            <w:tcW w:w="886" w:type="dxa"/>
          </w:tcPr>
          <w:p w14:paraId="0E7E0A36" w14:textId="77777777" w:rsidR="00AD223F" w:rsidRPr="00FF20F1" w:rsidRDefault="00AD223F" w:rsidP="00AD223F">
            <w:pPr>
              <w:pStyle w:val="PlantList"/>
              <w:jc w:val="center"/>
              <w:pPrChange w:id="3412" w:author="Daniel Stewart" w:date="2022-02-10T13:42:00Z">
                <w:pPr/>
              </w:pPrChange>
            </w:pPr>
            <w:r w:rsidRPr="00FF20F1">
              <w:t>X</w:t>
            </w:r>
          </w:p>
        </w:tc>
        <w:tc>
          <w:tcPr>
            <w:tcW w:w="886" w:type="dxa"/>
          </w:tcPr>
          <w:p w14:paraId="145A6B39" w14:textId="77777777" w:rsidR="00AD223F" w:rsidRPr="00FF20F1" w:rsidRDefault="00AD223F" w:rsidP="00AD223F">
            <w:pPr>
              <w:pStyle w:val="PlantList"/>
              <w:jc w:val="center"/>
              <w:pPrChange w:id="3413" w:author="Daniel Stewart" w:date="2022-02-10T13:42:00Z">
                <w:pPr/>
              </w:pPrChange>
            </w:pPr>
          </w:p>
        </w:tc>
      </w:tr>
      <w:tr w:rsidR="00AD223F" w:rsidRPr="00FF20F1" w14:paraId="7C7DA54B" w14:textId="77777777" w:rsidTr="00013BB3">
        <w:trPr>
          <w:trHeight w:hRule="exact" w:val="227"/>
        </w:trPr>
        <w:tc>
          <w:tcPr>
            <w:tcW w:w="3119" w:type="dxa"/>
            <w:shd w:val="clear" w:color="auto" w:fill="auto"/>
            <w:hideMark/>
          </w:tcPr>
          <w:p w14:paraId="2B669574" w14:textId="77777777" w:rsidR="00AD223F" w:rsidRPr="00FF20F1" w:rsidRDefault="00AD223F" w:rsidP="00AD223F">
            <w:pPr>
              <w:pStyle w:val="PlantList"/>
              <w:jc w:val="left"/>
              <w:rPr>
                <w:i/>
                <w:iCs/>
                <w:rPrChange w:id="3414" w:author="Daniel Stewart" w:date="2022-02-10T13:41:00Z">
                  <w:rPr>
                    <w:lang w:val="en-US"/>
                  </w:rPr>
                </w:rPrChange>
              </w:rPr>
              <w:pPrChange w:id="3415" w:author="Daniel Stewart" w:date="2022-02-10T13:43:00Z">
                <w:pPr>
                  <w:jc w:val="left"/>
                </w:pPr>
              </w:pPrChange>
            </w:pPr>
            <w:r w:rsidRPr="00FF20F1">
              <w:rPr>
                <w:i/>
                <w:iCs/>
                <w:rPrChange w:id="3416" w:author="Daniel Stewart" w:date="2022-02-10T13:41:00Z">
                  <w:rPr/>
                </w:rPrChange>
              </w:rPr>
              <w:t>Solidago canadensis </w:t>
            </w:r>
          </w:p>
        </w:tc>
        <w:tc>
          <w:tcPr>
            <w:tcW w:w="2941" w:type="dxa"/>
            <w:shd w:val="clear" w:color="auto" w:fill="auto"/>
            <w:hideMark/>
          </w:tcPr>
          <w:p w14:paraId="19804801" w14:textId="77777777" w:rsidR="00AD223F" w:rsidRPr="00FF20F1" w:rsidRDefault="00AD223F" w:rsidP="00AD223F">
            <w:pPr>
              <w:pStyle w:val="PlantList"/>
              <w:pPrChange w:id="3417" w:author="Daniel Stewart" w:date="2022-02-10T13:41:00Z">
                <w:pPr>
                  <w:jc w:val="left"/>
                </w:pPr>
              </w:pPrChange>
            </w:pPr>
            <w:r w:rsidRPr="00FF20F1">
              <w:t>Canada goldenrod </w:t>
            </w:r>
          </w:p>
        </w:tc>
        <w:tc>
          <w:tcPr>
            <w:tcW w:w="886" w:type="dxa"/>
            <w:shd w:val="clear" w:color="auto" w:fill="auto"/>
            <w:hideMark/>
          </w:tcPr>
          <w:p w14:paraId="6956FF11" w14:textId="77777777" w:rsidR="00AD223F" w:rsidRPr="00FF20F1" w:rsidRDefault="00AD223F" w:rsidP="00AD223F">
            <w:pPr>
              <w:pStyle w:val="PlantList"/>
              <w:jc w:val="center"/>
              <w:pPrChange w:id="3418" w:author="Daniel Stewart" w:date="2022-02-10T13:42:00Z">
                <w:pPr/>
              </w:pPrChange>
            </w:pPr>
            <w:r w:rsidRPr="00FF20F1">
              <w:t>N</w:t>
            </w:r>
          </w:p>
        </w:tc>
        <w:tc>
          <w:tcPr>
            <w:tcW w:w="886" w:type="dxa"/>
          </w:tcPr>
          <w:p w14:paraId="49840B90" w14:textId="77777777" w:rsidR="00AD223F" w:rsidRPr="00FF20F1" w:rsidRDefault="00AD223F" w:rsidP="00AD223F">
            <w:pPr>
              <w:pStyle w:val="PlantList"/>
              <w:jc w:val="center"/>
              <w:pPrChange w:id="3419" w:author="Daniel Stewart" w:date="2022-02-10T13:42:00Z">
                <w:pPr/>
              </w:pPrChange>
            </w:pPr>
          </w:p>
        </w:tc>
        <w:tc>
          <w:tcPr>
            <w:tcW w:w="886" w:type="dxa"/>
          </w:tcPr>
          <w:p w14:paraId="69BC6BBA" w14:textId="77777777" w:rsidR="00AD223F" w:rsidRPr="00FF20F1" w:rsidRDefault="00AD223F" w:rsidP="00AD223F">
            <w:pPr>
              <w:pStyle w:val="PlantList"/>
              <w:jc w:val="center"/>
              <w:rPr>
                <w:rPrChange w:id="3420" w:author="Daniel Stewart" w:date="2022-02-10T13:41:00Z">
                  <w:rPr>
                    <w:color w:val="000000"/>
                    <w:lang w:val="en-US"/>
                  </w:rPr>
                </w:rPrChange>
              </w:rPr>
              <w:pPrChange w:id="3421" w:author="Daniel Stewart" w:date="2022-02-10T13:42:00Z">
                <w:pPr/>
              </w:pPrChange>
            </w:pPr>
            <w:r w:rsidRPr="00FF20F1">
              <w:t>X</w:t>
            </w:r>
          </w:p>
        </w:tc>
      </w:tr>
      <w:tr w:rsidR="00AD223F" w:rsidRPr="00FF20F1" w14:paraId="7CF85401" w14:textId="77777777" w:rsidTr="00013BB3">
        <w:trPr>
          <w:trHeight w:hRule="exact" w:val="227"/>
        </w:trPr>
        <w:tc>
          <w:tcPr>
            <w:tcW w:w="3119" w:type="dxa"/>
            <w:shd w:val="clear" w:color="auto" w:fill="auto"/>
            <w:hideMark/>
          </w:tcPr>
          <w:p w14:paraId="7B3B2F92" w14:textId="77777777" w:rsidR="00AD223F" w:rsidRPr="00FF20F1" w:rsidRDefault="00AD223F" w:rsidP="00AD223F">
            <w:pPr>
              <w:pStyle w:val="PlantList"/>
              <w:jc w:val="left"/>
              <w:rPr>
                <w:i/>
                <w:iCs/>
                <w:rPrChange w:id="3422" w:author="Daniel Stewart" w:date="2022-02-10T13:41:00Z">
                  <w:rPr>
                    <w:lang w:val="en-US"/>
                  </w:rPr>
                </w:rPrChange>
              </w:rPr>
              <w:pPrChange w:id="3423" w:author="Daniel Stewart" w:date="2022-02-10T13:43:00Z">
                <w:pPr>
                  <w:jc w:val="left"/>
                </w:pPr>
              </w:pPrChange>
            </w:pPr>
            <w:r w:rsidRPr="00FF20F1">
              <w:rPr>
                <w:i/>
                <w:iCs/>
                <w:rPrChange w:id="3424" w:author="Daniel Stewart" w:date="2022-02-10T13:41:00Z">
                  <w:rPr/>
                </w:rPrChange>
              </w:rPr>
              <w:t>Sonchus arvensis </w:t>
            </w:r>
          </w:p>
        </w:tc>
        <w:tc>
          <w:tcPr>
            <w:tcW w:w="2941" w:type="dxa"/>
            <w:shd w:val="clear" w:color="auto" w:fill="auto"/>
            <w:hideMark/>
          </w:tcPr>
          <w:p w14:paraId="289CE1A9" w14:textId="77777777" w:rsidR="00AD223F" w:rsidRPr="00FF20F1" w:rsidRDefault="00AD223F" w:rsidP="00AD223F">
            <w:pPr>
              <w:pStyle w:val="PlantList"/>
              <w:pPrChange w:id="3425" w:author="Daniel Stewart" w:date="2022-02-10T13:41:00Z">
                <w:pPr>
                  <w:jc w:val="left"/>
                </w:pPr>
              </w:pPrChange>
            </w:pPr>
            <w:r w:rsidRPr="00FF20F1">
              <w:t>sow thistle </w:t>
            </w:r>
          </w:p>
        </w:tc>
        <w:tc>
          <w:tcPr>
            <w:tcW w:w="886" w:type="dxa"/>
            <w:shd w:val="clear" w:color="auto" w:fill="auto"/>
            <w:hideMark/>
          </w:tcPr>
          <w:p w14:paraId="2589E058" w14:textId="77777777" w:rsidR="00AD223F" w:rsidRPr="00FF20F1" w:rsidRDefault="00AD223F" w:rsidP="00AD223F">
            <w:pPr>
              <w:pStyle w:val="PlantList"/>
              <w:jc w:val="center"/>
              <w:pPrChange w:id="3426" w:author="Daniel Stewart" w:date="2022-02-10T13:42:00Z">
                <w:pPr/>
              </w:pPrChange>
            </w:pPr>
            <w:r w:rsidRPr="00FF20F1">
              <w:t>E</w:t>
            </w:r>
          </w:p>
        </w:tc>
        <w:tc>
          <w:tcPr>
            <w:tcW w:w="886" w:type="dxa"/>
          </w:tcPr>
          <w:p w14:paraId="3570628A" w14:textId="77777777" w:rsidR="00AD223F" w:rsidRPr="00FF20F1" w:rsidRDefault="00AD223F" w:rsidP="00AD223F">
            <w:pPr>
              <w:pStyle w:val="PlantList"/>
              <w:jc w:val="center"/>
              <w:pPrChange w:id="3427" w:author="Daniel Stewart" w:date="2022-02-10T13:42:00Z">
                <w:pPr/>
              </w:pPrChange>
            </w:pPr>
            <w:r w:rsidRPr="00FF20F1">
              <w:t>X</w:t>
            </w:r>
          </w:p>
        </w:tc>
        <w:tc>
          <w:tcPr>
            <w:tcW w:w="886" w:type="dxa"/>
          </w:tcPr>
          <w:p w14:paraId="3381286B" w14:textId="77777777" w:rsidR="00AD223F" w:rsidRPr="00FF20F1" w:rsidRDefault="00AD223F" w:rsidP="00AD223F">
            <w:pPr>
              <w:pStyle w:val="PlantList"/>
              <w:jc w:val="center"/>
              <w:rPr>
                <w:rPrChange w:id="3428" w:author="Daniel Stewart" w:date="2022-02-10T13:41:00Z">
                  <w:rPr>
                    <w:color w:val="000000"/>
                    <w:lang w:val="en-US"/>
                  </w:rPr>
                </w:rPrChange>
              </w:rPr>
              <w:pPrChange w:id="3429" w:author="Daniel Stewart" w:date="2022-02-10T13:42:00Z">
                <w:pPr/>
              </w:pPrChange>
            </w:pPr>
            <w:r w:rsidRPr="00FF20F1">
              <w:t>X</w:t>
            </w:r>
          </w:p>
        </w:tc>
      </w:tr>
      <w:tr w:rsidR="00AD223F" w:rsidRPr="00FF20F1" w14:paraId="0BDB34F7" w14:textId="77777777" w:rsidTr="00013BB3">
        <w:trPr>
          <w:trHeight w:hRule="exact" w:val="227"/>
        </w:trPr>
        <w:tc>
          <w:tcPr>
            <w:tcW w:w="3119" w:type="dxa"/>
            <w:shd w:val="clear" w:color="auto" w:fill="auto"/>
          </w:tcPr>
          <w:p w14:paraId="5DBBA0F9" w14:textId="77777777" w:rsidR="00AD223F" w:rsidRPr="00FF20F1" w:rsidRDefault="00AD223F" w:rsidP="00AD223F">
            <w:pPr>
              <w:pStyle w:val="PlantList"/>
              <w:jc w:val="left"/>
              <w:rPr>
                <w:i/>
                <w:iCs/>
                <w:rPrChange w:id="3430" w:author="Daniel Stewart" w:date="2022-02-10T13:41:00Z">
                  <w:rPr>
                    <w:lang w:val="en-US"/>
                  </w:rPr>
                </w:rPrChange>
              </w:rPr>
              <w:pPrChange w:id="3431" w:author="Daniel Stewart" w:date="2022-02-10T13:43:00Z">
                <w:pPr>
                  <w:jc w:val="left"/>
                </w:pPr>
              </w:pPrChange>
            </w:pPr>
            <w:r w:rsidRPr="00FF20F1">
              <w:rPr>
                <w:i/>
                <w:iCs/>
                <w:rPrChange w:id="3432" w:author="Daniel Stewart" w:date="2022-02-10T13:41:00Z">
                  <w:rPr/>
                </w:rPrChange>
              </w:rPr>
              <w:t>Soncus oleraceus</w:t>
            </w:r>
          </w:p>
        </w:tc>
        <w:tc>
          <w:tcPr>
            <w:tcW w:w="2941" w:type="dxa"/>
            <w:shd w:val="clear" w:color="auto" w:fill="auto"/>
          </w:tcPr>
          <w:p w14:paraId="021B5EFB" w14:textId="77777777" w:rsidR="00AD223F" w:rsidRPr="00FF20F1" w:rsidRDefault="00AD223F" w:rsidP="00AD223F">
            <w:pPr>
              <w:pStyle w:val="PlantList"/>
              <w:pPrChange w:id="3433" w:author="Daniel Stewart" w:date="2022-02-10T13:41:00Z">
                <w:pPr>
                  <w:jc w:val="left"/>
                </w:pPr>
              </w:pPrChange>
            </w:pPr>
            <w:r w:rsidRPr="00FF20F1">
              <w:t>common sow thistle</w:t>
            </w:r>
          </w:p>
        </w:tc>
        <w:tc>
          <w:tcPr>
            <w:tcW w:w="886" w:type="dxa"/>
            <w:shd w:val="clear" w:color="auto" w:fill="auto"/>
          </w:tcPr>
          <w:p w14:paraId="6F177396" w14:textId="77777777" w:rsidR="00AD223F" w:rsidRPr="00FF20F1" w:rsidRDefault="00AD223F" w:rsidP="00AD223F">
            <w:pPr>
              <w:pStyle w:val="PlantList"/>
              <w:jc w:val="center"/>
              <w:pPrChange w:id="3434" w:author="Daniel Stewart" w:date="2022-02-10T13:42:00Z">
                <w:pPr/>
              </w:pPrChange>
            </w:pPr>
            <w:r w:rsidRPr="00FF20F1">
              <w:t>E</w:t>
            </w:r>
          </w:p>
        </w:tc>
        <w:tc>
          <w:tcPr>
            <w:tcW w:w="886" w:type="dxa"/>
          </w:tcPr>
          <w:p w14:paraId="71BA285E" w14:textId="77777777" w:rsidR="00AD223F" w:rsidRPr="00FF20F1" w:rsidRDefault="00AD223F" w:rsidP="00AD223F">
            <w:pPr>
              <w:pStyle w:val="PlantList"/>
              <w:jc w:val="center"/>
              <w:pPrChange w:id="3435" w:author="Daniel Stewart" w:date="2022-02-10T13:42:00Z">
                <w:pPr/>
              </w:pPrChange>
            </w:pPr>
            <w:r w:rsidRPr="00FF20F1">
              <w:t>X</w:t>
            </w:r>
          </w:p>
        </w:tc>
        <w:tc>
          <w:tcPr>
            <w:tcW w:w="886" w:type="dxa"/>
          </w:tcPr>
          <w:p w14:paraId="0DAB9E0E" w14:textId="77777777" w:rsidR="00AD223F" w:rsidRPr="00FF20F1" w:rsidRDefault="00AD223F" w:rsidP="00AD223F">
            <w:pPr>
              <w:pStyle w:val="PlantList"/>
              <w:jc w:val="center"/>
              <w:pPrChange w:id="3436" w:author="Daniel Stewart" w:date="2022-02-10T13:42:00Z">
                <w:pPr/>
              </w:pPrChange>
            </w:pPr>
          </w:p>
        </w:tc>
      </w:tr>
      <w:tr w:rsidR="00AD223F" w:rsidRPr="00FF20F1" w14:paraId="58044D87" w14:textId="77777777" w:rsidTr="00013BB3">
        <w:trPr>
          <w:trHeight w:hRule="exact" w:val="227"/>
        </w:trPr>
        <w:tc>
          <w:tcPr>
            <w:tcW w:w="3119" w:type="dxa"/>
            <w:shd w:val="clear" w:color="auto" w:fill="auto"/>
          </w:tcPr>
          <w:p w14:paraId="738B8BD8" w14:textId="77777777" w:rsidR="00AD223F" w:rsidRPr="00FF20F1" w:rsidRDefault="00AD223F" w:rsidP="00AD223F">
            <w:pPr>
              <w:pStyle w:val="PlantList"/>
              <w:jc w:val="left"/>
              <w:rPr>
                <w:i/>
                <w:iCs/>
                <w:rPrChange w:id="3437" w:author="Daniel Stewart" w:date="2022-02-10T13:41:00Z">
                  <w:rPr>
                    <w:lang w:val="en-US"/>
                  </w:rPr>
                </w:rPrChange>
              </w:rPr>
              <w:pPrChange w:id="3438" w:author="Daniel Stewart" w:date="2022-02-10T13:43:00Z">
                <w:pPr>
                  <w:jc w:val="left"/>
                </w:pPr>
              </w:pPrChange>
            </w:pPr>
            <w:r w:rsidRPr="00FF20F1">
              <w:rPr>
                <w:i/>
                <w:iCs/>
                <w:rPrChange w:id="3439" w:author="Daniel Stewart" w:date="2022-02-10T13:41:00Z">
                  <w:rPr/>
                </w:rPrChange>
              </w:rPr>
              <w:t>Sparganium angustifolium</w:t>
            </w:r>
          </w:p>
        </w:tc>
        <w:tc>
          <w:tcPr>
            <w:tcW w:w="2941" w:type="dxa"/>
            <w:shd w:val="clear" w:color="auto" w:fill="auto"/>
          </w:tcPr>
          <w:p w14:paraId="4B80CC70" w14:textId="77777777" w:rsidR="00AD223F" w:rsidRPr="00FF20F1" w:rsidRDefault="00AD223F" w:rsidP="00AD223F">
            <w:pPr>
              <w:pStyle w:val="PlantList"/>
              <w:pPrChange w:id="3440" w:author="Daniel Stewart" w:date="2022-02-10T13:41:00Z">
                <w:pPr>
                  <w:jc w:val="left"/>
                </w:pPr>
              </w:pPrChange>
            </w:pPr>
            <w:r w:rsidRPr="00FF20F1">
              <w:t>narrow-leaved bur-reed</w:t>
            </w:r>
          </w:p>
        </w:tc>
        <w:tc>
          <w:tcPr>
            <w:tcW w:w="886" w:type="dxa"/>
            <w:shd w:val="clear" w:color="auto" w:fill="auto"/>
          </w:tcPr>
          <w:p w14:paraId="272FBEFA" w14:textId="77777777" w:rsidR="00AD223F" w:rsidRPr="00FF20F1" w:rsidRDefault="00AD223F" w:rsidP="00AD223F">
            <w:pPr>
              <w:pStyle w:val="PlantList"/>
              <w:jc w:val="center"/>
              <w:pPrChange w:id="3441" w:author="Daniel Stewart" w:date="2022-02-10T13:42:00Z">
                <w:pPr/>
              </w:pPrChange>
            </w:pPr>
            <w:r w:rsidRPr="00FF20F1">
              <w:t>N</w:t>
            </w:r>
          </w:p>
        </w:tc>
        <w:tc>
          <w:tcPr>
            <w:tcW w:w="886" w:type="dxa"/>
          </w:tcPr>
          <w:p w14:paraId="6DBE51F0" w14:textId="77777777" w:rsidR="00AD223F" w:rsidRPr="00FF20F1" w:rsidRDefault="00AD223F" w:rsidP="00AD223F">
            <w:pPr>
              <w:pStyle w:val="PlantList"/>
              <w:jc w:val="center"/>
              <w:pPrChange w:id="3442" w:author="Daniel Stewart" w:date="2022-02-10T13:42:00Z">
                <w:pPr/>
              </w:pPrChange>
            </w:pPr>
            <w:r w:rsidRPr="00FF20F1">
              <w:t>X</w:t>
            </w:r>
          </w:p>
        </w:tc>
        <w:tc>
          <w:tcPr>
            <w:tcW w:w="886" w:type="dxa"/>
          </w:tcPr>
          <w:p w14:paraId="395A4B37" w14:textId="77777777" w:rsidR="00AD223F" w:rsidRPr="00FF20F1" w:rsidRDefault="00AD223F" w:rsidP="00AD223F">
            <w:pPr>
              <w:pStyle w:val="PlantList"/>
              <w:jc w:val="center"/>
              <w:pPrChange w:id="3443" w:author="Daniel Stewart" w:date="2022-02-10T13:42:00Z">
                <w:pPr/>
              </w:pPrChange>
            </w:pPr>
          </w:p>
        </w:tc>
      </w:tr>
      <w:tr w:rsidR="00AD223F" w:rsidRPr="00FF20F1" w14:paraId="1FD70FC1" w14:textId="77777777" w:rsidTr="00013BB3">
        <w:trPr>
          <w:trHeight w:hRule="exact" w:val="227"/>
        </w:trPr>
        <w:tc>
          <w:tcPr>
            <w:tcW w:w="3119" w:type="dxa"/>
            <w:shd w:val="clear" w:color="auto" w:fill="auto"/>
            <w:hideMark/>
          </w:tcPr>
          <w:p w14:paraId="381F1800" w14:textId="77777777" w:rsidR="00AD223F" w:rsidRPr="00FF20F1" w:rsidRDefault="00AD223F" w:rsidP="00AD223F">
            <w:pPr>
              <w:pStyle w:val="PlantList"/>
              <w:jc w:val="left"/>
              <w:rPr>
                <w:i/>
                <w:iCs/>
                <w:rPrChange w:id="3444" w:author="Daniel Stewart" w:date="2022-02-10T13:41:00Z">
                  <w:rPr>
                    <w:lang w:val="en-US"/>
                  </w:rPr>
                </w:rPrChange>
              </w:rPr>
              <w:pPrChange w:id="3445" w:author="Daniel Stewart" w:date="2022-02-10T13:43:00Z">
                <w:pPr>
                  <w:jc w:val="left"/>
                </w:pPr>
              </w:pPrChange>
            </w:pPr>
            <w:r w:rsidRPr="00FF20F1">
              <w:rPr>
                <w:i/>
                <w:iCs/>
                <w:rPrChange w:id="3446" w:author="Daniel Stewart" w:date="2022-02-10T13:41:00Z">
                  <w:rPr/>
                </w:rPrChange>
              </w:rPr>
              <w:t>Sparganium emersum </w:t>
            </w:r>
          </w:p>
        </w:tc>
        <w:tc>
          <w:tcPr>
            <w:tcW w:w="2941" w:type="dxa"/>
            <w:shd w:val="clear" w:color="auto" w:fill="auto"/>
            <w:hideMark/>
          </w:tcPr>
          <w:p w14:paraId="1BE87751" w14:textId="77777777" w:rsidR="00AD223F" w:rsidRPr="00FF20F1" w:rsidRDefault="00AD223F" w:rsidP="00AD223F">
            <w:pPr>
              <w:pStyle w:val="PlantList"/>
              <w:pPrChange w:id="3447" w:author="Daniel Stewart" w:date="2022-02-10T13:41:00Z">
                <w:pPr>
                  <w:jc w:val="left"/>
                </w:pPr>
              </w:pPrChange>
            </w:pPr>
            <w:r w:rsidRPr="00FF20F1">
              <w:t>emersed bur-reed  </w:t>
            </w:r>
          </w:p>
        </w:tc>
        <w:tc>
          <w:tcPr>
            <w:tcW w:w="886" w:type="dxa"/>
            <w:shd w:val="clear" w:color="auto" w:fill="auto"/>
            <w:hideMark/>
          </w:tcPr>
          <w:p w14:paraId="4036248F" w14:textId="77777777" w:rsidR="00AD223F" w:rsidRPr="00FF20F1" w:rsidRDefault="00AD223F" w:rsidP="00AD223F">
            <w:pPr>
              <w:pStyle w:val="PlantList"/>
              <w:jc w:val="center"/>
              <w:pPrChange w:id="3448" w:author="Daniel Stewart" w:date="2022-02-10T13:42:00Z">
                <w:pPr/>
              </w:pPrChange>
            </w:pPr>
            <w:r w:rsidRPr="00FF20F1">
              <w:t>N</w:t>
            </w:r>
          </w:p>
        </w:tc>
        <w:tc>
          <w:tcPr>
            <w:tcW w:w="886" w:type="dxa"/>
          </w:tcPr>
          <w:p w14:paraId="78255C62" w14:textId="77777777" w:rsidR="00AD223F" w:rsidRPr="00FF20F1" w:rsidRDefault="00AD223F" w:rsidP="00AD223F">
            <w:pPr>
              <w:pStyle w:val="PlantList"/>
              <w:jc w:val="center"/>
              <w:pPrChange w:id="3449" w:author="Daniel Stewart" w:date="2022-02-10T13:42:00Z">
                <w:pPr/>
              </w:pPrChange>
            </w:pPr>
            <w:r w:rsidRPr="00FF20F1">
              <w:t>X</w:t>
            </w:r>
          </w:p>
        </w:tc>
        <w:tc>
          <w:tcPr>
            <w:tcW w:w="886" w:type="dxa"/>
          </w:tcPr>
          <w:p w14:paraId="4C562505" w14:textId="77777777" w:rsidR="00AD223F" w:rsidRPr="00FF20F1" w:rsidRDefault="00AD223F" w:rsidP="00AD223F">
            <w:pPr>
              <w:pStyle w:val="PlantList"/>
              <w:jc w:val="center"/>
              <w:rPr>
                <w:rPrChange w:id="3450" w:author="Daniel Stewart" w:date="2022-02-10T13:41:00Z">
                  <w:rPr>
                    <w:color w:val="000000"/>
                    <w:lang w:val="en-US"/>
                  </w:rPr>
                </w:rPrChange>
              </w:rPr>
              <w:pPrChange w:id="3451" w:author="Daniel Stewart" w:date="2022-02-10T13:42:00Z">
                <w:pPr/>
              </w:pPrChange>
            </w:pPr>
            <w:r w:rsidRPr="00FF20F1">
              <w:t>X</w:t>
            </w:r>
          </w:p>
        </w:tc>
      </w:tr>
      <w:tr w:rsidR="00AD223F" w:rsidRPr="00FF20F1" w:rsidDel="00305A4B" w14:paraId="1B497D07" w14:textId="77777777" w:rsidTr="00013BB3">
        <w:trPr>
          <w:trHeight w:hRule="exact" w:val="227"/>
          <w:del w:id="3452" w:author="Daniel Stewart" w:date="2022-02-09T16:26:00Z"/>
        </w:trPr>
        <w:tc>
          <w:tcPr>
            <w:tcW w:w="3119" w:type="dxa"/>
            <w:shd w:val="clear" w:color="auto" w:fill="auto"/>
            <w:hideMark/>
          </w:tcPr>
          <w:p w14:paraId="188417E9" w14:textId="77777777" w:rsidR="00AD223F" w:rsidRPr="00FF20F1" w:rsidDel="00305A4B" w:rsidRDefault="00AD223F" w:rsidP="00AD223F">
            <w:pPr>
              <w:pStyle w:val="PlantList"/>
              <w:jc w:val="left"/>
              <w:rPr>
                <w:del w:id="3453" w:author="Daniel Stewart" w:date="2022-02-09T16:26:00Z"/>
                <w:i/>
                <w:iCs/>
                <w:rPrChange w:id="3454" w:author="Daniel Stewart" w:date="2022-02-10T13:41:00Z">
                  <w:rPr>
                    <w:del w:id="3455" w:author="Daniel Stewart" w:date="2022-02-09T16:26:00Z"/>
                    <w:lang w:val="en-US"/>
                  </w:rPr>
                </w:rPrChange>
              </w:rPr>
              <w:pPrChange w:id="3456" w:author="Daniel Stewart" w:date="2022-02-10T13:43:00Z">
                <w:pPr/>
              </w:pPrChange>
            </w:pPr>
            <w:del w:id="3457" w:author="Daniel Stewart" w:date="2022-02-09T16:26:00Z">
              <w:r w:rsidRPr="00FF20F1" w:rsidDel="00305A4B">
                <w:rPr>
                  <w:i/>
                  <w:iCs/>
                  <w:rPrChange w:id="3458" w:author="Daniel Stewart" w:date="2022-02-10T13:41:00Z">
                    <w:rPr>
                      <w:lang w:val="en-US"/>
                    </w:rPr>
                  </w:rPrChange>
                </w:rPr>
                <w:delText>Spergularia salina </w:delText>
              </w:r>
            </w:del>
          </w:p>
        </w:tc>
        <w:tc>
          <w:tcPr>
            <w:tcW w:w="2941" w:type="dxa"/>
            <w:shd w:val="clear" w:color="auto" w:fill="auto"/>
            <w:hideMark/>
          </w:tcPr>
          <w:p w14:paraId="1E961359" w14:textId="77777777" w:rsidR="00AD223F" w:rsidRPr="00FF20F1" w:rsidDel="00305A4B" w:rsidRDefault="00AD223F" w:rsidP="00AD223F">
            <w:pPr>
              <w:pStyle w:val="PlantList"/>
              <w:jc w:val="left"/>
              <w:rPr>
                <w:del w:id="3459" w:author="Daniel Stewart" w:date="2022-02-09T16:26:00Z"/>
              </w:rPr>
              <w:pPrChange w:id="3460" w:author="Daniel Stewart" w:date="2022-02-10T13:43:00Z">
                <w:pPr/>
              </w:pPrChange>
            </w:pPr>
            <w:del w:id="3461" w:author="Daniel Stewart" w:date="2022-02-09T16:26:00Z">
              <w:r w:rsidRPr="00FF20F1" w:rsidDel="00305A4B">
                <w:delText>saltmarsh sand spurry </w:delText>
              </w:r>
            </w:del>
          </w:p>
        </w:tc>
        <w:tc>
          <w:tcPr>
            <w:tcW w:w="886" w:type="dxa"/>
            <w:shd w:val="clear" w:color="auto" w:fill="auto"/>
            <w:hideMark/>
          </w:tcPr>
          <w:p w14:paraId="7E70FEAB" w14:textId="77777777" w:rsidR="00AD223F" w:rsidRPr="00FF20F1" w:rsidDel="00305A4B" w:rsidRDefault="00AD223F" w:rsidP="00AD223F">
            <w:pPr>
              <w:pStyle w:val="PlantList"/>
              <w:jc w:val="left"/>
              <w:rPr>
                <w:del w:id="3462" w:author="Daniel Stewart" w:date="2022-02-09T16:26:00Z"/>
              </w:rPr>
              <w:pPrChange w:id="3463" w:author="Daniel Stewart" w:date="2022-02-10T13:43:00Z">
                <w:pPr/>
              </w:pPrChange>
            </w:pPr>
            <w:del w:id="3464" w:author="Daniel Stewart" w:date="2022-02-09T16:26:00Z">
              <w:r w:rsidRPr="00FF20F1" w:rsidDel="00305A4B">
                <w:delText>E</w:delText>
              </w:r>
            </w:del>
          </w:p>
        </w:tc>
        <w:tc>
          <w:tcPr>
            <w:tcW w:w="886" w:type="dxa"/>
          </w:tcPr>
          <w:p w14:paraId="4FE6CEF2" w14:textId="77777777" w:rsidR="00AD223F" w:rsidRPr="00FF20F1" w:rsidDel="00305A4B" w:rsidRDefault="00AD223F" w:rsidP="00AD223F">
            <w:pPr>
              <w:pStyle w:val="PlantList"/>
              <w:jc w:val="left"/>
              <w:rPr>
                <w:del w:id="3465" w:author="Daniel Stewart" w:date="2022-02-09T16:26:00Z"/>
              </w:rPr>
              <w:pPrChange w:id="3466" w:author="Daniel Stewart" w:date="2022-02-10T13:43:00Z">
                <w:pPr/>
              </w:pPrChange>
            </w:pPr>
          </w:p>
        </w:tc>
        <w:tc>
          <w:tcPr>
            <w:tcW w:w="886" w:type="dxa"/>
          </w:tcPr>
          <w:p w14:paraId="649DF83F" w14:textId="77777777" w:rsidR="00AD223F" w:rsidRPr="00FF20F1" w:rsidDel="00305A4B" w:rsidRDefault="00AD223F" w:rsidP="00AD223F">
            <w:pPr>
              <w:pStyle w:val="PlantList"/>
              <w:jc w:val="left"/>
              <w:rPr>
                <w:del w:id="3467" w:author="Daniel Stewart" w:date="2022-02-09T16:26:00Z"/>
                <w:rPrChange w:id="3468" w:author="Daniel Stewart" w:date="2022-02-10T13:41:00Z">
                  <w:rPr>
                    <w:del w:id="3469" w:author="Daniel Stewart" w:date="2022-02-09T16:26:00Z"/>
                    <w:color w:val="000000"/>
                    <w:lang w:val="en-US"/>
                  </w:rPr>
                </w:rPrChange>
              </w:rPr>
              <w:pPrChange w:id="3470" w:author="Daniel Stewart" w:date="2022-02-10T13:43:00Z">
                <w:pPr/>
              </w:pPrChange>
            </w:pPr>
            <w:del w:id="3471" w:author="Daniel Stewart" w:date="2022-02-09T16:26:00Z">
              <w:r w:rsidRPr="00FF20F1" w:rsidDel="00305A4B">
                <w:delText>X</w:delText>
              </w:r>
            </w:del>
          </w:p>
        </w:tc>
      </w:tr>
      <w:tr w:rsidR="00AD223F" w:rsidRPr="00FF20F1" w14:paraId="2890AC84" w14:textId="77777777" w:rsidTr="00AD223F">
        <w:trPr>
          <w:trHeight w:hRule="exact" w:val="227"/>
        </w:trPr>
        <w:tc>
          <w:tcPr>
            <w:tcW w:w="3119" w:type="dxa"/>
            <w:shd w:val="clear" w:color="auto" w:fill="auto"/>
          </w:tcPr>
          <w:p w14:paraId="6D4E3DD9" w14:textId="77777777" w:rsidR="00AD223F" w:rsidRPr="00FF20F1" w:rsidRDefault="00AD223F" w:rsidP="00AD223F">
            <w:pPr>
              <w:pStyle w:val="PlantList"/>
              <w:jc w:val="left"/>
              <w:rPr>
                <w:i/>
                <w:iCs/>
                <w:rPrChange w:id="3472" w:author="Daniel Stewart" w:date="2022-02-10T13:41:00Z">
                  <w:rPr>
                    <w:lang w:val="en-US"/>
                  </w:rPr>
                </w:rPrChange>
              </w:rPr>
              <w:pPrChange w:id="3473" w:author="Daniel Stewart" w:date="2022-02-10T13:43:00Z">
                <w:pPr>
                  <w:jc w:val="left"/>
                </w:pPr>
              </w:pPrChange>
            </w:pPr>
            <w:r w:rsidRPr="00FF20F1">
              <w:rPr>
                <w:i/>
                <w:iCs/>
                <w:rPrChange w:id="3474" w:author="Daniel Stewart" w:date="2022-02-10T13:41:00Z">
                  <w:rPr/>
                </w:rPrChange>
              </w:rPr>
              <w:t>Spiraea douglasii</w:t>
            </w:r>
          </w:p>
        </w:tc>
        <w:tc>
          <w:tcPr>
            <w:tcW w:w="2941" w:type="dxa"/>
            <w:shd w:val="clear" w:color="auto" w:fill="auto"/>
          </w:tcPr>
          <w:p w14:paraId="6DA79288" w14:textId="77777777" w:rsidR="00AD223F" w:rsidRPr="00FF20F1" w:rsidRDefault="00AD223F" w:rsidP="00AD223F">
            <w:pPr>
              <w:pStyle w:val="PlantList"/>
              <w:pPrChange w:id="3475" w:author="Daniel Stewart" w:date="2022-02-10T13:41:00Z">
                <w:pPr>
                  <w:jc w:val="left"/>
                </w:pPr>
              </w:pPrChange>
            </w:pPr>
            <w:r w:rsidRPr="00FF20F1">
              <w:t>hardhack</w:t>
            </w:r>
          </w:p>
        </w:tc>
        <w:tc>
          <w:tcPr>
            <w:tcW w:w="886" w:type="dxa"/>
            <w:shd w:val="clear" w:color="auto" w:fill="auto"/>
          </w:tcPr>
          <w:p w14:paraId="50AD7067" w14:textId="77777777" w:rsidR="00AD223F" w:rsidRPr="00FF20F1" w:rsidRDefault="00AD223F" w:rsidP="00AD223F">
            <w:pPr>
              <w:pStyle w:val="PlantList"/>
              <w:jc w:val="center"/>
              <w:pPrChange w:id="3476" w:author="Daniel Stewart" w:date="2022-02-10T13:42:00Z">
                <w:pPr/>
              </w:pPrChange>
            </w:pPr>
            <w:r w:rsidRPr="00FF20F1">
              <w:t>N</w:t>
            </w:r>
          </w:p>
        </w:tc>
        <w:tc>
          <w:tcPr>
            <w:tcW w:w="886" w:type="dxa"/>
          </w:tcPr>
          <w:p w14:paraId="28BE0925" w14:textId="77777777" w:rsidR="00AD223F" w:rsidRPr="00FF20F1" w:rsidRDefault="00AD223F" w:rsidP="00AD223F">
            <w:pPr>
              <w:pStyle w:val="PlantList"/>
              <w:jc w:val="center"/>
              <w:pPrChange w:id="3477" w:author="Daniel Stewart" w:date="2022-02-10T13:42:00Z">
                <w:pPr/>
              </w:pPrChange>
            </w:pPr>
            <w:r w:rsidRPr="00FF20F1">
              <w:t>X</w:t>
            </w:r>
          </w:p>
        </w:tc>
        <w:tc>
          <w:tcPr>
            <w:tcW w:w="886" w:type="dxa"/>
          </w:tcPr>
          <w:p w14:paraId="1D718F3C" w14:textId="77777777" w:rsidR="00AD223F" w:rsidRPr="00FF20F1" w:rsidRDefault="00AD223F" w:rsidP="00AD223F">
            <w:pPr>
              <w:pStyle w:val="PlantList"/>
              <w:jc w:val="center"/>
              <w:pPrChange w:id="3478" w:author="Daniel Stewart" w:date="2022-02-10T13:42:00Z">
                <w:pPr/>
              </w:pPrChange>
            </w:pPr>
          </w:p>
        </w:tc>
      </w:tr>
      <w:tr w:rsidR="00AD223F" w:rsidRPr="00FF20F1" w14:paraId="2AB48413" w14:textId="77777777" w:rsidTr="00013BB3">
        <w:tblPrEx>
          <w:tblW w:w="8718" w:type="dxa"/>
          <w:tblCellMar>
            <w:left w:w="0" w:type="dxa"/>
            <w:right w:w="0" w:type="dxa"/>
          </w:tblCellMar>
          <w:tblPrExChange w:id="3479" w:author="Daniel Stewart" w:date="2022-02-10T13:44:00Z">
            <w:tblPrEx>
              <w:tblW w:w="8718" w:type="dxa"/>
              <w:tblCellMar>
                <w:left w:w="0" w:type="dxa"/>
                <w:right w:w="0" w:type="dxa"/>
              </w:tblCellMar>
            </w:tblPrEx>
          </w:tblPrExChange>
        </w:tblPrEx>
        <w:trPr>
          <w:trHeight w:hRule="exact" w:val="227"/>
          <w:trPrChange w:id="3480" w:author="Daniel Stewart" w:date="2022-02-10T13:44:00Z">
            <w:trPr>
              <w:trHeight w:hRule="exact" w:val="227"/>
            </w:trPr>
          </w:trPrChange>
        </w:trPr>
        <w:tc>
          <w:tcPr>
            <w:tcW w:w="3119" w:type="dxa"/>
            <w:shd w:val="clear" w:color="auto" w:fill="auto"/>
            <w:hideMark/>
            <w:tcPrChange w:id="3481" w:author="Daniel Stewart" w:date="2022-02-10T13:44:00Z">
              <w:tcPr>
                <w:tcW w:w="3119" w:type="dxa"/>
                <w:shd w:val="clear" w:color="auto" w:fill="auto"/>
                <w:hideMark/>
              </w:tcPr>
            </w:tcPrChange>
          </w:tcPr>
          <w:p w14:paraId="513714E0" w14:textId="77777777" w:rsidR="00AD223F" w:rsidRPr="00FF20F1" w:rsidRDefault="00AD223F" w:rsidP="00AD223F">
            <w:pPr>
              <w:pStyle w:val="PlantList"/>
              <w:jc w:val="left"/>
              <w:rPr>
                <w:i/>
                <w:iCs/>
                <w:rPrChange w:id="3482" w:author="Daniel Stewart" w:date="2022-02-10T13:41:00Z">
                  <w:rPr>
                    <w:lang w:val="en-US"/>
                  </w:rPr>
                </w:rPrChange>
              </w:rPr>
              <w:pPrChange w:id="3483" w:author="Daniel Stewart" w:date="2022-02-10T13:43:00Z">
                <w:pPr>
                  <w:jc w:val="left"/>
                </w:pPr>
              </w:pPrChange>
            </w:pPr>
            <w:r w:rsidRPr="00FF20F1">
              <w:rPr>
                <w:i/>
                <w:iCs/>
                <w:rPrChange w:id="3484" w:author="Daniel Stewart" w:date="2022-02-10T13:41:00Z">
                  <w:rPr/>
                </w:rPrChange>
              </w:rPr>
              <w:t>Symph</w:t>
            </w:r>
            <w:ins w:id="3485" w:author="Daniel Stewart" w:date="2022-02-09T15:42:00Z">
              <w:r w:rsidRPr="00FF20F1">
                <w:rPr>
                  <w:i/>
                  <w:iCs/>
                  <w:rPrChange w:id="3486" w:author="Daniel Stewart" w:date="2022-02-10T13:41:00Z">
                    <w:rPr/>
                  </w:rPrChange>
                </w:rPr>
                <w:t>yo</w:t>
              </w:r>
            </w:ins>
            <w:del w:id="3487" w:author="Daniel Stewart" w:date="2022-02-09T15:42:00Z">
              <w:r w:rsidRPr="00FF20F1" w:rsidDel="00981875">
                <w:rPr>
                  <w:i/>
                  <w:iCs/>
                  <w:rPrChange w:id="3488" w:author="Daniel Stewart" w:date="2022-02-10T13:41:00Z">
                    <w:rPr/>
                  </w:rPrChange>
                </w:rPr>
                <w:delText>io</w:delText>
              </w:r>
            </w:del>
            <w:r w:rsidRPr="00FF20F1">
              <w:rPr>
                <w:i/>
                <w:iCs/>
                <w:rPrChange w:id="3489" w:author="Daniel Stewart" w:date="2022-02-10T13:41:00Z">
                  <w:rPr/>
                </w:rPrChange>
              </w:rPr>
              <w:t>trichum subspicatum </w:t>
            </w:r>
          </w:p>
        </w:tc>
        <w:tc>
          <w:tcPr>
            <w:tcW w:w="2941" w:type="dxa"/>
            <w:shd w:val="clear" w:color="auto" w:fill="auto"/>
            <w:hideMark/>
            <w:tcPrChange w:id="3490" w:author="Daniel Stewart" w:date="2022-02-10T13:44:00Z">
              <w:tcPr>
                <w:tcW w:w="2941" w:type="dxa"/>
                <w:shd w:val="clear" w:color="auto" w:fill="auto"/>
                <w:hideMark/>
              </w:tcPr>
            </w:tcPrChange>
          </w:tcPr>
          <w:p w14:paraId="4928B5CF" w14:textId="77777777" w:rsidR="00AD223F" w:rsidRPr="00FF20F1" w:rsidRDefault="00AD223F" w:rsidP="00AD223F">
            <w:pPr>
              <w:pStyle w:val="PlantList"/>
              <w:pPrChange w:id="3491" w:author="Daniel Stewart" w:date="2022-02-10T13:41:00Z">
                <w:pPr>
                  <w:jc w:val="left"/>
                </w:pPr>
              </w:pPrChange>
            </w:pPr>
            <w:r w:rsidRPr="00FF20F1">
              <w:t>Douglas' aster </w:t>
            </w:r>
          </w:p>
        </w:tc>
        <w:tc>
          <w:tcPr>
            <w:tcW w:w="886" w:type="dxa"/>
            <w:shd w:val="clear" w:color="auto" w:fill="auto"/>
            <w:hideMark/>
            <w:tcPrChange w:id="3492" w:author="Daniel Stewart" w:date="2022-02-10T13:44:00Z">
              <w:tcPr>
                <w:tcW w:w="886" w:type="dxa"/>
                <w:shd w:val="clear" w:color="auto" w:fill="auto"/>
                <w:hideMark/>
              </w:tcPr>
            </w:tcPrChange>
          </w:tcPr>
          <w:p w14:paraId="39D39746" w14:textId="77777777" w:rsidR="00AD223F" w:rsidRPr="00FF20F1" w:rsidRDefault="00AD223F" w:rsidP="00AD223F">
            <w:pPr>
              <w:pStyle w:val="PlantList"/>
              <w:jc w:val="center"/>
              <w:pPrChange w:id="3493" w:author="Daniel Stewart" w:date="2022-02-10T13:42:00Z">
                <w:pPr/>
              </w:pPrChange>
            </w:pPr>
            <w:r w:rsidRPr="00FF20F1">
              <w:t>N</w:t>
            </w:r>
          </w:p>
        </w:tc>
        <w:tc>
          <w:tcPr>
            <w:tcW w:w="886" w:type="dxa"/>
            <w:tcPrChange w:id="3494" w:author="Daniel Stewart" w:date="2022-02-10T13:44:00Z">
              <w:tcPr>
                <w:tcW w:w="886" w:type="dxa"/>
              </w:tcPr>
            </w:tcPrChange>
          </w:tcPr>
          <w:p w14:paraId="055F2071" w14:textId="77777777" w:rsidR="00AD223F" w:rsidRPr="00FF20F1" w:rsidRDefault="00AD223F" w:rsidP="00AD223F">
            <w:pPr>
              <w:pStyle w:val="PlantList"/>
              <w:jc w:val="center"/>
              <w:pPrChange w:id="3495" w:author="Daniel Stewart" w:date="2022-02-10T13:42:00Z">
                <w:pPr/>
              </w:pPrChange>
            </w:pPr>
            <w:r w:rsidRPr="00FF20F1">
              <w:t>X</w:t>
            </w:r>
          </w:p>
        </w:tc>
        <w:tc>
          <w:tcPr>
            <w:tcW w:w="886" w:type="dxa"/>
            <w:tcPrChange w:id="3496" w:author="Daniel Stewart" w:date="2022-02-10T13:44:00Z">
              <w:tcPr>
                <w:tcW w:w="886" w:type="dxa"/>
              </w:tcPr>
            </w:tcPrChange>
          </w:tcPr>
          <w:p w14:paraId="2D6C3185" w14:textId="77777777" w:rsidR="00AD223F" w:rsidRPr="00FF20F1" w:rsidRDefault="00AD223F" w:rsidP="00AD223F">
            <w:pPr>
              <w:pStyle w:val="PlantList"/>
              <w:jc w:val="center"/>
              <w:rPr>
                <w:rPrChange w:id="3497" w:author="Daniel Stewart" w:date="2022-02-10T13:41:00Z">
                  <w:rPr>
                    <w:color w:val="000000"/>
                    <w:lang w:val="en-US"/>
                  </w:rPr>
                </w:rPrChange>
              </w:rPr>
              <w:pPrChange w:id="3498" w:author="Daniel Stewart" w:date="2022-02-10T13:42:00Z">
                <w:pPr/>
              </w:pPrChange>
            </w:pPr>
            <w:r w:rsidRPr="00FF20F1">
              <w:t>X</w:t>
            </w:r>
          </w:p>
        </w:tc>
      </w:tr>
      <w:tr w:rsidR="00AD223F" w:rsidRPr="00FF20F1" w14:paraId="3F59CFD7" w14:textId="77777777" w:rsidTr="00AD223F">
        <w:tblPrEx>
          <w:tblW w:w="8718" w:type="dxa"/>
          <w:tblCellMar>
            <w:left w:w="0" w:type="dxa"/>
            <w:right w:w="0" w:type="dxa"/>
          </w:tblCellMar>
          <w:tblPrExChange w:id="3499" w:author="Daniel Stewart" w:date="2022-02-10T13:44:00Z">
            <w:tblPrEx>
              <w:tblW w:w="8718" w:type="dxa"/>
              <w:tblCellMar>
                <w:left w:w="0" w:type="dxa"/>
                <w:right w:w="0" w:type="dxa"/>
              </w:tblCellMar>
            </w:tblPrEx>
          </w:tblPrExChange>
        </w:tblPrEx>
        <w:trPr>
          <w:trHeight w:hRule="exact" w:val="227"/>
          <w:trPrChange w:id="3500" w:author="Daniel Stewart" w:date="2022-02-10T13:44:00Z">
            <w:trPr>
              <w:trHeight w:hRule="exact" w:val="227"/>
            </w:trPr>
          </w:trPrChange>
        </w:trPr>
        <w:tc>
          <w:tcPr>
            <w:tcW w:w="3119" w:type="dxa"/>
            <w:shd w:val="clear" w:color="auto" w:fill="auto"/>
            <w:tcPrChange w:id="3501" w:author="Daniel Stewart" w:date="2022-02-10T13:44:00Z">
              <w:tcPr>
                <w:tcW w:w="3119" w:type="dxa"/>
                <w:shd w:val="clear" w:color="auto" w:fill="auto"/>
              </w:tcPr>
            </w:tcPrChange>
          </w:tcPr>
          <w:p w14:paraId="36D1BF38" w14:textId="77777777" w:rsidR="00AD223F" w:rsidRPr="00FF20F1" w:rsidRDefault="00AD223F" w:rsidP="00AD223F">
            <w:pPr>
              <w:pStyle w:val="PlantList"/>
              <w:jc w:val="left"/>
              <w:rPr>
                <w:i/>
                <w:iCs/>
                <w:rPrChange w:id="3502" w:author="Daniel Stewart" w:date="2022-02-10T13:41:00Z">
                  <w:rPr>
                    <w:lang w:val="en-US"/>
                  </w:rPr>
                </w:rPrChange>
              </w:rPr>
              <w:pPrChange w:id="3503" w:author="Daniel Stewart" w:date="2022-02-10T13:43:00Z">
                <w:pPr>
                  <w:jc w:val="left"/>
                </w:pPr>
              </w:pPrChange>
            </w:pPr>
            <w:r w:rsidRPr="00FF20F1">
              <w:rPr>
                <w:i/>
                <w:iCs/>
                <w:rPrChange w:id="3504" w:author="Daniel Stewart" w:date="2022-02-10T13:41:00Z">
                  <w:rPr/>
                </w:rPrChange>
              </w:rPr>
              <w:t>Tanacetum vulgare</w:t>
            </w:r>
          </w:p>
        </w:tc>
        <w:tc>
          <w:tcPr>
            <w:tcW w:w="2941" w:type="dxa"/>
            <w:shd w:val="clear" w:color="auto" w:fill="auto"/>
            <w:tcPrChange w:id="3505" w:author="Daniel Stewart" w:date="2022-02-10T13:44:00Z">
              <w:tcPr>
                <w:tcW w:w="2941" w:type="dxa"/>
                <w:shd w:val="clear" w:color="auto" w:fill="auto"/>
              </w:tcPr>
            </w:tcPrChange>
          </w:tcPr>
          <w:p w14:paraId="27A1A8AD" w14:textId="77777777" w:rsidR="00AD223F" w:rsidRPr="00FF20F1" w:rsidRDefault="00AD223F" w:rsidP="00AD223F">
            <w:pPr>
              <w:pStyle w:val="PlantList"/>
              <w:pPrChange w:id="3506" w:author="Daniel Stewart" w:date="2022-02-10T13:41:00Z">
                <w:pPr>
                  <w:jc w:val="left"/>
                </w:pPr>
              </w:pPrChange>
            </w:pPr>
            <w:r w:rsidRPr="00FF20F1">
              <w:t>common tansy</w:t>
            </w:r>
          </w:p>
        </w:tc>
        <w:tc>
          <w:tcPr>
            <w:tcW w:w="886" w:type="dxa"/>
            <w:shd w:val="clear" w:color="auto" w:fill="auto"/>
            <w:tcPrChange w:id="3507" w:author="Daniel Stewart" w:date="2022-02-10T13:44:00Z">
              <w:tcPr>
                <w:tcW w:w="886" w:type="dxa"/>
                <w:shd w:val="clear" w:color="auto" w:fill="auto"/>
              </w:tcPr>
            </w:tcPrChange>
          </w:tcPr>
          <w:p w14:paraId="7FD0CCCF" w14:textId="77777777" w:rsidR="00AD223F" w:rsidRPr="00FF20F1" w:rsidRDefault="00AD223F" w:rsidP="00AD223F">
            <w:pPr>
              <w:pStyle w:val="PlantList"/>
              <w:jc w:val="center"/>
              <w:pPrChange w:id="3508" w:author="Daniel Stewart" w:date="2022-02-10T13:42:00Z">
                <w:pPr/>
              </w:pPrChange>
            </w:pPr>
            <w:r>
              <w:t>E</w:t>
            </w:r>
          </w:p>
        </w:tc>
        <w:tc>
          <w:tcPr>
            <w:tcW w:w="886" w:type="dxa"/>
            <w:tcPrChange w:id="3509" w:author="Daniel Stewart" w:date="2022-02-10T13:44:00Z">
              <w:tcPr>
                <w:tcW w:w="886" w:type="dxa"/>
              </w:tcPr>
            </w:tcPrChange>
          </w:tcPr>
          <w:p w14:paraId="084E2AD9" w14:textId="77777777" w:rsidR="00AD223F" w:rsidRPr="00FF20F1" w:rsidRDefault="00AD223F" w:rsidP="00AD223F">
            <w:pPr>
              <w:pStyle w:val="PlantList"/>
              <w:jc w:val="center"/>
              <w:pPrChange w:id="3510" w:author="Daniel Stewart" w:date="2022-02-10T13:42:00Z">
                <w:pPr/>
              </w:pPrChange>
            </w:pPr>
            <w:r w:rsidRPr="00FF20F1">
              <w:t>X</w:t>
            </w:r>
          </w:p>
        </w:tc>
        <w:tc>
          <w:tcPr>
            <w:tcW w:w="886" w:type="dxa"/>
            <w:tcPrChange w:id="3511" w:author="Daniel Stewart" w:date="2022-02-10T13:44:00Z">
              <w:tcPr>
                <w:tcW w:w="886" w:type="dxa"/>
              </w:tcPr>
            </w:tcPrChange>
          </w:tcPr>
          <w:p w14:paraId="39CE6DDF" w14:textId="77777777" w:rsidR="00AD223F" w:rsidRPr="00FF20F1" w:rsidRDefault="00AD223F" w:rsidP="00AD223F">
            <w:pPr>
              <w:pStyle w:val="PlantList"/>
              <w:jc w:val="center"/>
              <w:pPrChange w:id="3512" w:author="Daniel Stewart" w:date="2022-02-10T13:42:00Z">
                <w:pPr/>
              </w:pPrChange>
            </w:pPr>
          </w:p>
        </w:tc>
      </w:tr>
      <w:tr w:rsidR="00AD223F" w:rsidRPr="00FF20F1" w14:paraId="7892D5CB" w14:textId="77777777" w:rsidTr="00AD223F">
        <w:trPr>
          <w:trHeight w:hRule="exact" w:val="227"/>
        </w:trPr>
        <w:tc>
          <w:tcPr>
            <w:tcW w:w="3119" w:type="dxa"/>
            <w:shd w:val="clear" w:color="auto" w:fill="auto"/>
            <w:hideMark/>
          </w:tcPr>
          <w:p w14:paraId="73873E0C" w14:textId="77777777" w:rsidR="00AD223F" w:rsidRPr="00FF20F1" w:rsidRDefault="00AD223F" w:rsidP="00AD223F">
            <w:pPr>
              <w:pStyle w:val="PlantList"/>
              <w:jc w:val="left"/>
              <w:rPr>
                <w:i/>
                <w:iCs/>
                <w:rPrChange w:id="3513" w:author="Daniel Stewart" w:date="2022-02-10T13:41:00Z">
                  <w:rPr>
                    <w:lang w:val="en-US"/>
                  </w:rPr>
                </w:rPrChange>
              </w:rPr>
              <w:pPrChange w:id="3514" w:author="Daniel Stewart" w:date="2022-02-10T13:43:00Z">
                <w:pPr>
                  <w:jc w:val="left"/>
                </w:pPr>
              </w:pPrChange>
            </w:pPr>
            <w:r w:rsidRPr="00FF20F1">
              <w:rPr>
                <w:i/>
                <w:iCs/>
                <w:rPrChange w:id="3515" w:author="Daniel Stewart" w:date="2022-02-10T13:41:00Z">
                  <w:rPr/>
                </w:rPrChange>
              </w:rPr>
              <w:t>Taraxacum officinale </w:t>
            </w:r>
          </w:p>
        </w:tc>
        <w:tc>
          <w:tcPr>
            <w:tcW w:w="2941" w:type="dxa"/>
            <w:shd w:val="clear" w:color="auto" w:fill="auto"/>
            <w:hideMark/>
          </w:tcPr>
          <w:p w14:paraId="2664557C" w14:textId="77777777" w:rsidR="00AD223F" w:rsidRPr="00FF20F1" w:rsidRDefault="00AD223F" w:rsidP="00AD223F">
            <w:pPr>
              <w:pStyle w:val="PlantList"/>
              <w:pPrChange w:id="3516" w:author="Daniel Stewart" w:date="2022-02-10T13:41:00Z">
                <w:pPr>
                  <w:jc w:val="left"/>
                </w:pPr>
              </w:pPrChange>
            </w:pPr>
            <w:r w:rsidRPr="00FF20F1">
              <w:t>common dandelion </w:t>
            </w:r>
          </w:p>
        </w:tc>
        <w:tc>
          <w:tcPr>
            <w:tcW w:w="886" w:type="dxa"/>
            <w:shd w:val="clear" w:color="auto" w:fill="auto"/>
            <w:hideMark/>
          </w:tcPr>
          <w:p w14:paraId="72304B16" w14:textId="77777777" w:rsidR="00AD223F" w:rsidRPr="00FF20F1" w:rsidRDefault="00AD223F" w:rsidP="00AD223F">
            <w:pPr>
              <w:pStyle w:val="PlantList"/>
              <w:jc w:val="center"/>
              <w:pPrChange w:id="3517" w:author="Daniel Stewart" w:date="2022-02-10T13:42:00Z">
                <w:pPr/>
              </w:pPrChange>
            </w:pPr>
            <w:r w:rsidRPr="00FF20F1">
              <w:t>E</w:t>
            </w:r>
          </w:p>
        </w:tc>
        <w:tc>
          <w:tcPr>
            <w:tcW w:w="886" w:type="dxa"/>
          </w:tcPr>
          <w:p w14:paraId="41BD916A" w14:textId="77777777" w:rsidR="00AD223F" w:rsidRPr="00FF20F1" w:rsidRDefault="00AD223F" w:rsidP="00AD223F">
            <w:pPr>
              <w:pStyle w:val="PlantList"/>
              <w:jc w:val="center"/>
              <w:pPrChange w:id="3518" w:author="Daniel Stewart" w:date="2022-02-10T13:42:00Z">
                <w:pPr/>
              </w:pPrChange>
            </w:pPr>
            <w:r w:rsidRPr="00FF20F1">
              <w:t>X</w:t>
            </w:r>
          </w:p>
        </w:tc>
        <w:tc>
          <w:tcPr>
            <w:tcW w:w="886" w:type="dxa"/>
          </w:tcPr>
          <w:p w14:paraId="20806441" w14:textId="77777777" w:rsidR="00AD223F" w:rsidRPr="00FF20F1" w:rsidRDefault="00AD223F" w:rsidP="00AD223F">
            <w:pPr>
              <w:pStyle w:val="PlantList"/>
              <w:jc w:val="center"/>
              <w:rPr>
                <w:rPrChange w:id="3519" w:author="Daniel Stewart" w:date="2022-02-10T13:41:00Z">
                  <w:rPr>
                    <w:color w:val="000000"/>
                    <w:lang w:val="en-US"/>
                  </w:rPr>
                </w:rPrChange>
              </w:rPr>
              <w:pPrChange w:id="3520" w:author="Daniel Stewart" w:date="2022-02-10T13:42:00Z">
                <w:pPr/>
              </w:pPrChange>
            </w:pPr>
            <w:r w:rsidRPr="00FF20F1">
              <w:t>X</w:t>
            </w:r>
          </w:p>
        </w:tc>
      </w:tr>
      <w:tr w:rsidR="00AD223F" w:rsidRPr="00FF20F1" w14:paraId="7C24FA3D" w14:textId="77777777" w:rsidTr="00AD223F">
        <w:trPr>
          <w:trHeight w:hRule="exact" w:val="227"/>
        </w:trPr>
        <w:tc>
          <w:tcPr>
            <w:tcW w:w="3119" w:type="dxa"/>
            <w:tcBorders>
              <w:bottom w:val="single" w:sz="4" w:space="0" w:color="auto"/>
            </w:tcBorders>
            <w:shd w:val="clear" w:color="auto" w:fill="auto"/>
          </w:tcPr>
          <w:p w14:paraId="4016627B" w14:textId="5089D858" w:rsidR="00AD223F" w:rsidRPr="00AD223F" w:rsidRDefault="00AD223F" w:rsidP="00AD223F">
            <w:pPr>
              <w:pStyle w:val="PlantList"/>
              <w:rPr>
                <w:i/>
                <w:iCs/>
              </w:rPr>
            </w:pPr>
            <w:ins w:id="3521" w:author="Daniel Stewart" w:date="2022-02-10T13:44:00Z">
              <w:r w:rsidRPr="008D4DC8">
                <w:rPr>
                  <w:b/>
                  <w:bCs/>
                </w:rPr>
                <w:lastRenderedPageBreak/>
                <w:t>Species </w:t>
              </w:r>
            </w:ins>
          </w:p>
        </w:tc>
        <w:tc>
          <w:tcPr>
            <w:tcW w:w="2941" w:type="dxa"/>
            <w:tcBorders>
              <w:bottom w:val="single" w:sz="4" w:space="0" w:color="auto"/>
            </w:tcBorders>
            <w:shd w:val="clear" w:color="auto" w:fill="auto"/>
          </w:tcPr>
          <w:p w14:paraId="35CCCC6B" w14:textId="533D8C99" w:rsidR="00AD223F" w:rsidRPr="00FF20F1" w:rsidRDefault="00AD223F" w:rsidP="00AD223F">
            <w:pPr>
              <w:pStyle w:val="PlantList"/>
            </w:pPr>
            <w:ins w:id="3522" w:author="Daniel Stewart" w:date="2022-02-10T13:44:00Z">
              <w:r w:rsidRPr="008D4DC8">
                <w:rPr>
                  <w:b/>
                  <w:bCs/>
                </w:rPr>
                <w:t>Common Name </w:t>
              </w:r>
            </w:ins>
          </w:p>
        </w:tc>
        <w:tc>
          <w:tcPr>
            <w:tcW w:w="886" w:type="dxa"/>
            <w:tcBorders>
              <w:bottom w:val="single" w:sz="4" w:space="0" w:color="auto"/>
            </w:tcBorders>
            <w:shd w:val="clear" w:color="auto" w:fill="auto"/>
          </w:tcPr>
          <w:p w14:paraId="0CCB0682" w14:textId="7B47A13F" w:rsidR="00AD223F" w:rsidRPr="00FF20F1" w:rsidRDefault="00AD223F" w:rsidP="00AD223F">
            <w:pPr>
              <w:pStyle w:val="PlantList"/>
              <w:jc w:val="center"/>
            </w:pPr>
            <w:ins w:id="3523" w:author="Daniel Stewart" w:date="2022-02-10T13:44:00Z">
              <w:r w:rsidRPr="008D4DC8">
                <w:rPr>
                  <w:b/>
                  <w:bCs/>
                </w:rPr>
                <w:t>Origin</w:t>
              </w:r>
            </w:ins>
          </w:p>
        </w:tc>
        <w:tc>
          <w:tcPr>
            <w:tcW w:w="886" w:type="dxa"/>
            <w:tcBorders>
              <w:bottom w:val="single" w:sz="4" w:space="0" w:color="auto"/>
            </w:tcBorders>
          </w:tcPr>
          <w:p w14:paraId="63C55056" w14:textId="0601DBA9" w:rsidR="00AD223F" w:rsidRPr="00FF20F1" w:rsidRDefault="00AD223F" w:rsidP="00AD223F">
            <w:pPr>
              <w:pStyle w:val="PlantList"/>
              <w:jc w:val="center"/>
            </w:pPr>
            <w:ins w:id="3524" w:author="Daniel Stewart" w:date="2022-02-10T13:44:00Z">
              <w:r w:rsidRPr="008D4DC8">
                <w:rPr>
                  <w:b/>
                  <w:bCs/>
                </w:rPr>
                <w:t>2015</w:t>
              </w:r>
            </w:ins>
          </w:p>
        </w:tc>
        <w:tc>
          <w:tcPr>
            <w:tcW w:w="886" w:type="dxa"/>
            <w:tcBorders>
              <w:bottom w:val="single" w:sz="4" w:space="0" w:color="auto"/>
            </w:tcBorders>
          </w:tcPr>
          <w:p w14:paraId="23A7EC67" w14:textId="105499EB" w:rsidR="00AD223F" w:rsidRPr="00FF20F1" w:rsidRDefault="00AD223F" w:rsidP="00AD223F">
            <w:pPr>
              <w:pStyle w:val="PlantList"/>
              <w:jc w:val="center"/>
            </w:pPr>
            <w:ins w:id="3525" w:author="Daniel Stewart" w:date="2022-02-10T13:44:00Z">
              <w:r w:rsidRPr="008D4DC8">
                <w:rPr>
                  <w:b/>
                  <w:bCs/>
                </w:rPr>
                <w:t>2021</w:t>
              </w:r>
            </w:ins>
          </w:p>
        </w:tc>
      </w:tr>
      <w:tr w:rsidR="00AD223F" w:rsidRPr="00FF20F1" w14:paraId="28F2314E" w14:textId="77777777" w:rsidTr="00AD223F">
        <w:trPr>
          <w:trHeight w:hRule="exact" w:val="227"/>
        </w:trPr>
        <w:tc>
          <w:tcPr>
            <w:tcW w:w="3119" w:type="dxa"/>
            <w:tcBorders>
              <w:top w:val="single" w:sz="4" w:space="0" w:color="auto"/>
            </w:tcBorders>
            <w:shd w:val="clear" w:color="auto" w:fill="auto"/>
          </w:tcPr>
          <w:p w14:paraId="3420D830" w14:textId="77777777" w:rsidR="00AD223F" w:rsidRPr="00FF20F1" w:rsidRDefault="00AD223F" w:rsidP="00AD223F">
            <w:pPr>
              <w:pStyle w:val="PlantList"/>
              <w:rPr>
                <w:i/>
                <w:iCs/>
                <w:rPrChange w:id="3526" w:author="Daniel Stewart" w:date="2022-02-10T13:41:00Z">
                  <w:rPr>
                    <w:lang w:val="en-US"/>
                  </w:rPr>
                </w:rPrChange>
              </w:rPr>
              <w:pPrChange w:id="3527" w:author="Daniel Stewart" w:date="2022-02-10T13:41:00Z">
                <w:pPr>
                  <w:jc w:val="left"/>
                </w:pPr>
              </w:pPrChange>
            </w:pPr>
            <w:r w:rsidRPr="00FF20F1">
              <w:rPr>
                <w:i/>
                <w:iCs/>
                <w:rPrChange w:id="3528" w:author="Daniel Stewart" w:date="2022-02-10T13:41:00Z">
                  <w:rPr/>
                </w:rPrChange>
              </w:rPr>
              <w:t>Trifolium pratense</w:t>
            </w:r>
          </w:p>
        </w:tc>
        <w:tc>
          <w:tcPr>
            <w:tcW w:w="2941" w:type="dxa"/>
            <w:tcBorders>
              <w:top w:val="single" w:sz="4" w:space="0" w:color="auto"/>
            </w:tcBorders>
            <w:shd w:val="clear" w:color="auto" w:fill="auto"/>
          </w:tcPr>
          <w:p w14:paraId="6B12849F" w14:textId="77777777" w:rsidR="00AD223F" w:rsidRPr="00FF20F1" w:rsidRDefault="00AD223F" w:rsidP="00AD223F">
            <w:pPr>
              <w:pStyle w:val="PlantList"/>
              <w:pPrChange w:id="3529" w:author="Daniel Stewart" w:date="2022-02-10T13:41:00Z">
                <w:pPr>
                  <w:jc w:val="left"/>
                </w:pPr>
              </w:pPrChange>
            </w:pPr>
            <w:r w:rsidRPr="00FF20F1">
              <w:t>red clover</w:t>
            </w:r>
          </w:p>
        </w:tc>
        <w:tc>
          <w:tcPr>
            <w:tcW w:w="886" w:type="dxa"/>
            <w:tcBorders>
              <w:top w:val="single" w:sz="4" w:space="0" w:color="auto"/>
            </w:tcBorders>
            <w:shd w:val="clear" w:color="auto" w:fill="auto"/>
          </w:tcPr>
          <w:p w14:paraId="4076CA23" w14:textId="77777777" w:rsidR="00AD223F" w:rsidRPr="00FF20F1" w:rsidRDefault="00AD223F" w:rsidP="00AD223F">
            <w:pPr>
              <w:pStyle w:val="PlantList"/>
              <w:jc w:val="center"/>
              <w:pPrChange w:id="3530" w:author="Daniel Stewart" w:date="2022-02-10T13:42:00Z">
                <w:pPr/>
              </w:pPrChange>
            </w:pPr>
            <w:r w:rsidRPr="00FF20F1">
              <w:t>E</w:t>
            </w:r>
          </w:p>
        </w:tc>
        <w:tc>
          <w:tcPr>
            <w:tcW w:w="886" w:type="dxa"/>
            <w:tcBorders>
              <w:top w:val="single" w:sz="4" w:space="0" w:color="auto"/>
            </w:tcBorders>
          </w:tcPr>
          <w:p w14:paraId="28357CA7" w14:textId="77777777" w:rsidR="00AD223F" w:rsidRPr="00FF20F1" w:rsidRDefault="00AD223F" w:rsidP="00AD223F">
            <w:pPr>
              <w:pStyle w:val="PlantList"/>
              <w:jc w:val="center"/>
              <w:pPrChange w:id="3531" w:author="Daniel Stewart" w:date="2022-02-10T13:42:00Z">
                <w:pPr/>
              </w:pPrChange>
            </w:pPr>
            <w:r w:rsidRPr="00FF20F1">
              <w:t>X</w:t>
            </w:r>
          </w:p>
        </w:tc>
        <w:tc>
          <w:tcPr>
            <w:tcW w:w="886" w:type="dxa"/>
            <w:tcBorders>
              <w:top w:val="single" w:sz="4" w:space="0" w:color="auto"/>
            </w:tcBorders>
          </w:tcPr>
          <w:p w14:paraId="26FBE7A3" w14:textId="77777777" w:rsidR="00AD223F" w:rsidRPr="00FF20F1" w:rsidRDefault="00AD223F" w:rsidP="00AD223F">
            <w:pPr>
              <w:pStyle w:val="PlantList"/>
              <w:jc w:val="center"/>
              <w:pPrChange w:id="3532" w:author="Daniel Stewart" w:date="2022-02-10T13:42:00Z">
                <w:pPr/>
              </w:pPrChange>
            </w:pPr>
          </w:p>
        </w:tc>
      </w:tr>
      <w:tr w:rsidR="00AD223F" w:rsidRPr="00FF20F1" w14:paraId="51E81A45" w14:textId="77777777" w:rsidTr="00013BB3">
        <w:trPr>
          <w:trHeight w:hRule="exact" w:val="227"/>
        </w:trPr>
        <w:tc>
          <w:tcPr>
            <w:tcW w:w="3119" w:type="dxa"/>
            <w:shd w:val="clear" w:color="auto" w:fill="auto"/>
            <w:hideMark/>
          </w:tcPr>
          <w:p w14:paraId="6E5A560C" w14:textId="77777777" w:rsidR="00AD223F" w:rsidRPr="00FF20F1" w:rsidRDefault="00AD223F" w:rsidP="00AD223F">
            <w:pPr>
              <w:pStyle w:val="PlantList"/>
              <w:rPr>
                <w:i/>
                <w:iCs/>
                <w:rPrChange w:id="3533" w:author="Daniel Stewart" w:date="2022-02-10T13:41:00Z">
                  <w:rPr>
                    <w:lang w:val="en-US"/>
                  </w:rPr>
                </w:rPrChange>
              </w:rPr>
              <w:pPrChange w:id="3534" w:author="Daniel Stewart" w:date="2022-02-10T13:41:00Z">
                <w:pPr>
                  <w:jc w:val="left"/>
                </w:pPr>
              </w:pPrChange>
            </w:pPr>
            <w:r w:rsidRPr="00FF20F1">
              <w:rPr>
                <w:i/>
                <w:iCs/>
                <w:rPrChange w:id="3535" w:author="Daniel Stewart" w:date="2022-02-10T13:41:00Z">
                  <w:rPr/>
                </w:rPrChange>
              </w:rPr>
              <w:t>Trifolium repens </w:t>
            </w:r>
          </w:p>
        </w:tc>
        <w:tc>
          <w:tcPr>
            <w:tcW w:w="2941" w:type="dxa"/>
            <w:shd w:val="clear" w:color="auto" w:fill="auto"/>
            <w:hideMark/>
          </w:tcPr>
          <w:p w14:paraId="1AA40CF6" w14:textId="77777777" w:rsidR="00AD223F" w:rsidRPr="00FF20F1" w:rsidRDefault="00AD223F" w:rsidP="00AD223F">
            <w:pPr>
              <w:pStyle w:val="PlantList"/>
              <w:pPrChange w:id="3536" w:author="Daniel Stewart" w:date="2022-02-10T13:41:00Z">
                <w:pPr>
                  <w:jc w:val="left"/>
                </w:pPr>
              </w:pPrChange>
            </w:pPr>
            <w:r w:rsidRPr="00FF20F1">
              <w:t>white clover </w:t>
            </w:r>
          </w:p>
        </w:tc>
        <w:tc>
          <w:tcPr>
            <w:tcW w:w="886" w:type="dxa"/>
            <w:shd w:val="clear" w:color="auto" w:fill="auto"/>
            <w:hideMark/>
          </w:tcPr>
          <w:p w14:paraId="229203EC" w14:textId="77777777" w:rsidR="00AD223F" w:rsidRPr="00FF20F1" w:rsidRDefault="00AD223F" w:rsidP="00AD223F">
            <w:pPr>
              <w:pStyle w:val="PlantList"/>
              <w:jc w:val="center"/>
              <w:pPrChange w:id="3537" w:author="Daniel Stewart" w:date="2022-02-10T13:42:00Z">
                <w:pPr/>
              </w:pPrChange>
            </w:pPr>
            <w:r w:rsidRPr="00FF20F1">
              <w:t>E</w:t>
            </w:r>
          </w:p>
        </w:tc>
        <w:tc>
          <w:tcPr>
            <w:tcW w:w="886" w:type="dxa"/>
          </w:tcPr>
          <w:p w14:paraId="56AD444F" w14:textId="77777777" w:rsidR="00AD223F" w:rsidRPr="00FF20F1" w:rsidRDefault="00AD223F" w:rsidP="00AD223F">
            <w:pPr>
              <w:pStyle w:val="PlantList"/>
              <w:jc w:val="center"/>
              <w:pPrChange w:id="3538" w:author="Daniel Stewart" w:date="2022-02-10T13:42:00Z">
                <w:pPr/>
              </w:pPrChange>
            </w:pPr>
          </w:p>
        </w:tc>
        <w:tc>
          <w:tcPr>
            <w:tcW w:w="886" w:type="dxa"/>
          </w:tcPr>
          <w:p w14:paraId="502260CB" w14:textId="77777777" w:rsidR="00AD223F" w:rsidRPr="00FF20F1" w:rsidRDefault="00AD223F" w:rsidP="00AD223F">
            <w:pPr>
              <w:pStyle w:val="PlantList"/>
              <w:jc w:val="center"/>
              <w:rPr>
                <w:rPrChange w:id="3539" w:author="Daniel Stewart" w:date="2022-02-10T13:41:00Z">
                  <w:rPr>
                    <w:color w:val="000000"/>
                    <w:lang w:val="en-US"/>
                  </w:rPr>
                </w:rPrChange>
              </w:rPr>
              <w:pPrChange w:id="3540" w:author="Daniel Stewart" w:date="2022-02-10T13:42:00Z">
                <w:pPr/>
              </w:pPrChange>
            </w:pPr>
            <w:r w:rsidRPr="00FF20F1">
              <w:t>X</w:t>
            </w:r>
          </w:p>
        </w:tc>
      </w:tr>
      <w:tr w:rsidR="00AD223F" w:rsidRPr="00FF20F1" w14:paraId="2DFFA677" w14:textId="77777777" w:rsidTr="00013BB3">
        <w:trPr>
          <w:trHeight w:hRule="exact" w:val="227"/>
        </w:trPr>
        <w:tc>
          <w:tcPr>
            <w:tcW w:w="3119" w:type="dxa"/>
            <w:shd w:val="clear" w:color="auto" w:fill="auto"/>
          </w:tcPr>
          <w:p w14:paraId="5044B0B1" w14:textId="77777777" w:rsidR="00AD223F" w:rsidRPr="00FF20F1" w:rsidRDefault="00AD223F" w:rsidP="00AD223F">
            <w:pPr>
              <w:pStyle w:val="PlantList"/>
              <w:rPr>
                <w:i/>
                <w:iCs/>
                <w:rPrChange w:id="3541" w:author="Daniel Stewart" w:date="2022-02-10T13:41:00Z">
                  <w:rPr>
                    <w:lang w:val="en-US"/>
                  </w:rPr>
                </w:rPrChange>
              </w:rPr>
              <w:pPrChange w:id="3542" w:author="Daniel Stewart" w:date="2022-02-10T13:41:00Z">
                <w:pPr>
                  <w:jc w:val="left"/>
                </w:pPr>
              </w:pPrChange>
            </w:pPr>
            <w:r w:rsidRPr="00FF20F1">
              <w:rPr>
                <w:i/>
                <w:iCs/>
                <w:rPrChange w:id="3543" w:author="Daniel Stewart" w:date="2022-02-10T13:41:00Z">
                  <w:rPr/>
                </w:rPrChange>
              </w:rPr>
              <w:t>Trifolium wormskioldii</w:t>
            </w:r>
          </w:p>
        </w:tc>
        <w:tc>
          <w:tcPr>
            <w:tcW w:w="2941" w:type="dxa"/>
            <w:shd w:val="clear" w:color="auto" w:fill="auto"/>
          </w:tcPr>
          <w:p w14:paraId="763B5827" w14:textId="77777777" w:rsidR="00AD223F" w:rsidRPr="00FF20F1" w:rsidRDefault="00AD223F" w:rsidP="00AD223F">
            <w:pPr>
              <w:pStyle w:val="PlantList"/>
              <w:pPrChange w:id="3544" w:author="Daniel Stewart" w:date="2022-02-10T13:41:00Z">
                <w:pPr>
                  <w:jc w:val="left"/>
                </w:pPr>
              </w:pPrChange>
            </w:pPr>
            <w:r w:rsidRPr="00FF20F1">
              <w:t>springbank clover</w:t>
            </w:r>
          </w:p>
        </w:tc>
        <w:tc>
          <w:tcPr>
            <w:tcW w:w="886" w:type="dxa"/>
            <w:shd w:val="clear" w:color="auto" w:fill="auto"/>
          </w:tcPr>
          <w:p w14:paraId="5DB1D8E9" w14:textId="77777777" w:rsidR="00AD223F" w:rsidRPr="00FF20F1" w:rsidRDefault="00AD223F" w:rsidP="00AD223F">
            <w:pPr>
              <w:pStyle w:val="PlantList"/>
              <w:jc w:val="center"/>
              <w:pPrChange w:id="3545" w:author="Daniel Stewart" w:date="2022-02-10T13:42:00Z">
                <w:pPr/>
              </w:pPrChange>
            </w:pPr>
            <w:r w:rsidRPr="00FF20F1">
              <w:t>N</w:t>
            </w:r>
          </w:p>
        </w:tc>
        <w:tc>
          <w:tcPr>
            <w:tcW w:w="886" w:type="dxa"/>
          </w:tcPr>
          <w:p w14:paraId="0ADB4F85" w14:textId="77777777" w:rsidR="00AD223F" w:rsidRPr="00FF20F1" w:rsidRDefault="00AD223F" w:rsidP="00AD223F">
            <w:pPr>
              <w:pStyle w:val="PlantList"/>
              <w:jc w:val="center"/>
              <w:pPrChange w:id="3546" w:author="Daniel Stewart" w:date="2022-02-10T13:42:00Z">
                <w:pPr/>
              </w:pPrChange>
            </w:pPr>
            <w:r w:rsidRPr="00FF20F1">
              <w:t>X</w:t>
            </w:r>
          </w:p>
        </w:tc>
        <w:tc>
          <w:tcPr>
            <w:tcW w:w="886" w:type="dxa"/>
          </w:tcPr>
          <w:p w14:paraId="1A8651DF" w14:textId="77777777" w:rsidR="00AD223F" w:rsidRPr="00FF20F1" w:rsidRDefault="00AD223F" w:rsidP="00AD223F">
            <w:pPr>
              <w:pStyle w:val="PlantList"/>
              <w:jc w:val="center"/>
              <w:pPrChange w:id="3547" w:author="Daniel Stewart" w:date="2022-02-10T13:42:00Z">
                <w:pPr/>
              </w:pPrChange>
            </w:pPr>
          </w:p>
        </w:tc>
      </w:tr>
      <w:tr w:rsidR="00AD223F" w:rsidRPr="00FF20F1" w14:paraId="743C6F0E" w14:textId="77777777" w:rsidTr="00013BB3">
        <w:trPr>
          <w:trHeight w:hRule="exact" w:val="227"/>
        </w:trPr>
        <w:tc>
          <w:tcPr>
            <w:tcW w:w="3119" w:type="dxa"/>
            <w:shd w:val="clear" w:color="auto" w:fill="auto"/>
            <w:hideMark/>
          </w:tcPr>
          <w:p w14:paraId="43A1DD86" w14:textId="77777777" w:rsidR="00AD223F" w:rsidRPr="00FF20F1" w:rsidRDefault="00AD223F" w:rsidP="00AD223F">
            <w:pPr>
              <w:pStyle w:val="PlantList"/>
              <w:rPr>
                <w:i/>
                <w:iCs/>
                <w:rPrChange w:id="3548" w:author="Daniel Stewart" w:date="2022-02-10T13:41:00Z">
                  <w:rPr>
                    <w:lang w:val="en-US"/>
                  </w:rPr>
                </w:rPrChange>
              </w:rPr>
              <w:pPrChange w:id="3549" w:author="Daniel Stewart" w:date="2022-02-10T13:41:00Z">
                <w:pPr>
                  <w:jc w:val="left"/>
                </w:pPr>
              </w:pPrChange>
            </w:pPr>
            <w:r w:rsidRPr="00FF20F1">
              <w:rPr>
                <w:i/>
                <w:iCs/>
                <w:rPrChange w:id="3550" w:author="Daniel Stewart" w:date="2022-02-10T13:41:00Z">
                  <w:rPr/>
                </w:rPrChange>
              </w:rPr>
              <w:t>Triglochin maritima </w:t>
            </w:r>
          </w:p>
        </w:tc>
        <w:tc>
          <w:tcPr>
            <w:tcW w:w="2941" w:type="dxa"/>
            <w:shd w:val="clear" w:color="auto" w:fill="auto"/>
            <w:hideMark/>
          </w:tcPr>
          <w:p w14:paraId="33BC43A8" w14:textId="77777777" w:rsidR="00AD223F" w:rsidRPr="00FF20F1" w:rsidRDefault="00AD223F" w:rsidP="00AD223F">
            <w:pPr>
              <w:pStyle w:val="PlantList"/>
              <w:pPrChange w:id="3551" w:author="Daniel Stewart" w:date="2022-02-10T13:41:00Z">
                <w:pPr>
                  <w:jc w:val="left"/>
                </w:pPr>
              </w:pPrChange>
            </w:pPr>
            <w:r w:rsidRPr="00FF20F1">
              <w:t>sea arrowgrass </w:t>
            </w:r>
          </w:p>
        </w:tc>
        <w:tc>
          <w:tcPr>
            <w:tcW w:w="886" w:type="dxa"/>
            <w:shd w:val="clear" w:color="auto" w:fill="auto"/>
            <w:hideMark/>
          </w:tcPr>
          <w:p w14:paraId="587C6609" w14:textId="77777777" w:rsidR="00AD223F" w:rsidRPr="00FF20F1" w:rsidRDefault="00AD223F" w:rsidP="00AD223F">
            <w:pPr>
              <w:pStyle w:val="PlantList"/>
              <w:jc w:val="center"/>
              <w:pPrChange w:id="3552" w:author="Daniel Stewart" w:date="2022-02-10T13:42:00Z">
                <w:pPr/>
              </w:pPrChange>
            </w:pPr>
            <w:r w:rsidRPr="00FF20F1">
              <w:t>N</w:t>
            </w:r>
          </w:p>
        </w:tc>
        <w:tc>
          <w:tcPr>
            <w:tcW w:w="886" w:type="dxa"/>
          </w:tcPr>
          <w:p w14:paraId="37635796" w14:textId="77777777" w:rsidR="00AD223F" w:rsidRPr="00FF20F1" w:rsidRDefault="00AD223F" w:rsidP="00AD223F">
            <w:pPr>
              <w:pStyle w:val="PlantList"/>
              <w:jc w:val="center"/>
              <w:pPrChange w:id="3553" w:author="Daniel Stewart" w:date="2022-02-10T13:42:00Z">
                <w:pPr/>
              </w:pPrChange>
            </w:pPr>
            <w:r w:rsidRPr="00FF20F1">
              <w:t>X</w:t>
            </w:r>
          </w:p>
        </w:tc>
        <w:tc>
          <w:tcPr>
            <w:tcW w:w="886" w:type="dxa"/>
          </w:tcPr>
          <w:p w14:paraId="7923FA0B" w14:textId="77777777" w:rsidR="00AD223F" w:rsidRPr="00FF20F1" w:rsidRDefault="00AD223F" w:rsidP="00AD223F">
            <w:pPr>
              <w:pStyle w:val="PlantList"/>
              <w:jc w:val="center"/>
              <w:rPr>
                <w:rPrChange w:id="3554" w:author="Daniel Stewart" w:date="2022-02-10T13:41:00Z">
                  <w:rPr>
                    <w:color w:val="000000"/>
                    <w:lang w:val="en-US"/>
                  </w:rPr>
                </w:rPrChange>
              </w:rPr>
              <w:pPrChange w:id="3555" w:author="Daniel Stewart" w:date="2022-02-10T13:42:00Z">
                <w:pPr/>
              </w:pPrChange>
            </w:pPr>
            <w:r w:rsidRPr="00FF20F1">
              <w:t>X</w:t>
            </w:r>
          </w:p>
        </w:tc>
      </w:tr>
      <w:tr w:rsidR="00AD223F" w:rsidRPr="00FF20F1" w14:paraId="6506BCA8" w14:textId="77777777" w:rsidTr="00013BB3">
        <w:trPr>
          <w:trHeight w:hRule="exact" w:val="227"/>
        </w:trPr>
        <w:tc>
          <w:tcPr>
            <w:tcW w:w="3119" w:type="dxa"/>
            <w:shd w:val="clear" w:color="auto" w:fill="auto"/>
          </w:tcPr>
          <w:p w14:paraId="4D7D5E0D" w14:textId="77777777" w:rsidR="00AD223F" w:rsidRPr="00FF20F1" w:rsidRDefault="00AD223F" w:rsidP="00AD223F">
            <w:pPr>
              <w:pStyle w:val="PlantList"/>
              <w:rPr>
                <w:i/>
                <w:iCs/>
                <w:rPrChange w:id="3556" w:author="Daniel Stewart" w:date="2022-02-10T13:41:00Z">
                  <w:rPr>
                    <w:lang w:val="en-US"/>
                  </w:rPr>
                </w:rPrChange>
              </w:rPr>
              <w:pPrChange w:id="3557" w:author="Daniel Stewart" w:date="2022-02-10T13:41:00Z">
                <w:pPr>
                  <w:jc w:val="left"/>
                </w:pPr>
              </w:pPrChange>
            </w:pPr>
            <w:r w:rsidRPr="00FF20F1">
              <w:rPr>
                <w:i/>
                <w:iCs/>
                <w:rPrChange w:id="3558" w:author="Daniel Stewart" w:date="2022-02-10T13:41:00Z">
                  <w:rPr/>
                </w:rPrChange>
              </w:rPr>
              <w:t>Triglochin scilloides</w:t>
            </w:r>
          </w:p>
        </w:tc>
        <w:tc>
          <w:tcPr>
            <w:tcW w:w="2941" w:type="dxa"/>
            <w:shd w:val="clear" w:color="auto" w:fill="auto"/>
          </w:tcPr>
          <w:p w14:paraId="5D8DFD33" w14:textId="77777777" w:rsidR="00AD223F" w:rsidRPr="00FF20F1" w:rsidRDefault="00AD223F" w:rsidP="00AD223F">
            <w:pPr>
              <w:pStyle w:val="PlantList"/>
              <w:pPrChange w:id="3559" w:author="Daniel Stewart" w:date="2022-02-10T13:41:00Z">
                <w:pPr>
                  <w:jc w:val="left"/>
                </w:pPr>
              </w:pPrChange>
            </w:pPr>
            <w:r w:rsidRPr="00FF20F1">
              <w:t>flowering quillwort</w:t>
            </w:r>
          </w:p>
        </w:tc>
        <w:tc>
          <w:tcPr>
            <w:tcW w:w="886" w:type="dxa"/>
            <w:shd w:val="clear" w:color="auto" w:fill="auto"/>
          </w:tcPr>
          <w:p w14:paraId="2B377D9F" w14:textId="77777777" w:rsidR="00AD223F" w:rsidRPr="00FF20F1" w:rsidRDefault="00AD223F" w:rsidP="00AD223F">
            <w:pPr>
              <w:pStyle w:val="PlantList"/>
              <w:jc w:val="center"/>
              <w:pPrChange w:id="3560" w:author="Daniel Stewart" w:date="2022-02-10T13:42:00Z">
                <w:pPr/>
              </w:pPrChange>
            </w:pPr>
            <w:r w:rsidRPr="00FF20F1">
              <w:t>N</w:t>
            </w:r>
          </w:p>
        </w:tc>
        <w:tc>
          <w:tcPr>
            <w:tcW w:w="886" w:type="dxa"/>
          </w:tcPr>
          <w:p w14:paraId="0ADB0C6A" w14:textId="77777777" w:rsidR="00AD223F" w:rsidRPr="00FF20F1" w:rsidRDefault="00AD223F" w:rsidP="00AD223F">
            <w:pPr>
              <w:pStyle w:val="PlantList"/>
              <w:jc w:val="center"/>
              <w:pPrChange w:id="3561" w:author="Daniel Stewart" w:date="2022-02-10T13:42:00Z">
                <w:pPr/>
              </w:pPrChange>
            </w:pPr>
            <w:r w:rsidRPr="00FF20F1">
              <w:t>X</w:t>
            </w:r>
          </w:p>
        </w:tc>
        <w:tc>
          <w:tcPr>
            <w:tcW w:w="886" w:type="dxa"/>
          </w:tcPr>
          <w:p w14:paraId="1077F535" w14:textId="77777777" w:rsidR="00AD223F" w:rsidRPr="00FF20F1" w:rsidRDefault="00AD223F" w:rsidP="00AD223F">
            <w:pPr>
              <w:pStyle w:val="PlantList"/>
              <w:jc w:val="center"/>
              <w:pPrChange w:id="3562" w:author="Daniel Stewart" w:date="2022-02-10T13:42:00Z">
                <w:pPr/>
              </w:pPrChange>
            </w:pPr>
            <w:r w:rsidRPr="00FF20F1">
              <w:t>X</w:t>
            </w:r>
          </w:p>
        </w:tc>
      </w:tr>
      <w:tr w:rsidR="00AD223F" w:rsidRPr="00FF20F1" w14:paraId="2D15D6C6" w14:textId="77777777" w:rsidTr="00013BB3">
        <w:trPr>
          <w:trHeight w:hRule="exact" w:val="227"/>
        </w:trPr>
        <w:tc>
          <w:tcPr>
            <w:tcW w:w="3119" w:type="dxa"/>
            <w:shd w:val="clear" w:color="auto" w:fill="auto"/>
            <w:hideMark/>
          </w:tcPr>
          <w:p w14:paraId="4E806108" w14:textId="77777777" w:rsidR="00AD223F" w:rsidRPr="00FF20F1" w:rsidRDefault="00AD223F" w:rsidP="00AD223F">
            <w:pPr>
              <w:pStyle w:val="PlantList"/>
              <w:rPr>
                <w:i/>
                <w:iCs/>
                <w:rPrChange w:id="3563" w:author="Daniel Stewart" w:date="2022-02-10T13:41:00Z">
                  <w:rPr>
                    <w:lang w:val="en-US"/>
                  </w:rPr>
                </w:rPrChange>
              </w:rPr>
              <w:pPrChange w:id="3564" w:author="Daniel Stewart" w:date="2022-02-10T13:41:00Z">
                <w:pPr>
                  <w:jc w:val="left"/>
                </w:pPr>
              </w:pPrChange>
            </w:pPr>
            <w:r w:rsidRPr="00FF20F1">
              <w:rPr>
                <w:i/>
                <w:iCs/>
                <w:rPrChange w:id="3565" w:author="Daniel Stewart" w:date="2022-02-10T13:41:00Z">
                  <w:rPr/>
                </w:rPrChange>
              </w:rPr>
              <w:t>Typha angustifolia </w:t>
            </w:r>
          </w:p>
        </w:tc>
        <w:tc>
          <w:tcPr>
            <w:tcW w:w="2941" w:type="dxa"/>
            <w:shd w:val="clear" w:color="auto" w:fill="auto"/>
            <w:hideMark/>
          </w:tcPr>
          <w:p w14:paraId="2E174E3E" w14:textId="77777777" w:rsidR="00AD223F" w:rsidRPr="00FF20F1" w:rsidRDefault="00AD223F" w:rsidP="00AD223F">
            <w:pPr>
              <w:pStyle w:val="PlantList"/>
              <w:pPrChange w:id="3566" w:author="Daniel Stewart" w:date="2022-02-10T13:41:00Z">
                <w:pPr>
                  <w:jc w:val="left"/>
                </w:pPr>
              </w:pPrChange>
            </w:pPr>
            <w:r w:rsidRPr="00FF20F1">
              <w:t>narrowleaf cattail </w:t>
            </w:r>
          </w:p>
        </w:tc>
        <w:tc>
          <w:tcPr>
            <w:tcW w:w="886" w:type="dxa"/>
            <w:shd w:val="clear" w:color="auto" w:fill="auto"/>
            <w:hideMark/>
          </w:tcPr>
          <w:p w14:paraId="4F216E4C" w14:textId="77777777" w:rsidR="00AD223F" w:rsidRPr="00FF20F1" w:rsidRDefault="00AD223F" w:rsidP="00AD223F">
            <w:pPr>
              <w:pStyle w:val="PlantList"/>
              <w:jc w:val="center"/>
              <w:pPrChange w:id="3567" w:author="Daniel Stewart" w:date="2022-02-10T13:42:00Z">
                <w:pPr/>
              </w:pPrChange>
            </w:pPr>
            <w:r w:rsidRPr="00FF20F1">
              <w:t>I</w:t>
            </w:r>
          </w:p>
        </w:tc>
        <w:tc>
          <w:tcPr>
            <w:tcW w:w="886" w:type="dxa"/>
          </w:tcPr>
          <w:p w14:paraId="50914847" w14:textId="77777777" w:rsidR="00AD223F" w:rsidRPr="00FF20F1" w:rsidRDefault="00AD223F" w:rsidP="00AD223F">
            <w:pPr>
              <w:pStyle w:val="PlantList"/>
              <w:jc w:val="center"/>
              <w:pPrChange w:id="3568" w:author="Daniel Stewart" w:date="2022-02-10T13:42:00Z">
                <w:pPr/>
              </w:pPrChange>
            </w:pPr>
            <w:r w:rsidRPr="00FF20F1">
              <w:t>X</w:t>
            </w:r>
          </w:p>
        </w:tc>
        <w:tc>
          <w:tcPr>
            <w:tcW w:w="886" w:type="dxa"/>
          </w:tcPr>
          <w:p w14:paraId="708EB07E" w14:textId="77777777" w:rsidR="00AD223F" w:rsidRPr="00FF20F1" w:rsidRDefault="00AD223F" w:rsidP="00AD223F">
            <w:pPr>
              <w:pStyle w:val="PlantList"/>
              <w:jc w:val="center"/>
              <w:rPr>
                <w:rPrChange w:id="3569" w:author="Daniel Stewart" w:date="2022-02-10T13:41:00Z">
                  <w:rPr>
                    <w:color w:val="000000"/>
                    <w:lang w:val="en-US"/>
                  </w:rPr>
                </w:rPrChange>
              </w:rPr>
              <w:pPrChange w:id="3570" w:author="Daniel Stewart" w:date="2022-02-10T13:42:00Z">
                <w:pPr/>
              </w:pPrChange>
            </w:pPr>
            <w:r w:rsidRPr="00FF20F1">
              <w:t>X</w:t>
            </w:r>
          </w:p>
        </w:tc>
      </w:tr>
      <w:tr w:rsidR="00AD223F" w:rsidRPr="00FF20F1" w14:paraId="184E6058" w14:textId="77777777" w:rsidTr="00013BB3">
        <w:trPr>
          <w:trHeight w:hRule="exact" w:val="227"/>
        </w:trPr>
        <w:tc>
          <w:tcPr>
            <w:tcW w:w="3119" w:type="dxa"/>
            <w:shd w:val="clear" w:color="auto" w:fill="auto"/>
            <w:hideMark/>
          </w:tcPr>
          <w:p w14:paraId="39DD2D4A" w14:textId="77777777" w:rsidR="00AD223F" w:rsidRPr="00FF20F1" w:rsidRDefault="00AD223F" w:rsidP="00AD223F">
            <w:pPr>
              <w:pStyle w:val="PlantList"/>
              <w:rPr>
                <w:i/>
                <w:iCs/>
                <w:rPrChange w:id="3571" w:author="Daniel Stewart" w:date="2022-02-10T13:41:00Z">
                  <w:rPr>
                    <w:lang w:val="en-US"/>
                  </w:rPr>
                </w:rPrChange>
              </w:rPr>
              <w:pPrChange w:id="3572" w:author="Daniel Stewart" w:date="2022-02-10T13:41:00Z">
                <w:pPr>
                  <w:jc w:val="left"/>
                </w:pPr>
              </w:pPrChange>
            </w:pPr>
            <w:r w:rsidRPr="00FF20F1">
              <w:rPr>
                <w:i/>
                <w:iCs/>
                <w:rPrChange w:id="3573" w:author="Daniel Stewart" w:date="2022-02-10T13:41:00Z">
                  <w:rPr/>
                </w:rPrChange>
              </w:rPr>
              <w:t xml:space="preserve">Typha </w:t>
            </w:r>
            <w:ins w:id="3574" w:author="Daniel Stewart" w:date="2022-01-27T14:13:00Z">
              <w:r w:rsidRPr="00572CC4">
                <w:t>×</w:t>
              </w:r>
            </w:ins>
            <w:r w:rsidRPr="00FF20F1">
              <w:rPr>
                <w:i/>
                <w:iCs/>
                <w:rPrChange w:id="3575" w:author="Daniel Stewart" w:date="2022-02-10T13:41:00Z">
                  <w:rPr/>
                </w:rPrChange>
              </w:rPr>
              <w:t xml:space="preserve"> glauca </w:t>
            </w:r>
          </w:p>
        </w:tc>
        <w:tc>
          <w:tcPr>
            <w:tcW w:w="2941" w:type="dxa"/>
            <w:shd w:val="clear" w:color="auto" w:fill="auto"/>
            <w:hideMark/>
          </w:tcPr>
          <w:p w14:paraId="751F5508" w14:textId="77777777" w:rsidR="00AD223F" w:rsidRPr="00FF20F1" w:rsidRDefault="00AD223F" w:rsidP="00AD223F">
            <w:pPr>
              <w:pStyle w:val="PlantList"/>
              <w:pPrChange w:id="3576" w:author="Daniel Stewart" w:date="2022-02-10T13:41:00Z">
                <w:pPr>
                  <w:jc w:val="left"/>
                </w:pPr>
              </w:pPrChange>
            </w:pPr>
            <w:r w:rsidRPr="00FF20F1">
              <w:t>hybrid cattail </w:t>
            </w:r>
          </w:p>
        </w:tc>
        <w:tc>
          <w:tcPr>
            <w:tcW w:w="886" w:type="dxa"/>
            <w:shd w:val="clear" w:color="auto" w:fill="auto"/>
            <w:hideMark/>
          </w:tcPr>
          <w:p w14:paraId="4E0E1C5A" w14:textId="77777777" w:rsidR="00AD223F" w:rsidRPr="00FF20F1" w:rsidRDefault="00AD223F" w:rsidP="00AD223F">
            <w:pPr>
              <w:pStyle w:val="PlantList"/>
              <w:jc w:val="center"/>
              <w:pPrChange w:id="3577" w:author="Daniel Stewart" w:date="2022-02-10T13:42:00Z">
                <w:pPr/>
              </w:pPrChange>
            </w:pPr>
            <w:r w:rsidRPr="00FF20F1">
              <w:t>I</w:t>
            </w:r>
          </w:p>
        </w:tc>
        <w:tc>
          <w:tcPr>
            <w:tcW w:w="886" w:type="dxa"/>
          </w:tcPr>
          <w:p w14:paraId="0E6279B2" w14:textId="77777777" w:rsidR="00AD223F" w:rsidRPr="00FF20F1" w:rsidRDefault="00AD223F" w:rsidP="00AD223F">
            <w:pPr>
              <w:pStyle w:val="PlantList"/>
              <w:jc w:val="center"/>
              <w:pPrChange w:id="3578" w:author="Daniel Stewart" w:date="2022-02-10T13:42:00Z">
                <w:pPr/>
              </w:pPrChange>
            </w:pPr>
            <w:r w:rsidRPr="00FF20F1">
              <w:t>X</w:t>
            </w:r>
          </w:p>
        </w:tc>
        <w:tc>
          <w:tcPr>
            <w:tcW w:w="886" w:type="dxa"/>
          </w:tcPr>
          <w:p w14:paraId="72E362B3" w14:textId="77777777" w:rsidR="00AD223F" w:rsidRPr="00FF20F1" w:rsidRDefault="00AD223F" w:rsidP="00AD223F">
            <w:pPr>
              <w:pStyle w:val="PlantList"/>
              <w:jc w:val="center"/>
              <w:rPr>
                <w:rPrChange w:id="3579" w:author="Daniel Stewart" w:date="2022-02-10T13:41:00Z">
                  <w:rPr>
                    <w:color w:val="000000"/>
                    <w:lang w:val="en-US"/>
                  </w:rPr>
                </w:rPrChange>
              </w:rPr>
              <w:pPrChange w:id="3580" w:author="Daniel Stewart" w:date="2022-02-10T13:42:00Z">
                <w:pPr/>
              </w:pPrChange>
            </w:pPr>
            <w:r w:rsidRPr="00FF20F1">
              <w:t>X</w:t>
            </w:r>
          </w:p>
        </w:tc>
      </w:tr>
      <w:tr w:rsidR="00AD223F" w:rsidRPr="00FF20F1" w14:paraId="1E57CB59" w14:textId="77777777" w:rsidTr="00013BB3">
        <w:trPr>
          <w:trHeight w:hRule="exact" w:val="227"/>
        </w:trPr>
        <w:tc>
          <w:tcPr>
            <w:tcW w:w="3119" w:type="dxa"/>
            <w:shd w:val="clear" w:color="auto" w:fill="auto"/>
            <w:hideMark/>
          </w:tcPr>
          <w:p w14:paraId="11D2D86D" w14:textId="77777777" w:rsidR="00AD223F" w:rsidRPr="00FF20F1" w:rsidRDefault="00AD223F" w:rsidP="00AD223F">
            <w:pPr>
              <w:pStyle w:val="PlantList"/>
              <w:rPr>
                <w:i/>
                <w:iCs/>
                <w:rPrChange w:id="3581" w:author="Daniel Stewart" w:date="2022-02-10T13:41:00Z">
                  <w:rPr>
                    <w:lang w:val="en-US"/>
                  </w:rPr>
                </w:rPrChange>
              </w:rPr>
              <w:pPrChange w:id="3582" w:author="Daniel Stewart" w:date="2022-02-10T13:41:00Z">
                <w:pPr>
                  <w:jc w:val="left"/>
                </w:pPr>
              </w:pPrChange>
            </w:pPr>
            <w:r w:rsidRPr="00FF20F1">
              <w:rPr>
                <w:i/>
                <w:iCs/>
                <w:rPrChange w:id="3583" w:author="Daniel Stewart" w:date="2022-02-10T13:41:00Z">
                  <w:rPr/>
                </w:rPrChange>
              </w:rPr>
              <w:t>Typha latifolia </w:t>
            </w:r>
          </w:p>
        </w:tc>
        <w:tc>
          <w:tcPr>
            <w:tcW w:w="2941" w:type="dxa"/>
            <w:shd w:val="clear" w:color="auto" w:fill="auto"/>
            <w:hideMark/>
          </w:tcPr>
          <w:p w14:paraId="60C599DF" w14:textId="77777777" w:rsidR="00AD223F" w:rsidRPr="00FF20F1" w:rsidRDefault="00AD223F" w:rsidP="00AD223F">
            <w:pPr>
              <w:pStyle w:val="PlantList"/>
              <w:pPrChange w:id="3584" w:author="Daniel Stewart" w:date="2022-02-10T13:41:00Z">
                <w:pPr>
                  <w:jc w:val="left"/>
                </w:pPr>
              </w:pPrChange>
            </w:pPr>
            <w:r w:rsidRPr="00FF20F1">
              <w:t>broadleaf cattail </w:t>
            </w:r>
          </w:p>
        </w:tc>
        <w:tc>
          <w:tcPr>
            <w:tcW w:w="886" w:type="dxa"/>
            <w:shd w:val="clear" w:color="auto" w:fill="auto"/>
            <w:hideMark/>
          </w:tcPr>
          <w:p w14:paraId="17ACFCC5" w14:textId="77777777" w:rsidR="00AD223F" w:rsidRPr="00FF20F1" w:rsidRDefault="00AD223F" w:rsidP="00AD223F">
            <w:pPr>
              <w:pStyle w:val="PlantList"/>
              <w:jc w:val="center"/>
              <w:pPrChange w:id="3585" w:author="Daniel Stewart" w:date="2022-02-10T13:42:00Z">
                <w:pPr/>
              </w:pPrChange>
            </w:pPr>
            <w:r w:rsidRPr="00FF20F1">
              <w:t>N</w:t>
            </w:r>
          </w:p>
        </w:tc>
        <w:tc>
          <w:tcPr>
            <w:tcW w:w="886" w:type="dxa"/>
          </w:tcPr>
          <w:p w14:paraId="6269D599" w14:textId="77777777" w:rsidR="00AD223F" w:rsidRPr="00FF20F1" w:rsidRDefault="00AD223F" w:rsidP="00AD223F">
            <w:pPr>
              <w:pStyle w:val="PlantList"/>
              <w:jc w:val="center"/>
              <w:pPrChange w:id="3586" w:author="Daniel Stewart" w:date="2022-02-10T13:42:00Z">
                <w:pPr/>
              </w:pPrChange>
            </w:pPr>
            <w:r w:rsidRPr="00FF20F1">
              <w:t>X</w:t>
            </w:r>
          </w:p>
        </w:tc>
        <w:tc>
          <w:tcPr>
            <w:tcW w:w="886" w:type="dxa"/>
          </w:tcPr>
          <w:p w14:paraId="11344C17" w14:textId="77777777" w:rsidR="00AD223F" w:rsidRPr="00FF20F1" w:rsidRDefault="00AD223F" w:rsidP="00AD223F">
            <w:pPr>
              <w:pStyle w:val="PlantList"/>
              <w:jc w:val="center"/>
              <w:rPr>
                <w:rPrChange w:id="3587" w:author="Daniel Stewart" w:date="2022-02-10T13:41:00Z">
                  <w:rPr>
                    <w:color w:val="000000"/>
                    <w:lang w:val="en-US"/>
                  </w:rPr>
                </w:rPrChange>
              </w:rPr>
              <w:pPrChange w:id="3588" w:author="Daniel Stewart" w:date="2022-02-10T13:42:00Z">
                <w:pPr/>
              </w:pPrChange>
            </w:pPr>
            <w:r w:rsidRPr="00FF20F1">
              <w:t>X</w:t>
            </w:r>
          </w:p>
        </w:tc>
      </w:tr>
      <w:tr w:rsidR="00AD223F" w:rsidRPr="00FF20F1" w14:paraId="5D1CC38D" w14:textId="77777777" w:rsidTr="00013BB3">
        <w:trPr>
          <w:trHeight w:hRule="exact" w:val="227"/>
        </w:trPr>
        <w:tc>
          <w:tcPr>
            <w:tcW w:w="3119" w:type="dxa"/>
            <w:shd w:val="clear" w:color="auto" w:fill="auto"/>
          </w:tcPr>
          <w:p w14:paraId="2920E9A1" w14:textId="77777777" w:rsidR="00AD223F" w:rsidRPr="00FF20F1" w:rsidRDefault="00AD223F" w:rsidP="00AD223F">
            <w:pPr>
              <w:pStyle w:val="PlantList"/>
              <w:rPr>
                <w:i/>
                <w:iCs/>
                <w:rPrChange w:id="3589" w:author="Daniel Stewart" w:date="2022-02-10T13:41:00Z">
                  <w:rPr>
                    <w:lang w:val="en-US"/>
                  </w:rPr>
                </w:rPrChange>
              </w:rPr>
              <w:pPrChange w:id="3590" w:author="Daniel Stewart" w:date="2022-02-10T13:41:00Z">
                <w:pPr>
                  <w:jc w:val="left"/>
                </w:pPr>
              </w:pPrChange>
            </w:pPr>
            <w:r w:rsidRPr="00FF20F1">
              <w:rPr>
                <w:i/>
                <w:iCs/>
                <w:rPrChange w:id="3591" w:author="Daniel Stewart" w:date="2022-02-10T13:41:00Z">
                  <w:rPr/>
                </w:rPrChange>
              </w:rPr>
              <w:t>Vicia cracca</w:t>
            </w:r>
          </w:p>
        </w:tc>
        <w:tc>
          <w:tcPr>
            <w:tcW w:w="2941" w:type="dxa"/>
            <w:shd w:val="clear" w:color="auto" w:fill="auto"/>
          </w:tcPr>
          <w:p w14:paraId="6EAF8639" w14:textId="77777777" w:rsidR="00AD223F" w:rsidRPr="00FF20F1" w:rsidRDefault="00AD223F" w:rsidP="00AD223F">
            <w:pPr>
              <w:pStyle w:val="PlantList"/>
              <w:pPrChange w:id="3592" w:author="Daniel Stewart" w:date="2022-02-10T13:41:00Z">
                <w:pPr>
                  <w:jc w:val="left"/>
                </w:pPr>
              </w:pPrChange>
            </w:pPr>
            <w:r w:rsidRPr="00FF20F1">
              <w:t>tufted vetch</w:t>
            </w:r>
          </w:p>
        </w:tc>
        <w:tc>
          <w:tcPr>
            <w:tcW w:w="886" w:type="dxa"/>
            <w:shd w:val="clear" w:color="auto" w:fill="auto"/>
          </w:tcPr>
          <w:p w14:paraId="5EBD3683" w14:textId="77777777" w:rsidR="00AD223F" w:rsidRPr="00FF20F1" w:rsidRDefault="00AD223F" w:rsidP="00AD223F">
            <w:pPr>
              <w:pStyle w:val="PlantList"/>
              <w:jc w:val="center"/>
              <w:pPrChange w:id="3593" w:author="Daniel Stewart" w:date="2022-02-10T13:42:00Z">
                <w:pPr/>
              </w:pPrChange>
            </w:pPr>
            <w:r w:rsidRPr="00FF20F1">
              <w:t>E</w:t>
            </w:r>
          </w:p>
        </w:tc>
        <w:tc>
          <w:tcPr>
            <w:tcW w:w="886" w:type="dxa"/>
          </w:tcPr>
          <w:p w14:paraId="1BE11888" w14:textId="77777777" w:rsidR="00AD223F" w:rsidRPr="00FF20F1" w:rsidRDefault="00AD223F" w:rsidP="00AD223F">
            <w:pPr>
              <w:pStyle w:val="PlantList"/>
              <w:jc w:val="center"/>
              <w:pPrChange w:id="3594" w:author="Daniel Stewart" w:date="2022-02-10T13:42:00Z">
                <w:pPr/>
              </w:pPrChange>
            </w:pPr>
            <w:r w:rsidRPr="00FF20F1">
              <w:t>X</w:t>
            </w:r>
          </w:p>
        </w:tc>
        <w:tc>
          <w:tcPr>
            <w:tcW w:w="886" w:type="dxa"/>
          </w:tcPr>
          <w:p w14:paraId="2576E430" w14:textId="77777777" w:rsidR="00AD223F" w:rsidRPr="00FF20F1" w:rsidRDefault="00AD223F" w:rsidP="00AD223F">
            <w:pPr>
              <w:pStyle w:val="PlantList"/>
              <w:jc w:val="center"/>
              <w:pPrChange w:id="3595" w:author="Daniel Stewart" w:date="2022-02-10T13:42:00Z">
                <w:pPr/>
              </w:pPrChange>
            </w:pPr>
          </w:p>
        </w:tc>
      </w:tr>
      <w:tr w:rsidR="00AD223F" w:rsidRPr="00FF20F1" w14:paraId="68F3CD07" w14:textId="77777777" w:rsidTr="00013BB3">
        <w:trPr>
          <w:trHeight w:hRule="exact" w:val="227"/>
        </w:trPr>
        <w:tc>
          <w:tcPr>
            <w:tcW w:w="3119" w:type="dxa"/>
            <w:shd w:val="clear" w:color="auto" w:fill="auto"/>
            <w:hideMark/>
          </w:tcPr>
          <w:p w14:paraId="3386E851" w14:textId="77777777" w:rsidR="00AD223F" w:rsidRPr="00FF20F1" w:rsidRDefault="00AD223F" w:rsidP="00AD223F">
            <w:pPr>
              <w:pStyle w:val="PlantList"/>
              <w:rPr>
                <w:i/>
                <w:iCs/>
                <w:rPrChange w:id="3596" w:author="Daniel Stewart" w:date="2022-02-10T13:41:00Z">
                  <w:rPr>
                    <w:lang w:val="en-US"/>
                  </w:rPr>
                </w:rPrChange>
              </w:rPr>
              <w:pPrChange w:id="3597" w:author="Daniel Stewart" w:date="2022-02-10T13:41:00Z">
                <w:pPr>
                  <w:jc w:val="left"/>
                </w:pPr>
              </w:pPrChange>
            </w:pPr>
            <w:r w:rsidRPr="00FF20F1">
              <w:rPr>
                <w:i/>
                <w:iCs/>
                <w:rPrChange w:id="3598" w:author="Daniel Stewart" w:date="2022-02-10T13:41:00Z">
                  <w:rPr/>
                </w:rPrChange>
              </w:rPr>
              <w:t>Veronica anagallis-aquatica </w:t>
            </w:r>
          </w:p>
        </w:tc>
        <w:tc>
          <w:tcPr>
            <w:tcW w:w="2941" w:type="dxa"/>
            <w:shd w:val="clear" w:color="auto" w:fill="auto"/>
            <w:hideMark/>
          </w:tcPr>
          <w:p w14:paraId="598B3B13" w14:textId="77777777" w:rsidR="00AD223F" w:rsidRPr="00FF20F1" w:rsidRDefault="00AD223F" w:rsidP="00AD223F">
            <w:pPr>
              <w:pStyle w:val="PlantList"/>
              <w:pPrChange w:id="3599" w:author="Daniel Stewart" w:date="2022-02-10T13:41:00Z">
                <w:pPr>
                  <w:jc w:val="left"/>
                </w:pPr>
              </w:pPrChange>
            </w:pPr>
            <w:r w:rsidRPr="00FF20F1">
              <w:t>water speedwell </w:t>
            </w:r>
          </w:p>
        </w:tc>
        <w:tc>
          <w:tcPr>
            <w:tcW w:w="886" w:type="dxa"/>
            <w:shd w:val="clear" w:color="auto" w:fill="auto"/>
            <w:hideMark/>
          </w:tcPr>
          <w:p w14:paraId="4D6624F6" w14:textId="77777777" w:rsidR="00AD223F" w:rsidRPr="00FF20F1" w:rsidRDefault="00AD223F" w:rsidP="00AD223F">
            <w:pPr>
              <w:pStyle w:val="PlantList"/>
              <w:jc w:val="center"/>
              <w:pPrChange w:id="3600" w:author="Daniel Stewart" w:date="2022-02-10T13:42:00Z">
                <w:pPr/>
              </w:pPrChange>
            </w:pPr>
            <w:r w:rsidRPr="00FF20F1">
              <w:t>E</w:t>
            </w:r>
          </w:p>
        </w:tc>
        <w:tc>
          <w:tcPr>
            <w:tcW w:w="886" w:type="dxa"/>
          </w:tcPr>
          <w:p w14:paraId="62A4E222" w14:textId="77777777" w:rsidR="00AD223F" w:rsidRPr="00FF20F1" w:rsidRDefault="00AD223F" w:rsidP="00AD223F">
            <w:pPr>
              <w:pStyle w:val="PlantList"/>
              <w:jc w:val="center"/>
              <w:pPrChange w:id="3601" w:author="Daniel Stewart" w:date="2022-02-10T13:42:00Z">
                <w:pPr/>
              </w:pPrChange>
            </w:pPr>
            <w:r w:rsidRPr="00FF20F1">
              <w:t>X</w:t>
            </w:r>
          </w:p>
        </w:tc>
        <w:tc>
          <w:tcPr>
            <w:tcW w:w="886" w:type="dxa"/>
          </w:tcPr>
          <w:p w14:paraId="6A841A5A" w14:textId="77777777" w:rsidR="00AD223F" w:rsidRPr="00FF20F1" w:rsidRDefault="00AD223F" w:rsidP="00AD223F">
            <w:pPr>
              <w:pStyle w:val="PlantList"/>
              <w:jc w:val="center"/>
              <w:rPr>
                <w:rPrChange w:id="3602" w:author="Daniel Stewart" w:date="2022-02-10T13:41:00Z">
                  <w:rPr>
                    <w:color w:val="000000"/>
                    <w:lang w:val="en-US"/>
                  </w:rPr>
                </w:rPrChange>
              </w:rPr>
              <w:pPrChange w:id="3603" w:author="Daniel Stewart" w:date="2022-02-10T13:42:00Z">
                <w:pPr/>
              </w:pPrChange>
            </w:pPr>
            <w:r w:rsidRPr="00FF20F1">
              <w:t>X</w:t>
            </w:r>
          </w:p>
        </w:tc>
      </w:tr>
      <w:tr w:rsidR="00AD223F" w:rsidRPr="00FF20F1" w14:paraId="049F4667" w14:textId="77777777" w:rsidTr="00013BB3">
        <w:trPr>
          <w:trHeight w:hRule="exact" w:val="227"/>
        </w:trPr>
        <w:tc>
          <w:tcPr>
            <w:tcW w:w="3119" w:type="dxa"/>
            <w:shd w:val="clear" w:color="auto" w:fill="auto"/>
          </w:tcPr>
          <w:p w14:paraId="6C0D79AE" w14:textId="77777777" w:rsidR="00AD223F" w:rsidRPr="00FF20F1" w:rsidRDefault="00AD223F" w:rsidP="00AD223F">
            <w:pPr>
              <w:pStyle w:val="PlantList"/>
              <w:rPr>
                <w:i/>
                <w:iCs/>
                <w:rPrChange w:id="3604" w:author="Daniel Stewart" w:date="2022-02-10T13:41:00Z">
                  <w:rPr>
                    <w:lang w:val="en-US"/>
                  </w:rPr>
                </w:rPrChange>
              </w:rPr>
              <w:pPrChange w:id="3605" w:author="Daniel Stewart" w:date="2022-02-10T13:41:00Z">
                <w:pPr>
                  <w:jc w:val="left"/>
                </w:pPr>
              </w:pPrChange>
            </w:pPr>
            <w:r w:rsidRPr="00FF20F1">
              <w:rPr>
                <w:i/>
                <w:iCs/>
                <w:rPrChange w:id="3606" w:author="Daniel Stewart" w:date="2022-02-10T13:41:00Z">
                  <w:rPr/>
                </w:rPrChange>
              </w:rPr>
              <w:t>Veronica beccabunga</w:t>
            </w:r>
          </w:p>
          <w:p w14:paraId="5C01F6E1" w14:textId="77777777" w:rsidR="00AD223F" w:rsidRPr="00FF20F1" w:rsidRDefault="00AD223F" w:rsidP="00AD223F">
            <w:pPr>
              <w:pStyle w:val="PlantList"/>
              <w:rPr>
                <w:i/>
                <w:iCs/>
                <w:rPrChange w:id="3607" w:author="Daniel Stewart" w:date="2022-02-10T13:41:00Z">
                  <w:rPr>
                    <w:lang w:val="en-US"/>
                  </w:rPr>
                </w:rPrChange>
              </w:rPr>
              <w:pPrChange w:id="3608" w:author="Daniel Stewart" w:date="2022-02-10T13:41:00Z">
                <w:pPr>
                  <w:jc w:val="left"/>
                </w:pPr>
              </w:pPrChange>
            </w:pPr>
          </w:p>
        </w:tc>
        <w:tc>
          <w:tcPr>
            <w:tcW w:w="2941" w:type="dxa"/>
            <w:shd w:val="clear" w:color="auto" w:fill="auto"/>
          </w:tcPr>
          <w:p w14:paraId="5268FA84" w14:textId="77777777" w:rsidR="00AD223F" w:rsidRPr="00FF20F1" w:rsidRDefault="00AD223F" w:rsidP="00AD223F">
            <w:pPr>
              <w:pStyle w:val="PlantList"/>
              <w:pPrChange w:id="3609" w:author="Daniel Stewart" w:date="2022-02-10T13:41:00Z">
                <w:pPr>
                  <w:jc w:val="left"/>
                </w:pPr>
              </w:pPrChange>
            </w:pPr>
            <w:r w:rsidRPr="00FF20F1">
              <w:t>American speedwell</w:t>
            </w:r>
          </w:p>
        </w:tc>
        <w:tc>
          <w:tcPr>
            <w:tcW w:w="886" w:type="dxa"/>
            <w:shd w:val="clear" w:color="auto" w:fill="auto"/>
          </w:tcPr>
          <w:p w14:paraId="205F7F8F" w14:textId="77777777" w:rsidR="00AD223F" w:rsidRPr="00FF20F1" w:rsidRDefault="00AD223F" w:rsidP="00AD223F">
            <w:pPr>
              <w:pStyle w:val="PlantList"/>
              <w:jc w:val="center"/>
              <w:pPrChange w:id="3610" w:author="Daniel Stewart" w:date="2022-02-10T13:42:00Z">
                <w:pPr/>
              </w:pPrChange>
            </w:pPr>
            <w:r w:rsidRPr="00FF20F1">
              <w:t>N</w:t>
            </w:r>
          </w:p>
        </w:tc>
        <w:tc>
          <w:tcPr>
            <w:tcW w:w="886" w:type="dxa"/>
          </w:tcPr>
          <w:p w14:paraId="0AAD501E" w14:textId="77777777" w:rsidR="00AD223F" w:rsidRPr="00FF20F1" w:rsidRDefault="00AD223F" w:rsidP="00AD223F">
            <w:pPr>
              <w:pStyle w:val="PlantList"/>
              <w:jc w:val="center"/>
              <w:pPrChange w:id="3611" w:author="Daniel Stewart" w:date="2022-02-10T13:42:00Z">
                <w:pPr/>
              </w:pPrChange>
            </w:pPr>
            <w:r w:rsidRPr="00FF20F1">
              <w:t>X</w:t>
            </w:r>
          </w:p>
        </w:tc>
        <w:tc>
          <w:tcPr>
            <w:tcW w:w="886" w:type="dxa"/>
          </w:tcPr>
          <w:p w14:paraId="35E74718" w14:textId="77777777" w:rsidR="00AD223F" w:rsidRPr="00FF20F1" w:rsidRDefault="00AD223F" w:rsidP="00AD223F">
            <w:pPr>
              <w:pStyle w:val="PlantList"/>
              <w:jc w:val="center"/>
              <w:pPrChange w:id="3612" w:author="Daniel Stewart" w:date="2022-02-10T13:42:00Z">
                <w:pPr/>
              </w:pPrChange>
            </w:pPr>
          </w:p>
        </w:tc>
      </w:tr>
      <w:tr w:rsidR="00AD223F" w:rsidRPr="00FF20F1" w14:paraId="2F8C1DA4" w14:textId="77777777" w:rsidTr="00013BB3">
        <w:trPr>
          <w:trHeight w:hRule="exact" w:val="227"/>
        </w:trPr>
        <w:tc>
          <w:tcPr>
            <w:tcW w:w="3119" w:type="dxa"/>
            <w:shd w:val="clear" w:color="auto" w:fill="auto"/>
            <w:hideMark/>
          </w:tcPr>
          <w:p w14:paraId="6D5C995C" w14:textId="77777777" w:rsidR="00AD223F" w:rsidRPr="00FF20F1" w:rsidRDefault="00AD223F" w:rsidP="00AD223F">
            <w:pPr>
              <w:pStyle w:val="PlantList"/>
              <w:rPr>
                <w:i/>
                <w:iCs/>
                <w:rPrChange w:id="3613" w:author="Daniel Stewart" w:date="2022-02-10T13:41:00Z">
                  <w:rPr>
                    <w:lang w:val="en-US"/>
                  </w:rPr>
                </w:rPrChange>
              </w:rPr>
              <w:pPrChange w:id="3614" w:author="Daniel Stewart" w:date="2022-02-10T13:41:00Z">
                <w:pPr>
                  <w:jc w:val="left"/>
                </w:pPr>
              </w:pPrChange>
            </w:pPr>
            <w:r w:rsidRPr="00FF20F1">
              <w:rPr>
                <w:i/>
                <w:iCs/>
                <w:rPrChange w:id="3615" w:author="Daniel Stewart" w:date="2022-02-10T13:41:00Z">
                  <w:rPr/>
                </w:rPrChange>
              </w:rPr>
              <w:t>Veronica scutellata </w:t>
            </w:r>
          </w:p>
        </w:tc>
        <w:tc>
          <w:tcPr>
            <w:tcW w:w="2941" w:type="dxa"/>
            <w:shd w:val="clear" w:color="auto" w:fill="auto"/>
            <w:hideMark/>
          </w:tcPr>
          <w:p w14:paraId="14744441" w14:textId="77777777" w:rsidR="00AD223F" w:rsidRPr="00FF20F1" w:rsidRDefault="00AD223F" w:rsidP="00AD223F">
            <w:pPr>
              <w:pStyle w:val="PlantList"/>
              <w:pPrChange w:id="3616" w:author="Daniel Stewart" w:date="2022-02-10T13:41:00Z">
                <w:pPr>
                  <w:jc w:val="left"/>
                </w:pPr>
              </w:pPrChange>
            </w:pPr>
            <w:r w:rsidRPr="00FF20F1">
              <w:t>marsh speedwell </w:t>
            </w:r>
          </w:p>
        </w:tc>
        <w:tc>
          <w:tcPr>
            <w:tcW w:w="886" w:type="dxa"/>
            <w:shd w:val="clear" w:color="auto" w:fill="auto"/>
            <w:hideMark/>
          </w:tcPr>
          <w:p w14:paraId="4B6B1F65" w14:textId="77777777" w:rsidR="00AD223F" w:rsidRPr="00FF20F1" w:rsidRDefault="00AD223F" w:rsidP="00AD223F">
            <w:pPr>
              <w:pStyle w:val="PlantList"/>
              <w:jc w:val="center"/>
              <w:pPrChange w:id="3617" w:author="Daniel Stewart" w:date="2022-02-10T13:42:00Z">
                <w:pPr/>
              </w:pPrChange>
            </w:pPr>
            <w:r w:rsidRPr="00FF20F1">
              <w:t>N</w:t>
            </w:r>
          </w:p>
        </w:tc>
        <w:tc>
          <w:tcPr>
            <w:tcW w:w="886" w:type="dxa"/>
          </w:tcPr>
          <w:p w14:paraId="67A03EDB" w14:textId="77777777" w:rsidR="00AD223F" w:rsidRPr="00FF20F1" w:rsidRDefault="00AD223F" w:rsidP="00AD223F">
            <w:pPr>
              <w:pStyle w:val="PlantList"/>
              <w:jc w:val="center"/>
              <w:pPrChange w:id="3618" w:author="Daniel Stewart" w:date="2022-02-10T13:42:00Z">
                <w:pPr/>
              </w:pPrChange>
            </w:pPr>
            <w:r w:rsidRPr="00FF20F1">
              <w:t>X</w:t>
            </w:r>
          </w:p>
        </w:tc>
        <w:tc>
          <w:tcPr>
            <w:tcW w:w="886" w:type="dxa"/>
          </w:tcPr>
          <w:p w14:paraId="0998373F" w14:textId="77777777" w:rsidR="00AD223F" w:rsidRPr="00FF20F1" w:rsidRDefault="00AD223F" w:rsidP="00AD223F">
            <w:pPr>
              <w:pStyle w:val="PlantList"/>
              <w:jc w:val="center"/>
              <w:rPr>
                <w:rPrChange w:id="3619" w:author="Daniel Stewart" w:date="2022-02-10T13:41:00Z">
                  <w:rPr>
                    <w:color w:val="000000"/>
                    <w:lang w:val="en-US"/>
                  </w:rPr>
                </w:rPrChange>
              </w:rPr>
              <w:pPrChange w:id="3620" w:author="Daniel Stewart" w:date="2022-02-10T13:42:00Z">
                <w:pPr/>
              </w:pPrChange>
            </w:pPr>
            <w:r w:rsidRPr="00FF20F1">
              <w:t>X</w:t>
            </w:r>
          </w:p>
        </w:tc>
      </w:tr>
      <w:tr w:rsidR="00AD223F" w:rsidRPr="00FF20F1" w14:paraId="70B7CEAA" w14:textId="77777777" w:rsidTr="00013BB3">
        <w:trPr>
          <w:trHeight w:hRule="exact" w:val="227"/>
        </w:trPr>
        <w:tc>
          <w:tcPr>
            <w:tcW w:w="3119" w:type="dxa"/>
            <w:shd w:val="clear" w:color="auto" w:fill="auto"/>
          </w:tcPr>
          <w:p w14:paraId="2D59E76F" w14:textId="77777777" w:rsidR="00AD223F" w:rsidRPr="00FF20F1" w:rsidRDefault="00AD223F" w:rsidP="00AD223F">
            <w:pPr>
              <w:pStyle w:val="PlantList"/>
              <w:rPr>
                <w:i/>
                <w:iCs/>
                <w:rPrChange w:id="3621" w:author="Daniel Stewart" w:date="2022-02-10T13:41:00Z">
                  <w:rPr>
                    <w:lang w:val="en-US"/>
                  </w:rPr>
                </w:rPrChange>
              </w:rPr>
              <w:pPrChange w:id="3622" w:author="Daniel Stewart" w:date="2022-02-10T13:41:00Z">
                <w:pPr>
                  <w:jc w:val="left"/>
                </w:pPr>
              </w:pPrChange>
            </w:pPr>
            <w:r w:rsidRPr="00FF20F1">
              <w:rPr>
                <w:i/>
                <w:iCs/>
                <w:rPrChange w:id="3623" w:author="Daniel Stewart" w:date="2022-02-10T13:41:00Z">
                  <w:rPr/>
                </w:rPrChange>
              </w:rPr>
              <w:t>Veronica serpyllifolia var. humifusa</w:t>
            </w:r>
          </w:p>
        </w:tc>
        <w:tc>
          <w:tcPr>
            <w:tcW w:w="2941" w:type="dxa"/>
            <w:shd w:val="clear" w:color="auto" w:fill="auto"/>
          </w:tcPr>
          <w:p w14:paraId="6D105268" w14:textId="77777777" w:rsidR="00AD223F" w:rsidRPr="00FF20F1" w:rsidRDefault="00AD223F" w:rsidP="00AD223F">
            <w:pPr>
              <w:pStyle w:val="PlantList"/>
              <w:pPrChange w:id="3624" w:author="Daniel Stewart" w:date="2022-02-10T13:41:00Z">
                <w:pPr>
                  <w:jc w:val="left"/>
                </w:pPr>
              </w:pPrChange>
            </w:pPr>
            <w:r w:rsidRPr="00FF20F1">
              <w:t>thyme-leaved speedwell</w:t>
            </w:r>
          </w:p>
        </w:tc>
        <w:tc>
          <w:tcPr>
            <w:tcW w:w="886" w:type="dxa"/>
            <w:shd w:val="clear" w:color="auto" w:fill="auto"/>
          </w:tcPr>
          <w:p w14:paraId="26364BC1" w14:textId="77777777" w:rsidR="00AD223F" w:rsidRPr="00FF20F1" w:rsidRDefault="00AD223F" w:rsidP="00AD223F">
            <w:pPr>
              <w:pStyle w:val="PlantList"/>
              <w:jc w:val="center"/>
              <w:pPrChange w:id="3625" w:author="Daniel Stewart" w:date="2022-02-10T13:42:00Z">
                <w:pPr/>
              </w:pPrChange>
            </w:pPr>
            <w:r w:rsidRPr="00FF20F1">
              <w:t>E</w:t>
            </w:r>
          </w:p>
        </w:tc>
        <w:tc>
          <w:tcPr>
            <w:tcW w:w="886" w:type="dxa"/>
          </w:tcPr>
          <w:p w14:paraId="0C04FB37" w14:textId="77777777" w:rsidR="00AD223F" w:rsidRPr="00FF20F1" w:rsidRDefault="00AD223F" w:rsidP="00AD223F">
            <w:pPr>
              <w:pStyle w:val="PlantList"/>
              <w:jc w:val="center"/>
              <w:pPrChange w:id="3626" w:author="Daniel Stewart" w:date="2022-02-10T13:42:00Z">
                <w:pPr/>
              </w:pPrChange>
            </w:pPr>
            <w:r w:rsidRPr="00FF20F1">
              <w:t>X</w:t>
            </w:r>
          </w:p>
        </w:tc>
        <w:tc>
          <w:tcPr>
            <w:tcW w:w="886" w:type="dxa"/>
          </w:tcPr>
          <w:p w14:paraId="36262720" w14:textId="77777777" w:rsidR="00AD223F" w:rsidRPr="00FF20F1" w:rsidRDefault="00AD223F" w:rsidP="00AD223F">
            <w:pPr>
              <w:pStyle w:val="PlantList"/>
              <w:jc w:val="center"/>
              <w:pPrChange w:id="3627" w:author="Daniel Stewart" w:date="2022-02-10T13:42:00Z">
                <w:pPr/>
              </w:pPrChange>
            </w:pPr>
          </w:p>
        </w:tc>
      </w:tr>
      <w:tr w:rsidR="00AD223F" w:rsidRPr="00FF20F1" w14:paraId="2C49BEE6" w14:textId="77777777" w:rsidTr="00013BB3">
        <w:trPr>
          <w:trHeight w:hRule="exact" w:val="227"/>
        </w:trPr>
        <w:tc>
          <w:tcPr>
            <w:tcW w:w="3119" w:type="dxa"/>
            <w:shd w:val="clear" w:color="auto" w:fill="auto"/>
          </w:tcPr>
          <w:p w14:paraId="56803A01" w14:textId="77777777" w:rsidR="00AD223F" w:rsidRPr="00FF20F1" w:rsidRDefault="00AD223F" w:rsidP="00AD223F">
            <w:pPr>
              <w:pStyle w:val="PlantList"/>
              <w:rPr>
                <w:i/>
                <w:iCs/>
                <w:rPrChange w:id="3628" w:author="Daniel Stewart" w:date="2022-02-10T13:41:00Z">
                  <w:rPr>
                    <w:lang w:val="en-US"/>
                  </w:rPr>
                </w:rPrChange>
              </w:rPr>
              <w:pPrChange w:id="3629" w:author="Daniel Stewart" w:date="2022-02-10T13:41:00Z">
                <w:pPr>
                  <w:jc w:val="left"/>
                </w:pPr>
              </w:pPrChange>
            </w:pPr>
            <w:r w:rsidRPr="00FF20F1">
              <w:rPr>
                <w:i/>
                <w:iCs/>
                <w:rPrChange w:id="3630" w:author="Daniel Stewart" w:date="2022-02-10T13:41:00Z">
                  <w:rPr/>
                </w:rPrChange>
              </w:rPr>
              <w:t>Viola langsdorffii</w:t>
            </w:r>
          </w:p>
        </w:tc>
        <w:tc>
          <w:tcPr>
            <w:tcW w:w="2941" w:type="dxa"/>
            <w:shd w:val="clear" w:color="auto" w:fill="auto"/>
          </w:tcPr>
          <w:p w14:paraId="103E2816" w14:textId="77777777" w:rsidR="00AD223F" w:rsidRPr="00FF20F1" w:rsidRDefault="00AD223F" w:rsidP="00AD223F">
            <w:pPr>
              <w:pStyle w:val="PlantList"/>
              <w:pPrChange w:id="3631" w:author="Daniel Stewart" w:date="2022-02-10T13:41:00Z">
                <w:pPr>
                  <w:jc w:val="left"/>
                </w:pPr>
              </w:pPrChange>
            </w:pPr>
            <w:r w:rsidRPr="00FF20F1">
              <w:t>Alaska violet</w:t>
            </w:r>
          </w:p>
        </w:tc>
        <w:tc>
          <w:tcPr>
            <w:tcW w:w="886" w:type="dxa"/>
            <w:shd w:val="clear" w:color="auto" w:fill="auto"/>
          </w:tcPr>
          <w:p w14:paraId="3B9480CD" w14:textId="77777777" w:rsidR="00AD223F" w:rsidRPr="00FF20F1" w:rsidRDefault="00AD223F" w:rsidP="00AD223F">
            <w:pPr>
              <w:pStyle w:val="PlantList"/>
              <w:jc w:val="center"/>
              <w:pPrChange w:id="3632" w:author="Daniel Stewart" w:date="2022-02-10T13:42:00Z">
                <w:pPr/>
              </w:pPrChange>
            </w:pPr>
            <w:r w:rsidRPr="00FF20F1">
              <w:t>N</w:t>
            </w:r>
          </w:p>
        </w:tc>
        <w:tc>
          <w:tcPr>
            <w:tcW w:w="886" w:type="dxa"/>
          </w:tcPr>
          <w:p w14:paraId="4B1E03C6" w14:textId="77777777" w:rsidR="00AD223F" w:rsidRPr="00FF20F1" w:rsidRDefault="00AD223F" w:rsidP="00AD223F">
            <w:pPr>
              <w:pStyle w:val="PlantList"/>
              <w:jc w:val="center"/>
              <w:pPrChange w:id="3633" w:author="Daniel Stewart" w:date="2022-02-10T13:42:00Z">
                <w:pPr/>
              </w:pPrChange>
            </w:pPr>
            <w:r w:rsidRPr="00FF20F1">
              <w:t>X</w:t>
            </w:r>
          </w:p>
        </w:tc>
        <w:tc>
          <w:tcPr>
            <w:tcW w:w="886" w:type="dxa"/>
          </w:tcPr>
          <w:p w14:paraId="5983B1D3" w14:textId="77777777" w:rsidR="00AD223F" w:rsidRPr="00FF20F1" w:rsidRDefault="00AD223F" w:rsidP="00AD223F">
            <w:pPr>
              <w:pStyle w:val="PlantList"/>
              <w:jc w:val="center"/>
              <w:pPrChange w:id="3634" w:author="Daniel Stewart" w:date="2022-02-10T13:42:00Z">
                <w:pPr/>
              </w:pPrChange>
            </w:pPr>
          </w:p>
        </w:tc>
      </w:tr>
      <w:tr w:rsidR="00AD223F" w:rsidRPr="00FF20F1" w14:paraId="22D1A41C" w14:textId="77777777" w:rsidTr="00013BB3">
        <w:trPr>
          <w:trHeight w:hRule="exact" w:val="227"/>
        </w:trPr>
        <w:tc>
          <w:tcPr>
            <w:tcW w:w="3119" w:type="dxa"/>
            <w:shd w:val="clear" w:color="auto" w:fill="auto"/>
          </w:tcPr>
          <w:p w14:paraId="242D4FD4" w14:textId="77777777" w:rsidR="00AD223F" w:rsidRPr="00FF20F1" w:rsidRDefault="00AD223F" w:rsidP="00AD223F">
            <w:pPr>
              <w:pStyle w:val="PlantList"/>
              <w:pPrChange w:id="3635" w:author="Daniel Stewart" w:date="2022-02-10T13:41:00Z">
                <w:pPr/>
              </w:pPrChange>
            </w:pPr>
          </w:p>
        </w:tc>
        <w:tc>
          <w:tcPr>
            <w:tcW w:w="2941" w:type="dxa"/>
            <w:shd w:val="clear" w:color="auto" w:fill="auto"/>
          </w:tcPr>
          <w:p w14:paraId="795C3C6C" w14:textId="77777777" w:rsidR="00AD223F" w:rsidRPr="00FF20F1" w:rsidRDefault="00AD223F" w:rsidP="00AD223F">
            <w:pPr>
              <w:pStyle w:val="PlantList"/>
              <w:pPrChange w:id="3636" w:author="Daniel Stewart" w:date="2022-02-10T13:41:00Z">
                <w:pPr/>
              </w:pPrChange>
            </w:pPr>
          </w:p>
        </w:tc>
        <w:tc>
          <w:tcPr>
            <w:tcW w:w="886" w:type="dxa"/>
            <w:shd w:val="clear" w:color="auto" w:fill="auto"/>
          </w:tcPr>
          <w:p w14:paraId="6286F537" w14:textId="77777777" w:rsidR="00AD223F" w:rsidRPr="00FF20F1" w:rsidRDefault="00AD223F" w:rsidP="00AD223F">
            <w:pPr>
              <w:pStyle w:val="PlantList"/>
              <w:jc w:val="center"/>
              <w:pPrChange w:id="3637" w:author="Daniel Stewart" w:date="2022-02-10T13:42:00Z">
                <w:pPr/>
              </w:pPrChange>
            </w:pPr>
          </w:p>
        </w:tc>
        <w:tc>
          <w:tcPr>
            <w:tcW w:w="886" w:type="dxa"/>
          </w:tcPr>
          <w:p w14:paraId="6E7A3417" w14:textId="77777777" w:rsidR="00AD223F" w:rsidRPr="00FF20F1" w:rsidRDefault="00AD223F" w:rsidP="00AD223F">
            <w:pPr>
              <w:pStyle w:val="PlantList"/>
              <w:jc w:val="center"/>
              <w:pPrChange w:id="3638" w:author="Daniel Stewart" w:date="2022-02-10T13:42:00Z">
                <w:pPr/>
              </w:pPrChange>
            </w:pPr>
          </w:p>
        </w:tc>
        <w:tc>
          <w:tcPr>
            <w:tcW w:w="886" w:type="dxa"/>
          </w:tcPr>
          <w:p w14:paraId="612D52E2" w14:textId="77777777" w:rsidR="00AD223F" w:rsidRPr="00FF20F1" w:rsidRDefault="00AD223F" w:rsidP="00AD223F">
            <w:pPr>
              <w:pStyle w:val="PlantList"/>
              <w:jc w:val="center"/>
              <w:pPrChange w:id="3639" w:author="Daniel Stewart" w:date="2022-02-10T13:42:00Z">
                <w:pPr/>
              </w:pPrChange>
            </w:pPr>
          </w:p>
        </w:tc>
      </w:tr>
    </w:tbl>
    <w:p w14:paraId="5F919140" w14:textId="77777777" w:rsidR="0086183B" w:rsidRPr="0099294D" w:rsidRDefault="0086183B" w:rsidP="0086183B">
      <w:pPr>
        <w:rPr>
          <w:lang w:val="en-US"/>
        </w:rPr>
      </w:pPr>
    </w:p>
    <w:p w14:paraId="6E7E1E3D" w14:textId="77777777" w:rsidR="0086183B" w:rsidRDefault="0086183B" w:rsidP="0086183B"/>
    <w:p w14:paraId="775AE9C4" w14:textId="77777777" w:rsidR="0086183B" w:rsidRDefault="0086183B" w:rsidP="0086183B"/>
    <w:p w14:paraId="75C6FBB6" w14:textId="77777777" w:rsidR="0086183B" w:rsidRDefault="0086183B" w:rsidP="0086183B"/>
    <w:p w14:paraId="6DB36A87" w14:textId="77777777" w:rsidR="0086183B" w:rsidRDefault="0086183B" w:rsidP="0086183B"/>
    <w:p w14:paraId="170AAF29" w14:textId="77777777" w:rsidR="0086183B" w:rsidRDefault="0086183B" w:rsidP="0086183B"/>
    <w:p w14:paraId="0FEE83F3" w14:textId="77777777" w:rsidR="0086183B" w:rsidRDefault="0086183B" w:rsidP="0086183B"/>
    <w:p w14:paraId="4C48C2C4" w14:textId="77777777" w:rsidR="0086183B" w:rsidRDefault="0086183B" w:rsidP="0086183B"/>
    <w:p w14:paraId="1E64A99B" w14:textId="77777777" w:rsidR="0086183B" w:rsidRDefault="0086183B" w:rsidP="0086183B"/>
    <w:p w14:paraId="16CB4EF7" w14:textId="77777777" w:rsidR="0086183B" w:rsidRDefault="0086183B" w:rsidP="0086183B"/>
    <w:p w14:paraId="10A1214A" w14:textId="77777777" w:rsidR="0086183B" w:rsidRDefault="0086183B" w:rsidP="0086183B"/>
    <w:p w14:paraId="1086D945" w14:textId="77777777" w:rsidR="0086183B" w:rsidRPr="00E14013" w:rsidRDefault="0086183B" w:rsidP="0086183B"/>
    <w:p w14:paraId="2049E730" w14:textId="77777777" w:rsidR="0086183B" w:rsidRDefault="0086183B" w:rsidP="0086183B"/>
    <w:p w14:paraId="4E36DBFA" w14:textId="77777777" w:rsidR="0086183B" w:rsidRDefault="0086183B" w:rsidP="0086183B"/>
    <w:p w14:paraId="29A1E0DC" w14:textId="77777777" w:rsidR="0086183B" w:rsidRDefault="0086183B" w:rsidP="0086183B"/>
    <w:p w14:paraId="423C25FF" w14:textId="77777777" w:rsidR="0086183B" w:rsidRDefault="0086183B" w:rsidP="0086183B"/>
    <w:p w14:paraId="188A8BD2" w14:textId="77777777" w:rsidR="0086183B" w:rsidRDefault="0086183B" w:rsidP="0086183B"/>
    <w:p w14:paraId="1622A526" w14:textId="77777777" w:rsidR="0086183B" w:rsidRDefault="0086183B" w:rsidP="0086183B"/>
    <w:p w14:paraId="4A265C93" w14:textId="77777777" w:rsidR="0086183B" w:rsidRPr="00E14013" w:rsidRDefault="0086183B" w:rsidP="0086183B"/>
    <w:p w14:paraId="3CBA4EF7" w14:textId="77777777" w:rsidR="0086183B" w:rsidDel="00C10339" w:rsidRDefault="0086183B">
      <w:pPr>
        <w:rPr>
          <w:del w:id="3640" w:author="Daniel Stewart" w:date="2022-02-09T13:46:00Z"/>
        </w:rPr>
        <w:pPrChange w:id="3641" w:author="Daniel Stewart" w:date="2022-02-10T11:31:00Z">
          <w:pPr>
            <w:pStyle w:val="Heading1"/>
          </w:pPr>
        </w:pPrChange>
      </w:pPr>
    </w:p>
    <w:p w14:paraId="52743238" w14:textId="77777777" w:rsidR="0086183B" w:rsidRPr="00E14013" w:rsidRDefault="0086183B" w:rsidP="0086183B"/>
    <w:p w14:paraId="346633E7" w14:textId="77777777" w:rsidR="0086183B" w:rsidRDefault="0086183B">
      <w:pPr>
        <w:spacing w:line="240" w:lineRule="auto"/>
        <w:jc w:val="left"/>
        <w:rPr>
          <w:rFonts w:eastAsiaTheme="majorEastAsia"/>
          <w:b/>
          <w:bCs/>
          <w:color w:val="000000" w:themeColor="text1"/>
          <w:sz w:val="26"/>
          <w:szCs w:val="26"/>
        </w:rPr>
      </w:pPr>
      <w:r>
        <w:br w:type="page"/>
      </w:r>
    </w:p>
    <w:p w14:paraId="4D23D29E" w14:textId="78F77330" w:rsidR="00A200F2" w:rsidRDefault="009F3333">
      <w:pPr>
        <w:pStyle w:val="Heading2"/>
        <w:numPr>
          <w:ilvl w:val="0"/>
          <w:numId w:val="0"/>
        </w:numPr>
        <w:ind w:left="576" w:hanging="576"/>
        <w:pPrChange w:id="3642" w:author="Daniel Stewart" w:date="2022-02-10T12:26:00Z">
          <w:pPr>
            <w:pStyle w:val="Heading1"/>
            <w:numPr>
              <w:numId w:val="0"/>
            </w:numPr>
            <w:ind w:left="0" w:firstLine="0"/>
          </w:pPr>
        </w:pPrChange>
      </w:pPr>
      <w:bookmarkStart w:id="3643" w:name="_Toc97625658"/>
      <w:r>
        <w:rPr>
          <w:noProof/>
          <w:lang w:val="en-US"/>
        </w:rPr>
        <w:lastRenderedPageBreak/>
        <w:drawing>
          <wp:anchor distT="0" distB="0" distL="114300" distR="114300" simplePos="0" relativeHeight="251658284" behindDoc="1" locked="0" layoutInCell="1" allowOverlap="1" wp14:anchorId="42816487" wp14:editId="39FAB059">
            <wp:simplePos x="0" y="0"/>
            <wp:positionH relativeFrom="column">
              <wp:posOffset>262890</wp:posOffset>
            </wp:positionH>
            <wp:positionV relativeFrom="paragraph">
              <wp:posOffset>464965</wp:posOffset>
            </wp:positionV>
            <wp:extent cx="5232855" cy="3924000"/>
            <wp:effectExtent l="0" t="0" r="0" b="635"/>
            <wp:wrapTopAndBottom/>
            <wp:docPr id="52" name="Picture 52" descr="A picture containing outdoor, sky, 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outdoor, sky, ground&#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232855" cy="3924000"/>
                    </a:xfrm>
                    <a:prstGeom prst="rect">
                      <a:avLst/>
                    </a:prstGeom>
                  </pic:spPr>
                </pic:pic>
              </a:graphicData>
            </a:graphic>
            <wp14:sizeRelH relativeFrom="page">
              <wp14:pctWidth>0</wp14:pctWidth>
            </wp14:sizeRelH>
            <wp14:sizeRelV relativeFrom="page">
              <wp14:pctHeight>0</wp14:pctHeight>
            </wp14:sizeRelV>
          </wp:anchor>
        </w:drawing>
      </w:r>
      <w:r w:rsidR="00CE54E0">
        <w:t>A</w:t>
      </w:r>
      <w:r w:rsidR="00A200F2" w:rsidRPr="559EFC6C">
        <w:t xml:space="preserve">ppendix </w:t>
      </w:r>
      <w:r w:rsidR="0086183B">
        <w:t>C</w:t>
      </w:r>
      <w:r w:rsidR="00A200F2">
        <w:t>: Photo Examples of Marsh Recession</w:t>
      </w:r>
      <w:bookmarkEnd w:id="3643"/>
    </w:p>
    <w:bookmarkStart w:id="3644" w:name="_Toc97625659"/>
    <w:p w14:paraId="7253CEE9" w14:textId="3D6B8E62" w:rsidR="00A200F2" w:rsidRDefault="0086183B">
      <w:pPr>
        <w:pStyle w:val="Heading2"/>
        <w:numPr>
          <w:ilvl w:val="0"/>
          <w:numId w:val="0"/>
        </w:numPr>
        <w:rPr>
          <w:rFonts w:eastAsia="Times New Roman"/>
        </w:rPr>
        <w:pPrChange w:id="3645" w:author="Daniel Stewart" w:date="2022-02-10T12:26:00Z">
          <w:pPr>
            <w:pStyle w:val="Heading1"/>
            <w:numPr>
              <w:numId w:val="0"/>
            </w:numPr>
            <w:ind w:left="0" w:firstLine="0"/>
          </w:pPr>
        </w:pPrChange>
      </w:pPr>
      <w:r>
        <w:rPr>
          <w:noProof/>
        </w:rPr>
        <mc:AlternateContent>
          <mc:Choice Requires="wps">
            <w:drawing>
              <wp:anchor distT="0" distB="0" distL="114300" distR="114300" simplePos="0" relativeHeight="251722832" behindDoc="0" locked="0" layoutInCell="1" allowOverlap="1" wp14:anchorId="0BECA5A3" wp14:editId="142AF39F">
                <wp:simplePos x="0" y="0"/>
                <wp:positionH relativeFrom="column">
                  <wp:posOffset>266700</wp:posOffset>
                </wp:positionH>
                <wp:positionV relativeFrom="paragraph">
                  <wp:posOffset>7868920</wp:posOffset>
                </wp:positionV>
                <wp:extent cx="5231765" cy="431800"/>
                <wp:effectExtent l="0" t="0" r="635" b="0"/>
                <wp:wrapTopAndBottom/>
                <wp:docPr id="50" name="Text Box 50"/>
                <wp:cNvGraphicFramePr/>
                <a:graphic xmlns:a="http://schemas.openxmlformats.org/drawingml/2006/main">
                  <a:graphicData uri="http://schemas.microsoft.com/office/word/2010/wordprocessingShape">
                    <wps:wsp>
                      <wps:cNvSpPr txBox="1"/>
                      <wps:spPr>
                        <a:xfrm>
                          <a:off x="0" y="0"/>
                          <a:ext cx="5231765" cy="431800"/>
                        </a:xfrm>
                        <a:prstGeom prst="rect">
                          <a:avLst/>
                        </a:prstGeom>
                        <a:solidFill>
                          <a:prstClr val="white"/>
                        </a:solidFill>
                        <a:ln>
                          <a:noFill/>
                        </a:ln>
                      </wps:spPr>
                      <wps:txbx>
                        <w:txbxContent>
                          <w:p w14:paraId="3E3C5853" w14:textId="6FB50712" w:rsidR="0086183B" w:rsidRPr="003C02F1" w:rsidRDefault="0086183B" w:rsidP="0086183B">
                            <w:pPr>
                              <w:pStyle w:val="Caption"/>
                              <w:rPr>
                                <w:b/>
                                <w:bCs/>
                                <w:noProof/>
                                <w:color w:val="000000" w:themeColor="text1"/>
                                <w:lang w:val="en-US"/>
                              </w:rPr>
                            </w:pPr>
                            <w:bookmarkStart w:id="3646" w:name="_Toc96540405"/>
                            <w:r>
                              <w:t xml:space="preserve">Figure </w:t>
                            </w:r>
                            <w:r w:rsidR="004F0ACE">
                              <w:fldChar w:fldCharType="begin"/>
                            </w:r>
                            <w:r w:rsidR="004F0ACE">
                              <w:instrText xml:space="preserve"> SEQ Figure \* ARABIC </w:instrText>
                            </w:r>
                            <w:r w:rsidR="004F0ACE">
                              <w:fldChar w:fldCharType="separate"/>
                            </w:r>
                            <w:r>
                              <w:rPr>
                                <w:noProof/>
                              </w:rPr>
                              <w:t>10</w:t>
                            </w:r>
                            <w:r w:rsidR="004F0ACE">
                              <w:rPr>
                                <w:noProof/>
                              </w:rPr>
                              <w:fldChar w:fldCharType="end"/>
                            </w:r>
                            <w:r>
                              <w:t xml:space="preserve">. </w:t>
                            </w:r>
                            <w:r w:rsidRPr="007A44FA">
                              <w:t xml:space="preserve">Photos of sites containing recessed marsh, based on the definitions of this study. Project boundaries are displayed with red lines, and marsh extent with yellow. Areas between the red and yellow lines were classified as recessed. Photos taken by D. </w:t>
                            </w:r>
                            <w:r w:rsidRPr="001E337B">
                              <w:t>Stewart on and 6 May (top) and 31 May (bottom) 2021.</w:t>
                            </w:r>
                            <w:bookmarkEnd w:id="364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BECA5A3" id="Text Box 50" o:spid="_x0000_s1032" type="#_x0000_t202" style="position:absolute;left:0;text-align:left;margin-left:21pt;margin-top:619.6pt;width:411.95pt;height:34pt;z-index:2517228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" stroked="f">
                <v:textbox inset="0,0,0,0">
                  <w:txbxContent>
                    <w:p w14:paraId="3E3C5853" w14:textId="6FB50712" w:rsidR="0086183B" w:rsidRPr="003C02F1" w:rsidRDefault="0086183B" w:rsidP="0086183B">
                      <w:pPr>
                        <w:pStyle w:val="Caption"/>
                        <w:rPr>
                          <w:b/>
                          <w:bCs/>
                          <w:noProof/>
                          <w:color w:val="000000" w:themeColor="text1"/>
                          <w:lang w:val="en-US"/>
                        </w:rPr>
                      </w:pPr>
                      <w:bookmarkStart w:id="3736" w:name="_Toc96540405"/>
                      <w:r>
                        <w:t xml:space="preserve">Figure </w:t>
                      </w:r>
                      <w:r>
                        <w:fldChar w:fldCharType="begin"/>
                      </w:r>
                      <w:r>
                        <w:instrText xml:space="preserve"> SEQ Figure \* ARABIC </w:instrText>
                      </w:r>
                      <w:r>
                        <w:fldChar w:fldCharType="separate"/>
                      </w:r>
                      <w:r>
                        <w:rPr>
                          <w:noProof/>
                        </w:rPr>
                        <w:t>10</w:t>
                      </w:r>
                      <w:r>
                        <w:fldChar w:fldCharType="end"/>
                      </w:r>
                      <w:r>
                        <w:t xml:space="preserve">. </w:t>
                      </w:r>
                      <w:r w:rsidRPr="007A44FA">
                        <w:t xml:space="preserve">Photos of sites containing recessed marsh, based on the definitions of this study. Project boundaries are displayed with red lines, and marsh extent with yellow. Areas between the red and yellow lines were classified as recessed. Photos taken by D. </w:t>
                      </w:r>
                      <w:r w:rsidRPr="001E337B">
                        <w:t>Stewart on and 6 May (top) and 31 May (bottom) 2021.</w:t>
                      </w:r>
                      <w:bookmarkEnd w:id="3736"/>
                    </w:p>
                  </w:txbxContent>
                </v:textbox>
                <w10:wrap type="topAndBottom"/>
              </v:shape>
            </w:pict>
          </mc:Fallback>
        </mc:AlternateContent>
      </w:r>
      <w:r w:rsidR="00AD2899">
        <w:rPr>
          <w:noProof/>
          <w:lang w:val="en-US"/>
        </w:rPr>
        <w:drawing>
          <wp:anchor distT="0" distB="0" distL="114300" distR="114300" simplePos="0" relativeHeight="251658285" behindDoc="1" locked="0" layoutInCell="1" allowOverlap="1" wp14:anchorId="6E1FECEC" wp14:editId="15A861B2">
            <wp:simplePos x="0" y="0"/>
            <wp:positionH relativeFrom="column">
              <wp:posOffset>265430</wp:posOffset>
            </wp:positionH>
            <wp:positionV relativeFrom="paragraph">
              <wp:posOffset>3939540</wp:posOffset>
            </wp:positionV>
            <wp:extent cx="5231765" cy="3923665"/>
            <wp:effectExtent l="0" t="0" r="635" b="635"/>
            <wp:wrapTopAndBottom/>
            <wp:docPr id="49" name="Picture 49" descr="A picture containing outdoor, sky, water, gr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outdoor, sky, water, grass&#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231765" cy="3923665"/>
                    </a:xfrm>
                    <a:prstGeom prst="rect">
                      <a:avLst/>
                    </a:prstGeom>
                  </pic:spPr>
                </pic:pic>
              </a:graphicData>
            </a:graphic>
            <wp14:sizeRelH relativeFrom="page">
              <wp14:pctWidth>0</wp14:pctWidth>
            </wp14:sizeRelH>
            <wp14:sizeRelV relativeFrom="page">
              <wp14:pctHeight>0</wp14:pctHeight>
            </wp14:sizeRelV>
          </wp:anchor>
        </w:drawing>
      </w:r>
      <w:r w:rsidR="00A200F2">
        <w:rPr>
          <w:rFonts w:eastAsia="Times New Roman"/>
        </w:rPr>
        <w:br w:type="page"/>
      </w:r>
      <w:ins w:id="3647" w:author="Daniel Stewart" w:date="2022-02-09T11:47:00Z">
        <w:r w:rsidR="002432A4">
          <w:rPr>
            <w:noProof/>
            <w:lang w:val="en-US"/>
          </w:rPr>
          <w:lastRenderedPageBreak/>
          <mc:AlternateContent>
            <mc:Choice Requires="wps">
              <w:drawing>
                <wp:anchor distT="0" distB="0" distL="114300" distR="114300" simplePos="0" relativeHeight="251674704" behindDoc="0" locked="0" layoutInCell="1" allowOverlap="1" wp14:anchorId="47631479" wp14:editId="697730EB">
                  <wp:simplePos x="0" y="0"/>
                  <wp:positionH relativeFrom="column">
                    <wp:posOffset>4826603</wp:posOffset>
                  </wp:positionH>
                  <wp:positionV relativeFrom="paragraph">
                    <wp:posOffset>5474777</wp:posOffset>
                  </wp:positionV>
                  <wp:extent cx="254643" cy="254643"/>
                  <wp:effectExtent l="0" t="0" r="0" b="0"/>
                  <wp:wrapNone/>
                  <wp:docPr id="17" name="5-point Star 17"/>
                  <wp:cNvGraphicFramePr/>
                  <a:graphic xmlns:a="http://schemas.openxmlformats.org/drawingml/2006/main">
                    <a:graphicData uri="http://schemas.microsoft.com/office/word/2010/wordprocessingShape">
                      <wps:wsp>
                        <wps:cNvSpPr/>
                        <wps:spPr>
                          <a:xfrm>
                            <a:off x="0" y="0"/>
                            <a:ext cx="254643" cy="254643"/>
                          </a:xfrm>
                          <a:prstGeom prst="star5">
                            <a:avLst/>
                          </a:prstGeom>
                          <a:solidFill>
                            <a:srgbClr val="FFFF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5AF2E36" id="5-point Star 17" o:spid="_x0000_s1026" style="position:absolute;margin-left:380.05pt;margin-top:431.1pt;width:20.05pt;height:20.05pt;z-index:251674704;visibility:visible;mso-wrap-style:square;mso-wrap-distance-left:9pt;mso-wrap-distance-top:0;mso-wrap-distance-right:9pt;mso-wrap-distance-bottom:0;mso-position-horizontal:absolute;mso-position-horizontal-relative:text;mso-position-vertical:absolute;mso-position-vertical-relative:text;v-text-anchor:middle" coordsize="254643,25464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" path="m,97265r97266,l127322,r30055,97265l254643,97265r-78690,60112l206010,254642,127322,194529,48633,254642,78690,157377,,97265xe" fillcolor="yellow" stroked="f" strokeweight="1pt">
                  <v:stroke joinstyle="miter"/>
                  <v:path arrowok="t" o:connecttype="custom" o:connectlocs="0,97265;97266,97265;127322,0;157377,97265;254643,97265;175953,157377;206010,254642;127322,194529;48633,254642;78690,157377;0,97265" o:connectangles="0,0,0,0,0,0,0,0,0,0,0"/>
                </v:shape>
              </w:pict>
            </mc:Fallback>
          </mc:AlternateContent>
        </w:r>
      </w:ins>
      <w:ins w:id="3648" w:author="Daniel Stewart" w:date="2022-02-09T11:46:00Z">
        <w:r w:rsidR="002432A4">
          <w:rPr>
            <w:noProof/>
            <w:lang w:val="en-US"/>
          </w:rPr>
          <mc:AlternateContent>
            <mc:Choice Requires="wps">
              <w:drawing>
                <wp:anchor distT="0" distB="0" distL="114300" distR="114300" simplePos="0" relativeHeight="251672656" behindDoc="0" locked="0" layoutInCell="1" allowOverlap="1" wp14:anchorId="5ADC6FD5" wp14:editId="283B9403">
                  <wp:simplePos x="0" y="0"/>
                  <wp:positionH relativeFrom="column">
                    <wp:posOffset>2994515</wp:posOffset>
                  </wp:positionH>
                  <wp:positionV relativeFrom="paragraph">
                    <wp:posOffset>1733550</wp:posOffset>
                  </wp:positionV>
                  <wp:extent cx="254643" cy="254643"/>
                  <wp:effectExtent l="0" t="0" r="0" b="0"/>
                  <wp:wrapNone/>
                  <wp:docPr id="12" name="5-point Star 12"/>
                  <wp:cNvGraphicFramePr/>
                  <a:graphic xmlns:a="http://schemas.openxmlformats.org/drawingml/2006/main">
                    <a:graphicData uri="http://schemas.microsoft.com/office/word/2010/wordprocessingShape">
                      <wps:wsp>
                        <wps:cNvSpPr/>
                        <wps:spPr>
                          <a:xfrm>
                            <a:off x="0" y="0"/>
                            <a:ext cx="254643" cy="254643"/>
                          </a:xfrm>
                          <a:prstGeom prst="star5">
                            <a:avLst/>
                          </a:prstGeom>
                          <a:solidFill>
                            <a:srgbClr val="FFFF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E5BB036" id="5-point Star 12" o:spid="_x0000_s1026" style="position:absolute;margin-left:235.8pt;margin-top:136.5pt;width:20.05pt;height:20.05pt;z-index:251672656;visibility:visible;mso-wrap-style:square;mso-wrap-distance-left:9pt;mso-wrap-distance-top:0;mso-wrap-distance-right:9pt;mso-wrap-distance-bottom:0;mso-position-horizontal:absolute;mso-position-horizontal-relative:text;mso-position-vertical:absolute;mso-position-vertical-relative:text;v-text-anchor:middle" coordsize="254643,25464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" path="m,97265r97266,l127322,r30055,97265l254643,97265r-78690,60112l206010,254642,127322,194529,48633,254642,78690,157377,,97265xe" fillcolor="yellow" stroked="f" strokeweight="1pt">
                  <v:stroke joinstyle="miter"/>
                  <v:path arrowok="t" o:connecttype="custom" o:connectlocs="0,97265;97266,97265;127322,0;157377,97265;254643,97265;175953,157377;206010,254642;127322,194529;48633,254642;78690,157377;0,97265" o:connectangles="0,0,0,0,0,0,0,0,0,0,0"/>
                </v:shape>
              </w:pict>
            </mc:Fallback>
          </mc:AlternateContent>
        </w:r>
      </w:ins>
      <w:r w:rsidR="00A200F2" w:rsidRPr="559EFC6C">
        <w:t xml:space="preserve">Appendix </w:t>
      </w:r>
      <w:r>
        <w:t>D</w:t>
      </w:r>
      <w:r w:rsidR="00A200F2">
        <w:t xml:space="preserve">: Photo Examples of </w:t>
      </w:r>
      <w:ins w:id="3649" w:author="Daniel Stewart" w:date="2022-02-09T11:42:00Z">
        <w:r w:rsidR="00D77101">
          <w:t>Closed Embayment</w:t>
        </w:r>
      </w:ins>
      <w:ins w:id="3650" w:author="Daniel Stewart" w:date="2022-02-10T11:38:00Z">
        <w:r w:rsidR="009F3333">
          <w:t xml:space="preserve"> Sites</w:t>
        </w:r>
      </w:ins>
      <w:bookmarkEnd w:id="3644"/>
    </w:p>
    <w:p w14:paraId="1435C6D8" w14:textId="58091F44" w:rsidR="00A200F2" w:rsidRPr="00CE54E0" w:rsidDel="00C10339" w:rsidRDefault="007369F6">
      <w:pPr>
        <w:pStyle w:val="Heading2"/>
        <w:numPr>
          <w:ilvl w:val="0"/>
          <w:numId w:val="0"/>
        </w:numPr>
        <w:rPr>
          <w:del w:id="3651" w:author="Daniel Stewart" w:date="2022-02-09T13:43:00Z"/>
        </w:rPr>
        <w:pPrChange w:id="3652" w:author="Daniel Stewart" w:date="2022-02-10T12:27:00Z">
          <w:pPr>
            <w:pStyle w:val="Heading1"/>
          </w:pPr>
        </w:pPrChange>
      </w:pPr>
      <w:bookmarkStart w:id="3653" w:name="_Toc97625660"/>
      <w:r>
        <w:rPr>
          <w:noProof/>
        </w:rPr>
        <mc:AlternateContent>
          <mc:Choice Requires="wps">
            <w:drawing>
              <wp:anchor distT="0" distB="0" distL="114300" distR="114300" simplePos="0" relativeHeight="251724880" behindDoc="0" locked="0" layoutInCell="1" allowOverlap="1" wp14:anchorId="26FFF589" wp14:editId="35A28C58">
                <wp:simplePos x="0" y="0"/>
                <wp:positionH relativeFrom="column">
                  <wp:posOffset>243059</wp:posOffset>
                </wp:positionH>
                <wp:positionV relativeFrom="paragraph">
                  <wp:posOffset>7919866</wp:posOffset>
                </wp:positionV>
                <wp:extent cx="5231130" cy="495300"/>
                <wp:effectExtent l="0" t="0" r="1270" b="0"/>
                <wp:wrapTopAndBottom/>
                <wp:docPr id="51" name="Text Box 51"/>
                <wp:cNvGraphicFramePr/>
                <a:graphic xmlns:a="http://schemas.openxmlformats.org/drawingml/2006/main">
                  <a:graphicData uri="http://schemas.microsoft.com/office/word/2010/wordprocessingShape">
                    <wps:wsp>
                      <wps:cNvSpPr txBox="1"/>
                      <wps:spPr>
                        <a:xfrm>
                          <a:off x="0" y="0"/>
                          <a:ext cx="5231130" cy="495300"/>
                        </a:xfrm>
                        <a:prstGeom prst="rect">
                          <a:avLst/>
                        </a:prstGeom>
                        <a:solidFill>
                          <a:prstClr val="white"/>
                        </a:solidFill>
                        <a:ln>
                          <a:noFill/>
                        </a:ln>
                      </wps:spPr>
                      <wps:txbx>
                        <w:txbxContent>
                          <w:p w14:paraId="3204C462" w14:textId="4F0FAF1D" w:rsidR="0086183B" w:rsidRDefault="0086183B" w:rsidP="0086183B">
                            <w:pPr>
                              <w:pStyle w:val="Caption"/>
                              <w:rPr>
                                <w:noProof/>
                              </w:rPr>
                            </w:pPr>
                            <w:bookmarkStart w:id="3654" w:name="_Toc96540406"/>
                            <w:r>
                              <w:t xml:space="preserve">Figure </w:t>
                            </w:r>
                            <w:r w:rsidR="004F0ACE">
                              <w:fldChar w:fldCharType="begin"/>
                            </w:r>
                            <w:r w:rsidR="004F0ACE">
                              <w:instrText xml:space="preserve"> SEQ Figure \* ARABIC </w:instrText>
                            </w:r>
                            <w:r w:rsidR="004F0ACE">
                              <w:fldChar w:fldCharType="separate"/>
                            </w:r>
                            <w:r>
                              <w:rPr>
                                <w:noProof/>
                              </w:rPr>
                              <w:t>11</w:t>
                            </w:r>
                            <w:r w:rsidR="004F0ACE">
                              <w:rPr>
                                <w:noProof/>
                              </w:rPr>
                              <w:fldChar w:fldCharType="end"/>
                            </w:r>
                            <w:r>
                              <w:t xml:space="preserve">. </w:t>
                            </w:r>
                            <w:r w:rsidRPr="001E337B">
                              <w:t>Photos of</w:t>
                            </w:r>
                            <w:del w:id="3655" w:author="Daniel Stewart" w:date="2022-02-09T11:45:00Z">
                              <w:r w:rsidDel="00D77101">
                                <w:delText xml:space="preserve"> </w:delText>
                              </w:r>
                            </w:del>
                            <w:ins w:id="3656" w:author="Daniel Stewart" w:date="2022-02-09T11:45:00Z">
                              <w:r>
                                <w:t xml:space="preserve"> closed embayment sites</w:t>
                              </w:r>
                            </w:ins>
                            <w:del w:id="3657" w:author="Daniel Stewart" w:date="2022-02-09T11:45:00Z">
                              <w:r w:rsidDel="00D77101">
                                <w:delText>inland marsh designs</w:delText>
                              </w:r>
                            </w:del>
                            <w:r>
                              <w:t xml:space="preserve">. Note the debris fence located at the marsh outflow in the top image, and the engineered drainage channel in the bottom image. </w:t>
                            </w:r>
                            <w:ins w:id="3658" w:author="Daniel Stewart" w:date="2022-02-09T11:46:00Z">
                              <w:r>
                                <w:t xml:space="preserve">Outflow locations are displayed with yellow stars. </w:t>
                              </w:r>
                            </w:ins>
                            <w:r w:rsidRPr="001E337B">
                              <w:t xml:space="preserve">Photos taken by </w:t>
                            </w:r>
                            <w:r>
                              <w:t>R</w:t>
                            </w:r>
                            <w:r w:rsidRPr="001E337B">
                              <w:t xml:space="preserve">. </w:t>
                            </w:r>
                            <w:r>
                              <w:t>Ingham</w:t>
                            </w:r>
                            <w:r w:rsidRPr="001E337B">
                              <w:t xml:space="preserve"> on and </w:t>
                            </w:r>
                            <w:r>
                              <w:t>22 July</w:t>
                            </w:r>
                            <w:r w:rsidRPr="001E337B">
                              <w:t xml:space="preserve"> (top) and </w:t>
                            </w:r>
                            <w:r>
                              <w:t>24 June</w:t>
                            </w:r>
                            <w:r w:rsidRPr="001E337B">
                              <w:t xml:space="preserve"> (bottom) 2021.</w:t>
                            </w:r>
                            <w:bookmarkEnd w:id="3654"/>
                          </w:p>
                          <w:p w14:paraId="57380564" w14:textId="7BEEB413" w:rsidR="0086183B" w:rsidRPr="00CA5B00" w:rsidRDefault="0086183B" w:rsidP="0086183B">
                            <w:pPr>
                              <w:pStyle w:val="Caption"/>
                              <w:rPr>
                                <w:b/>
                                <w:bCs/>
                                <w:noProof/>
                                <w:color w:val="000000" w:themeColor="text1"/>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6FFF589" id="Text Box 51" o:spid="_x0000_s1033" type="#_x0000_t202" style="position:absolute;left:0;text-align:left;margin-left:19.15pt;margin-top:623.6pt;width:411.9pt;height:39pt;z-index:2517248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" stroked="f">
                <v:textbox inset="0,0,0,0">
                  <w:txbxContent>
                    <w:p w14:paraId="3204C462" w14:textId="4F0FAF1D" w:rsidR="0086183B" w:rsidRDefault="0086183B" w:rsidP="0086183B">
                      <w:pPr>
                        <w:pStyle w:val="Caption"/>
                        <w:rPr>
                          <w:noProof/>
                        </w:rPr>
                      </w:pPr>
                      <w:bookmarkStart w:id="3659" w:name="_Toc96540406"/>
                      <w:r>
                        <w:t xml:space="preserve">Figure </w:t>
                      </w:r>
                      <w:r w:rsidR="004F0ACE">
                        <w:fldChar w:fldCharType="begin"/>
                      </w:r>
                      <w:r w:rsidR="004F0ACE">
                        <w:instrText xml:space="preserve"> SEQ Figure \* ARABIC </w:instrText>
                      </w:r>
                      <w:r w:rsidR="004F0ACE">
                        <w:fldChar w:fldCharType="separate"/>
                      </w:r>
                      <w:r>
                        <w:rPr>
                          <w:noProof/>
                        </w:rPr>
                        <w:t>11</w:t>
                      </w:r>
                      <w:r w:rsidR="004F0ACE">
                        <w:rPr>
                          <w:noProof/>
                        </w:rPr>
                        <w:fldChar w:fldCharType="end"/>
                      </w:r>
                      <w:r>
                        <w:t xml:space="preserve">. </w:t>
                      </w:r>
                      <w:r w:rsidRPr="001E337B">
                        <w:t>Photos of</w:t>
                      </w:r>
                      <w:del w:id="3660" w:author="Daniel Stewart" w:date="2022-02-09T11:45:00Z">
                        <w:r w:rsidDel="00D77101">
                          <w:delText xml:space="preserve"> </w:delText>
                        </w:r>
                      </w:del>
                      <w:ins w:id="3661" w:author="Daniel Stewart" w:date="2022-02-09T11:45:00Z">
                        <w:r>
                          <w:t xml:space="preserve"> closed embayment sites</w:t>
                        </w:r>
                      </w:ins>
                      <w:del w:id="3662" w:author="Daniel Stewart" w:date="2022-02-09T11:45:00Z">
                        <w:r w:rsidDel="00D77101">
                          <w:delText>inland marsh designs</w:delText>
                        </w:r>
                      </w:del>
                      <w:r>
                        <w:t xml:space="preserve">. Note the debris fence located at the marsh outflow in the top image, and the engineered drainage channel in the bottom image. </w:t>
                      </w:r>
                      <w:ins w:id="3663" w:author="Daniel Stewart" w:date="2022-02-09T11:46:00Z">
                        <w:r>
                          <w:t xml:space="preserve">Outflow locations are displayed with yellow stars. </w:t>
                        </w:r>
                      </w:ins>
                      <w:r w:rsidRPr="001E337B">
                        <w:t xml:space="preserve">Photos taken by </w:t>
                      </w:r>
                      <w:r>
                        <w:t>R</w:t>
                      </w:r>
                      <w:r w:rsidRPr="001E337B">
                        <w:t xml:space="preserve">. </w:t>
                      </w:r>
                      <w:r>
                        <w:t>Ingham</w:t>
                      </w:r>
                      <w:r w:rsidRPr="001E337B">
                        <w:t xml:space="preserve"> on and </w:t>
                      </w:r>
                      <w:r>
                        <w:t>22 July</w:t>
                      </w:r>
                      <w:r w:rsidRPr="001E337B">
                        <w:t xml:space="preserve"> (top) and </w:t>
                      </w:r>
                      <w:r>
                        <w:t>24 June</w:t>
                      </w:r>
                      <w:r w:rsidRPr="001E337B">
                        <w:t xml:space="preserve"> (bottom) 2021.</w:t>
                      </w:r>
                      <w:bookmarkEnd w:id="3659"/>
                    </w:p>
                    <w:p w14:paraId="57380564" w14:textId="7BEEB413" w:rsidR="0086183B" w:rsidRPr="00CA5B00" w:rsidRDefault="0086183B" w:rsidP="0086183B">
                      <w:pPr>
                        <w:pStyle w:val="Caption"/>
                        <w:rPr>
                          <w:b/>
                          <w:bCs/>
                          <w:noProof/>
                          <w:color w:val="000000" w:themeColor="text1"/>
                        </w:rPr>
                      </w:pPr>
                    </w:p>
                  </w:txbxContent>
                </v:textbox>
                <w10:wrap type="topAndBottom"/>
              </v:shape>
            </w:pict>
          </mc:Fallback>
        </mc:AlternateContent>
      </w:r>
      <w:r w:rsidR="000574DD">
        <w:rPr>
          <w:noProof/>
        </w:rPr>
        <w:drawing>
          <wp:anchor distT="0" distB="0" distL="114300" distR="114300" simplePos="0" relativeHeight="251658317" behindDoc="0" locked="0" layoutInCell="1" allowOverlap="1" wp14:anchorId="14AFF30A" wp14:editId="753EA86C">
            <wp:simplePos x="0" y="0"/>
            <wp:positionH relativeFrom="column">
              <wp:posOffset>233045</wp:posOffset>
            </wp:positionH>
            <wp:positionV relativeFrom="paragraph">
              <wp:posOffset>3985895</wp:posOffset>
            </wp:positionV>
            <wp:extent cx="5231130" cy="3923665"/>
            <wp:effectExtent l="0" t="0" r="1270" b="635"/>
            <wp:wrapTopAndBottom/>
            <wp:docPr id="56" name="Picture 56" descr="A picture containing grass, outdoor, tree,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picture containing grass, outdoor, tree, building&#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231130" cy="3923665"/>
                    </a:xfrm>
                    <a:prstGeom prst="rect">
                      <a:avLst/>
                    </a:prstGeom>
                  </pic:spPr>
                </pic:pic>
              </a:graphicData>
            </a:graphic>
            <wp14:sizeRelH relativeFrom="page">
              <wp14:pctWidth>0</wp14:pctWidth>
            </wp14:sizeRelH>
            <wp14:sizeRelV relativeFrom="page">
              <wp14:pctHeight>0</wp14:pctHeight>
            </wp14:sizeRelV>
          </wp:anchor>
        </w:drawing>
      </w:r>
      <w:r w:rsidR="000574DD">
        <w:rPr>
          <w:noProof/>
        </w:rPr>
        <w:drawing>
          <wp:anchor distT="0" distB="0" distL="114300" distR="114300" simplePos="0" relativeHeight="251658318" behindDoc="0" locked="0" layoutInCell="1" allowOverlap="1" wp14:anchorId="7F15B649" wp14:editId="27346DC3">
            <wp:simplePos x="0" y="0"/>
            <wp:positionH relativeFrom="column">
              <wp:posOffset>231775</wp:posOffset>
            </wp:positionH>
            <wp:positionV relativeFrom="paragraph">
              <wp:posOffset>3810</wp:posOffset>
            </wp:positionV>
            <wp:extent cx="5231130" cy="3923665"/>
            <wp:effectExtent l="0" t="0" r="1270" b="635"/>
            <wp:wrapTopAndBottom/>
            <wp:docPr id="57" name="Picture 57" descr="A picture containing tree, outdoor, sky, pla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picture containing tree, outdoor, sky, plant&#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231130" cy="3923665"/>
                    </a:xfrm>
                    <a:prstGeom prst="rect">
                      <a:avLst/>
                    </a:prstGeom>
                  </pic:spPr>
                </pic:pic>
              </a:graphicData>
            </a:graphic>
            <wp14:sizeRelH relativeFrom="page">
              <wp14:pctWidth>0</wp14:pctWidth>
            </wp14:sizeRelH>
            <wp14:sizeRelV relativeFrom="page">
              <wp14:pctHeight>0</wp14:pctHeight>
            </wp14:sizeRelV>
          </wp:anchor>
        </w:drawing>
      </w:r>
      <w:ins w:id="3664" w:author="Daniel Stewart" w:date="2022-02-10T12:24:00Z">
        <w:r w:rsidR="00487C0B">
          <w:rPr>
            <w:rFonts w:eastAsia="Times New Roman"/>
          </w:rPr>
          <w:br w:type="page"/>
        </w:r>
      </w:ins>
      <w:r w:rsidR="00A200F2" w:rsidRPr="00CE54E0">
        <w:lastRenderedPageBreak/>
        <w:t>Appendix </w:t>
      </w:r>
      <w:r w:rsidR="0086183B">
        <w:t>E</w:t>
      </w:r>
      <w:r w:rsidR="00A200F2" w:rsidRPr="00CE54E0">
        <w:t>. </w:t>
      </w:r>
      <w:ins w:id="3665" w:author="Daniel Stewart" w:date="2022-02-10T12:11:00Z">
        <w:r w:rsidR="00AD2899" w:rsidRPr="00CE54E0">
          <w:t>Response and Predictor Variable Descriptions</w:t>
        </w:r>
      </w:ins>
      <w:bookmarkEnd w:id="3653"/>
      <w:del w:id="3666" w:author="Daniel Stewart" w:date="2022-02-10T12:11:00Z">
        <w:r w:rsidR="00A200F2" w:rsidRPr="00CE54E0" w:rsidDel="00AD2899">
          <w:delText>Outcome Variables and Predictor Covariates </w:delText>
        </w:r>
      </w:del>
    </w:p>
    <w:p w14:paraId="6E1A0C3B" w14:textId="77777777" w:rsidR="00A200F2" w:rsidRPr="00CE54E0" w:rsidRDefault="00A200F2">
      <w:pPr>
        <w:pStyle w:val="Heading2"/>
        <w:numPr>
          <w:ilvl w:val="0"/>
          <w:numId w:val="0"/>
        </w:numPr>
        <w:pPrChange w:id="3667" w:author="Daniel Stewart" w:date="2022-02-10T12:27:00Z">
          <w:pPr>
            <w:pStyle w:val="Heading1"/>
          </w:pPr>
        </w:pPrChange>
      </w:pPr>
      <w:del w:id="3668" w:author="Daniel Stewart" w:date="2022-02-09T13:43:00Z">
        <w:r w:rsidRPr="00CE54E0" w:rsidDel="00C10339">
          <w:delText> </w:delText>
        </w:r>
      </w:del>
    </w:p>
    <w:p w14:paraId="78542360" w14:textId="1B353151" w:rsidR="00A200F2" w:rsidRDefault="00A200F2" w:rsidP="009F3333">
      <w:pPr>
        <w:pStyle w:val="Caption"/>
      </w:pPr>
      <w:bookmarkStart w:id="3669" w:name="_Toc96540388"/>
      <w:r>
        <w:t xml:space="preserve">Table </w:t>
      </w:r>
      <w:r>
        <w:fldChar w:fldCharType="begin"/>
      </w:r>
      <w:r>
        <w:instrText>SEQ Table \* ARABIC</w:instrText>
      </w:r>
      <w:r>
        <w:fldChar w:fldCharType="separate"/>
      </w:r>
      <w:r w:rsidR="00F77AA2">
        <w:rPr>
          <w:noProof/>
        </w:rPr>
        <w:t>5</w:t>
      </w:r>
      <w:r>
        <w:fldChar w:fldCharType="end"/>
      </w:r>
      <w:r>
        <w:t xml:space="preserve">. </w:t>
      </w:r>
      <w:ins w:id="3670" w:author="Daniel Stewart" w:date="2022-02-10T12:10:00Z">
        <w:r w:rsidR="00AD2899">
          <w:t>Des</w:t>
        </w:r>
      </w:ins>
      <w:ins w:id="3671" w:author="Daniel Stewart" w:date="2022-02-10T12:11:00Z">
        <w:r w:rsidR="00AD2899">
          <w:t>cription</w:t>
        </w:r>
      </w:ins>
      <w:r w:rsidR="00A01089">
        <w:t>s</w:t>
      </w:r>
      <w:ins w:id="3672" w:author="Daniel Stewart" w:date="2022-02-10T12:11:00Z">
        <w:r w:rsidR="00AD2899">
          <w:t xml:space="preserve"> of </w:t>
        </w:r>
      </w:ins>
      <w:del w:id="3673" w:author="Daniel Stewart" w:date="2022-02-10T12:10:00Z">
        <w:r w:rsidRPr="0099294D" w:rsidDel="00351F75">
          <w:delText>Quantitative and qualitativ</w:delText>
        </w:r>
      </w:del>
      <w:ins w:id="3674" w:author="Daniel Stewart" w:date="2022-02-10T12:11:00Z">
        <w:r w:rsidR="00AD2899">
          <w:t>r</w:t>
        </w:r>
      </w:ins>
      <w:ins w:id="3675" w:author="Daniel Stewart" w:date="2022-02-10T12:10:00Z">
        <w:r w:rsidR="00AD2899">
          <w:t xml:space="preserve">esponse </w:t>
        </w:r>
        <w:r w:rsidR="00351F75">
          <w:t>and predictor variables included in this study.</w:t>
        </w:r>
      </w:ins>
      <w:bookmarkEnd w:id="3669"/>
      <w:del w:id="3676" w:author="Daniel Stewart" w:date="2022-02-10T12:10:00Z">
        <w:r w:rsidRPr="0099294D" w:rsidDel="00351F75">
          <w:delText>e</w:delText>
        </w:r>
      </w:del>
      <w:r w:rsidRPr="0099294D">
        <w:t xml:space="preserve"> </w:t>
      </w:r>
      <w:del w:id="3677" w:author="Daniel Stewart" w:date="2022-02-10T12:10:00Z">
        <w:r w:rsidRPr="0099294D" w:rsidDel="00AD2899">
          <w:delText xml:space="preserve">site-level and plot-level characteristics were generated for each surveyed </w:delText>
        </w:r>
      </w:del>
      <w:del w:id="3678" w:author="Daniel Stewart" w:date="2022-02-09T12:47:00Z">
        <w:r w:rsidRPr="0099294D" w:rsidDel="001A0C3D">
          <w:delText>compensation site</w:delText>
        </w:r>
      </w:del>
      <w:del w:id="3679" w:author="Daniel Stewart" w:date="2022-02-10T12:10:00Z">
        <w:r w:rsidRPr="0099294D" w:rsidDel="00AD2899">
          <w:delText>, including both numeric and categorical data.   </w:delText>
        </w:r>
      </w:del>
    </w:p>
    <w:tbl>
      <w:tblPr>
        <w:tblW w:w="8359" w:type="dxa"/>
        <w:jc w:val="center"/>
        <w:tblCellMar>
          <w:left w:w="0" w:type="dxa"/>
          <w:right w:w="0" w:type="dxa"/>
        </w:tblCellMar>
        <w:tblLook w:val="04A0" w:firstRow="1" w:lastRow="0" w:firstColumn="1" w:lastColumn="0" w:noHBand="0" w:noVBand="1"/>
        <w:tblPrChange w:id="3680" w:author="Daniel Stewart" w:date="2022-02-10T11:47:00Z">
          <w:tblPr>
            <w:tblW w:w="7434" w:type="dxa"/>
            <w:jc w:val="center"/>
            <w:tblCellMar>
              <w:left w:w="0" w:type="dxa"/>
              <w:right w:w="0" w:type="dxa"/>
            </w:tblCellMar>
            <w:tblLook w:val="04A0" w:firstRow="1" w:lastRow="0" w:firstColumn="1" w:lastColumn="0" w:noHBand="0" w:noVBand="1"/>
          </w:tblPr>
        </w:tblPrChange>
      </w:tblPr>
      <w:tblGrid>
        <w:gridCol w:w="562"/>
        <w:gridCol w:w="2571"/>
        <w:gridCol w:w="5226"/>
        <w:tblGridChange w:id="3681">
          <w:tblGrid>
            <w:gridCol w:w="562"/>
            <w:gridCol w:w="863"/>
            <w:gridCol w:w="1708"/>
            <w:gridCol w:w="696"/>
            <w:gridCol w:w="3605"/>
            <w:gridCol w:w="925"/>
          </w:tblGrid>
        </w:tblGridChange>
      </w:tblGrid>
      <w:tr w:rsidR="009867C7" w:rsidRPr="001E337B" w14:paraId="22418700" w14:textId="77777777" w:rsidTr="009867C7">
        <w:trPr>
          <w:jc w:val="center"/>
          <w:trPrChange w:id="3682" w:author="Daniel Stewart" w:date="2022-02-10T11:47:00Z">
            <w:trPr>
              <w:gridAfter w:val="0"/>
              <w:jc w:val="center"/>
            </w:trPr>
          </w:trPrChange>
        </w:trPr>
        <w:tc>
          <w:tcPr>
            <w:tcW w:w="562" w:type="dxa"/>
            <w:vMerge w:val="restart"/>
            <w:tcBorders>
              <w:top w:val="single" w:sz="4" w:space="0" w:color="auto"/>
              <w:left w:val="single" w:sz="4" w:space="0" w:color="auto"/>
              <w:right w:val="single" w:sz="4" w:space="0" w:color="auto"/>
            </w:tcBorders>
            <w:textDirection w:val="btLr"/>
            <w:vAlign w:val="center"/>
            <w:tcPrChange w:id="3683" w:author="Daniel Stewart" w:date="2022-02-10T11:47:00Z">
              <w:tcPr>
                <w:tcW w:w="562" w:type="dxa"/>
                <w:gridSpan w:val="2"/>
                <w:vMerge w:val="restart"/>
                <w:tcBorders>
                  <w:top w:val="single" w:sz="4" w:space="0" w:color="auto"/>
                  <w:left w:val="single" w:sz="4" w:space="0" w:color="auto"/>
                </w:tcBorders>
              </w:tcPr>
            </w:tcPrChange>
          </w:tcPr>
          <w:p w14:paraId="4EDE021A" w14:textId="2AFD8FC1" w:rsidR="009867C7" w:rsidRPr="001E337B" w:rsidRDefault="009867C7">
            <w:pPr>
              <w:pStyle w:val="Table"/>
              <w:ind w:left="113" w:right="113"/>
              <w:jc w:val="center"/>
              <w:pPrChange w:id="3684" w:author="Daniel Stewart" w:date="2022-02-10T11:44:00Z">
                <w:pPr>
                  <w:pStyle w:val="Table"/>
                  <w:jc w:val="center"/>
                </w:pPr>
              </w:pPrChange>
            </w:pPr>
            <w:del w:id="3685" w:author="Daniel Stewart" w:date="2022-02-10T11:41:00Z">
              <w:r w:rsidRPr="009867C7" w:rsidDel="009867C7">
                <w:rPr>
                  <w:b/>
                  <w:bCs/>
                  <w:rPrChange w:id="3686" w:author="Daniel Stewart" w:date="2022-02-10T11:41:00Z">
                    <w:rPr/>
                  </w:rPrChange>
                </w:rPr>
                <w:delText>O</w:delText>
              </w:r>
            </w:del>
            <w:ins w:id="3687" w:author="Daniel Stewart" w:date="2022-02-10T11:41:00Z">
              <w:r>
                <w:rPr>
                  <w:b/>
                  <w:bCs/>
                </w:rPr>
                <w:t>Response</w:t>
              </w:r>
            </w:ins>
            <w:del w:id="3688" w:author="Daniel Stewart" w:date="2022-02-10T11:41:00Z">
              <w:r w:rsidRPr="009867C7" w:rsidDel="009867C7">
                <w:rPr>
                  <w:b/>
                  <w:bCs/>
                  <w:rPrChange w:id="3689" w:author="Daniel Stewart" w:date="2022-02-10T11:41:00Z">
                    <w:rPr/>
                  </w:rPrChange>
                </w:rPr>
                <w:delText>utcome</w:delText>
              </w:r>
            </w:del>
            <w:r w:rsidRPr="009867C7">
              <w:rPr>
                <w:b/>
                <w:bCs/>
                <w:rPrChange w:id="3690" w:author="Daniel Stewart" w:date="2022-02-10T11:41:00Z">
                  <w:rPr/>
                </w:rPrChange>
              </w:rPr>
              <w:t xml:space="preserve"> Variables</w:t>
            </w:r>
          </w:p>
        </w:tc>
        <w:tc>
          <w:tcPr>
            <w:tcW w:w="2571" w:type="dxa"/>
            <w:tcBorders>
              <w:top w:val="single" w:sz="4" w:space="0" w:color="auto"/>
              <w:left w:val="single" w:sz="4" w:space="0" w:color="auto"/>
              <w:bottom w:val="single" w:sz="4" w:space="0" w:color="auto"/>
            </w:tcBorders>
            <w:shd w:val="clear" w:color="auto" w:fill="auto"/>
            <w:hideMark/>
            <w:tcPrChange w:id="3691" w:author="Daniel Stewart" w:date="2022-02-10T11:47:00Z">
              <w:tcPr>
                <w:tcW w:w="2571" w:type="dxa"/>
                <w:gridSpan w:val="2"/>
                <w:tcBorders>
                  <w:top w:val="single" w:sz="4" w:space="0" w:color="auto"/>
                  <w:bottom w:val="single" w:sz="4" w:space="0" w:color="auto"/>
                </w:tcBorders>
                <w:shd w:val="clear" w:color="auto" w:fill="auto"/>
                <w:hideMark/>
              </w:tcPr>
            </w:tcPrChange>
          </w:tcPr>
          <w:p w14:paraId="36036C66" w14:textId="286EE363" w:rsidR="009867C7" w:rsidRPr="009F3333" w:rsidRDefault="009867C7">
            <w:pPr>
              <w:pStyle w:val="Table"/>
              <w:ind w:firstLine="144"/>
              <w:rPr>
                <w:b/>
                <w:bCs/>
                <w:rPrChange w:id="3692" w:author="Daniel Stewart" w:date="2022-02-10T11:40:00Z">
                  <w:rPr/>
                </w:rPrChange>
              </w:rPr>
              <w:pPrChange w:id="3693" w:author="Daniel Stewart" w:date="2022-02-10T11:44:00Z">
                <w:pPr>
                  <w:pStyle w:val="Table"/>
                </w:pPr>
              </w:pPrChange>
            </w:pPr>
            <w:r w:rsidRPr="009F3333">
              <w:rPr>
                <w:b/>
                <w:bCs/>
                <w:rPrChange w:id="3694" w:author="Daniel Stewart" w:date="2022-02-10T11:40:00Z">
                  <w:rPr/>
                </w:rPrChange>
              </w:rPr>
              <w:t>Characteristic</w:t>
            </w:r>
          </w:p>
        </w:tc>
        <w:tc>
          <w:tcPr>
            <w:tcW w:w="5226" w:type="dxa"/>
            <w:tcBorders>
              <w:top w:val="single" w:sz="4" w:space="0" w:color="auto"/>
              <w:bottom w:val="single" w:sz="4" w:space="0" w:color="auto"/>
              <w:right w:val="single" w:sz="4" w:space="0" w:color="auto"/>
            </w:tcBorders>
            <w:shd w:val="clear" w:color="auto" w:fill="auto"/>
            <w:hideMark/>
            <w:tcPrChange w:id="3695" w:author="Daniel Stewart" w:date="2022-02-10T11:47:00Z">
              <w:tcPr>
                <w:tcW w:w="4301" w:type="dxa"/>
                <w:tcBorders>
                  <w:top w:val="single" w:sz="4" w:space="0" w:color="auto"/>
                  <w:bottom w:val="single" w:sz="4" w:space="0" w:color="auto"/>
                  <w:right w:val="single" w:sz="4" w:space="0" w:color="auto"/>
                </w:tcBorders>
                <w:shd w:val="clear" w:color="auto" w:fill="auto"/>
                <w:hideMark/>
              </w:tcPr>
            </w:tcPrChange>
          </w:tcPr>
          <w:p w14:paraId="3C624D70" w14:textId="77777777" w:rsidR="009867C7" w:rsidRPr="009F3333" w:rsidRDefault="009867C7">
            <w:pPr>
              <w:pStyle w:val="Table"/>
              <w:ind w:firstLine="126"/>
              <w:rPr>
                <w:b/>
                <w:bCs/>
                <w:rPrChange w:id="3696" w:author="Daniel Stewart" w:date="2022-02-10T11:40:00Z">
                  <w:rPr/>
                </w:rPrChange>
              </w:rPr>
              <w:pPrChange w:id="3697" w:author="Daniel Stewart" w:date="2022-02-10T11:40:00Z">
                <w:pPr>
                  <w:pStyle w:val="Table"/>
                </w:pPr>
              </w:pPrChange>
            </w:pPr>
            <w:r w:rsidRPr="009F3333">
              <w:rPr>
                <w:b/>
                <w:bCs/>
                <w:rPrChange w:id="3698" w:author="Daniel Stewart" w:date="2022-02-10T11:40:00Z">
                  <w:rPr/>
                </w:rPrChange>
              </w:rPr>
              <w:t>Description </w:t>
            </w:r>
          </w:p>
        </w:tc>
      </w:tr>
      <w:tr w:rsidR="009867C7" w:rsidRPr="001E337B" w14:paraId="41B115CF" w14:textId="77777777" w:rsidTr="009867C7">
        <w:trPr>
          <w:jc w:val="center"/>
          <w:trPrChange w:id="3699" w:author="Daniel Stewart" w:date="2022-02-10T11:47:00Z">
            <w:trPr>
              <w:gridAfter w:val="0"/>
              <w:jc w:val="center"/>
            </w:trPr>
          </w:trPrChange>
        </w:trPr>
        <w:tc>
          <w:tcPr>
            <w:tcW w:w="562" w:type="dxa"/>
            <w:vMerge/>
            <w:tcBorders>
              <w:left w:val="single" w:sz="4" w:space="0" w:color="auto"/>
              <w:right w:val="single" w:sz="4" w:space="0" w:color="auto"/>
            </w:tcBorders>
            <w:textDirection w:val="btLr"/>
            <w:vAlign w:val="center"/>
            <w:tcPrChange w:id="3700" w:author="Daniel Stewart" w:date="2022-02-10T11:47:00Z">
              <w:tcPr>
                <w:tcW w:w="562" w:type="dxa"/>
                <w:vMerge/>
                <w:tcBorders>
                  <w:left w:val="single" w:sz="4" w:space="0" w:color="auto"/>
                </w:tcBorders>
                <w:textDirection w:val="btLr"/>
                <w:vAlign w:val="center"/>
              </w:tcPr>
            </w:tcPrChange>
          </w:tcPr>
          <w:p w14:paraId="46E4BF26" w14:textId="5226865D" w:rsidR="009867C7" w:rsidRPr="009867C7" w:rsidRDefault="009867C7">
            <w:pPr>
              <w:pStyle w:val="Table"/>
              <w:jc w:val="center"/>
              <w:rPr>
                <w:b/>
                <w:bCs/>
                <w:rPrChange w:id="3701" w:author="Daniel Stewart" w:date="2022-02-10T11:41:00Z">
                  <w:rPr/>
                </w:rPrChange>
              </w:rPr>
              <w:pPrChange w:id="3702" w:author="Daniel Stewart" w:date="2022-02-10T11:40:00Z">
                <w:pPr>
                  <w:pStyle w:val="Table"/>
                </w:pPr>
              </w:pPrChange>
            </w:pPr>
          </w:p>
        </w:tc>
        <w:tc>
          <w:tcPr>
            <w:tcW w:w="2571" w:type="dxa"/>
            <w:tcBorders>
              <w:top w:val="single" w:sz="4" w:space="0" w:color="auto"/>
              <w:left w:val="single" w:sz="4" w:space="0" w:color="auto"/>
            </w:tcBorders>
            <w:shd w:val="clear" w:color="auto" w:fill="auto"/>
            <w:hideMark/>
            <w:tcPrChange w:id="3703" w:author="Daniel Stewart" w:date="2022-02-10T11:47:00Z">
              <w:tcPr>
                <w:tcW w:w="2571" w:type="dxa"/>
                <w:gridSpan w:val="2"/>
                <w:tcBorders>
                  <w:top w:val="single" w:sz="4" w:space="0" w:color="auto"/>
                  <w:bottom w:val="single" w:sz="4" w:space="0" w:color="auto"/>
                </w:tcBorders>
                <w:shd w:val="clear" w:color="auto" w:fill="auto"/>
                <w:hideMark/>
              </w:tcPr>
            </w:tcPrChange>
          </w:tcPr>
          <w:p w14:paraId="23A05C9B" w14:textId="693F81A3" w:rsidR="009867C7" w:rsidRDefault="009867C7">
            <w:pPr>
              <w:pStyle w:val="Table"/>
              <w:ind w:firstLine="144"/>
              <w:rPr>
                <w:ins w:id="3704" w:author="Daniel Stewart" w:date="2022-02-09T11:51:00Z"/>
              </w:rPr>
              <w:pPrChange w:id="3705" w:author="Daniel Stewart" w:date="2022-02-10T11:40:00Z">
                <w:pPr>
                  <w:pStyle w:val="Table"/>
                </w:pPr>
              </w:pPrChange>
            </w:pPr>
            <w:r w:rsidRPr="001E337B">
              <w:t>Percent </w:t>
            </w:r>
            <w:del w:id="3706" w:author="Daniel Stewart" w:date="2022-02-10T11:47:00Z">
              <w:r w:rsidRPr="001E337B" w:rsidDel="009867C7">
                <w:delText>R</w:delText>
              </w:r>
            </w:del>
            <w:ins w:id="3707" w:author="Daniel Stewart" w:date="2022-02-10T11:47:00Z">
              <w:r>
                <w:t>r</w:t>
              </w:r>
            </w:ins>
            <w:r w:rsidRPr="001E337B">
              <w:t>ecessed </w:t>
            </w:r>
            <w:del w:id="3708" w:author="Daniel Stewart" w:date="2022-02-10T11:47:00Z">
              <w:r w:rsidRPr="001E337B" w:rsidDel="009867C7">
                <w:delText>M</w:delText>
              </w:r>
            </w:del>
            <w:ins w:id="3709" w:author="Daniel Stewart" w:date="2022-02-10T11:47:00Z">
              <w:r>
                <w:t>m</w:t>
              </w:r>
            </w:ins>
            <w:r w:rsidRPr="001E337B">
              <w:t>arsh</w:t>
            </w:r>
            <w:ins w:id="3710" w:author="Daniel Stewart" w:date="2022-02-09T11:51:00Z">
              <w:r>
                <w:t xml:space="preserve"> </w:t>
              </w:r>
            </w:ins>
          </w:p>
          <w:p w14:paraId="5085FED4" w14:textId="332B6A78" w:rsidR="009867C7" w:rsidRPr="001E337B" w:rsidRDefault="009867C7">
            <w:pPr>
              <w:pStyle w:val="Table"/>
              <w:ind w:firstLine="144"/>
              <w:pPrChange w:id="3711" w:author="Daniel Stewart" w:date="2022-02-10T11:40:00Z">
                <w:pPr>
                  <w:pStyle w:val="Table"/>
                </w:pPr>
              </w:pPrChange>
            </w:pPr>
            <w:ins w:id="3712" w:author="Daniel Stewart" w:date="2022-02-09T11:51:00Z">
              <w:r>
                <w:t>(site-based model)</w:t>
              </w:r>
            </w:ins>
            <w:r w:rsidRPr="001E337B">
              <w:t> </w:t>
            </w:r>
          </w:p>
        </w:tc>
        <w:tc>
          <w:tcPr>
            <w:tcW w:w="5226" w:type="dxa"/>
            <w:tcBorders>
              <w:top w:val="single" w:sz="4" w:space="0" w:color="auto"/>
              <w:right w:val="single" w:sz="4" w:space="0" w:color="auto"/>
            </w:tcBorders>
            <w:shd w:val="clear" w:color="auto" w:fill="auto"/>
            <w:hideMark/>
            <w:tcPrChange w:id="3713" w:author="Daniel Stewart" w:date="2022-02-10T11:47:00Z">
              <w:tcPr>
                <w:tcW w:w="4301" w:type="dxa"/>
                <w:gridSpan w:val="2"/>
                <w:tcBorders>
                  <w:top w:val="single" w:sz="4" w:space="0" w:color="auto"/>
                  <w:bottom w:val="single" w:sz="4" w:space="0" w:color="auto"/>
                  <w:right w:val="single" w:sz="4" w:space="0" w:color="auto"/>
                </w:tcBorders>
                <w:shd w:val="clear" w:color="auto" w:fill="auto"/>
                <w:hideMark/>
              </w:tcPr>
            </w:tcPrChange>
          </w:tcPr>
          <w:p w14:paraId="6EA4CC23" w14:textId="6B73E927" w:rsidR="009867C7" w:rsidRDefault="009867C7">
            <w:pPr>
              <w:pStyle w:val="Table"/>
              <w:ind w:left="126" w:right="145"/>
              <w:rPr>
                <w:ins w:id="3714" w:author="Daniel Stewart" w:date="2022-02-10T11:47:00Z"/>
              </w:rPr>
              <w:pPrChange w:id="3715" w:author="Daniel Stewart" w:date="2022-02-10T11:53:00Z">
                <w:pPr>
                  <w:pStyle w:val="Table"/>
                  <w:ind w:left="126"/>
                </w:pPr>
              </w:pPrChange>
            </w:pPr>
            <w:r w:rsidRPr="001E337B">
              <w:t>The proportion of the intended marsh area that was no longer vegetated at the time of sampling. Based on field mapping</w:t>
            </w:r>
            <w:ins w:id="3716" w:author="Daniel Stewart" w:date="2022-02-10T11:47:00Z">
              <w:r>
                <w:t xml:space="preserve"> and imagery analysis</w:t>
              </w:r>
            </w:ins>
            <w:r w:rsidRPr="001E337B">
              <w:t>. </w:t>
            </w:r>
          </w:p>
          <w:p w14:paraId="45C6E8F2" w14:textId="77777777" w:rsidR="009867C7" w:rsidRDefault="009867C7">
            <w:pPr>
              <w:pStyle w:val="Table"/>
              <w:ind w:left="126" w:right="145"/>
              <w:rPr>
                <w:ins w:id="3717" w:author="Daniel Stewart" w:date="2022-02-10T11:46:00Z"/>
              </w:rPr>
              <w:pPrChange w:id="3718" w:author="Daniel Stewart" w:date="2022-02-10T11:53:00Z">
                <w:pPr>
                  <w:pStyle w:val="Table"/>
                  <w:ind w:left="126"/>
                </w:pPr>
              </w:pPrChange>
            </w:pPr>
          </w:p>
          <w:p w14:paraId="3F8DE5AE" w14:textId="2BFB9C38" w:rsidR="009867C7" w:rsidRPr="001E337B" w:rsidRDefault="009867C7">
            <w:pPr>
              <w:pStyle w:val="Table"/>
              <w:ind w:left="126" w:right="145"/>
              <w:pPrChange w:id="3719" w:author="Daniel Stewart" w:date="2022-02-10T11:53:00Z">
                <w:pPr>
                  <w:pStyle w:val="Table"/>
                </w:pPr>
              </w:pPrChange>
            </w:pPr>
          </w:p>
        </w:tc>
      </w:tr>
      <w:tr w:rsidR="009867C7" w:rsidRPr="001E337B" w14:paraId="2C0887DF" w14:textId="77777777" w:rsidTr="009867C7">
        <w:trPr>
          <w:jc w:val="center"/>
          <w:trPrChange w:id="3720" w:author="Daniel Stewart" w:date="2022-02-10T11:47:00Z">
            <w:trPr>
              <w:gridAfter w:val="0"/>
              <w:jc w:val="center"/>
            </w:trPr>
          </w:trPrChange>
        </w:trPr>
        <w:tc>
          <w:tcPr>
            <w:tcW w:w="562" w:type="dxa"/>
            <w:vMerge/>
            <w:tcBorders>
              <w:left w:val="single" w:sz="4" w:space="0" w:color="auto"/>
              <w:right w:val="single" w:sz="4" w:space="0" w:color="auto"/>
            </w:tcBorders>
            <w:vAlign w:val="center"/>
            <w:tcPrChange w:id="3721" w:author="Daniel Stewart" w:date="2022-02-10T11:47:00Z">
              <w:tcPr>
                <w:tcW w:w="562" w:type="dxa"/>
                <w:vMerge/>
                <w:tcBorders>
                  <w:left w:val="single" w:sz="4" w:space="0" w:color="auto"/>
                </w:tcBorders>
                <w:vAlign w:val="center"/>
              </w:tcPr>
            </w:tcPrChange>
          </w:tcPr>
          <w:p w14:paraId="419E789F" w14:textId="77777777" w:rsidR="009867C7" w:rsidRPr="009867C7" w:rsidRDefault="009867C7">
            <w:pPr>
              <w:pStyle w:val="Table"/>
              <w:jc w:val="center"/>
              <w:rPr>
                <w:b/>
                <w:bCs/>
                <w:rPrChange w:id="3722" w:author="Daniel Stewart" w:date="2022-02-10T11:41:00Z">
                  <w:rPr/>
                </w:rPrChange>
              </w:rPr>
              <w:pPrChange w:id="3723" w:author="Daniel Stewart" w:date="2022-02-10T11:40:00Z">
                <w:pPr>
                  <w:pStyle w:val="Table"/>
                </w:pPr>
              </w:pPrChange>
            </w:pPr>
          </w:p>
        </w:tc>
        <w:tc>
          <w:tcPr>
            <w:tcW w:w="2571" w:type="dxa"/>
            <w:tcBorders>
              <w:left w:val="single" w:sz="4" w:space="0" w:color="auto"/>
            </w:tcBorders>
            <w:shd w:val="clear" w:color="auto" w:fill="auto"/>
            <w:hideMark/>
            <w:tcPrChange w:id="3724" w:author="Daniel Stewart" w:date="2022-02-10T11:47:00Z">
              <w:tcPr>
                <w:tcW w:w="2571" w:type="dxa"/>
                <w:gridSpan w:val="2"/>
                <w:tcBorders>
                  <w:top w:val="single" w:sz="4" w:space="0" w:color="auto"/>
                  <w:bottom w:val="single" w:sz="4" w:space="0" w:color="auto"/>
                </w:tcBorders>
                <w:shd w:val="clear" w:color="auto" w:fill="auto"/>
                <w:hideMark/>
              </w:tcPr>
            </w:tcPrChange>
          </w:tcPr>
          <w:p w14:paraId="483FD8C4" w14:textId="2D8EDDE5" w:rsidR="009867C7" w:rsidRDefault="009867C7">
            <w:pPr>
              <w:pStyle w:val="Table"/>
              <w:ind w:firstLine="144"/>
              <w:rPr>
                <w:ins w:id="3725" w:author="Daniel Stewart" w:date="2022-02-09T11:51:00Z"/>
              </w:rPr>
              <w:pPrChange w:id="3726" w:author="Daniel Stewart" w:date="2022-02-10T11:40:00Z">
                <w:pPr>
                  <w:pStyle w:val="Table"/>
                </w:pPr>
              </w:pPrChange>
            </w:pPr>
            <w:r w:rsidRPr="001E337B">
              <w:t xml:space="preserve">Relative </w:t>
            </w:r>
            <w:ins w:id="3727" w:author="Daniel Stewart" w:date="2022-02-10T11:47:00Z">
              <w:r>
                <w:t>%</w:t>
              </w:r>
            </w:ins>
            <w:del w:id="3728" w:author="Daniel Stewart" w:date="2022-02-10T11:47:00Z">
              <w:r w:rsidRPr="001E337B" w:rsidDel="009867C7">
                <w:delText>Percent</w:delText>
              </w:r>
            </w:del>
            <w:ins w:id="3729" w:author="Daniel Stewart" w:date="2022-02-10T11:47:00Z">
              <w:r>
                <w:t xml:space="preserve"> cover native</w:t>
              </w:r>
            </w:ins>
            <w:del w:id="3730" w:author="Daniel Stewart" w:date="2022-02-10T11:47:00Z">
              <w:r w:rsidRPr="001E337B" w:rsidDel="009867C7">
                <w:delText xml:space="preserve"> Native</w:delText>
              </w:r>
            </w:del>
            <w:r w:rsidRPr="001E337B">
              <w:t> </w:t>
            </w:r>
          </w:p>
          <w:p w14:paraId="0CF9000A" w14:textId="77777777" w:rsidR="009867C7" w:rsidRDefault="009867C7">
            <w:pPr>
              <w:pStyle w:val="Table"/>
              <w:ind w:firstLine="144"/>
              <w:rPr>
                <w:ins w:id="3731" w:author="Daniel Stewart" w:date="2022-02-09T11:51:00Z"/>
              </w:rPr>
              <w:pPrChange w:id="3732" w:author="Daniel Stewart" w:date="2022-02-10T11:40:00Z">
                <w:pPr>
                  <w:pStyle w:val="Table"/>
                </w:pPr>
              </w:pPrChange>
            </w:pPr>
            <w:ins w:id="3733" w:author="Daniel Stewart" w:date="2022-02-09T11:51:00Z">
              <w:r>
                <w:t>(plot-based model)</w:t>
              </w:r>
            </w:ins>
          </w:p>
          <w:p w14:paraId="77863E1B" w14:textId="70CD3F0E" w:rsidR="009867C7" w:rsidRPr="001E337B" w:rsidRDefault="009867C7">
            <w:pPr>
              <w:pStyle w:val="Table"/>
              <w:ind w:firstLine="144"/>
              <w:pPrChange w:id="3734" w:author="Daniel Stewart" w:date="2022-02-10T11:40:00Z">
                <w:pPr>
                  <w:pStyle w:val="Table"/>
                </w:pPr>
              </w:pPrChange>
            </w:pPr>
          </w:p>
        </w:tc>
        <w:tc>
          <w:tcPr>
            <w:tcW w:w="5226" w:type="dxa"/>
            <w:tcBorders>
              <w:right w:val="single" w:sz="4" w:space="0" w:color="auto"/>
            </w:tcBorders>
            <w:shd w:val="clear" w:color="auto" w:fill="auto"/>
            <w:hideMark/>
            <w:tcPrChange w:id="3735" w:author="Daniel Stewart" w:date="2022-02-10T11:47:00Z">
              <w:tcPr>
                <w:tcW w:w="4301" w:type="dxa"/>
                <w:gridSpan w:val="2"/>
                <w:tcBorders>
                  <w:top w:val="single" w:sz="4" w:space="0" w:color="auto"/>
                  <w:bottom w:val="single" w:sz="4" w:space="0" w:color="auto"/>
                  <w:right w:val="single" w:sz="4" w:space="0" w:color="auto"/>
                </w:tcBorders>
                <w:shd w:val="clear" w:color="auto" w:fill="auto"/>
                <w:hideMark/>
              </w:tcPr>
            </w:tcPrChange>
          </w:tcPr>
          <w:p w14:paraId="6A6E139C" w14:textId="22830B69" w:rsidR="009867C7" w:rsidRDefault="009867C7">
            <w:pPr>
              <w:pStyle w:val="Table"/>
              <w:ind w:left="126" w:right="145"/>
              <w:rPr>
                <w:ins w:id="3736" w:author="Daniel Stewart" w:date="2022-02-10T11:47:00Z"/>
              </w:rPr>
              <w:pPrChange w:id="3737" w:author="Daniel Stewart" w:date="2022-02-10T11:53:00Z">
                <w:pPr>
                  <w:pStyle w:val="Table"/>
                  <w:ind w:left="126"/>
                </w:pPr>
              </w:pPrChange>
            </w:pPr>
            <w:r w:rsidRPr="001E337B">
              <w:t>The proportion of the vegetated percent cover represented by native species</w:t>
            </w:r>
            <w:ins w:id="3738" w:author="Daniel Stewart" w:date="2022-02-10T11:48:00Z">
              <w:r>
                <w:t xml:space="preserve"> within a plot.</w:t>
              </w:r>
            </w:ins>
            <w:del w:id="3739" w:author="Daniel Stewart" w:date="2022-02-10T11:48:00Z">
              <w:r w:rsidRPr="001E337B" w:rsidDel="009867C7">
                <w:delText>. </w:delText>
              </w:r>
            </w:del>
          </w:p>
          <w:p w14:paraId="03F6D6BC" w14:textId="77777777" w:rsidR="009867C7" w:rsidRDefault="009867C7">
            <w:pPr>
              <w:pStyle w:val="Table"/>
              <w:ind w:left="126" w:right="145"/>
              <w:rPr>
                <w:ins w:id="3740" w:author="Daniel Stewart" w:date="2022-02-10T11:46:00Z"/>
              </w:rPr>
              <w:pPrChange w:id="3741" w:author="Daniel Stewart" w:date="2022-02-10T11:53:00Z">
                <w:pPr>
                  <w:pStyle w:val="Table"/>
                  <w:ind w:left="126"/>
                </w:pPr>
              </w:pPrChange>
            </w:pPr>
          </w:p>
          <w:p w14:paraId="7409838C" w14:textId="7DC78609" w:rsidR="009867C7" w:rsidRPr="001E337B" w:rsidRDefault="009867C7">
            <w:pPr>
              <w:pStyle w:val="Table"/>
              <w:ind w:left="126" w:right="145"/>
              <w:pPrChange w:id="3742" w:author="Daniel Stewart" w:date="2022-02-10T11:53:00Z">
                <w:pPr>
                  <w:pStyle w:val="Table"/>
                </w:pPr>
              </w:pPrChange>
            </w:pPr>
          </w:p>
        </w:tc>
      </w:tr>
      <w:tr w:rsidR="009867C7" w:rsidRPr="001E337B" w14:paraId="4DF1E3DB" w14:textId="77777777" w:rsidTr="009867C7">
        <w:trPr>
          <w:trHeight w:val="692"/>
          <w:jc w:val="center"/>
        </w:trPr>
        <w:tc>
          <w:tcPr>
            <w:tcW w:w="562" w:type="dxa"/>
            <w:vMerge/>
            <w:tcBorders>
              <w:left w:val="single" w:sz="4" w:space="0" w:color="auto"/>
              <w:bottom w:val="single" w:sz="4" w:space="0" w:color="auto"/>
              <w:right w:val="single" w:sz="4" w:space="0" w:color="auto"/>
            </w:tcBorders>
            <w:vAlign w:val="center"/>
          </w:tcPr>
          <w:p w14:paraId="5E515325" w14:textId="77777777" w:rsidR="009867C7" w:rsidRPr="009867C7" w:rsidRDefault="009867C7">
            <w:pPr>
              <w:pStyle w:val="Table"/>
              <w:jc w:val="center"/>
              <w:rPr>
                <w:b/>
                <w:bCs/>
                <w:rPrChange w:id="3743" w:author="Daniel Stewart" w:date="2022-02-10T11:41:00Z">
                  <w:rPr/>
                </w:rPrChange>
              </w:rPr>
              <w:pPrChange w:id="3744" w:author="Daniel Stewart" w:date="2022-02-10T11:40:00Z">
                <w:pPr>
                  <w:pStyle w:val="Table"/>
                </w:pPr>
              </w:pPrChange>
            </w:pPr>
          </w:p>
        </w:tc>
        <w:tc>
          <w:tcPr>
            <w:tcW w:w="2571" w:type="dxa"/>
            <w:tcBorders>
              <w:left w:val="single" w:sz="4" w:space="0" w:color="auto"/>
              <w:bottom w:val="single" w:sz="4" w:space="0" w:color="auto"/>
            </w:tcBorders>
            <w:shd w:val="clear" w:color="auto" w:fill="auto"/>
            <w:hideMark/>
          </w:tcPr>
          <w:p w14:paraId="005B182D" w14:textId="49F2F461" w:rsidR="009867C7" w:rsidRDefault="0066418C">
            <w:pPr>
              <w:pStyle w:val="Table"/>
              <w:ind w:firstLine="144"/>
              <w:rPr>
                <w:ins w:id="3745" w:author="Daniel Stewart" w:date="2022-02-09T11:51:00Z"/>
              </w:rPr>
              <w:pPrChange w:id="3746" w:author="Daniel Stewart" w:date="2022-02-10T11:40:00Z">
                <w:pPr>
                  <w:pStyle w:val="Table"/>
                </w:pPr>
              </w:pPrChange>
            </w:pPr>
            <w:ins w:id="3747" w:author="Daniel Stewart" w:date="2022-02-10T11:52:00Z">
              <w:r>
                <w:t xml:space="preserve">Native </w:t>
              </w:r>
            </w:ins>
            <w:del w:id="3748" w:author="Daniel Stewart" w:date="2022-02-10T11:52:00Z">
              <w:r w:rsidR="009867C7" w:rsidRPr="001E337B" w:rsidDel="0066418C">
                <w:delText>R</w:delText>
              </w:r>
            </w:del>
            <w:ins w:id="3749" w:author="Daniel Stewart" w:date="2022-02-10T11:52:00Z">
              <w:r>
                <w:t>r</w:t>
              </w:r>
            </w:ins>
            <w:r w:rsidR="009867C7" w:rsidRPr="001E337B">
              <w:t xml:space="preserve">ichness </w:t>
            </w:r>
            <w:del w:id="3750" w:author="Daniel Stewart" w:date="2022-02-10T11:48:00Z">
              <w:r w:rsidR="009867C7" w:rsidRPr="001E337B" w:rsidDel="009867C7">
                <w:delText>P</w:delText>
              </w:r>
            </w:del>
            <w:del w:id="3751" w:author="Daniel Stewart" w:date="2022-02-10T11:52:00Z">
              <w:r w:rsidR="009867C7" w:rsidRPr="001E337B" w:rsidDel="0066418C">
                <w:delText xml:space="preserve">er </w:delText>
              </w:r>
            </w:del>
            <w:del w:id="3752" w:author="Daniel Stewart" w:date="2022-02-10T11:48:00Z">
              <w:r w:rsidR="009867C7" w:rsidRPr="001E337B" w:rsidDel="009867C7">
                <w:delText>P</w:delText>
              </w:r>
            </w:del>
            <w:del w:id="3753" w:author="Daniel Stewart" w:date="2022-02-10T11:52:00Z">
              <w:r w:rsidR="009867C7" w:rsidRPr="001E337B" w:rsidDel="0066418C">
                <w:delText>lot </w:delText>
              </w:r>
            </w:del>
          </w:p>
          <w:p w14:paraId="2CECAC75" w14:textId="77777777" w:rsidR="009867C7" w:rsidRDefault="009867C7" w:rsidP="009867C7">
            <w:pPr>
              <w:pStyle w:val="Table"/>
              <w:ind w:firstLine="144"/>
              <w:rPr>
                <w:ins w:id="3754" w:author="Daniel Stewart" w:date="2022-02-10T12:11:00Z"/>
              </w:rPr>
            </w:pPr>
            <w:ins w:id="3755" w:author="Daniel Stewart" w:date="2022-02-09T11:51:00Z">
              <w:r>
                <w:t>(plot-based models)</w:t>
              </w:r>
            </w:ins>
          </w:p>
          <w:p w14:paraId="25C5F952" w14:textId="77777777" w:rsidR="00AD2899" w:rsidRDefault="00AD2899" w:rsidP="009867C7">
            <w:pPr>
              <w:pStyle w:val="Table"/>
              <w:ind w:firstLine="144"/>
              <w:rPr>
                <w:ins w:id="3756" w:author="Daniel Stewart" w:date="2022-02-10T12:11:00Z"/>
              </w:rPr>
            </w:pPr>
          </w:p>
          <w:p w14:paraId="640843D3" w14:textId="77777777" w:rsidR="00AD2899" w:rsidRDefault="00AD2899" w:rsidP="009867C7">
            <w:pPr>
              <w:pStyle w:val="Table"/>
              <w:ind w:firstLine="144"/>
              <w:rPr>
                <w:ins w:id="3757" w:author="Daniel Stewart" w:date="2022-02-10T12:11:00Z"/>
              </w:rPr>
            </w:pPr>
            <w:ins w:id="3758" w:author="Daniel Stewart" w:date="2022-02-10T12:11:00Z">
              <w:r>
                <w:t>Non-native richness</w:t>
              </w:r>
            </w:ins>
          </w:p>
          <w:p w14:paraId="70008573" w14:textId="77777777" w:rsidR="00AD2899" w:rsidRDefault="00AD2899" w:rsidP="009867C7">
            <w:pPr>
              <w:pStyle w:val="Table"/>
              <w:ind w:firstLine="144"/>
              <w:rPr>
                <w:ins w:id="3759" w:author="Daniel Stewart" w:date="2022-02-10T12:11:00Z"/>
              </w:rPr>
            </w:pPr>
            <w:ins w:id="3760" w:author="Daniel Stewart" w:date="2022-02-10T12:11:00Z">
              <w:r>
                <w:t>(plot-based model)</w:t>
              </w:r>
            </w:ins>
          </w:p>
          <w:p w14:paraId="70EFAA2D" w14:textId="50B94E5F" w:rsidR="00AD2899" w:rsidRPr="001E337B" w:rsidRDefault="00AD2899">
            <w:pPr>
              <w:pStyle w:val="Table"/>
              <w:ind w:firstLine="144"/>
              <w:pPrChange w:id="3761" w:author="Daniel Stewart" w:date="2022-02-10T11:40:00Z">
                <w:pPr>
                  <w:pStyle w:val="Table"/>
                </w:pPr>
              </w:pPrChange>
            </w:pPr>
          </w:p>
        </w:tc>
        <w:tc>
          <w:tcPr>
            <w:tcW w:w="5226" w:type="dxa"/>
            <w:tcBorders>
              <w:bottom w:val="single" w:sz="4" w:space="0" w:color="auto"/>
              <w:right w:val="single" w:sz="4" w:space="0" w:color="auto"/>
            </w:tcBorders>
            <w:shd w:val="clear" w:color="auto" w:fill="auto"/>
            <w:hideMark/>
          </w:tcPr>
          <w:p w14:paraId="0D678EDE" w14:textId="77777777" w:rsidR="009867C7" w:rsidRDefault="009867C7" w:rsidP="0066418C">
            <w:pPr>
              <w:pStyle w:val="Table"/>
              <w:ind w:left="126" w:right="145"/>
              <w:rPr>
                <w:ins w:id="3762" w:author="Daniel Stewart" w:date="2022-02-10T12:12:00Z"/>
              </w:rPr>
            </w:pPr>
            <w:r w:rsidRPr="001E337B">
              <w:t xml:space="preserve">The number of </w:t>
            </w:r>
            <w:del w:id="3763" w:author="Daniel Stewart" w:date="2022-02-10T12:12:00Z">
              <w:r w:rsidRPr="001E337B" w:rsidDel="00AD2899">
                <w:delText xml:space="preserve">unique </w:delText>
              </w:r>
            </w:del>
            <w:r w:rsidRPr="001E337B">
              <w:t xml:space="preserve">native </w:t>
            </w:r>
            <w:ins w:id="3764" w:author="Daniel Stewart" w:date="2022-02-10T12:12:00Z">
              <w:r w:rsidR="00AD2899">
                <w:t>plant</w:t>
              </w:r>
            </w:ins>
            <w:del w:id="3765" w:author="Daniel Stewart" w:date="2022-02-10T12:12:00Z">
              <w:r w:rsidRPr="001E337B" w:rsidDel="00AD2899">
                <w:delText>and non-native</w:delText>
              </w:r>
            </w:del>
            <w:r w:rsidRPr="001E337B">
              <w:t xml:space="preserve"> species in a plot. </w:t>
            </w:r>
          </w:p>
          <w:p w14:paraId="3C821339" w14:textId="77777777" w:rsidR="00AD2899" w:rsidRDefault="00AD2899" w:rsidP="0066418C">
            <w:pPr>
              <w:pStyle w:val="Table"/>
              <w:ind w:left="126" w:right="145"/>
              <w:rPr>
                <w:ins w:id="3766" w:author="Daniel Stewart" w:date="2022-02-10T12:12:00Z"/>
              </w:rPr>
            </w:pPr>
          </w:p>
          <w:p w14:paraId="0E2834FD" w14:textId="77777777" w:rsidR="00AD2899" w:rsidRDefault="00AD2899" w:rsidP="0066418C">
            <w:pPr>
              <w:pStyle w:val="Table"/>
              <w:ind w:left="126" w:right="145"/>
              <w:rPr>
                <w:ins w:id="3767" w:author="Daniel Stewart" w:date="2022-02-10T12:12:00Z"/>
              </w:rPr>
            </w:pPr>
          </w:p>
          <w:p w14:paraId="31D3A4FD" w14:textId="77777777" w:rsidR="00AD2899" w:rsidRDefault="00AD2899">
            <w:pPr>
              <w:pStyle w:val="Table"/>
              <w:ind w:left="126" w:right="145"/>
            </w:pPr>
            <w:ins w:id="3768" w:author="Daniel Stewart" w:date="2022-02-10T12:12:00Z">
              <w:r w:rsidRPr="001E337B">
                <w:t xml:space="preserve">The number of </w:t>
              </w:r>
              <w:r>
                <w:t>non-</w:t>
              </w:r>
              <w:r w:rsidRPr="001E337B">
                <w:t xml:space="preserve">native </w:t>
              </w:r>
              <w:r>
                <w:t>plant</w:t>
              </w:r>
              <w:r w:rsidRPr="001E337B">
                <w:t xml:space="preserve"> species in a plot. </w:t>
              </w:r>
            </w:ins>
          </w:p>
          <w:p w14:paraId="6BD271AE" w14:textId="77777777" w:rsidR="00CA587E" w:rsidRDefault="00CA587E" w:rsidP="00CA587E">
            <w:pPr>
              <w:pStyle w:val="Table"/>
              <w:ind w:left="126" w:right="145"/>
            </w:pPr>
          </w:p>
          <w:p w14:paraId="3560643A" w14:textId="669E8EA0" w:rsidR="00CA587E" w:rsidRPr="001E337B" w:rsidRDefault="00CA587E" w:rsidP="00CA587E">
            <w:pPr>
              <w:pStyle w:val="Table"/>
              <w:ind w:left="126" w:right="145"/>
            </w:pPr>
          </w:p>
        </w:tc>
      </w:tr>
      <w:tr w:rsidR="009867C7" w:rsidRPr="001E337B" w14:paraId="72929045" w14:textId="77777777" w:rsidTr="001E4EE5">
        <w:trPr>
          <w:trHeight w:val="1131"/>
          <w:jc w:val="center"/>
          <w:trPrChange w:id="3769" w:author="Daniel Stewart" w:date="2022-02-10T12:00:00Z">
            <w:trPr>
              <w:gridAfter w:val="0"/>
              <w:jc w:val="center"/>
            </w:trPr>
          </w:trPrChange>
        </w:trPr>
        <w:tc>
          <w:tcPr>
            <w:tcW w:w="562" w:type="dxa"/>
            <w:vMerge w:val="restart"/>
            <w:tcBorders>
              <w:top w:val="single" w:sz="4" w:space="0" w:color="auto"/>
              <w:left w:val="single" w:sz="4" w:space="0" w:color="auto"/>
              <w:bottom w:val="single" w:sz="4" w:space="0" w:color="auto"/>
              <w:right w:val="single" w:sz="4" w:space="0" w:color="auto"/>
            </w:tcBorders>
            <w:textDirection w:val="btLr"/>
            <w:vAlign w:val="center"/>
            <w:tcPrChange w:id="3770" w:author="Daniel Stewart" w:date="2022-02-10T12:00:00Z">
              <w:tcPr>
                <w:tcW w:w="562" w:type="dxa"/>
                <w:vMerge w:val="restart"/>
                <w:tcBorders>
                  <w:top w:val="single" w:sz="4" w:space="0" w:color="auto"/>
                  <w:left w:val="single" w:sz="4" w:space="0" w:color="auto"/>
                  <w:bottom w:val="single" w:sz="4" w:space="0" w:color="auto"/>
                  <w:right w:val="single" w:sz="4" w:space="0" w:color="auto"/>
                </w:tcBorders>
                <w:textDirection w:val="btLr"/>
                <w:vAlign w:val="center"/>
              </w:tcPr>
            </w:tcPrChange>
          </w:tcPr>
          <w:p w14:paraId="53BF19C8" w14:textId="49006758" w:rsidR="00A200F2" w:rsidRPr="009867C7" w:rsidRDefault="00A200F2">
            <w:pPr>
              <w:pStyle w:val="Table"/>
              <w:widowControl w:val="0"/>
              <w:jc w:val="center"/>
              <w:rPr>
                <w:b/>
                <w:bCs/>
                <w:rPrChange w:id="3771" w:author="Daniel Stewart" w:date="2022-02-10T11:41:00Z">
                  <w:rPr/>
                </w:rPrChange>
              </w:rPr>
              <w:pPrChange w:id="3772" w:author="Daniel Stewart" w:date="2022-02-10T12:29:00Z">
                <w:pPr>
                  <w:pStyle w:val="Table"/>
                </w:pPr>
              </w:pPrChange>
            </w:pPr>
            <w:r w:rsidRPr="009867C7">
              <w:rPr>
                <w:b/>
                <w:bCs/>
                <w:rPrChange w:id="3773" w:author="Daniel Stewart" w:date="2022-02-10T11:41:00Z">
                  <w:rPr/>
                </w:rPrChange>
              </w:rPr>
              <w:t xml:space="preserve">Predictor </w:t>
            </w:r>
            <w:del w:id="3774" w:author="Daniel Stewart" w:date="2022-02-10T11:41:00Z">
              <w:r w:rsidRPr="009867C7" w:rsidDel="009867C7">
                <w:rPr>
                  <w:b/>
                  <w:bCs/>
                  <w:rPrChange w:id="3775" w:author="Daniel Stewart" w:date="2022-02-10T11:41:00Z">
                    <w:rPr/>
                  </w:rPrChange>
                </w:rPr>
                <w:delText>Covariates</w:delText>
              </w:r>
            </w:del>
            <w:ins w:id="3776" w:author="Daniel Stewart" w:date="2022-02-10T11:41:00Z">
              <w:r w:rsidR="009867C7">
                <w:rPr>
                  <w:b/>
                  <w:bCs/>
                </w:rPr>
                <w:t>Variables</w:t>
              </w:r>
            </w:ins>
          </w:p>
        </w:tc>
        <w:tc>
          <w:tcPr>
            <w:tcW w:w="2571" w:type="dxa"/>
            <w:tcBorders>
              <w:top w:val="single" w:sz="4" w:space="0" w:color="auto"/>
              <w:left w:val="single" w:sz="4" w:space="0" w:color="auto"/>
            </w:tcBorders>
            <w:shd w:val="clear" w:color="auto" w:fill="auto"/>
            <w:hideMark/>
            <w:tcPrChange w:id="3777" w:author="Daniel Stewart" w:date="2022-02-10T12:00:00Z">
              <w:tcPr>
                <w:tcW w:w="2571" w:type="dxa"/>
                <w:gridSpan w:val="2"/>
                <w:tcBorders>
                  <w:top w:val="single" w:sz="4" w:space="0" w:color="auto"/>
                  <w:left w:val="single" w:sz="4" w:space="0" w:color="auto"/>
                </w:tcBorders>
                <w:shd w:val="clear" w:color="auto" w:fill="auto"/>
                <w:hideMark/>
              </w:tcPr>
            </w:tcPrChange>
          </w:tcPr>
          <w:p w14:paraId="654CE399" w14:textId="77777777" w:rsidR="00A200F2" w:rsidRPr="001E337B" w:rsidRDefault="00A200F2">
            <w:pPr>
              <w:pStyle w:val="Table"/>
              <w:widowControl w:val="0"/>
              <w:ind w:firstLine="144"/>
              <w:pPrChange w:id="3778" w:author="Daniel Stewart" w:date="2022-02-10T12:29:00Z">
                <w:pPr>
                  <w:pStyle w:val="Table"/>
                </w:pPr>
              </w:pPrChange>
            </w:pPr>
            <w:r w:rsidRPr="001E337B">
              <w:t>Elevation </w:t>
            </w:r>
          </w:p>
        </w:tc>
        <w:tc>
          <w:tcPr>
            <w:tcW w:w="5226" w:type="dxa"/>
            <w:tcBorders>
              <w:top w:val="single" w:sz="4" w:space="0" w:color="auto"/>
              <w:right w:val="single" w:sz="4" w:space="0" w:color="auto"/>
            </w:tcBorders>
            <w:shd w:val="clear" w:color="auto" w:fill="auto"/>
            <w:hideMark/>
            <w:tcPrChange w:id="3779" w:author="Daniel Stewart" w:date="2022-02-10T12:00:00Z">
              <w:tcPr>
                <w:tcW w:w="4301" w:type="dxa"/>
                <w:gridSpan w:val="2"/>
                <w:tcBorders>
                  <w:top w:val="single" w:sz="4" w:space="0" w:color="auto"/>
                  <w:right w:val="single" w:sz="4" w:space="0" w:color="auto"/>
                </w:tcBorders>
                <w:shd w:val="clear" w:color="auto" w:fill="auto"/>
                <w:hideMark/>
              </w:tcPr>
            </w:tcPrChange>
          </w:tcPr>
          <w:p w14:paraId="51C44B88" w14:textId="5A82EE7C" w:rsidR="00A200F2" w:rsidRPr="001E337B" w:rsidRDefault="00A200F2">
            <w:pPr>
              <w:pStyle w:val="Table"/>
              <w:widowControl w:val="0"/>
              <w:ind w:left="126" w:right="145"/>
              <w:jc w:val="both"/>
              <w:pPrChange w:id="3780" w:author="Daniel Stewart" w:date="2022-02-10T12:29:00Z">
                <w:pPr>
                  <w:pStyle w:val="Table"/>
                </w:pPr>
              </w:pPrChange>
            </w:pPr>
            <w:r w:rsidRPr="001E337B">
              <w:t>Elevation derived from a publicly available LiDAR dataset</w:t>
            </w:r>
            <w:r w:rsidR="00CA63CD">
              <w:t>, converted into a bare-earth DEM</w:t>
            </w:r>
            <w:r w:rsidRPr="001E337B">
              <w:t xml:space="preserve"> (GeoBC, 2021). For </w:t>
            </w:r>
            <w:ins w:id="3781" w:author="Daniel Stewart" w:date="2022-02-10T12:00:00Z">
              <w:r w:rsidR="001E4EE5">
                <w:t>the site-based recession model</w:t>
              </w:r>
            </w:ins>
            <w:del w:id="3782" w:author="Daniel Stewart" w:date="2022-02-10T12:00:00Z">
              <w:r w:rsidRPr="001E337B" w:rsidDel="001E4EE5">
                <w:delText>the marsh recession model</w:delText>
              </w:r>
            </w:del>
            <w:r w:rsidRPr="001E337B">
              <w:t xml:space="preserve">, site-level mean elevation was </w:t>
            </w:r>
            <w:ins w:id="3783" w:author="Daniel Stewart" w:date="2022-02-10T11:59:00Z">
              <w:r w:rsidR="001E4EE5">
                <w:t>calculated using the Zonal Statistics tool in QGIS (</w:t>
              </w:r>
              <w:r w:rsidR="001E4EE5" w:rsidRPr="001E337B">
                <w:t>QGIS 3.20</w:t>
              </w:r>
              <w:r w:rsidR="001E4EE5">
                <w:t>)</w:t>
              </w:r>
            </w:ins>
            <w:del w:id="3784" w:author="Daniel Stewart" w:date="2022-02-10T11:59:00Z">
              <w:r w:rsidRPr="001E337B" w:rsidDel="001E4EE5">
                <w:delText>used</w:delText>
              </w:r>
            </w:del>
            <w:r w:rsidRPr="001E337B">
              <w:t xml:space="preserve">. For </w:t>
            </w:r>
            <w:ins w:id="3785" w:author="Daniel Stewart" w:date="2022-02-10T12:00:00Z">
              <w:r w:rsidR="001E4EE5">
                <w:t>plot</w:t>
              </w:r>
            </w:ins>
            <w:del w:id="3786" w:author="Daniel Stewart" w:date="2022-02-10T12:00:00Z">
              <w:r w:rsidRPr="001E337B" w:rsidDel="001E4EE5">
                <w:delText>the relative percent native</w:delText>
              </w:r>
            </w:del>
            <w:ins w:id="3787" w:author="Daniel Stewart" w:date="2022-02-10T12:00:00Z">
              <w:r w:rsidR="001E4EE5">
                <w:t>-based models,</w:t>
              </w:r>
            </w:ins>
            <w:del w:id="3788" w:author="Daniel Stewart" w:date="2022-02-10T12:00:00Z">
              <w:r w:rsidRPr="001E337B" w:rsidDel="001E4EE5">
                <w:delText xml:space="preserve"> and native richness models,</w:delText>
              </w:r>
            </w:del>
            <w:r w:rsidRPr="001E337B">
              <w:t> single point</w:t>
            </w:r>
            <w:ins w:id="3789" w:author="Daniel Stewart" w:date="2022-02-10T11:53:00Z">
              <w:r w:rsidR="0066418C">
                <w:t xml:space="preserve"> (plot)</w:t>
              </w:r>
            </w:ins>
            <w:del w:id="3790" w:author="Daniel Stewart" w:date="2022-02-10T11:53:00Z">
              <w:r w:rsidRPr="001E337B" w:rsidDel="0066418C">
                <w:delText> plot-level</w:delText>
              </w:r>
            </w:del>
            <w:r w:rsidRPr="001E337B">
              <w:t xml:space="preserve"> elevation was used</w:t>
            </w:r>
            <w:ins w:id="3791" w:author="Daniel Stewart" w:date="2022-02-10T11:58:00Z">
              <w:r w:rsidR="001E4EE5">
                <w:t xml:space="preserve"> using t</w:t>
              </w:r>
            </w:ins>
            <w:ins w:id="3792" w:author="Daniel Stewart" w:date="2022-02-10T11:59:00Z">
              <w:r w:rsidR="001E4EE5">
                <w:t>h</w:t>
              </w:r>
            </w:ins>
            <w:ins w:id="3793" w:author="Daniel Stewart" w:date="2022-02-10T11:58:00Z">
              <w:r w:rsidR="001E4EE5">
                <w:t>e</w:t>
              </w:r>
            </w:ins>
            <w:ins w:id="3794" w:author="Daniel Stewart" w:date="2022-02-10T11:59:00Z">
              <w:r w:rsidR="001E4EE5">
                <w:t xml:space="preserve"> </w:t>
              </w:r>
            </w:ins>
            <w:ins w:id="3795" w:author="Daniel Stewart" w:date="2022-02-10T11:58:00Z">
              <w:r w:rsidR="001E4EE5">
                <w:t>Point Sampling Tool</w:t>
              </w:r>
            </w:ins>
            <w:r w:rsidRPr="001E337B">
              <w:t>. </w:t>
            </w:r>
          </w:p>
        </w:tc>
      </w:tr>
      <w:tr w:rsidR="009867C7" w:rsidRPr="001E337B" w14:paraId="0533AB7E" w14:textId="77777777" w:rsidTr="0066418C">
        <w:trPr>
          <w:trHeight w:val="706"/>
          <w:jc w:val="center"/>
          <w:trPrChange w:id="3796" w:author="Daniel Stewart" w:date="2022-02-10T11:53:00Z">
            <w:trPr>
              <w:gridAfter w:val="0"/>
              <w:jc w:val="center"/>
            </w:trPr>
          </w:trPrChange>
        </w:trPr>
        <w:tc>
          <w:tcPr>
            <w:tcW w:w="562" w:type="dxa"/>
            <w:vMerge/>
            <w:tcBorders>
              <w:top w:val="single" w:sz="4" w:space="0" w:color="auto"/>
              <w:left w:val="single" w:sz="4" w:space="0" w:color="auto"/>
              <w:bottom w:val="single" w:sz="4" w:space="0" w:color="auto"/>
              <w:right w:val="single" w:sz="4" w:space="0" w:color="auto"/>
            </w:tcBorders>
            <w:tcPrChange w:id="3797" w:author="Daniel Stewart" w:date="2022-02-10T11:53:00Z">
              <w:tcPr>
                <w:tcW w:w="562" w:type="dxa"/>
                <w:vMerge/>
                <w:tcBorders>
                  <w:top w:val="single" w:sz="4" w:space="0" w:color="auto"/>
                  <w:left w:val="single" w:sz="4" w:space="0" w:color="auto"/>
                  <w:bottom w:val="single" w:sz="4" w:space="0" w:color="auto"/>
                  <w:right w:val="single" w:sz="4" w:space="0" w:color="auto"/>
                </w:tcBorders>
              </w:tcPr>
            </w:tcPrChange>
          </w:tcPr>
          <w:p w14:paraId="7BB5AE89" w14:textId="77777777" w:rsidR="00A200F2" w:rsidRPr="001E337B" w:rsidRDefault="00A200F2">
            <w:pPr>
              <w:pStyle w:val="Table"/>
              <w:widowControl w:val="0"/>
              <w:pPrChange w:id="3798" w:author="Daniel Stewart" w:date="2022-02-10T12:29:00Z">
                <w:pPr>
                  <w:pStyle w:val="Table"/>
                </w:pPr>
              </w:pPrChange>
            </w:pPr>
          </w:p>
        </w:tc>
        <w:tc>
          <w:tcPr>
            <w:tcW w:w="2571" w:type="dxa"/>
            <w:tcBorders>
              <w:left w:val="single" w:sz="4" w:space="0" w:color="auto"/>
            </w:tcBorders>
            <w:shd w:val="clear" w:color="auto" w:fill="auto"/>
            <w:hideMark/>
            <w:tcPrChange w:id="3799" w:author="Daniel Stewart" w:date="2022-02-10T11:53:00Z">
              <w:tcPr>
                <w:tcW w:w="2571" w:type="dxa"/>
                <w:gridSpan w:val="2"/>
                <w:tcBorders>
                  <w:left w:val="single" w:sz="4" w:space="0" w:color="auto"/>
                </w:tcBorders>
                <w:shd w:val="clear" w:color="auto" w:fill="auto"/>
                <w:hideMark/>
              </w:tcPr>
            </w:tcPrChange>
          </w:tcPr>
          <w:p w14:paraId="73F222AF" w14:textId="77777777" w:rsidR="009867C7" w:rsidRDefault="009867C7">
            <w:pPr>
              <w:pStyle w:val="Table"/>
              <w:widowControl w:val="0"/>
              <w:ind w:firstLine="144"/>
              <w:rPr>
                <w:ins w:id="3800" w:author="Daniel Stewart" w:date="2022-02-10T11:44:00Z"/>
              </w:rPr>
              <w:pPrChange w:id="3801" w:author="Daniel Stewart" w:date="2022-02-10T12:29:00Z">
                <w:pPr>
                  <w:pStyle w:val="Table"/>
                  <w:ind w:firstLine="144"/>
                </w:pPr>
              </w:pPrChange>
            </w:pPr>
          </w:p>
          <w:p w14:paraId="03F5A733" w14:textId="05629AF4" w:rsidR="00A200F2" w:rsidRPr="001E337B" w:rsidRDefault="00A200F2">
            <w:pPr>
              <w:pStyle w:val="Table"/>
              <w:widowControl w:val="0"/>
              <w:ind w:firstLine="144"/>
              <w:pPrChange w:id="3802" w:author="Daniel Stewart" w:date="2022-02-10T12:29:00Z">
                <w:pPr>
                  <w:pStyle w:val="Table"/>
                </w:pPr>
              </w:pPrChange>
            </w:pPr>
            <w:r w:rsidRPr="001E337B">
              <w:t xml:space="preserve">Distance </w:t>
            </w:r>
            <w:ins w:id="3803" w:author="Daniel Stewart" w:date="2022-02-10T11:52:00Z">
              <w:r w:rsidR="0066418C">
                <w:t>u</w:t>
              </w:r>
            </w:ins>
            <w:del w:id="3804" w:author="Daniel Stewart" w:date="2022-02-10T11:52:00Z">
              <w:r w:rsidRPr="001E337B" w:rsidDel="0066418C">
                <w:delText>U</w:delText>
              </w:r>
            </w:del>
            <w:r w:rsidRPr="001E337B">
              <w:t>priver </w:t>
            </w:r>
          </w:p>
        </w:tc>
        <w:tc>
          <w:tcPr>
            <w:tcW w:w="5226" w:type="dxa"/>
            <w:tcBorders>
              <w:right w:val="single" w:sz="4" w:space="0" w:color="auto"/>
            </w:tcBorders>
            <w:shd w:val="clear" w:color="auto" w:fill="auto"/>
            <w:hideMark/>
            <w:tcPrChange w:id="3805" w:author="Daniel Stewart" w:date="2022-02-10T11:53:00Z">
              <w:tcPr>
                <w:tcW w:w="4301" w:type="dxa"/>
                <w:gridSpan w:val="2"/>
                <w:tcBorders>
                  <w:right w:val="single" w:sz="4" w:space="0" w:color="auto"/>
                </w:tcBorders>
                <w:shd w:val="clear" w:color="auto" w:fill="auto"/>
                <w:hideMark/>
              </w:tcPr>
            </w:tcPrChange>
          </w:tcPr>
          <w:p w14:paraId="46B8BDFE" w14:textId="77777777" w:rsidR="009867C7" w:rsidRDefault="009867C7">
            <w:pPr>
              <w:pStyle w:val="Table"/>
              <w:widowControl w:val="0"/>
              <w:ind w:left="126" w:right="145"/>
              <w:jc w:val="both"/>
              <w:rPr>
                <w:ins w:id="3806" w:author="Daniel Stewart" w:date="2022-02-10T11:44:00Z"/>
              </w:rPr>
              <w:pPrChange w:id="3807" w:author="Daniel Stewart" w:date="2022-02-10T12:29:00Z">
                <w:pPr>
                  <w:pStyle w:val="Table"/>
                  <w:ind w:left="126"/>
                </w:pPr>
              </w:pPrChange>
            </w:pPr>
          </w:p>
          <w:p w14:paraId="0A8BAD16" w14:textId="77777777" w:rsidR="001E4EE5" w:rsidRDefault="00A200F2">
            <w:pPr>
              <w:pStyle w:val="Table"/>
              <w:widowControl w:val="0"/>
              <w:ind w:left="126" w:right="145"/>
              <w:jc w:val="both"/>
              <w:rPr>
                <w:ins w:id="3808" w:author="Daniel Stewart" w:date="2022-02-10T12:03:00Z"/>
              </w:rPr>
              <w:pPrChange w:id="3809" w:author="Daniel Stewart" w:date="2022-02-10T12:29:00Z">
                <w:pPr>
                  <w:pStyle w:val="Table"/>
                  <w:ind w:left="126" w:right="145"/>
                  <w:jc w:val="both"/>
                </w:pPr>
              </w:pPrChange>
            </w:pPr>
            <w:r w:rsidRPr="001E337B">
              <w:t xml:space="preserve">The channel distance from a standardized line across the Fraser delta front to each site or plot in </w:t>
            </w:r>
            <w:del w:id="3810" w:author="Eric Balke" w:date="2022-01-12T22:06:00Z">
              <w:r w:rsidRPr="001E337B" w:rsidDel="006C3FB1">
                <w:delText>km  </w:delText>
              </w:r>
            </w:del>
            <w:ins w:id="3811" w:author="Eric Balke" w:date="2022-01-12T22:06:00Z">
              <w:r w:rsidR="006C3FB1">
                <w:t>kilometres</w:t>
              </w:r>
            </w:ins>
            <w:ins w:id="3812" w:author="Daniel Stewart" w:date="2022-02-10T11:45:00Z">
              <w:r w:rsidR="009867C7">
                <w:t>.</w:t>
              </w:r>
            </w:ins>
            <w:ins w:id="3813" w:author="Eric Balke" w:date="2022-01-12T22:06:00Z">
              <w:r w:rsidR="006C3FB1" w:rsidRPr="001E337B">
                <w:t> </w:t>
              </w:r>
            </w:ins>
          </w:p>
          <w:p w14:paraId="021BF286" w14:textId="6A713179" w:rsidR="00A200F2" w:rsidRPr="001E337B" w:rsidRDefault="006C3FB1">
            <w:pPr>
              <w:pStyle w:val="Table"/>
              <w:widowControl w:val="0"/>
              <w:ind w:left="126" w:right="145"/>
              <w:jc w:val="both"/>
              <w:pPrChange w:id="3814" w:author="Daniel Stewart" w:date="2022-02-10T12:29:00Z">
                <w:pPr>
                  <w:pStyle w:val="Table"/>
                </w:pPr>
              </w:pPrChange>
            </w:pPr>
            <w:ins w:id="3815" w:author="Eric Balke" w:date="2022-01-12T22:06:00Z">
              <w:del w:id="3816" w:author="Daniel Stewart" w:date="2022-02-10T12:03:00Z">
                <w:r w:rsidRPr="001E337B" w:rsidDel="001E4EE5">
                  <w:delText> </w:delText>
                </w:r>
              </w:del>
            </w:ins>
            <w:del w:id="3817" w:author="Daniel Stewart" w:date="2022-02-10T12:03:00Z">
              <w:r w:rsidR="00A200F2" w:rsidRPr="001E337B" w:rsidDel="001E4EE5">
                <w:br/>
              </w:r>
            </w:del>
            <w:del w:id="3818" w:author="Daniel Stewart" w:date="2022-02-10T11:44:00Z">
              <w:r w:rsidR="00A200F2" w:rsidRPr="001E337B" w:rsidDel="009867C7">
                <w:delText>(See supplemental materials) </w:delText>
              </w:r>
            </w:del>
          </w:p>
        </w:tc>
      </w:tr>
      <w:tr w:rsidR="009867C7" w:rsidRPr="001E337B" w14:paraId="27F484CF" w14:textId="77777777" w:rsidTr="009867C7">
        <w:trPr>
          <w:jc w:val="center"/>
          <w:trPrChange w:id="3819" w:author="Daniel Stewart" w:date="2022-02-10T11:46:00Z">
            <w:trPr>
              <w:gridAfter w:val="0"/>
              <w:jc w:val="center"/>
            </w:trPr>
          </w:trPrChange>
        </w:trPr>
        <w:tc>
          <w:tcPr>
            <w:tcW w:w="562" w:type="dxa"/>
            <w:vMerge/>
            <w:tcBorders>
              <w:top w:val="single" w:sz="4" w:space="0" w:color="auto"/>
              <w:left w:val="single" w:sz="4" w:space="0" w:color="auto"/>
              <w:bottom w:val="single" w:sz="4" w:space="0" w:color="auto"/>
              <w:right w:val="single" w:sz="4" w:space="0" w:color="auto"/>
            </w:tcBorders>
            <w:tcPrChange w:id="3820" w:author="Daniel Stewart" w:date="2022-02-10T11:46:00Z">
              <w:tcPr>
                <w:tcW w:w="562" w:type="dxa"/>
                <w:vMerge/>
                <w:tcBorders>
                  <w:top w:val="single" w:sz="4" w:space="0" w:color="auto"/>
                  <w:left w:val="single" w:sz="4" w:space="0" w:color="auto"/>
                  <w:bottom w:val="single" w:sz="4" w:space="0" w:color="auto"/>
                  <w:right w:val="single" w:sz="4" w:space="0" w:color="auto"/>
                </w:tcBorders>
              </w:tcPr>
            </w:tcPrChange>
          </w:tcPr>
          <w:p w14:paraId="2A46A5B8" w14:textId="77777777" w:rsidR="00A200F2" w:rsidRPr="001E337B" w:rsidRDefault="00A200F2">
            <w:pPr>
              <w:pStyle w:val="Table"/>
              <w:widowControl w:val="0"/>
              <w:pPrChange w:id="3821" w:author="Daniel Stewart" w:date="2022-02-10T12:29:00Z">
                <w:pPr>
                  <w:pStyle w:val="Table"/>
                </w:pPr>
              </w:pPrChange>
            </w:pPr>
          </w:p>
        </w:tc>
        <w:tc>
          <w:tcPr>
            <w:tcW w:w="2571" w:type="dxa"/>
            <w:tcBorders>
              <w:left w:val="single" w:sz="4" w:space="0" w:color="auto"/>
            </w:tcBorders>
            <w:shd w:val="clear" w:color="auto" w:fill="auto"/>
            <w:hideMark/>
            <w:tcPrChange w:id="3822" w:author="Daniel Stewart" w:date="2022-02-10T11:46:00Z">
              <w:tcPr>
                <w:tcW w:w="2571" w:type="dxa"/>
                <w:gridSpan w:val="2"/>
                <w:tcBorders>
                  <w:left w:val="single" w:sz="4" w:space="0" w:color="auto"/>
                </w:tcBorders>
                <w:shd w:val="clear" w:color="auto" w:fill="auto"/>
                <w:hideMark/>
              </w:tcPr>
            </w:tcPrChange>
          </w:tcPr>
          <w:p w14:paraId="191E6214" w14:textId="77777777" w:rsidR="009867C7" w:rsidRDefault="009867C7">
            <w:pPr>
              <w:pStyle w:val="Table"/>
              <w:widowControl w:val="0"/>
              <w:ind w:firstLine="144"/>
              <w:rPr>
                <w:ins w:id="3823" w:author="Daniel Stewart" w:date="2022-02-10T11:44:00Z"/>
              </w:rPr>
              <w:pPrChange w:id="3824" w:author="Daniel Stewart" w:date="2022-02-10T12:29:00Z">
                <w:pPr>
                  <w:pStyle w:val="Table"/>
                  <w:ind w:firstLine="144"/>
                </w:pPr>
              </w:pPrChange>
            </w:pPr>
          </w:p>
          <w:p w14:paraId="73503D00" w14:textId="4187FDBF" w:rsidR="00A200F2" w:rsidRPr="001E337B" w:rsidRDefault="00A200F2">
            <w:pPr>
              <w:pStyle w:val="Table"/>
              <w:widowControl w:val="0"/>
              <w:ind w:firstLine="144"/>
              <w:pPrChange w:id="3825" w:author="Daniel Stewart" w:date="2022-02-10T12:29:00Z">
                <w:pPr>
                  <w:pStyle w:val="Table"/>
                </w:pPr>
              </w:pPrChange>
            </w:pPr>
            <w:r w:rsidRPr="001E337B">
              <w:t>Arm </w:t>
            </w:r>
          </w:p>
        </w:tc>
        <w:tc>
          <w:tcPr>
            <w:tcW w:w="5226" w:type="dxa"/>
            <w:tcBorders>
              <w:right w:val="single" w:sz="4" w:space="0" w:color="auto"/>
            </w:tcBorders>
            <w:shd w:val="clear" w:color="auto" w:fill="auto"/>
            <w:hideMark/>
            <w:tcPrChange w:id="3826" w:author="Daniel Stewart" w:date="2022-02-10T11:46:00Z">
              <w:tcPr>
                <w:tcW w:w="4301" w:type="dxa"/>
                <w:gridSpan w:val="2"/>
                <w:tcBorders>
                  <w:right w:val="single" w:sz="4" w:space="0" w:color="auto"/>
                </w:tcBorders>
                <w:shd w:val="clear" w:color="auto" w:fill="auto"/>
                <w:hideMark/>
              </w:tcPr>
            </w:tcPrChange>
          </w:tcPr>
          <w:p w14:paraId="09389A64" w14:textId="77777777" w:rsidR="009867C7" w:rsidRDefault="009867C7">
            <w:pPr>
              <w:pStyle w:val="Table"/>
              <w:widowControl w:val="0"/>
              <w:ind w:left="126" w:right="145"/>
              <w:jc w:val="both"/>
              <w:rPr>
                <w:ins w:id="3827" w:author="Daniel Stewart" w:date="2022-02-10T11:44:00Z"/>
              </w:rPr>
              <w:pPrChange w:id="3828" w:author="Daniel Stewart" w:date="2022-02-10T12:29:00Z">
                <w:pPr>
                  <w:pStyle w:val="Table"/>
                  <w:ind w:left="126"/>
                </w:pPr>
              </w:pPrChange>
            </w:pPr>
          </w:p>
          <w:p w14:paraId="757821B8" w14:textId="534DD2A4" w:rsidR="00A200F2" w:rsidRDefault="00A200F2">
            <w:pPr>
              <w:pStyle w:val="Table"/>
              <w:widowControl w:val="0"/>
              <w:ind w:left="126" w:right="145"/>
              <w:jc w:val="both"/>
              <w:rPr>
                <w:ins w:id="3829" w:author="Daniel Stewart" w:date="2022-02-10T11:46:00Z"/>
              </w:rPr>
              <w:pPrChange w:id="3830" w:author="Daniel Stewart" w:date="2022-02-10T12:29:00Z">
                <w:pPr>
                  <w:pStyle w:val="Table"/>
                  <w:ind w:left="126"/>
                </w:pPr>
              </w:pPrChange>
            </w:pPr>
            <w:r w:rsidRPr="001E337B">
              <w:t xml:space="preserve">Indicates which arm of the Fraser River the marsh occurs in, </w:t>
            </w:r>
            <w:ins w:id="3831" w:author="Daniel Stewart" w:date="2022-02-10T11:54:00Z">
              <w:r w:rsidR="0066418C">
                <w:t xml:space="preserve">broadly classified as </w:t>
              </w:r>
            </w:ins>
            <w:ins w:id="3832" w:author="Daniel Stewart" w:date="2022-02-10T11:55:00Z">
              <w:r w:rsidR="0066418C">
                <w:t xml:space="preserve">(1) </w:t>
              </w:r>
            </w:ins>
            <w:del w:id="3833" w:author="Daniel Stewart" w:date="2022-02-10T11:54:00Z">
              <w:r w:rsidRPr="001E337B" w:rsidDel="0066418C">
                <w:delText xml:space="preserve">either </w:delText>
              </w:r>
            </w:del>
            <w:r w:rsidRPr="001E337B">
              <w:t>the North Arm</w:t>
            </w:r>
            <w:ins w:id="3834" w:author="Daniel Stewart" w:date="2022-02-10T11:55:00Z">
              <w:r w:rsidR="0066418C">
                <w:t xml:space="preserve">, </w:t>
              </w:r>
            </w:ins>
            <w:ins w:id="3835" w:author="Daniel Stewart" w:date="2022-02-10T11:54:00Z">
              <w:r w:rsidR="0066418C">
                <w:t>which</w:t>
              </w:r>
            </w:ins>
            <w:ins w:id="3836" w:author="Daniel Stewart" w:date="2022-02-10T11:57:00Z">
              <w:r w:rsidR="001E4EE5">
                <w:t xml:space="preserve"> also</w:t>
              </w:r>
            </w:ins>
            <w:ins w:id="3837" w:author="Daniel Stewart" w:date="2022-02-10T11:54:00Z">
              <w:r w:rsidR="0066418C">
                <w:t xml:space="preserve"> includes the Middle Arm</w:t>
              </w:r>
            </w:ins>
            <w:ins w:id="3838" w:author="Daniel Stewart" w:date="2022-02-10T11:55:00Z">
              <w:r w:rsidR="0066418C">
                <w:t xml:space="preserve">, </w:t>
              </w:r>
            </w:ins>
            <w:del w:id="3839" w:author="Daniel Stewart" w:date="2022-02-10T11:55:00Z">
              <w:r w:rsidRPr="001E337B" w:rsidDel="0066418C">
                <w:delText xml:space="preserve"> </w:delText>
              </w:r>
            </w:del>
            <w:r w:rsidRPr="001E337B">
              <w:t xml:space="preserve">or </w:t>
            </w:r>
            <w:ins w:id="3840" w:author="Daniel Stewart" w:date="2022-02-10T11:55:00Z">
              <w:r w:rsidR="0066418C">
                <w:t xml:space="preserve">(2) </w:t>
              </w:r>
            </w:ins>
            <w:r w:rsidRPr="001E337B">
              <w:t>the Main Arm</w:t>
            </w:r>
            <w:ins w:id="3841" w:author="Daniel Stewart" w:date="2022-02-10T11:55:00Z">
              <w:r w:rsidR="0066418C">
                <w:t xml:space="preserve">, which includes the South Arm, Annacis Channel, and areas upstream of the </w:t>
              </w:r>
            </w:ins>
            <w:ins w:id="3842" w:author="Daniel Stewart" w:date="2022-02-10T11:57:00Z">
              <w:r w:rsidR="001E4EE5">
                <w:t xml:space="preserve">Fraser trifurcation. </w:t>
              </w:r>
            </w:ins>
            <w:del w:id="3843" w:author="Daniel Stewart" w:date="2022-02-10T11:55:00Z">
              <w:r w:rsidRPr="001E337B" w:rsidDel="0066418C">
                <w:delText xml:space="preserve"> (</w:delText>
              </w:r>
            </w:del>
            <w:ins w:id="3844" w:author="Eric Balke" w:date="2022-01-12T22:49:00Z">
              <w:del w:id="3845" w:author="Daniel Stewart" w:date="2022-02-10T11:55:00Z">
                <w:r w:rsidR="00AD6C5A" w:rsidDel="0066418C">
                  <w:delText xml:space="preserve">a.k.a. </w:delText>
                </w:r>
              </w:del>
            </w:ins>
            <w:del w:id="3846" w:author="Daniel Stewart" w:date="2022-02-10T11:55:00Z">
              <w:r w:rsidRPr="001E337B" w:rsidDel="0066418C">
                <w:delText>South Arm). </w:delText>
              </w:r>
            </w:del>
          </w:p>
          <w:p w14:paraId="25E8D4A3" w14:textId="77777777" w:rsidR="009867C7" w:rsidRDefault="009867C7">
            <w:pPr>
              <w:pStyle w:val="Table"/>
              <w:widowControl w:val="0"/>
              <w:ind w:left="126" w:right="145"/>
              <w:jc w:val="both"/>
              <w:rPr>
                <w:ins w:id="3847" w:author="Daniel Stewart" w:date="2022-02-10T11:45:00Z"/>
              </w:rPr>
              <w:pPrChange w:id="3848" w:author="Daniel Stewart" w:date="2022-02-10T12:29:00Z">
                <w:pPr>
                  <w:pStyle w:val="Table"/>
                  <w:ind w:left="126"/>
                </w:pPr>
              </w:pPrChange>
            </w:pPr>
          </w:p>
          <w:p w14:paraId="684130A8" w14:textId="3E0F8BEF" w:rsidR="009867C7" w:rsidRPr="001E337B" w:rsidRDefault="009867C7">
            <w:pPr>
              <w:pStyle w:val="Table"/>
              <w:widowControl w:val="0"/>
              <w:ind w:left="126" w:right="145"/>
              <w:jc w:val="both"/>
              <w:pPrChange w:id="3849" w:author="Daniel Stewart" w:date="2022-02-10T12:29:00Z">
                <w:pPr>
                  <w:pStyle w:val="Table"/>
                </w:pPr>
              </w:pPrChange>
            </w:pPr>
          </w:p>
        </w:tc>
      </w:tr>
      <w:tr w:rsidR="009867C7" w:rsidRPr="001E337B" w14:paraId="1EF98E64" w14:textId="77777777" w:rsidTr="009867C7">
        <w:trPr>
          <w:jc w:val="center"/>
          <w:trPrChange w:id="3850" w:author="Daniel Stewart" w:date="2022-02-10T11:46:00Z">
            <w:trPr>
              <w:gridAfter w:val="0"/>
              <w:jc w:val="center"/>
            </w:trPr>
          </w:trPrChange>
        </w:trPr>
        <w:tc>
          <w:tcPr>
            <w:tcW w:w="562" w:type="dxa"/>
            <w:vMerge/>
            <w:tcBorders>
              <w:top w:val="single" w:sz="4" w:space="0" w:color="auto"/>
              <w:left w:val="single" w:sz="4" w:space="0" w:color="auto"/>
              <w:bottom w:val="single" w:sz="4" w:space="0" w:color="auto"/>
              <w:right w:val="single" w:sz="4" w:space="0" w:color="auto"/>
            </w:tcBorders>
            <w:tcPrChange w:id="3851" w:author="Daniel Stewart" w:date="2022-02-10T11:46:00Z">
              <w:tcPr>
                <w:tcW w:w="562" w:type="dxa"/>
                <w:vMerge/>
                <w:tcBorders>
                  <w:top w:val="single" w:sz="4" w:space="0" w:color="auto"/>
                  <w:left w:val="single" w:sz="4" w:space="0" w:color="auto"/>
                  <w:bottom w:val="single" w:sz="4" w:space="0" w:color="auto"/>
                  <w:right w:val="single" w:sz="4" w:space="0" w:color="auto"/>
                </w:tcBorders>
              </w:tcPr>
            </w:tcPrChange>
          </w:tcPr>
          <w:p w14:paraId="6A97C2A0" w14:textId="77777777" w:rsidR="00A200F2" w:rsidRPr="001E337B" w:rsidRDefault="00A200F2">
            <w:pPr>
              <w:pStyle w:val="Table"/>
              <w:widowControl w:val="0"/>
              <w:pPrChange w:id="3852" w:author="Daniel Stewart" w:date="2022-02-10T12:29:00Z">
                <w:pPr>
                  <w:pStyle w:val="Table"/>
                </w:pPr>
              </w:pPrChange>
            </w:pPr>
          </w:p>
        </w:tc>
        <w:tc>
          <w:tcPr>
            <w:tcW w:w="2571" w:type="dxa"/>
            <w:tcBorders>
              <w:left w:val="single" w:sz="4" w:space="0" w:color="auto"/>
            </w:tcBorders>
            <w:shd w:val="clear" w:color="auto" w:fill="auto"/>
            <w:hideMark/>
            <w:tcPrChange w:id="3853" w:author="Daniel Stewart" w:date="2022-02-10T11:46:00Z">
              <w:tcPr>
                <w:tcW w:w="2571" w:type="dxa"/>
                <w:gridSpan w:val="2"/>
                <w:tcBorders>
                  <w:left w:val="single" w:sz="4" w:space="0" w:color="auto"/>
                </w:tcBorders>
                <w:shd w:val="clear" w:color="auto" w:fill="auto"/>
                <w:hideMark/>
              </w:tcPr>
            </w:tcPrChange>
          </w:tcPr>
          <w:p w14:paraId="5B1274A0" w14:textId="0292F770" w:rsidR="00A200F2" w:rsidRPr="001E337B" w:rsidRDefault="00A200F2">
            <w:pPr>
              <w:pStyle w:val="Table"/>
              <w:widowControl w:val="0"/>
              <w:ind w:firstLine="144"/>
              <w:pPrChange w:id="3854" w:author="Daniel Stewart" w:date="2022-02-10T12:29:00Z">
                <w:pPr>
                  <w:pStyle w:val="Table"/>
                </w:pPr>
              </w:pPrChange>
            </w:pPr>
            <w:r w:rsidRPr="001E337B">
              <w:t xml:space="preserve">Channel </w:t>
            </w:r>
            <w:del w:id="3855" w:author="Daniel Stewart" w:date="2022-02-10T12:06:00Z">
              <w:r w:rsidRPr="001E337B" w:rsidDel="00351F75">
                <w:delText>P</w:delText>
              </w:r>
            </w:del>
            <w:ins w:id="3856" w:author="Daniel Stewart" w:date="2022-02-10T12:06:00Z">
              <w:r w:rsidR="00351F75">
                <w:t>p</w:t>
              </w:r>
            </w:ins>
            <w:r w:rsidRPr="001E337B">
              <w:t>roximity </w:t>
            </w:r>
          </w:p>
        </w:tc>
        <w:tc>
          <w:tcPr>
            <w:tcW w:w="5226" w:type="dxa"/>
            <w:tcBorders>
              <w:right w:val="single" w:sz="4" w:space="0" w:color="auto"/>
            </w:tcBorders>
            <w:shd w:val="clear" w:color="auto" w:fill="auto"/>
            <w:hideMark/>
            <w:tcPrChange w:id="3857" w:author="Daniel Stewart" w:date="2022-02-10T11:46:00Z">
              <w:tcPr>
                <w:tcW w:w="4301" w:type="dxa"/>
                <w:gridSpan w:val="2"/>
                <w:tcBorders>
                  <w:right w:val="single" w:sz="4" w:space="0" w:color="auto"/>
                </w:tcBorders>
                <w:shd w:val="clear" w:color="auto" w:fill="auto"/>
                <w:hideMark/>
              </w:tcPr>
            </w:tcPrChange>
          </w:tcPr>
          <w:p w14:paraId="4C15A034" w14:textId="3717844E" w:rsidR="00A200F2" w:rsidRDefault="00A200F2">
            <w:pPr>
              <w:pStyle w:val="Table"/>
              <w:widowControl w:val="0"/>
              <w:ind w:left="126" w:right="145"/>
              <w:jc w:val="both"/>
              <w:rPr>
                <w:ins w:id="3858" w:author="Daniel Stewart" w:date="2022-02-10T11:45:00Z"/>
              </w:rPr>
              <w:pPrChange w:id="3859" w:author="Daniel Stewart" w:date="2022-02-10T12:29:00Z">
                <w:pPr>
                  <w:pStyle w:val="Table"/>
                  <w:ind w:left="126"/>
                </w:pPr>
              </w:pPrChange>
            </w:pPr>
            <w:r w:rsidRPr="001E337B">
              <w:t>The least distance from a plot centre to a major channel, measured using the GRASS toolbox in QGIS (GRASS 7.8.6</w:t>
            </w:r>
            <w:del w:id="3860" w:author="Daniel Stewart" w:date="2022-02-10T12:03:00Z">
              <w:r w:rsidRPr="001E337B" w:rsidDel="001E4EE5">
                <w:delText>; QGIS 3.20</w:delText>
              </w:r>
            </w:del>
            <w:r w:rsidRPr="001E337B">
              <w:t>). </w:t>
            </w:r>
          </w:p>
          <w:p w14:paraId="08209343" w14:textId="77777777" w:rsidR="009867C7" w:rsidRDefault="009867C7">
            <w:pPr>
              <w:pStyle w:val="Table"/>
              <w:widowControl w:val="0"/>
              <w:ind w:left="126" w:right="145"/>
              <w:jc w:val="both"/>
              <w:rPr>
                <w:ins w:id="3861" w:author="Daniel Stewart" w:date="2022-02-10T11:45:00Z"/>
              </w:rPr>
              <w:pPrChange w:id="3862" w:author="Daniel Stewart" w:date="2022-02-10T12:29:00Z">
                <w:pPr>
                  <w:pStyle w:val="Table"/>
                  <w:ind w:left="126"/>
                </w:pPr>
              </w:pPrChange>
            </w:pPr>
          </w:p>
          <w:p w14:paraId="6E110BAB" w14:textId="401A4D56" w:rsidR="009867C7" w:rsidRPr="001E337B" w:rsidRDefault="009867C7">
            <w:pPr>
              <w:pStyle w:val="Table"/>
              <w:widowControl w:val="0"/>
              <w:ind w:left="126" w:right="145"/>
              <w:jc w:val="both"/>
              <w:pPrChange w:id="3863" w:author="Daniel Stewart" w:date="2022-02-10T12:29:00Z">
                <w:pPr>
                  <w:pStyle w:val="Table"/>
                </w:pPr>
              </w:pPrChange>
            </w:pPr>
          </w:p>
        </w:tc>
      </w:tr>
      <w:tr w:rsidR="009867C7" w:rsidRPr="001E337B" w14:paraId="5E67F545" w14:textId="77777777" w:rsidTr="009867C7">
        <w:trPr>
          <w:jc w:val="center"/>
          <w:trPrChange w:id="3864" w:author="Daniel Stewart" w:date="2022-02-10T11:46:00Z">
            <w:trPr>
              <w:gridAfter w:val="0"/>
              <w:jc w:val="center"/>
            </w:trPr>
          </w:trPrChange>
        </w:trPr>
        <w:tc>
          <w:tcPr>
            <w:tcW w:w="562" w:type="dxa"/>
            <w:vMerge/>
            <w:tcBorders>
              <w:top w:val="single" w:sz="4" w:space="0" w:color="auto"/>
              <w:left w:val="single" w:sz="4" w:space="0" w:color="auto"/>
              <w:bottom w:val="single" w:sz="4" w:space="0" w:color="auto"/>
              <w:right w:val="single" w:sz="4" w:space="0" w:color="auto"/>
            </w:tcBorders>
            <w:tcPrChange w:id="3865" w:author="Daniel Stewart" w:date="2022-02-10T11:46:00Z">
              <w:tcPr>
                <w:tcW w:w="562" w:type="dxa"/>
                <w:vMerge/>
                <w:tcBorders>
                  <w:top w:val="single" w:sz="4" w:space="0" w:color="auto"/>
                  <w:left w:val="single" w:sz="4" w:space="0" w:color="auto"/>
                  <w:bottom w:val="single" w:sz="4" w:space="0" w:color="auto"/>
                  <w:right w:val="single" w:sz="4" w:space="0" w:color="auto"/>
                </w:tcBorders>
              </w:tcPr>
            </w:tcPrChange>
          </w:tcPr>
          <w:p w14:paraId="66D86220" w14:textId="77777777" w:rsidR="00A200F2" w:rsidRPr="001E337B" w:rsidRDefault="00A200F2">
            <w:pPr>
              <w:pStyle w:val="Table"/>
              <w:widowControl w:val="0"/>
              <w:pPrChange w:id="3866" w:author="Daniel Stewart" w:date="2022-02-10T12:29:00Z">
                <w:pPr>
                  <w:pStyle w:val="Table"/>
                </w:pPr>
              </w:pPrChange>
            </w:pPr>
          </w:p>
        </w:tc>
        <w:tc>
          <w:tcPr>
            <w:tcW w:w="2571" w:type="dxa"/>
            <w:tcBorders>
              <w:left w:val="single" w:sz="4" w:space="0" w:color="auto"/>
            </w:tcBorders>
            <w:shd w:val="clear" w:color="auto" w:fill="auto"/>
            <w:hideMark/>
            <w:tcPrChange w:id="3867" w:author="Daniel Stewart" w:date="2022-02-10T11:46:00Z">
              <w:tcPr>
                <w:tcW w:w="2571" w:type="dxa"/>
                <w:gridSpan w:val="2"/>
                <w:tcBorders>
                  <w:left w:val="single" w:sz="4" w:space="0" w:color="auto"/>
                </w:tcBorders>
                <w:shd w:val="clear" w:color="auto" w:fill="auto"/>
                <w:hideMark/>
              </w:tcPr>
            </w:tcPrChange>
          </w:tcPr>
          <w:p w14:paraId="163950A0" w14:textId="77777777" w:rsidR="00A200F2" w:rsidRPr="001E337B" w:rsidRDefault="00A200F2">
            <w:pPr>
              <w:pStyle w:val="Table"/>
              <w:widowControl w:val="0"/>
              <w:ind w:firstLine="144"/>
              <w:pPrChange w:id="3868" w:author="Daniel Stewart" w:date="2022-02-10T12:29:00Z">
                <w:pPr>
                  <w:pStyle w:val="Table"/>
                </w:pPr>
              </w:pPrChange>
            </w:pPr>
            <w:r w:rsidRPr="001E337B">
              <w:t>Reference </w:t>
            </w:r>
          </w:p>
        </w:tc>
        <w:tc>
          <w:tcPr>
            <w:tcW w:w="5226" w:type="dxa"/>
            <w:tcBorders>
              <w:right w:val="single" w:sz="4" w:space="0" w:color="auto"/>
            </w:tcBorders>
            <w:shd w:val="clear" w:color="auto" w:fill="auto"/>
            <w:hideMark/>
            <w:tcPrChange w:id="3869" w:author="Daniel Stewart" w:date="2022-02-10T11:46:00Z">
              <w:tcPr>
                <w:tcW w:w="4301" w:type="dxa"/>
                <w:gridSpan w:val="2"/>
                <w:tcBorders>
                  <w:right w:val="single" w:sz="4" w:space="0" w:color="auto"/>
                </w:tcBorders>
                <w:shd w:val="clear" w:color="auto" w:fill="auto"/>
                <w:hideMark/>
              </w:tcPr>
            </w:tcPrChange>
          </w:tcPr>
          <w:p w14:paraId="2FC37EF0" w14:textId="5E2CF40F" w:rsidR="00A200F2" w:rsidRDefault="00A200F2">
            <w:pPr>
              <w:pStyle w:val="Table"/>
              <w:widowControl w:val="0"/>
              <w:ind w:left="126" w:right="145"/>
              <w:jc w:val="both"/>
              <w:rPr>
                <w:ins w:id="3870" w:author="Daniel Stewart" w:date="2022-02-10T11:45:00Z"/>
              </w:rPr>
              <w:pPrChange w:id="3871" w:author="Daniel Stewart" w:date="2022-02-10T12:29:00Z">
                <w:pPr>
                  <w:pStyle w:val="Table"/>
                  <w:ind w:left="126"/>
                </w:pPr>
              </w:pPrChange>
            </w:pPr>
            <w:r w:rsidRPr="001E337B">
              <w:t xml:space="preserve">Indicates whether </w:t>
            </w:r>
            <w:ins w:id="3872" w:author="Daniel Stewart" w:date="2022-02-10T12:03:00Z">
              <w:r w:rsidR="001E4EE5">
                <w:t xml:space="preserve">a given plot </w:t>
              </w:r>
            </w:ins>
            <w:ins w:id="3873" w:author="Daniel Stewart" w:date="2022-02-10T12:04:00Z">
              <w:r w:rsidR="001E4EE5">
                <w:t>is in</w:t>
              </w:r>
            </w:ins>
            <w:ins w:id="3874" w:author="Daniel Stewart" w:date="2022-02-10T12:03:00Z">
              <w:r w:rsidR="001E4EE5">
                <w:t xml:space="preserve"> </w:t>
              </w:r>
            </w:ins>
            <w:del w:id="3875" w:author="Daniel Stewart" w:date="2022-02-10T12:03:00Z">
              <w:r w:rsidRPr="001E337B" w:rsidDel="001E4EE5">
                <w:delText xml:space="preserve">the site is </w:delText>
              </w:r>
            </w:del>
            <w:r w:rsidRPr="001E337B">
              <w:t>a created marsh or</w:t>
            </w:r>
            <w:del w:id="3876" w:author="Daniel Stewart" w:date="2022-02-10T12:03:00Z">
              <w:r w:rsidRPr="001E337B" w:rsidDel="001E4EE5">
                <w:delText xml:space="preserve"> a</w:delText>
              </w:r>
            </w:del>
            <w:r w:rsidRPr="001E337B">
              <w:t xml:space="preserve"> reference </w:t>
            </w:r>
            <w:del w:id="3877" w:author="Daniel Stewart" w:date="2022-02-10T12:03:00Z">
              <w:r w:rsidRPr="001E337B" w:rsidDel="001E4EE5">
                <w:delText xml:space="preserve">(natural) </w:delText>
              </w:r>
            </w:del>
            <w:r w:rsidRPr="001E337B">
              <w:t>marsh. </w:t>
            </w:r>
          </w:p>
          <w:p w14:paraId="1522E360" w14:textId="77777777" w:rsidR="009867C7" w:rsidRDefault="009867C7">
            <w:pPr>
              <w:pStyle w:val="Table"/>
              <w:widowControl w:val="0"/>
              <w:ind w:left="126" w:right="145"/>
              <w:jc w:val="both"/>
              <w:rPr>
                <w:ins w:id="3878" w:author="Daniel Stewart" w:date="2022-02-10T11:45:00Z"/>
              </w:rPr>
              <w:pPrChange w:id="3879" w:author="Daniel Stewart" w:date="2022-02-10T12:29:00Z">
                <w:pPr>
                  <w:pStyle w:val="Table"/>
                  <w:ind w:left="126"/>
                </w:pPr>
              </w:pPrChange>
            </w:pPr>
          </w:p>
          <w:p w14:paraId="2FD6CC4A" w14:textId="3AFDA584" w:rsidR="009867C7" w:rsidRPr="001E337B" w:rsidRDefault="009867C7">
            <w:pPr>
              <w:pStyle w:val="Table"/>
              <w:widowControl w:val="0"/>
              <w:ind w:left="126" w:right="145"/>
              <w:jc w:val="both"/>
              <w:pPrChange w:id="3880" w:author="Daniel Stewart" w:date="2022-02-10T12:29:00Z">
                <w:pPr>
                  <w:pStyle w:val="Table"/>
                </w:pPr>
              </w:pPrChange>
            </w:pPr>
          </w:p>
        </w:tc>
      </w:tr>
      <w:tr w:rsidR="009867C7" w:rsidRPr="001E337B" w14:paraId="415DCE3D" w14:textId="77777777" w:rsidTr="009867C7">
        <w:trPr>
          <w:jc w:val="center"/>
          <w:trPrChange w:id="3881" w:author="Daniel Stewart" w:date="2022-02-10T11:46:00Z">
            <w:trPr>
              <w:gridAfter w:val="0"/>
              <w:jc w:val="center"/>
            </w:trPr>
          </w:trPrChange>
        </w:trPr>
        <w:tc>
          <w:tcPr>
            <w:tcW w:w="562" w:type="dxa"/>
            <w:vMerge/>
            <w:tcBorders>
              <w:top w:val="single" w:sz="4" w:space="0" w:color="auto"/>
              <w:left w:val="single" w:sz="4" w:space="0" w:color="auto"/>
              <w:bottom w:val="single" w:sz="4" w:space="0" w:color="auto"/>
              <w:right w:val="single" w:sz="4" w:space="0" w:color="auto"/>
            </w:tcBorders>
            <w:tcPrChange w:id="3882" w:author="Daniel Stewart" w:date="2022-02-10T11:46:00Z">
              <w:tcPr>
                <w:tcW w:w="562" w:type="dxa"/>
                <w:vMerge/>
                <w:tcBorders>
                  <w:top w:val="single" w:sz="4" w:space="0" w:color="auto"/>
                  <w:left w:val="single" w:sz="4" w:space="0" w:color="auto"/>
                  <w:bottom w:val="single" w:sz="4" w:space="0" w:color="auto"/>
                  <w:right w:val="single" w:sz="4" w:space="0" w:color="auto"/>
                </w:tcBorders>
              </w:tcPr>
            </w:tcPrChange>
          </w:tcPr>
          <w:p w14:paraId="55392F5B" w14:textId="77777777" w:rsidR="00A200F2" w:rsidRPr="001E337B" w:rsidRDefault="00A200F2">
            <w:pPr>
              <w:pStyle w:val="Table"/>
              <w:widowControl w:val="0"/>
              <w:pPrChange w:id="3883" w:author="Daniel Stewart" w:date="2022-02-10T12:29:00Z">
                <w:pPr>
                  <w:pStyle w:val="Table"/>
                </w:pPr>
              </w:pPrChange>
            </w:pPr>
          </w:p>
        </w:tc>
        <w:tc>
          <w:tcPr>
            <w:tcW w:w="2571" w:type="dxa"/>
            <w:tcBorders>
              <w:left w:val="single" w:sz="4" w:space="0" w:color="auto"/>
            </w:tcBorders>
            <w:shd w:val="clear" w:color="auto" w:fill="auto"/>
            <w:hideMark/>
            <w:tcPrChange w:id="3884" w:author="Daniel Stewart" w:date="2022-02-10T11:46:00Z">
              <w:tcPr>
                <w:tcW w:w="2571" w:type="dxa"/>
                <w:gridSpan w:val="2"/>
                <w:tcBorders>
                  <w:left w:val="single" w:sz="4" w:space="0" w:color="auto"/>
                </w:tcBorders>
                <w:shd w:val="clear" w:color="auto" w:fill="auto"/>
                <w:hideMark/>
              </w:tcPr>
            </w:tcPrChange>
          </w:tcPr>
          <w:p w14:paraId="0DDAA75B" w14:textId="751AF99E" w:rsidR="00A200F2" w:rsidRPr="001E337B" w:rsidRDefault="002432A4">
            <w:pPr>
              <w:pStyle w:val="Table"/>
              <w:widowControl w:val="0"/>
              <w:ind w:firstLine="144"/>
              <w:pPrChange w:id="3885" w:author="Daniel Stewart" w:date="2022-02-10T12:29:00Z">
                <w:pPr>
                  <w:pStyle w:val="Table"/>
                </w:pPr>
              </w:pPrChange>
            </w:pPr>
            <w:ins w:id="3886" w:author="Daniel Stewart" w:date="2022-02-09T11:50:00Z">
              <w:r>
                <w:t xml:space="preserve">Closed </w:t>
              </w:r>
            </w:ins>
            <w:ins w:id="3887" w:author="Daniel Stewart" w:date="2022-02-10T12:06:00Z">
              <w:r w:rsidR="00351F75">
                <w:t>e</w:t>
              </w:r>
            </w:ins>
            <w:ins w:id="3888" w:author="Daniel Stewart" w:date="2022-02-09T11:50:00Z">
              <w:r>
                <w:t>mbayment</w:t>
              </w:r>
            </w:ins>
            <w:del w:id="3889" w:author="Daniel Stewart" w:date="2022-02-09T11:50:00Z">
              <w:r w:rsidR="00A200F2" w:rsidRPr="001E337B" w:rsidDel="002432A4">
                <w:delText>Inland Basin </w:delText>
              </w:r>
            </w:del>
          </w:p>
        </w:tc>
        <w:tc>
          <w:tcPr>
            <w:tcW w:w="5226" w:type="dxa"/>
            <w:tcBorders>
              <w:right w:val="single" w:sz="4" w:space="0" w:color="auto"/>
            </w:tcBorders>
            <w:shd w:val="clear" w:color="auto" w:fill="auto"/>
            <w:hideMark/>
            <w:tcPrChange w:id="3890" w:author="Daniel Stewart" w:date="2022-02-10T11:46:00Z">
              <w:tcPr>
                <w:tcW w:w="4301" w:type="dxa"/>
                <w:gridSpan w:val="2"/>
                <w:tcBorders>
                  <w:right w:val="single" w:sz="4" w:space="0" w:color="auto"/>
                </w:tcBorders>
                <w:shd w:val="clear" w:color="auto" w:fill="auto"/>
                <w:hideMark/>
              </w:tcPr>
            </w:tcPrChange>
          </w:tcPr>
          <w:p w14:paraId="59C742B1" w14:textId="59279FA1" w:rsidR="00A200F2" w:rsidRDefault="00A200F2">
            <w:pPr>
              <w:pStyle w:val="Table"/>
              <w:widowControl w:val="0"/>
              <w:ind w:left="126" w:right="145"/>
              <w:jc w:val="both"/>
              <w:rPr>
                <w:ins w:id="3891" w:author="Daniel Stewart" w:date="2022-02-10T11:45:00Z"/>
              </w:rPr>
              <w:pPrChange w:id="3892" w:author="Daniel Stewart" w:date="2022-02-10T12:29:00Z">
                <w:pPr>
                  <w:pStyle w:val="Table"/>
                  <w:ind w:left="126"/>
                </w:pPr>
              </w:pPrChange>
            </w:pPr>
            <w:r w:rsidRPr="001E337B">
              <w:t xml:space="preserve">Distinguishes between </w:t>
            </w:r>
            <w:ins w:id="3893" w:author="Daniel Stewart" w:date="2022-02-09T11:50:00Z">
              <w:r w:rsidR="002432A4">
                <w:t>closed embayment</w:t>
              </w:r>
            </w:ins>
            <w:del w:id="3894" w:author="Daniel Stewart" w:date="2022-02-09T11:50:00Z">
              <w:r w:rsidRPr="001E337B" w:rsidDel="002432A4">
                <w:delText>inland created</w:delText>
              </w:r>
            </w:del>
            <w:r w:rsidRPr="001E337B">
              <w:t xml:space="preserve"> marshes and those </w:t>
            </w:r>
            <w:ins w:id="3895" w:author="Daniel Stewart" w:date="2022-02-09T11:50:00Z">
              <w:r w:rsidR="002432A4">
                <w:t xml:space="preserve">along </w:t>
              </w:r>
            </w:ins>
            <w:del w:id="3896" w:author="Daniel Stewart" w:date="2022-02-09T11:50:00Z">
              <w:r w:rsidRPr="001E337B" w:rsidDel="002432A4">
                <w:delText xml:space="preserve">directly on </w:delText>
              </w:r>
            </w:del>
            <w:r w:rsidRPr="001E337B">
              <w:t>the river edge, exposed to riverine forces. </w:t>
            </w:r>
          </w:p>
          <w:p w14:paraId="6023CD36" w14:textId="77777777" w:rsidR="009867C7" w:rsidRDefault="009867C7">
            <w:pPr>
              <w:pStyle w:val="Table"/>
              <w:widowControl w:val="0"/>
              <w:ind w:left="126" w:right="145"/>
              <w:jc w:val="both"/>
              <w:rPr>
                <w:ins w:id="3897" w:author="Daniel Stewart" w:date="2022-02-10T11:45:00Z"/>
              </w:rPr>
              <w:pPrChange w:id="3898" w:author="Daniel Stewart" w:date="2022-02-10T12:29:00Z">
                <w:pPr>
                  <w:pStyle w:val="Table"/>
                  <w:ind w:left="126"/>
                </w:pPr>
              </w:pPrChange>
            </w:pPr>
          </w:p>
          <w:p w14:paraId="1852F3C0" w14:textId="53EA2CD8" w:rsidR="009867C7" w:rsidRPr="001E337B" w:rsidRDefault="009867C7">
            <w:pPr>
              <w:pStyle w:val="Table"/>
              <w:widowControl w:val="0"/>
              <w:ind w:left="126" w:right="145"/>
              <w:jc w:val="both"/>
              <w:pPrChange w:id="3899" w:author="Daniel Stewart" w:date="2022-02-10T12:29:00Z">
                <w:pPr>
                  <w:pStyle w:val="Table"/>
                </w:pPr>
              </w:pPrChange>
            </w:pPr>
          </w:p>
        </w:tc>
      </w:tr>
      <w:tr w:rsidR="009867C7" w:rsidRPr="001E337B" w14:paraId="21F2E621" w14:textId="77777777" w:rsidTr="009867C7">
        <w:trPr>
          <w:jc w:val="center"/>
          <w:trPrChange w:id="3900" w:author="Daniel Stewart" w:date="2022-02-10T11:46:00Z">
            <w:trPr>
              <w:gridAfter w:val="0"/>
              <w:jc w:val="center"/>
            </w:trPr>
          </w:trPrChange>
        </w:trPr>
        <w:tc>
          <w:tcPr>
            <w:tcW w:w="562" w:type="dxa"/>
            <w:vMerge/>
            <w:tcBorders>
              <w:top w:val="single" w:sz="4" w:space="0" w:color="auto"/>
              <w:left w:val="single" w:sz="4" w:space="0" w:color="auto"/>
              <w:bottom w:val="single" w:sz="4" w:space="0" w:color="auto"/>
              <w:right w:val="single" w:sz="4" w:space="0" w:color="auto"/>
            </w:tcBorders>
            <w:tcPrChange w:id="3901" w:author="Daniel Stewart" w:date="2022-02-10T11:46:00Z">
              <w:tcPr>
                <w:tcW w:w="562" w:type="dxa"/>
                <w:vMerge/>
                <w:tcBorders>
                  <w:top w:val="single" w:sz="4" w:space="0" w:color="auto"/>
                  <w:left w:val="single" w:sz="4" w:space="0" w:color="auto"/>
                  <w:bottom w:val="single" w:sz="4" w:space="0" w:color="auto"/>
                  <w:right w:val="single" w:sz="4" w:space="0" w:color="auto"/>
                </w:tcBorders>
              </w:tcPr>
            </w:tcPrChange>
          </w:tcPr>
          <w:p w14:paraId="46BDCA8F" w14:textId="77777777" w:rsidR="00A200F2" w:rsidRPr="001E337B" w:rsidRDefault="00A200F2">
            <w:pPr>
              <w:pStyle w:val="Table"/>
              <w:widowControl w:val="0"/>
              <w:pPrChange w:id="3902" w:author="Daniel Stewart" w:date="2022-02-10T12:29:00Z">
                <w:pPr>
                  <w:pStyle w:val="Table"/>
                </w:pPr>
              </w:pPrChange>
            </w:pPr>
          </w:p>
        </w:tc>
        <w:tc>
          <w:tcPr>
            <w:tcW w:w="2571" w:type="dxa"/>
            <w:tcBorders>
              <w:left w:val="single" w:sz="4" w:space="0" w:color="auto"/>
            </w:tcBorders>
            <w:shd w:val="clear" w:color="auto" w:fill="auto"/>
            <w:hideMark/>
            <w:tcPrChange w:id="3903" w:author="Daniel Stewart" w:date="2022-02-10T11:46:00Z">
              <w:tcPr>
                <w:tcW w:w="2571" w:type="dxa"/>
                <w:gridSpan w:val="2"/>
                <w:tcBorders>
                  <w:left w:val="single" w:sz="4" w:space="0" w:color="auto"/>
                </w:tcBorders>
                <w:shd w:val="clear" w:color="auto" w:fill="auto"/>
                <w:hideMark/>
              </w:tcPr>
            </w:tcPrChange>
          </w:tcPr>
          <w:p w14:paraId="7A10A5F7" w14:textId="207A9DF9" w:rsidR="00A200F2" w:rsidRPr="001E337B" w:rsidRDefault="00A200F2">
            <w:pPr>
              <w:pStyle w:val="Table"/>
              <w:widowControl w:val="0"/>
              <w:ind w:firstLine="144"/>
              <w:pPrChange w:id="3904" w:author="Daniel Stewart" w:date="2022-02-10T12:29:00Z">
                <w:pPr>
                  <w:pStyle w:val="Table"/>
                </w:pPr>
              </w:pPrChange>
            </w:pPr>
            <w:r w:rsidRPr="001E337B">
              <w:t xml:space="preserve">Project </w:t>
            </w:r>
            <w:del w:id="3905" w:author="Daniel Stewart" w:date="2022-02-10T12:06:00Z">
              <w:r w:rsidRPr="001E337B" w:rsidDel="00351F75">
                <w:delText>A</w:delText>
              </w:r>
            </w:del>
            <w:ins w:id="3906" w:author="Daniel Stewart" w:date="2022-02-10T12:06:00Z">
              <w:r w:rsidR="00351F75">
                <w:t>a</w:t>
              </w:r>
            </w:ins>
            <w:r w:rsidRPr="001E337B">
              <w:t>ge </w:t>
            </w:r>
          </w:p>
        </w:tc>
        <w:tc>
          <w:tcPr>
            <w:tcW w:w="5226" w:type="dxa"/>
            <w:tcBorders>
              <w:right w:val="single" w:sz="4" w:space="0" w:color="auto"/>
            </w:tcBorders>
            <w:shd w:val="clear" w:color="auto" w:fill="auto"/>
            <w:hideMark/>
            <w:tcPrChange w:id="3907" w:author="Daniel Stewart" w:date="2022-02-10T11:46:00Z">
              <w:tcPr>
                <w:tcW w:w="4301" w:type="dxa"/>
                <w:gridSpan w:val="2"/>
                <w:tcBorders>
                  <w:right w:val="single" w:sz="4" w:space="0" w:color="auto"/>
                </w:tcBorders>
                <w:shd w:val="clear" w:color="auto" w:fill="auto"/>
                <w:hideMark/>
              </w:tcPr>
            </w:tcPrChange>
          </w:tcPr>
          <w:p w14:paraId="316026B4" w14:textId="6947F005" w:rsidR="00A200F2" w:rsidRDefault="00A200F2">
            <w:pPr>
              <w:pStyle w:val="Table"/>
              <w:widowControl w:val="0"/>
              <w:ind w:left="126" w:right="145"/>
              <w:jc w:val="both"/>
              <w:rPr>
                <w:ins w:id="3908" w:author="Daniel Stewart" w:date="2022-02-10T11:45:00Z"/>
              </w:rPr>
              <w:pPrChange w:id="3909" w:author="Daniel Stewart" w:date="2022-02-10T12:29:00Z">
                <w:pPr>
                  <w:pStyle w:val="Table"/>
                  <w:ind w:left="126"/>
                </w:pPr>
              </w:pPrChange>
            </w:pPr>
            <w:r w:rsidRPr="001E337B">
              <w:t>Years since project completion</w:t>
            </w:r>
            <w:del w:id="3910" w:author="Daniel Stewart" w:date="2022-02-10T12:05:00Z">
              <w:r w:rsidRPr="001E337B" w:rsidDel="00351F75">
                <w:delText xml:space="preserve"> at time of sampling</w:delText>
              </w:r>
            </w:del>
            <w:r w:rsidRPr="001E337B">
              <w:t>. </w:t>
            </w:r>
            <w:ins w:id="3911" w:author="Daniel Stewart" w:date="2022-02-10T12:04:00Z">
              <w:r w:rsidR="001E4EE5">
                <w:t>For the recession model, all project ages w</w:t>
              </w:r>
              <w:r w:rsidR="00351F75">
                <w:t>ere</w:t>
              </w:r>
            </w:ins>
            <w:ins w:id="3912" w:author="Daniel Stewart" w:date="2022-02-10T12:05:00Z">
              <w:r w:rsidR="00351F75">
                <w:t xml:space="preserve"> measured from the year </w:t>
              </w:r>
            </w:ins>
            <w:ins w:id="3913" w:author="Daniel Stewart" w:date="2022-02-10T12:04:00Z">
              <w:r w:rsidR="00351F75">
                <w:t>202</w:t>
              </w:r>
            </w:ins>
            <w:ins w:id="3914" w:author="Daniel Stewart" w:date="2022-02-10T12:05:00Z">
              <w:r w:rsidR="00351F75">
                <w:t>2</w:t>
              </w:r>
            </w:ins>
            <w:ins w:id="3915" w:author="Daniel Stewart" w:date="2022-02-10T12:04:00Z">
              <w:r w:rsidR="00351F75">
                <w:t>.</w:t>
              </w:r>
            </w:ins>
            <w:ins w:id="3916" w:author="Daniel Stewart" w:date="2022-02-10T12:05:00Z">
              <w:r w:rsidR="00351F75">
                <w:t xml:space="preserve"> Plot-based models were based on the </w:t>
              </w:r>
            </w:ins>
            <w:ins w:id="3917" w:author="Daniel Stewart" w:date="2022-02-10T12:06:00Z">
              <w:r w:rsidR="00351F75">
                <w:t xml:space="preserve">age at time </w:t>
              </w:r>
            </w:ins>
            <w:ins w:id="3918" w:author="Daniel Stewart" w:date="2022-02-10T12:05:00Z">
              <w:r w:rsidR="00351F75">
                <w:t xml:space="preserve">of </w:t>
              </w:r>
            </w:ins>
            <w:ins w:id="3919" w:author="Daniel Stewart" w:date="2022-02-10T12:06:00Z">
              <w:r w:rsidR="00351F75">
                <w:t>sampling, which</w:t>
              </w:r>
            </w:ins>
            <w:ins w:id="3920" w:author="Daniel Stewart" w:date="2022-02-10T12:05:00Z">
              <w:r w:rsidR="00351F75">
                <w:t xml:space="preserve"> was either </w:t>
              </w:r>
            </w:ins>
            <w:ins w:id="3921" w:author="Daniel Stewart" w:date="2022-02-10T12:06:00Z">
              <w:r w:rsidR="00351F75">
                <w:t xml:space="preserve">2015 or 2021. </w:t>
              </w:r>
            </w:ins>
          </w:p>
          <w:p w14:paraId="0F0AE945" w14:textId="77777777" w:rsidR="009867C7" w:rsidRDefault="009867C7">
            <w:pPr>
              <w:pStyle w:val="Table"/>
              <w:widowControl w:val="0"/>
              <w:ind w:left="126" w:right="145"/>
              <w:jc w:val="both"/>
              <w:rPr>
                <w:ins w:id="3922" w:author="Daniel Stewart" w:date="2022-02-10T11:45:00Z"/>
              </w:rPr>
              <w:pPrChange w:id="3923" w:author="Daniel Stewart" w:date="2022-02-10T12:29:00Z">
                <w:pPr>
                  <w:pStyle w:val="Table"/>
                  <w:ind w:left="126"/>
                </w:pPr>
              </w:pPrChange>
            </w:pPr>
          </w:p>
          <w:p w14:paraId="6BBBE2A6" w14:textId="7149A587" w:rsidR="009867C7" w:rsidRPr="001E337B" w:rsidRDefault="009867C7">
            <w:pPr>
              <w:pStyle w:val="Table"/>
              <w:widowControl w:val="0"/>
              <w:ind w:left="126" w:right="145"/>
              <w:jc w:val="both"/>
              <w:pPrChange w:id="3924" w:author="Daniel Stewart" w:date="2022-02-10T12:29:00Z">
                <w:pPr>
                  <w:pStyle w:val="Table"/>
                </w:pPr>
              </w:pPrChange>
            </w:pPr>
          </w:p>
        </w:tc>
      </w:tr>
      <w:tr w:rsidR="009867C7" w:rsidRPr="001E337B" w14:paraId="542A5C68" w14:textId="77777777" w:rsidTr="009867C7">
        <w:trPr>
          <w:jc w:val="center"/>
          <w:trPrChange w:id="3925" w:author="Daniel Stewart" w:date="2022-02-10T11:46:00Z">
            <w:trPr>
              <w:gridAfter w:val="0"/>
              <w:jc w:val="center"/>
            </w:trPr>
          </w:trPrChange>
        </w:trPr>
        <w:tc>
          <w:tcPr>
            <w:tcW w:w="562" w:type="dxa"/>
            <w:vMerge/>
            <w:tcBorders>
              <w:top w:val="single" w:sz="4" w:space="0" w:color="auto"/>
              <w:left w:val="single" w:sz="4" w:space="0" w:color="auto"/>
              <w:bottom w:val="single" w:sz="4" w:space="0" w:color="auto"/>
              <w:right w:val="single" w:sz="4" w:space="0" w:color="auto"/>
            </w:tcBorders>
            <w:tcPrChange w:id="3926" w:author="Daniel Stewart" w:date="2022-02-10T11:46:00Z">
              <w:tcPr>
                <w:tcW w:w="562" w:type="dxa"/>
                <w:vMerge/>
                <w:tcBorders>
                  <w:top w:val="single" w:sz="4" w:space="0" w:color="auto"/>
                  <w:left w:val="single" w:sz="4" w:space="0" w:color="auto"/>
                  <w:bottom w:val="single" w:sz="4" w:space="0" w:color="auto"/>
                  <w:right w:val="single" w:sz="4" w:space="0" w:color="auto"/>
                </w:tcBorders>
              </w:tcPr>
            </w:tcPrChange>
          </w:tcPr>
          <w:p w14:paraId="7E734225" w14:textId="77777777" w:rsidR="00A200F2" w:rsidRPr="001E337B" w:rsidRDefault="00A200F2">
            <w:pPr>
              <w:pStyle w:val="Table"/>
              <w:widowControl w:val="0"/>
              <w:pPrChange w:id="3927" w:author="Daniel Stewart" w:date="2022-02-10T12:29:00Z">
                <w:pPr>
                  <w:pStyle w:val="Table"/>
                </w:pPr>
              </w:pPrChange>
            </w:pPr>
          </w:p>
        </w:tc>
        <w:tc>
          <w:tcPr>
            <w:tcW w:w="2571" w:type="dxa"/>
            <w:tcBorders>
              <w:left w:val="single" w:sz="4" w:space="0" w:color="auto"/>
            </w:tcBorders>
            <w:shd w:val="clear" w:color="auto" w:fill="auto"/>
            <w:hideMark/>
            <w:tcPrChange w:id="3928" w:author="Daniel Stewart" w:date="2022-02-10T11:46:00Z">
              <w:tcPr>
                <w:tcW w:w="2571" w:type="dxa"/>
                <w:gridSpan w:val="2"/>
                <w:tcBorders>
                  <w:left w:val="single" w:sz="4" w:space="0" w:color="auto"/>
                </w:tcBorders>
                <w:shd w:val="clear" w:color="auto" w:fill="auto"/>
                <w:hideMark/>
              </w:tcPr>
            </w:tcPrChange>
          </w:tcPr>
          <w:p w14:paraId="26BD948E" w14:textId="692B4569" w:rsidR="00A200F2" w:rsidRPr="001E337B" w:rsidRDefault="00A200F2">
            <w:pPr>
              <w:pStyle w:val="Table"/>
              <w:widowControl w:val="0"/>
              <w:ind w:firstLine="144"/>
              <w:pPrChange w:id="3929" w:author="Daniel Stewart" w:date="2022-02-10T12:29:00Z">
                <w:pPr>
                  <w:pStyle w:val="Table"/>
                </w:pPr>
              </w:pPrChange>
            </w:pPr>
            <w:r w:rsidRPr="001E337B">
              <w:t xml:space="preserve">Percent </w:t>
            </w:r>
            <w:del w:id="3930" w:author="Daniel Stewart" w:date="2022-02-10T12:06:00Z">
              <w:r w:rsidRPr="001E337B" w:rsidDel="00351F75">
                <w:delText>E</w:delText>
              </w:r>
            </w:del>
            <w:ins w:id="3931" w:author="Daniel Stewart" w:date="2022-02-10T12:06:00Z">
              <w:r w:rsidR="00351F75">
                <w:t>e</w:t>
              </w:r>
            </w:ins>
            <w:r w:rsidRPr="001E337B">
              <w:t>dge </w:t>
            </w:r>
          </w:p>
        </w:tc>
        <w:tc>
          <w:tcPr>
            <w:tcW w:w="5226" w:type="dxa"/>
            <w:tcBorders>
              <w:right w:val="single" w:sz="4" w:space="0" w:color="auto"/>
            </w:tcBorders>
            <w:shd w:val="clear" w:color="auto" w:fill="auto"/>
            <w:hideMark/>
            <w:tcPrChange w:id="3932" w:author="Daniel Stewart" w:date="2022-02-10T11:46:00Z">
              <w:tcPr>
                <w:tcW w:w="4301" w:type="dxa"/>
                <w:gridSpan w:val="2"/>
                <w:tcBorders>
                  <w:right w:val="single" w:sz="4" w:space="0" w:color="auto"/>
                </w:tcBorders>
                <w:shd w:val="clear" w:color="auto" w:fill="auto"/>
                <w:hideMark/>
              </w:tcPr>
            </w:tcPrChange>
          </w:tcPr>
          <w:p w14:paraId="4F10ABE9" w14:textId="2CE8DD20" w:rsidR="00A200F2" w:rsidRDefault="00A200F2">
            <w:pPr>
              <w:pStyle w:val="Table"/>
              <w:widowControl w:val="0"/>
              <w:ind w:left="126" w:right="145"/>
              <w:jc w:val="both"/>
              <w:rPr>
                <w:ins w:id="3933" w:author="Daniel Stewart" w:date="2022-02-10T11:45:00Z"/>
              </w:rPr>
              <w:pPrChange w:id="3934" w:author="Daniel Stewart" w:date="2022-02-10T12:29:00Z">
                <w:pPr>
                  <w:pStyle w:val="Table"/>
                  <w:ind w:left="126"/>
                </w:pPr>
              </w:pPrChange>
            </w:pPr>
            <w:r w:rsidRPr="001E337B">
              <w:t>The proportion of a project area that is within 5 m of the channel edge, measured using</w:t>
            </w:r>
            <w:ins w:id="3935" w:author="Daniel Stewart" w:date="2022-02-09T11:49:00Z">
              <w:r w:rsidR="002432A4">
                <w:t xml:space="preserve"> the buffer geoprocessing tool in</w:t>
              </w:r>
            </w:ins>
            <w:r w:rsidRPr="001E337B">
              <w:t xml:space="preserve"> QGIS</w:t>
            </w:r>
            <w:ins w:id="3936" w:author="Daniel Stewart" w:date="2022-02-09T11:49:00Z">
              <w:r w:rsidR="002432A4">
                <w:t>.</w:t>
              </w:r>
            </w:ins>
            <w:del w:id="3937" w:author="Daniel Stewart" w:date="2022-02-09T11:49:00Z">
              <w:r w:rsidRPr="001E337B" w:rsidDel="002432A4">
                <w:delText xml:space="preserve"> measurement tools.</w:delText>
              </w:r>
            </w:del>
            <w:r w:rsidRPr="001E337B">
              <w:t> </w:t>
            </w:r>
          </w:p>
          <w:p w14:paraId="7C77E505" w14:textId="77777777" w:rsidR="009867C7" w:rsidRDefault="009867C7">
            <w:pPr>
              <w:pStyle w:val="Table"/>
              <w:widowControl w:val="0"/>
              <w:ind w:left="126" w:right="145"/>
              <w:jc w:val="both"/>
              <w:rPr>
                <w:ins w:id="3938" w:author="Daniel Stewart" w:date="2022-02-10T11:45:00Z"/>
              </w:rPr>
              <w:pPrChange w:id="3939" w:author="Daniel Stewart" w:date="2022-02-10T12:29:00Z">
                <w:pPr>
                  <w:pStyle w:val="Table"/>
                  <w:ind w:left="126"/>
                </w:pPr>
              </w:pPrChange>
            </w:pPr>
          </w:p>
          <w:p w14:paraId="51F8E307" w14:textId="03257546" w:rsidR="009867C7" w:rsidRPr="001E337B" w:rsidRDefault="009867C7">
            <w:pPr>
              <w:pStyle w:val="Table"/>
              <w:widowControl w:val="0"/>
              <w:ind w:left="126" w:right="145"/>
              <w:jc w:val="both"/>
              <w:pPrChange w:id="3940" w:author="Daniel Stewart" w:date="2022-02-10T12:29:00Z">
                <w:pPr>
                  <w:pStyle w:val="Table"/>
                </w:pPr>
              </w:pPrChange>
            </w:pPr>
          </w:p>
        </w:tc>
      </w:tr>
      <w:tr w:rsidR="009867C7" w:rsidRPr="001E337B" w14:paraId="199209E9" w14:textId="77777777" w:rsidTr="009867C7">
        <w:trPr>
          <w:jc w:val="center"/>
          <w:trPrChange w:id="3941" w:author="Daniel Stewart" w:date="2022-02-10T11:46:00Z">
            <w:trPr>
              <w:gridAfter w:val="0"/>
              <w:jc w:val="center"/>
            </w:trPr>
          </w:trPrChange>
        </w:trPr>
        <w:tc>
          <w:tcPr>
            <w:tcW w:w="562" w:type="dxa"/>
            <w:vMerge/>
            <w:tcBorders>
              <w:top w:val="single" w:sz="4" w:space="0" w:color="auto"/>
              <w:left w:val="single" w:sz="4" w:space="0" w:color="auto"/>
              <w:bottom w:val="single" w:sz="4" w:space="0" w:color="auto"/>
              <w:right w:val="single" w:sz="4" w:space="0" w:color="auto"/>
            </w:tcBorders>
            <w:tcPrChange w:id="3942" w:author="Daniel Stewart" w:date="2022-02-10T11:46:00Z">
              <w:tcPr>
                <w:tcW w:w="562" w:type="dxa"/>
                <w:vMerge/>
                <w:tcBorders>
                  <w:top w:val="single" w:sz="4" w:space="0" w:color="auto"/>
                  <w:left w:val="single" w:sz="4" w:space="0" w:color="auto"/>
                  <w:bottom w:val="single" w:sz="4" w:space="0" w:color="auto"/>
                  <w:right w:val="single" w:sz="4" w:space="0" w:color="auto"/>
                </w:tcBorders>
              </w:tcPr>
            </w:tcPrChange>
          </w:tcPr>
          <w:p w14:paraId="7827EBF4" w14:textId="77777777" w:rsidR="00A200F2" w:rsidRPr="001E337B" w:rsidRDefault="00A200F2">
            <w:pPr>
              <w:pStyle w:val="Table"/>
              <w:widowControl w:val="0"/>
              <w:pPrChange w:id="3943" w:author="Daniel Stewart" w:date="2022-02-10T12:29:00Z">
                <w:pPr>
                  <w:pStyle w:val="Table"/>
                </w:pPr>
              </w:pPrChange>
            </w:pPr>
          </w:p>
        </w:tc>
        <w:tc>
          <w:tcPr>
            <w:tcW w:w="2571" w:type="dxa"/>
            <w:tcBorders>
              <w:left w:val="single" w:sz="4" w:space="0" w:color="auto"/>
            </w:tcBorders>
            <w:shd w:val="clear" w:color="auto" w:fill="auto"/>
            <w:hideMark/>
            <w:tcPrChange w:id="3944" w:author="Daniel Stewart" w:date="2022-02-10T11:46:00Z">
              <w:tcPr>
                <w:tcW w:w="2571" w:type="dxa"/>
                <w:gridSpan w:val="2"/>
                <w:tcBorders>
                  <w:left w:val="single" w:sz="4" w:space="0" w:color="auto"/>
                </w:tcBorders>
                <w:shd w:val="clear" w:color="auto" w:fill="auto"/>
                <w:hideMark/>
              </w:tcPr>
            </w:tcPrChange>
          </w:tcPr>
          <w:p w14:paraId="2E93D83E" w14:textId="77777777" w:rsidR="00A200F2" w:rsidRPr="001E337B" w:rsidRDefault="00A200F2">
            <w:pPr>
              <w:pStyle w:val="Table"/>
              <w:widowControl w:val="0"/>
              <w:ind w:firstLine="144"/>
              <w:pPrChange w:id="3945" w:author="Daniel Stewart" w:date="2022-02-10T12:29:00Z">
                <w:pPr>
                  <w:pStyle w:val="Table"/>
                </w:pPr>
              </w:pPrChange>
            </w:pPr>
            <w:r w:rsidRPr="001E337B">
              <w:t>Size </w:t>
            </w:r>
          </w:p>
        </w:tc>
        <w:tc>
          <w:tcPr>
            <w:tcW w:w="5226" w:type="dxa"/>
            <w:tcBorders>
              <w:right w:val="single" w:sz="4" w:space="0" w:color="auto"/>
            </w:tcBorders>
            <w:shd w:val="clear" w:color="auto" w:fill="auto"/>
            <w:hideMark/>
            <w:tcPrChange w:id="3946" w:author="Daniel Stewart" w:date="2022-02-10T11:46:00Z">
              <w:tcPr>
                <w:tcW w:w="4301" w:type="dxa"/>
                <w:gridSpan w:val="2"/>
                <w:tcBorders>
                  <w:right w:val="single" w:sz="4" w:space="0" w:color="auto"/>
                </w:tcBorders>
                <w:shd w:val="clear" w:color="auto" w:fill="auto"/>
                <w:hideMark/>
              </w:tcPr>
            </w:tcPrChange>
          </w:tcPr>
          <w:p w14:paraId="3C82FCB0" w14:textId="66654E7A" w:rsidR="00A200F2" w:rsidRDefault="00A200F2">
            <w:pPr>
              <w:pStyle w:val="Table"/>
              <w:widowControl w:val="0"/>
              <w:ind w:left="126" w:right="145"/>
              <w:jc w:val="both"/>
              <w:rPr>
                <w:ins w:id="3947" w:author="Daniel Stewart" w:date="2022-02-10T11:45:00Z"/>
              </w:rPr>
              <w:pPrChange w:id="3948" w:author="Daniel Stewart" w:date="2022-02-10T12:29:00Z">
                <w:pPr>
                  <w:pStyle w:val="Table"/>
                  <w:ind w:left="126"/>
                </w:pPr>
              </w:pPrChange>
            </w:pPr>
            <w:r w:rsidRPr="001E337B">
              <w:t>The total project area in m</w:t>
            </w:r>
            <w:r w:rsidRPr="001E337B">
              <w:rPr>
                <w:vertAlign w:val="superscript"/>
              </w:rPr>
              <w:t>2</w:t>
            </w:r>
            <w:ins w:id="3949" w:author="Daniel Stewart" w:date="2022-02-09T11:48:00Z">
              <w:r w:rsidR="002432A4">
                <w:t>. Area was measured using detailed aerial imagery and confirmed through site visits.</w:t>
              </w:r>
            </w:ins>
            <w:del w:id="3950" w:author="Daniel Stewart" w:date="2022-02-09T11:48:00Z">
              <w:r w:rsidRPr="001E337B" w:rsidDel="002432A4">
                <w:delText> </w:delText>
              </w:r>
            </w:del>
          </w:p>
          <w:p w14:paraId="578086D8" w14:textId="77777777" w:rsidR="009867C7" w:rsidRDefault="009867C7">
            <w:pPr>
              <w:pStyle w:val="Table"/>
              <w:widowControl w:val="0"/>
              <w:ind w:left="126" w:right="145"/>
              <w:jc w:val="both"/>
              <w:rPr>
                <w:ins w:id="3951" w:author="Daniel Stewart" w:date="2022-02-10T11:45:00Z"/>
              </w:rPr>
              <w:pPrChange w:id="3952" w:author="Daniel Stewart" w:date="2022-02-10T12:29:00Z">
                <w:pPr>
                  <w:pStyle w:val="Table"/>
                  <w:ind w:left="126"/>
                </w:pPr>
              </w:pPrChange>
            </w:pPr>
          </w:p>
          <w:p w14:paraId="78DB8BE0" w14:textId="1B26D9EC" w:rsidR="009867C7" w:rsidRPr="001E337B" w:rsidRDefault="009867C7">
            <w:pPr>
              <w:pStyle w:val="Table"/>
              <w:widowControl w:val="0"/>
              <w:ind w:left="126" w:right="145"/>
              <w:jc w:val="both"/>
              <w:pPrChange w:id="3953" w:author="Daniel Stewart" w:date="2022-02-10T12:29:00Z">
                <w:pPr>
                  <w:pStyle w:val="Table"/>
                </w:pPr>
              </w:pPrChange>
            </w:pPr>
          </w:p>
        </w:tc>
      </w:tr>
      <w:tr w:rsidR="009867C7" w:rsidRPr="001E337B" w14:paraId="3A6D2417" w14:textId="77777777" w:rsidTr="009867C7">
        <w:trPr>
          <w:jc w:val="center"/>
          <w:trPrChange w:id="3954" w:author="Daniel Stewart" w:date="2022-02-10T11:46:00Z">
            <w:trPr>
              <w:gridAfter w:val="0"/>
              <w:jc w:val="center"/>
            </w:trPr>
          </w:trPrChange>
        </w:trPr>
        <w:tc>
          <w:tcPr>
            <w:tcW w:w="562" w:type="dxa"/>
            <w:vMerge/>
            <w:tcBorders>
              <w:top w:val="single" w:sz="4" w:space="0" w:color="auto"/>
              <w:left w:val="single" w:sz="4" w:space="0" w:color="auto"/>
              <w:bottom w:val="single" w:sz="4" w:space="0" w:color="auto"/>
              <w:right w:val="single" w:sz="4" w:space="0" w:color="auto"/>
            </w:tcBorders>
            <w:tcPrChange w:id="3955" w:author="Daniel Stewart" w:date="2022-02-10T11:46:00Z">
              <w:tcPr>
                <w:tcW w:w="562" w:type="dxa"/>
                <w:vMerge/>
                <w:tcBorders>
                  <w:top w:val="single" w:sz="4" w:space="0" w:color="auto"/>
                  <w:left w:val="single" w:sz="4" w:space="0" w:color="auto"/>
                  <w:bottom w:val="single" w:sz="4" w:space="0" w:color="auto"/>
                  <w:right w:val="single" w:sz="4" w:space="0" w:color="auto"/>
                </w:tcBorders>
              </w:tcPr>
            </w:tcPrChange>
          </w:tcPr>
          <w:p w14:paraId="1292FB1A" w14:textId="77777777" w:rsidR="00A200F2" w:rsidRPr="001E337B" w:rsidRDefault="00A200F2">
            <w:pPr>
              <w:pStyle w:val="Table"/>
              <w:widowControl w:val="0"/>
              <w:pPrChange w:id="3956" w:author="Daniel Stewart" w:date="2022-02-10T12:29:00Z">
                <w:pPr>
                  <w:pStyle w:val="Table"/>
                </w:pPr>
              </w:pPrChange>
            </w:pPr>
          </w:p>
        </w:tc>
        <w:tc>
          <w:tcPr>
            <w:tcW w:w="2571" w:type="dxa"/>
            <w:tcBorders>
              <w:left w:val="single" w:sz="4" w:space="0" w:color="auto"/>
            </w:tcBorders>
            <w:shd w:val="clear" w:color="auto" w:fill="auto"/>
            <w:hideMark/>
            <w:tcPrChange w:id="3957" w:author="Daniel Stewart" w:date="2022-02-10T11:46:00Z">
              <w:tcPr>
                <w:tcW w:w="2571" w:type="dxa"/>
                <w:gridSpan w:val="2"/>
                <w:tcBorders>
                  <w:left w:val="single" w:sz="4" w:space="0" w:color="auto"/>
                </w:tcBorders>
                <w:shd w:val="clear" w:color="auto" w:fill="auto"/>
                <w:hideMark/>
              </w:tcPr>
            </w:tcPrChange>
          </w:tcPr>
          <w:p w14:paraId="2BB7C48D" w14:textId="352164F4" w:rsidR="00A200F2" w:rsidRPr="001E337B" w:rsidRDefault="00A200F2">
            <w:pPr>
              <w:pStyle w:val="Table"/>
              <w:widowControl w:val="0"/>
              <w:ind w:firstLine="144"/>
              <w:pPrChange w:id="3958" w:author="Daniel Stewart" w:date="2022-02-10T12:29:00Z">
                <w:pPr>
                  <w:pStyle w:val="Table"/>
                </w:pPr>
              </w:pPrChange>
            </w:pPr>
            <w:r w:rsidRPr="001E337B">
              <w:t xml:space="preserve">Shear </w:t>
            </w:r>
            <w:ins w:id="3959" w:author="Daniel Stewart" w:date="2022-02-10T12:06:00Z">
              <w:r w:rsidR="00351F75">
                <w:t>b</w:t>
              </w:r>
            </w:ins>
            <w:del w:id="3960" w:author="Daniel Stewart" w:date="2022-02-10T12:06:00Z">
              <w:r w:rsidRPr="001E337B" w:rsidDel="00351F75">
                <w:delText>B</w:delText>
              </w:r>
            </w:del>
            <w:r w:rsidRPr="001E337B">
              <w:t>oom </w:t>
            </w:r>
          </w:p>
        </w:tc>
        <w:tc>
          <w:tcPr>
            <w:tcW w:w="5226" w:type="dxa"/>
            <w:tcBorders>
              <w:right w:val="single" w:sz="4" w:space="0" w:color="auto"/>
            </w:tcBorders>
            <w:shd w:val="clear" w:color="auto" w:fill="auto"/>
            <w:hideMark/>
            <w:tcPrChange w:id="3961" w:author="Daniel Stewart" w:date="2022-02-10T11:46:00Z">
              <w:tcPr>
                <w:tcW w:w="4301" w:type="dxa"/>
                <w:gridSpan w:val="2"/>
                <w:tcBorders>
                  <w:right w:val="single" w:sz="4" w:space="0" w:color="auto"/>
                </w:tcBorders>
                <w:shd w:val="clear" w:color="auto" w:fill="auto"/>
                <w:hideMark/>
              </w:tcPr>
            </w:tcPrChange>
          </w:tcPr>
          <w:p w14:paraId="333C08E1" w14:textId="193EDB6E" w:rsidR="00A200F2" w:rsidRDefault="00A200F2">
            <w:pPr>
              <w:pStyle w:val="Table"/>
              <w:widowControl w:val="0"/>
              <w:ind w:left="126" w:right="145"/>
              <w:jc w:val="both"/>
              <w:rPr>
                <w:ins w:id="3962" w:author="Daniel Stewart" w:date="2022-02-10T11:45:00Z"/>
              </w:rPr>
              <w:pPrChange w:id="3963" w:author="Daniel Stewart" w:date="2022-02-10T12:29:00Z">
                <w:pPr>
                  <w:pStyle w:val="Table"/>
                  <w:ind w:left="126"/>
                </w:pPr>
              </w:pPrChange>
            </w:pPr>
            <w:r w:rsidRPr="001E337B">
              <w:t xml:space="preserve">Indicates whether a functioning shear boom </w:t>
            </w:r>
            <w:del w:id="3964" w:author="Daniel Stewart" w:date="2022-02-10T12:09:00Z">
              <w:r w:rsidRPr="001E337B" w:rsidDel="00351F75">
                <w:delText xml:space="preserve">shore protection structure </w:delText>
              </w:r>
            </w:del>
            <w:r w:rsidRPr="001E337B">
              <w:t>was in place at time of sampling. </w:t>
            </w:r>
          </w:p>
          <w:p w14:paraId="7BE29748" w14:textId="77777777" w:rsidR="009867C7" w:rsidRDefault="009867C7">
            <w:pPr>
              <w:pStyle w:val="Table"/>
              <w:widowControl w:val="0"/>
              <w:ind w:left="126" w:right="145"/>
              <w:jc w:val="both"/>
              <w:rPr>
                <w:ins w:id="3965" w:author="Daniel Stewart" w:date="2022-02-10T11:45:00Z"/>
              </w:rPr>
              <w:pPrChange w:id="3966" w:author="Daniel Stewart" w:date="2022-02-10T12:29:00Z">
                <w:pPr>
                  <w:pStyle w:val="Table"/>
                  <w:ind w:left="126"/>
                </w:pPr>
              </w:pPrChange>
            </w:pPr>
          </w:p>
          <w:p w14:paraId="43FC203A" w14:textId="12AA884F" w:rsidR="009867C7" w:rsidRPr="001E337B" w:rsidRDefault="009867C7">
            <w:pPr>
              <w:pStyle w:val="Table"/>
              <w:widowControl w:val="0"/>
              <w:ind w:left="126" w:right="145"/>
              <w:jc w:val="both"/>
              <w:pPrChange w:id="3967" w:author="Daniel Stewart" w:date="2022-02-10T12:29:00Z">
                <w:pPr>
                  <w:pStyle w:val="Table"/>
                </w:pPr>
              </w:pPrChange>
            </w:pPr>
          </w:p>
        </w:tc>
      </w:tr>
      <w:tr w:rsidR="009867C7" w:rsidRPr="001E337B" w14:paraId="0E2B8758" w14:textId="77777777" w:rsidTr="009867C7">
        <w:trPr>
          <w:jc w:val="center"/>
          <w:trPrChange w:id="3968" w:author="Daniel Stewart" w:date="2022-02-10T11:46:00Z">
            <w:trPr>
              <w:gridAfter w:val="0"/>
              <w:jc w:val="center"/>
            </w:trPr>
          </w:trPrChange>
        </w:trPr>
        <w:tc>
          <w:tcPr>
            <w:tcW w:w="562" w:type="dxa"/>
            <w:vMerge/>
            <w:tcBorders>
              <w:top w:val="single" w:sz="4" w:space="0" w:color="auto"/>
              <w:left w:val="single" w:sz="4" w:space="0" w:color="auto"/>
              <w:bottom w:val="single" w:sz="4" w:space="0" w:color="auto"/>
              <w:right w:val="single" w:sz="4" w:space="0" w:color="auto"/>
            </w:tcBorders>
            <w:tcPrChange w:id="3969" w:author="Daniel Stewart" w:date="2022-02-10T11:46:00Z">
              <w:tcPr>
                <w:tcW w:w="562" w:type="dxa"/>
                <w:vMerge/>
                <w:tcBorders>
                  <w:top w:val="single" w:sz="4" w:space="0" w:color="auto"/>
                  <w:left w:val="single" w:sz="4" w:space="0" w:color="auto"/>
                  <w:bottom w:val="single" w:sz="4" w:space="0" w:color="auto"/>
                  <w:right w:val="single" w:sz="4" w:space="0" w:color="auto"/>
                </w:tcBorders>
              </w:tcPr>
            </w:tcPrChange>
          </w:tcPr>
          <w:p w14:paraId="080E6A17" w14:textId="77777777" w:rsidR="00A200F2" w:rsidRPr="001E337B" w:rsidRDefault="00A200F2">
            <w:pPr>
              <w:pStyle w:val="Table"/>
              <w:widowControl w:val="0"/>
              <w:pPrChange w:id="3970" w:author="Daniel Stewart" w:date="2022-02-10T12:29:00Z">
                <w:pPr>
                  <w:pStyle w:val="Table"/>
                </w:pPr>
              </w:pPrChange>
            </w:pPr>
          </w:p>
        </w:tc>
        <w:tc>
          <w:tcPr>
            <w:tcW w:w="2571" w:type="dxa"/>
            <w:tcBorders>
              <w:left w:val="single" w:sz="4" w:space="0" w:color="auto"/>
            </w:tcBorders>
            <w:shd w:val="clear" w:color="auto" w:fill="auto"/>
            <w:hideMark/>
            <w:tcPrChange w:id="3971" w:author="Daniel Stewart" w:date="2022-02-10T11:46:00Z">
              <w:tcPr>
                <w:tcW w:w="2571" w:type="dxa"/>
                <w:gridSpan w:val="2"/>
                <w:tcBorders>
                  <w:left w:val="single" w:sz="4" w:space="0" w:color="auto"/>
                </w:tcBorders>
                <w:shd w:val="clear" w:color="auto" w:fill="auto"/>
                <w:hideMark/>
              </w:tcPr>
            </w:tcPrChange>
          </w:tcPr>
          <w:p w14:paraId="2C089EC4" w14:textId="1BB0A4D0" w:rsidR="00A200F2" w:rsidRPr="001E337B" w:rsidRDefault="00A200F2">
            <w:pPr>
              <w:pStyle w:val="Table"/>
              <w:widowControl w:val="0"/>
              <w:ind w:firstLine="144"/>
              <w:pPrChange w:id="3972" w:author="Daniel Stewart" w:date="2022-02-10T12:29:00Z">
                <w:pPr>
                  <w:pStyle w:val="Table"/>
                </w:pPr>
              </w:pPrChange>
            </w:pPr>
            <w:r w:rsidRPr="001E337B">
              <w:t xml:space="preserve">Offshore </w:t>
            </w:r>
            <w:del w:id="3973" w:author="Daniel Stewart" w:date="2022-02-10T12:12:00Z">
              <w:r w:rsidRPr="001E337B" w:rsidDel="00AD2899">
                <w:delText>S</w:delText>
              </w:r>
            </w:del>
            <w:ins w:id="3974" w:author="Daniel Stewart" w:date="2022-02-10T12:12:00Z">
              <w:r w:rsidR="00AD2899">
                <w:t>s</w:t>
              </w:r>
            </w:ins>
            <w:r w:rsidRPr="001E337B">
              <w:t>tructure </w:t>
            </w:r>
          </w:p>
        </w:tc>
        <w:tc>
          <w:tcPr>
            <w:tcW w:w="5226" w:type="dxa"/>
            <w:tcBorders>
              <w:right w:val="single" w:sz="4" w:space="0" w:color="auto"/>
            </w:tcBorders>
            <w:shd w:val="clear" w:color="auto" w:fill="auto"/>
            <w:hideMark/>
            <w:tcPrChange w:id="3975" w:author="Daniel Stewart" w:date="2022-02-10T11:46:00Z">
              <w:tcPr>
                <w:tcW w:w="4301" w:type="dxa"/>
                <w:gridSpan w:val="2"/>
                <w:tcBorders>
                  <w:right w:val="single" w:sz="4" w:space="0" w:color="auto"/>
                </w:tcBorders>
                <w:shd w:val="clear" w:color="auto" w:fill="auto"/>
                <w:hideMark/>
              </w:tcPr>
            </w:tcPrChange>
          </w:tcPr>
          <w:p w14:paraId="61A0B286" w14:textId="1C4CAF77" w:rsidR="00A200F2" w:rsidRDefault="00A200F2">
            <w:pPr>
              <w:pStyle w:val="Table"/>
              <w:widowControl w:val="0"/>
              <w:ind w:left="126" w:right="145"/>
              <w:jc w:val="both"/>
              <w:rPr>
                <w:ins w:id="3976" w:author="Daniel Stewart" w:date="2022-02-10T11:45:00Z"/>
              </w:rPr>
              <w:pPrChange w:id="3977" w:author="Daniel Stewart" w:date="2022-02-10T12:29:00Z">
                <w:pPr>
                  <w:pStyle w:val="Table"/>
                  <w:ind w:left="126"/>
                </w:pPr>
              </w:pPrChange>
            </w:pPr>
            <w:r w:rsidRPr="001E337B">
              <w:t>Indicates whether other offshore structures like docks, log storage booms, etc., are presen</w:t>
            </w:r>
            <w:ins w:id="3978" w:author="Daniel Stewart" w:date="2022-02-10T12:09:00Z">
              <w:r w:rsidR="00351F75">
                <w:t>t along the foreshore.</w:t>
              </w:r>
            </w:ins>
            <w:del w:id="3979" w:author="Daniel Stewart" w:date="2022-02-10T12:09:00Z">
              <w:r w:rsidRPr="001E337B" w:rsidDel="00351F75">
                <w:delText>t as these could also mitigate wave energy. </w:delText>
              </w:r>
            </w:del>
          </w:p>
          <w:p w14:paraId="019CF49B" w14:textId="77777777" w:rsidR="009867C7" w:rsidRDefault="009867C7">
            <w:pPr>
              <w:pStyle w:val="Table"/>
              <w:widowControl w:val="0"/>
              <w:ind w:left="126" w:right="145"/>
              <w:jc w:val="both"/>
              <w:rPr>
                <w:ins w:id="3980" w:author="Daniel Stewart" w:date="2022-02-10T11:45:00Z"/>
              </w:rPr>
              <w:pPrChange w:id="3981" w:author="Daniel Stewart" w:date="2022-02-10T12:29:00Z">
                <w:pPr>
                  <w:pStyle w:val="Table"/>
                  <w:ind w:left="126"/>
                </w:pPr>
              </w:pPrChange>
            </w:pPr>
          </w:p>
          <w:p w14:paraId="61BF97B3" w14:textId="48904480" w:rsidR="009867C7" w:rsidRPr="001E337B" w:rsidRDefault="009867C7">
            <w:pPr>
              <w:pStyle w:val="Table"/>
              <w:widowControl w:val="0"/>
              <w:ind w:left="126" w:right="145"/>
              <w:jc w:val="both"/>
              <w:pPrChange w:id="3982" w:author="Daniel Stewart" w:date="2022-02-10T12:29:00Z">
                <w:pPr>
                  <w:pStyle w:val="Table"/>
                </w:pPr>
              </w:pPrChange>
            </w:pPr>
          </w:p>
        </w:tc>
      </w:tr>
      <w:tr w:rsidR="009867C7" w:rsidRPr="001E337B" w14:paraId="41E2A95B" w14:textId="77777777" w:rsidTr="00351F75">
        <w:trPr>
          <w:trHeight w:val="742"/>
          <w:jc w:val="center"/>
          <w:trPrChange w:id="3983" w:author="Daniel Stewart" w:date="2022-02-10T12:09:00Z">
            <w:trPr>
              <w:gridAfter w:val="0"/>
              <w:trHeight w:val="622"/>
              <w:jc w:val="center"/>
            </w:trPr>
          </w:trPrChange>
        </w:trPr>
        <w:tc>
          <w:tcPr>
            <w:tcW w:w="562" w:type="dxa"/>
            <w:vMerge/>
            <w:tcBorders>
              <w:top w:val="single" w:sz="4" w:space="0" w:color="auto"/>
              <w:left w:val="single" w:sz="4" w:space="0" w:color="auto"/>
              <w:bottom w:val="single" w:sz="4" w:space="0" w:color="auto"/>
              <w:right w:val="single" w:sz="4" w:space="0" w:color="auto"/>
            </w:tcBorders>
            <w:tcPrChange w:id="3984" w:author="Daniel Stewart" w:date="2022-02-10T12:09:00Z">
              <w:tcPr>
                <w:tcW w:w="562" w:type="dxa"/>
                <w:vMerge/>
                <w:tcBorders>
                  <w:top w:val="single" w:sz="4" w:space="0" w:color="auto"/>
                  <w:left w:val="single" w:sz="4" w:space="0" w:color="auto"/>
                  <w:right w:val="single" w:sz="4" w:space="0" w:color="auto"/>
                </w:tcBorders>
              </w:tcPr>
            </w:tcPrChange>
          </w:tcPr>
          <w:p w14:paraId="36F4023A" w14:textId="77777777" w:rsidR="00A200F2" w:rsidRPr="001E337B" w:rsidRDefault="00A200F2">
            <w:pPr>
              <w:pStyle w:val="Table"/>
              <w:widowControl w:val="0"/>
              <w:pPrChange w:id="3985" w:author="Daniel Stewart" w:date="2022-02-10T12:29:00Z">
                <w:pPr>
                  <w:pStyle w:val="Table"/>
                </w:pPr>
              </w:pPrChange>
            </w:pPr>
          </w:p>
        </w:tc>
        <w:tc>
          <w:tcPr>
            <w:tcW w:w="2571" w:type="dxa"/>
            <w:tcBorders>
              <w:left w:val="single" w:sz="4" w:space="0" w:color="auto"/>
              <w:bottom w:val="single" w:sz="4" w:space="0" w:color="auto"/>
            </w:tcBorders>
            <w:shd w:val="clear" w:color="auto" w:fill="auto"/>
            <w:hideMark/>
            <w:tcPrChange w:id="3986" w:author="Daniel Stewart" w:date="2022-02-10T12:09:00Z">
              <w:tcPr>
                <w:tcW w:w="2571" w:type="dxa"/>
                <w:gridSpan w:val="2"/>
                <w:tcBorders>
                  <w:left w:val="single" w:sz="4" w:space="0" w:color="auto"/>
                  <w:bottom w:val="single" w:sz="4" w:space="0" w:color="auto"/>
                </w:tcBorders>
                <w:shd w:val="clear" w:color="auto" w:fill="auto"/>
                <w:hideMark/>
              </w:tcPr>
            </w:tcPrChange>
          </w:tcPr>
          <w:p w14:paraId="4A063AF2" w14:textId="47520317" w:rsidR="00A200F2" w:rsidRPr="001E337B" w:rsidRDefault="003C7484">
            <w:pPr>
              <w:pStyle w:val="Table"/>
              <w:widowControl w:val="0"/>
              <w:ind w:firstLine="144"/>
              <w:pPrChange w:id="3987" w:author="Daniel Stewart" w:date="2022-02-10T12:29:00Z">
                <w:pPr>
                  <w:pStyle w:val="Table"/>
                </w:pPr>
              </w:pPrChange>
            </w:pPr>
            <w:ins w:id="3988" w:author="Daniel Stewart" w:date="2022-02-09T11:51:00Z">
              <w:r>
                <w:t>Slough</w:t>
              </w:r>
            </w:ins>
            <w:del w:id="3989" w:author="Daniel Stewart" w:date="2022-02-09T11:51:00Z">
              <w:r w:rsidR="00A200F2" w:rsidRPr="001E337B" w:rsidDel="003C7484">
                <w:delText>Log Fence </w:delText>
              </w:r>
            </w:del>
          </w:p>
        </w:tc>
        <w:tc>
          <w:tcPr>
            <w:tcW w:w="5226" w:type="dxa"/>
            <w:tcBorders>
              <w:bottom w:val="single" w:sz="4" w:space="0" w:color="auto"/>
              <w:right w:val="single" w:sz="4" w:space="0" w:color="auto"/>
            </w:tcBorders>
            <w:shd w:val="clear" w:color="auto" w:fill="auto"/>
            <w:hideMark/>
            <w:tcPrChange w:id="3990" w:author="Daniel Stewart" w:date="2022-02-10T12:09:00Z">
              <w:tcPr>
                <w:tcW w:w="4301" w:type="dxa"/>
                <w:gridSpan w:val="2"/>
                <w:tcBorders>
                  <w:bottom w:val="single" w:sz="4" w:space="0" w:color="auto"/>
                  <w:right w:val="single" w:sz="4" w:space="0" w:color="auto"/>
                </w:tcBorders>
                <w:shd w:val="clear" w:color="auto" w:fill="auto"/>
                <w:hideMark/>
              </w:tcPr>
            </w:tcPrChange>
          </w:tcPr>
          <w:p w14:paraId="6C102184" w14:textId="1BC4B4F7" w:rsidR="00A200F2" w:rsidRPr="001E337B" w:rsidRDefault="00A200F2">
            <w:pPr>
              <w:pStyle w:val="Table"/>
              <w:widowControl w:val="0"/>
              <w:ind w:left="126" w:right="145"/>
              <w:jc w:val="both"/>
              <w:pPrChange w:id="3991" w:author="Daniel Stewart" w:date="2022-02-10T12:29:00Z">
                <w:pPr>
                  <w:pStyle w:val="Table"/>
                </w:pPr>
              </w:pPrChange>
            </w:pPr>
            <w:r w:rsidRPr="001E337B">
              <w:t xml:space="preserve">Indicates </w:t>
            </w:r>
            <w:ins w:id="3992" w:author="Daniel Stewart" w:date="2022-02-09T11:52:00Z">
              <w:r w:rsidR="003C7484">
                <w:t>whether the site is located in a slough (e.g.</w:t>
              </w:r>
            </w:ins>
            <w:ins w:id="3993" w:author="Daniel Stewart" w:date="2022-02-10T12:09:00Z">
              <w:r w:rsidR="00351F75">
                <w:t>,</w:t>
              </w:r>
            </w:ins>
            <w:ins w:id="3994" w:author="Daniel Stewart" w:date="2022-02-09T11:52:00Z">
              <w:r w:rsidR="003C7484">
                <w:t xml:space="preserve"> Deas Slough, Ladner Slough, Eburne Slough) and is thus protected from large vessel wak</w:t>
              </w:r>
            </w:ins>
            <w:ins w:id="3995" w:author="Daniel Stewart" w:date="2022-02-09T11:53:00Z">
              <w:r w:rsidR="003C7484">
                <w:t>e and substantial erosional forces.</w:t>
              </w:r>
            </w:ins>
            <w:del w:id="3996" w:author="Daniel Stewart" w:date="2022-02-09T11:52:00Z">
              <w:r w:rsidRPr="001E337B" w:rsidDel="003C7484">
                <w:delText>the presence of a debris control structure, typically placed at the front of protected inland basin designs. </w:delText>
              </w:r>
            </w:del>
          </w:p>
        </w:tc>
      </w:tr>
    </w:tbl>
    <w:p w14:paraId="2F87F12F" w14:textId="00FC7D42" w:rsidR="00A200F2" w:rsidDel="00493C5C" w:rsidRDefault="00A200F2" w:rsidP="00493C5C">
      <w:pPr>
        <w:pStyle w:val="Heading1"/>
        <w:keepNext w:val="0"/>
        <w:keepLines w:val="0"/>
        <w:widowControl w:val="0"/>
        <w:numPr>
          <w:ilvl w:val="0"/>
          <w:numId w:val="0"/>
        </w:numPr>
        <w:spacing w:line="240" w:lineRule="auto"/>
        <w:rPr>
          <w:del w:id="3997" w:author="Daniel Stewart" w:date="2022-02-10T12:27:00Z"/>
        </w:rPr>
      </w:pPr>
    </w:p>
    <w:p w14:paraId="715DF9A2" w14:textId="00BA5C34" w:rsidR="00493C5C" w:rsidRDefault="00493C5C" w:rsidP="00493C5C">
      <w:pPr>
        <w:rPr>
          <w:ins w:id="3998" w:author="Daniel Stewart" w:date="2022-02-10T12:29:00Z"/>
        </w:rPr>
      </w:pPr>
    </w:p>
    <w:p w14:paraId="086FD65D" w14:textId="77777777" w:rsidR="00493C5C" w:rsidRPr="00493C5C" w:rsidRDefault="00493C5C" w:rsidP="00493C5C">
      <w:pPr>
        <w:rPr>
          <w:ins w:id="3999" w:author="Daniel Stewart" w:date="2022-02-10T12:29:00Z"/>
        </w:rPr>
      </w:pPr>
    </w:p>
    <w:p w14:paraId="18E29533" w14:textId="51A447CE" w:rsidR="00493BF5" w:rsidDel="00AD2899" w:rsidRDefault="00493BF5">
      <w:pPr>
        <w:pStyle w:val="Heading2"/>
        <w:numPr>
          <w:ilvl w:val="0"/>
          <w:numId w:val="0"/>
        </w:numPr>
        <w:ind w:left="576" w:hanging="576"/>
        <w:rPr>
          <w:del w:id="4000" w:author="Daniel Stewart" w:date="2022-02-10T12:14:00Z"/>
        </w:rPr>
        <w:pPrChange w:id="4001" w:author="Daniel Stewart" w:date="2022-02-10T12:29:00Z">
          <w:pPr/>
        </w:pPrChange>
      </w:pPr>
    </w:p>
    <w:p w14:paraId="62021A27" w14:textId="0804C968" w:rsidR="00A200F2" w:rsidDel="00AD2899" w:rsidRDefault="00A200F2">
      <w:pPr>
        <w:pStyle w:val="Heading2"/>
        <w:numPr>
          <w:ilvl w:val="0"/>
          <w:numId w:val="0"/>
        </w:numPr>
        <w:ind w:left="576" w:hanging="576"/>
        <w:rPr>
          <w:del w:id="4002" w:author="Daniel Stewart" w:date="2022-02-10T12:14:00Z"/>
        </w:rPr>
        <w:pPrChange w:id="4003" w:author="Daniel Stewart" w:date="2022-02-10T12:29:00Z">
          <w:pPr/>
        </w:pPrChange>
      </w:pPr>
    </w:p>
    <w:p w14:paraId="05B23E76" w14:textId="4F7C5B70" w:rsidR="00A200F2" w:rsidRDefault="00AD2899">
      <w:pPr>
        <w:pStyle w:val="Heading2"/>
        <w:numPr>
          <w:ilvl w:val="0"/>
          <w:numId w:val="0"/>
        </w:numPr>
        <w:ind w:left="576" w:hanging="576"/>
        <w:rPr>
          <w:ins w:id="4004" w:author="Daniel Stewart" w:date="2022-02-10T12:21:00Z"/>
          <w:rFonts w:eastAsia="Times New Roman"/>
        </w:rPr>
        <w:pPrChange w:id="4005" w:author="Daniel Stewart" w:date="2022-02-10T12:29:00Z">
          <w:pPr>
            <w:pStyle w:val="Heading1"/>
            <w:numPr>
              <w:numId w:val="0"/>
            </w:numPr>
            <w:ind w:left="0" w:firstLine="0"/>
          </w:pPr>
        </w:pPrChange>
      </w:pPr>
      <w:bookmarkStart w:id="4006" w:name="_Toc97625661"/>
      <w:ins w:id="4007" w:author="Daniel Stewart" w:date="2022-02-10T12:14:00Z">
        <w:r>
          <w:rPr>
            <w:rFonts w:eastAsia="Times New Roman"/>
          </w:rPr>
          <w:t>A</w:t>
        </w:r>
      </w:ins>
      <w:ins w:id="4008" w:author="Daniel Stewart" w:date="2022-02-08T10:39:00Z">
        <w:r w:rsidR="00FA28C5" w:rsidRPr="0099294D">
          <w:rPr>
            <w:rFonts w:eastAsia="Times New Roman"/>
          </w:rPr>
          <w:t>ppendix </w:t>
        </w:r>
      </w:ins>
      <w:r w:rsidR="0086183B">
        <w:rPr>
          <w:rFonts w:eastAsia="Times New Roman"/>
        </w:rPr>
        <w:t>F</w:t>
      </w:r>
      <w:ins w:id="4009" w:author="Daniel Stewart" w:date="2022-02-08T10:39:00Z">
        <w:r w:rsidR="00FA28C5" w:rsidRPr="0099294D">
          <w:rPr>
            <w:rFonts w:eastAsia="Times New Roman"/>
          </w:rPr>
          <w:t>. </w:t>
        </w:r>
      </w:ins>
      <w:ins w:id="4010" w:author="Daniel Stewart" w:date="2022-02-08T10:40:00Z">
        <w:r w:rsidR="00FA28C5">
          <w:rPr>
            <w:rFonts w:eastAsia="Times New Roman"/>
          </w:rPr>
          <w:t xml:space="preserve">Summary </w:t>
        </w:r>
      </w:ins>
      <w:r w:rsidR="00FD3377">
        <w:rPr>
          <w:rFonts w:eastAsia="Times New Roman"/>
        </w:rPr>
        <w:t>S</w:t>
      </w:r>
      <w:ins w:id="4011" w:author="Daniel Stewart" w:date="2022-02-08T10:42:00Z">
        <w:r w:rsidR="00FA28C5">
          <w:rPr>
            <w:rFonts w:eastAsia="Times New Roman"/>
          </w:rPr>
          <w:t>tatistics</w:t>
        </w:r>
      </w:ins>
      <w:ins w:id="4012" w:author="Daniel Stewart" w:date="2022-02-08T10:40:00Z">
        <w:r w:rsidR="00FA28C5">
          <w:rPr>
            <w:rFonts w:eastAsia="Times New Roman"/>
          </w:rPr>
          <w:t xml:space="preserve"> of </w:t>
        </w:r>
      </w:ins>
      <w:r w:rsidR="00FD3377">
        <w:rPr>
          <w:rFonts w:eastAsia="Times New Roman"/>
        </w:rPr>
        <w:t>R</w:t>
      </w:r>
      <w:ins w:id="4013" w:author="Daniel Stewart" w:date="2022-02-08T10:40:00Z">
        <w:r w:rsidR="00FA28C5">
          <w:rPr>
            <w:rFonts w:eastAsia="Times New Roman"/>
          </w:rPr>
          <w:t xml:space="preserve">ecession </w:t>
        </w:r>
      </w:ins>
      <w:r w:rsidR="00FD3377">
        <w:rPr>
          <w:rFonts w:eastAsia="Times New Roman"/>
        </w:rPr>
        <w:t>M</w:t>
      </w:r>
      <w:ins w:id="4014" w:author="Daniel Stewart" w:date="2022-02-08T10:40:00Z">
        <w:r w:rsidR="00FA28C5">
          <w:rPr>
            <w:rFonts w:eastAsia="Times New Roman"/>
          </w:rPr>
          <w:t xml:space="preserve">odel </w:t>
        </w:r>
      </w:ins>
      <w:r w:rsidR="00FD3377">
        <w:rPr>
          <w:rFonts w:eastAsia="Times New Roman"/>
        </w:rPr>
        <w:t>V</w:t>
      </w:r>
      <w:ins w:id="4015" w:author="Daniel Stewart" w:date="2022-02-08T10:42:00Z">
        <w:r w:rsidR="00FA28C5">
          <w:rPr>
            <w:rFonts w:eastAsia="Times New Roman"/>
          </w:rPr>
          <w:t>ariables</w:t>
        </w:r>
      </w:ins>
      <w:bookmarkEnd w:id="4006"/>
    </w:p>
    <w:p w14:paraId="28F198B5" w14:textId="2AE0E928" w:rsidR="00FA28C5" w:rsidRPr="00493BF5" w:rsidDel="00487C0B" w:rsidRDefault="00FA28C5" w:rsidP="00D95039">
      <w:pPr>
        <w:rPr>
          <w:del w:id="4016" w:author="Daniel Stewart" w:date="2022-02-10T12:21:00Z"/>
        </w:rPr>
      </w:pPr>
    </w:p>
    <w:p w14:paraId="2E2F030B" w14:textId="13854920" w:rsidR="00AD4E1F" w:rsidRDefault="00AD4E1F" w:rsidP="00AD4E1F">
      <w:pPr>
        <w:pStyle w:val="Caption"/>
        <w:keepNext/>
      </w:pPr>
      <w:bookmarkStart w:id="4017" w:name="_Toc96540389"/>
      <w:r>
        <w:t xml:space="preserve">Table </w:t>
      </w:r>
      <w:r w:rsidR="004F0ACE">
        <w:fldChar w:fldCharType="begin"/>
      </w:r>
      <w:r w:rsidR="004F0ACE">
        <w:instrText xml:space="preserve"> SEQ Table \* ARABIC </w:instrText>
      </w:r>
      <w:r w:rsidR="004F0ACE">
        <w:fldChar w:fldCharType="separate"/>
      </w:r>
      <w:r w:rsidR="00F77AA2">
        <w:rPr>
          <w:noProof/>
        </w:rPr>
        <w:t>6</w:t>
      </w:r>
      <w:r w:rsidR="004F0ACE">
        <w:rPr>
          <w:noProof/>
        </w:rPr>
        <w:fldChar w:fldCharType="end"/>
      </w:r>
      <w:r>
        <w:t xml:space="preserve">. </w:t>
      </w:r>
      <w:r w:rsidRPr="00BA2119">
        <w:t>Summary statistics for all variables included in the marsh recession model. Continuous data are summarized using minimum, maximum, mean, and standard deviation values, while categorical data show the number and relative frequency of each variable.</w:t>
      </w:r>
      <w:bookmarkEnd w:id="4017"/>
    </w:p>
    <w:tbl>
      <w:tblPr>
        <w:tblW w:w="7351" w:type="dxa"/>
        <w:jc w:val="center"/>
        <w:tblCellMar>
          <w:left w:w="0" w:type="dxa"/>
          <w:right w:w="0" w:type="dxa"/>
        </w:tblCellMar>
        <w:tblLook w:val="04A0" w:firstRow="1" w:lastRow="0" w:firstColumn="1" w:lastColumn="0" w:noHBand="0" w:noVBand="1"/>
      </w:tblPr>
      <w:tblGrid>
        <w:gridCol w:w="1701"/>
        <w:gridCol w:w="709"/>
        <w:gridCol w:w="851"/>
        <w:gridCol w:w="918"/>
        <w:gridCol w:w="783"/>
        <w:gridCol w:w="1074"/>
        <w:gridCol w:w="1293"/>
        <w:gridCol w:w="22"/>
      </w:tblGrid>
      <w:tr w:rsidR="00193843" w:rsidRPr="00856726" w14:paraId="115FFD40" w14:textId="77777777" w:rsidTr="00AD2899">
        <w:trPr>
          <w:trHeight w:val="340"/>
          <w:jc w:val="center"/>
          <w:ins w:id="4018" w:author="Daniel Stewart" w:date="2022-02-08T10:37:00Z"/>
        </w:trPr>
        <w:tc>
          <w:tcPr>
            <w:tcW w:w="1701" w:type="dxa"/>
            <w:tcBorders>
              <w:top w:val="nil"/>
              <w:left w:val="nil"/>
              <w:bottom w:val="nil"/>
              <w:right w:val="nil"/>
            </w:tcBorders>
            <w:shd w:val="clear" w:color="auto" w:fill="auto"/>
            <w:noWrap/>
            <w:tcMar>
              <w:top w:w="15" w:type="dxa"/>
              <w:left w:w="15" w:type="dxa"/>
              <w:bottom w:w="0" w:type="dxa"/>
              <w:right w:w="15" w:type="dxa"/>
            </w:tcMar>
            <w:hideMark/>
          </w:tcPr>
          <w:p w14:paraId="57682273" w14:textId="77777777" w:rsidR="00FA28C5" w:rsidRPr="00FA28C5" w:rsidRDefault="00FA28C5" w:rsidP="00AD2899">
            <w:pPr>
              <w:pStyle w:val="Table"/>
              <w:rPr>
                <w:ins w:id="4019" w:author="Daniel Stewart" w:date="2022-02-08T10:37:00Z"/>
              </w:rPr>
            </w:pPr>
          </w:p>
        </w:tc>
        <w:tc>
          <w:tcPr>
            <w:tcW w:w="3261" w:type="dxa"/>
            <w:gridSpan w:val="4"/>
            <w:tcBorders>
              <w:top w:val="nil"/>
              <w:left w:val="single" w:sz="4" w:space="0" w:color="auto"/>
              <w:bottom w:val="nil"/>
              <w:right w:val="single" w:sz="4" w:space="0" w:color="000000"/>
            </w:tcBorders>
            <w:shd w:val="clear" w:color="auto" w:fill="auto"/>
            <w:noWrap/>
            <w:tcMar>
              <w:top w:w="15" w:type="dxa"/>
              <w:left w:w="15" w:type="dxa"/>
              <w:bottom w:w="0" w:type="dxa"/>
              <w:right w:w="15" w:type="dxa"/>
            </w:tcMar>
            <w:hideMark/>
          </w:tcPr>
          <w:p w14:paraId="50FE8AE4" w14:textId="710B0267" w:rsidR="00FA28C5" w:rsidRPr="00AD2899" w:rsidRDefault="00FA28C5">
            <w:pPr>
              <w:pStyle w:val="Table"/>
              <w:jc w:val="center"/>
              <w:rPr>
                <w:ins w:id="4020" w:author="Daniel Stewart" w:date="2022-02-08T10:37:00Z"/>
                <w:b/>
                <w:bCs/>
                <w:rPrChange w:id="4021" w:author="Daniel Stewart" w:date="2022-02-10T12:15:00Z">
                  <w:rPr>
                    <w:ins w:id="4022" w:author="Daniel Stewart" w:date="2022-02-08T10:37:00Z"/>
                    <w:rFonts w:ascii="Calibri" w:hAnsi="Calibri" w:cs="Calibri"/>
                    <w:color w:val="000000"/>
                  </w:rPr>
                </w:rPrChange>
              </w:rPr>
              <w:pPrChange w:id="4023" w:author="Daniel Stewart" w:date="2022-02-10T12:15:00Z">
                <w:pPr>
                  <w:pStyle w:val="Table"/>
                </w:pPr>
              </w:pPrChange>
            </w:pPr>
            <w:ins w:id="4024" w:author="Daniel Stewart" w:date="2022-02-08T10:37:00Z">
              <w:r w:rsidRPr="00AD2899">
                <w:rPr>
                  <w:b/>
                  <w:bCs/>
                  <w:rPrChange w:id="4025" w:author="Daniel Stewart" w:date="2022-02-10T12:15:00Z">
                    <w:rPr>
                      <w:rFonts w:ascii="Calibri" w:hAnsi="Calibri" w:cs="Calibri"/>
                      <w:color w:val="000000"/>
                    </w:rPr>
                  </w:rPrChange>
                </w:rPr>
                <w:t xml:space="preserve">Continuous </w:t>
              </w:r>
            </w:ins>
            <w:ins w:id="4026" w:author="Daniel Stewart" w:date="2022-02-08T10:38:00Z">
              <w:r w:rsidRPr="00AD2899">
                <w:rPr>
                  <w:b/>
                  <w:bCs/>
                  <w:rPrChange w:id="4027" w:author="Daniel Stewart" w:date="2022-02-10T12:15:00Z">
                    <w:rPr>
                      <w:color w:val="000000"/>
                    </w:rPr>
                  </w:rPrChange>
                </w:rPr>
                <w:t>Data</w:t>
              </w:r>
            </w:ins>
          </w:p>
        </w:tc>
        <w:tc>
          <w:tcPr>
            <w:tcW w:w="2389" w:type="dxa"/>
            <w:gridSpan w:val="3"/>
            <w:tcBorders>
              <w:top w:val="nil"/>
              <w:left w:val="nil"/>
              <w:bottom w:val="nil"/>
              <w:right w:val="nil"/>
            </w:tcBorders>
            <w:shd w:val="clear" w:color="auto" w:fill="auto"/>
            <w:noWrap/>
            <w:tcMar>
              <w:top w:w="15" w:type="dxa"/>
              <w:left w:w="15" w:type="dxa"/>
              <w:bottom w:w="0" w:type="dxa"/>
              <w:right w:w="15" w:type="dxa"/>
            </w:tcMar>
            <w:hideMark/>
          </w:tcPr>
          <w:p w14:paraId="502322FF" w14:textId="1EB04602" w:rsidR="00FA28C5" w:rsidRPr="00AD2899" w:rsidRDefault="00FA28C5">
            <w:pPr>
              <w:pStyle w:val="Table"/>
              <w:jc w:val="center"/>
              <w:rPr>
                <w:ins w:id="4028" w:author="Daniel Stewart" w:date="2022-02-08T10:37:00Z"/>
                <w:b/>
                <w:bCs/>
                <w:rPrChange w:id="4029" w:author="Daniel Stewart" w:date="2022-02-10T12:15:00Z">
                  <w:rPr>
                    <w:ins w:id="4030" w:author="Daniel Stewart" w:date="2022-02-08T10:37:00Z"/>
                    <w:rFonts w:ascii="Calibri" w:hAnsi="Calibri" w:cs="Calibri"/>
                    <w:color w:val="000000"/>
                  </w:rPr>
                </w:rPrChange>
              </w:rPr>
              <w:pPrChange w:id="4031" w:author="Daniel Stewart" w:date="2022-02-10T12:15:00Z">
                <w:pPr>
                  <w:pStyle w:val="Table"/>
                </w:pPr>
              </w:pPrChange>
            </w:pPr>
            <w:ins w:id="4032" w:author="Daniel Stewart" w:date="2022-02-08T10:37:00Z">
              <w:r w:rsidRPr="00AD2899">
                <w:rPr>
                  <w:b/>
                  <w:bCs/>
                  <w:rPrChange w:id="4033" w:author="Daniel Stewart" w:date="2022-02-10T12:15:00Z">
                    <w:rPr>
                      <w:rFonts w:ascii="Calibri" w:hAnsi="Calibri" w:cs="Calibri"/>
                      <w:color w:val="000000"/>
                    </w:rPr>
                  </w:rPrChange>
                </w:rPr>
                <w:t xml:space="preserve">Categorical </w:t>
              </w:r>
            </w:ins>
            <w:ins w:id="4034" w:author="Daniel Stewart" w:date="2022-02-08T10:38:00Z">
              <w:r w:rsidRPr="00AD2899">
                <w:rPr>
                  <w:b/>
                  <w:bCs/>
                  <w:rPrChange w:id="4035" w:author="Daniel Stewart" w:date="2022-02-10T12:15:00Z">
                    <w:rPr>
                      <w:color w:val="000000"/>
                    </w:rPr>
                  </w:rPrChange>
                </w:rPr>
                <w:t>Data</w:t>
              </w:r>
            </w:ins>
          </w:p>
        </w:tc>
      </w:tr>
      <w:tr w:rsidR="00C872E7" w:rsidRPr="00FA28C5" w14:paraId="54A97431" w14:textId="77777777" w:rsidTr="00AD2899">
        <w:trPr>
          <w:gridAfter w:val="1"/>
          <w:wAfter w:w="22" w:type="dxa"/>
          <w:trHeight w:val="340"/>
          <w:jc w:val="center"/>
          <w:ins w:id="4036" w:author="Daniel Stewart" w:date="2022-02-08T10:37:00Z"/>
        </w:trPr>
        <w:tc>
          <w:tcPr>
            <w:tcW w:w="1701" w:type="dxa"/>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center"/>
            <w:hideMark/>
          </w:tcPr>
          <w:p w14:paraId="4A14E37E" w14:textId="7AA8B74D" w:rsidR="00FA28C5" w:rsidRPr="00AD2899" w:rsidRDefault="00FA28C5" w:rsidP="00AD2899">
            <w:pPr>
              <w:pStyle w:val="Table"/>
              <w:rPr>
                <w:ins w:id="4037" w:author="Daniel Stewart" w:date="2022-02-08T10:37:00Z"/>
                <w:i/>
                <w:iCs/>
                <w:rPrChange w:id="4038" w:author="Daniel Stewart" w:date="2022-02-10T12:19:00Z">
                  <w:rPr>
                    <w:ins w:id="4039" w:author="Daniel Stewart" w:date="2022-02-08T10:37:00Z"/>
                    <w:rFonts w:ascii="Calibri" w:hAnsi="Calibri" w:cs="Calibri"/>
                    <w:color w:val="000000"/>
                  </w:rPr>
                </w:rPrChange>
              </w:rPr>
            </w:pPr>
            <w:ins w:id="4040" w:author="Daniel Stewart" w:date="2022-02-08T10:37:00Z">
              <w:r w:rsidRPr="00AD2899">
                <w:rPr>
                  <w:i/>
                  <w:iCs/>
                  <w:rPrChange w:id="4041" w:author="Daniel Stewart" w:date="2022-02-10T12:19:00Z">
                    <w:rPr>
                      <w:rFonts w:ascii="Calibri" w:hAnsi="Calibri" w:cs="Calibri"/>
                      <w:color w:val="000000"/>
                    </w:rPr>
                  </w:rPrChange>
                </w:rPr>
                <w:t>Variable</w:t>
              </w:r>
            </w:ins>
          </w:p>
        </w:tc>
        <w:tc>
          <w:tcPr>
            <w:tcW w:w="709" w:type="dxa"/>
            <w:tcBorders>
              <w:top w:val="single" w:sz="4" w:space="0" w:color="auto"/>
              <w:left w:val="single" w:sz="4" w:space="0" w:color="auto"/>
              <w:bottom w:val="single" w:sz="4" w:space="0" w:color="auto"/>
              <w:right w:val="nil"/>
            </w:tcBorders>
            <w:shd w:val="clear" w:color="auto" w:fill="auto"/>
            <w:noWrap/>
            <w:tcMar>
              <w:top w:w="15" w:type="dxa"/>
              <w:left w:w="15" w:type="dxa"/>
              <w:bottom w:w="0" w:type="dxa"/>
              <w:right w:w="15" w:type="dxa"/>
            </w:tcMar>
            <w:vAlign w:val="center"/>
            <w:hideMark/>
          </w:tcPr>
          <w:p w14:paraId="1E683B02" w14:textId="77777777" w:rsidR="00FA28C5" w:rsidRPr="00AD2899" w:rsidRDefault="00FA28C5">
            <w:pPr>
              <w:pStyle w:val="Table"/>
              <w:jc w:val="center"/>
              <w:rPr>
                <w:ins w:id="4042" w:author="Daniel Stewart" w:date="2022-02-08T10:37:00Z"/>
                <w:i/>
                <w:iCs/>
                <w:rPrChange w:id="4043" w:author="Daniel Stewart" w:date="2022-02-10T12:19:00Z">
                  <w:rPr>
                    <w:ins w:id="4044" w:author="Daniel Stewart" w:date="2022-02-08T10:37:00Z"/>
                    <w:rFonts w:ascii="Calibri" w:hAnsi="Calibri" w:cs="Calibri"/>
                    <w:color w:val="000000"/>
                  </w:rPr>
                </w:rPrChange>
              </w:rPr>
              <w:pPrChange w:id="4045" w:author="Daniel Stewart" w:date="2022-02-10T12:15:00Z">
                <w:pPr>
                  <w:pStyle w:val="Table"/>
                </w:pPr>
              </w:pPrChange>
            </w:pPr>
            <w:ins w:id="4046" w:author="Daniel Stewart" w:date="2022-02-08T10:37:00Z">
              <w:r w:rsidRPr="00AD2899">
                <w:rPr>
                  <w:i/>
                  <w:iCs/>
                  <w:rPrChange w:id="4047" w:author="Daniel Stewart" w:date="2022-02-10T12:19:00Z">
                    <w:rPr>
                      <w:rFonts w:ascii="Calibri" w:hAnsi="Calibri" w:cs="Calibri"/>
                      <w:color w:val="000000"/>
                    </w:rPr>
                  </w:rPrChange>
                </w:rPr>
                <w:t>min</w:t>
              </w:r>
            </w:ins>
          </w:p>
        </w:tc>
        <w:tc>
          <w:tcPr>
            <w:tcW w:w="851" w:type="dxa"/>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center"/>
            <w:hideMark/>
          </w:tcPr>
          <w:p w14:paraId="1FAC743A" w14:textId="77777777" w:rsidR="00FA28C5" w:rsidRPr="00AD2899" w:rsidRDefault="00FA28C5">
            <w:pPr>
              <w:pStyle w:val="Table"/>
              <w:jc w:val="center"/>
              <w:rPr>
                <w:ins w:id="4048" w:author="Daniel Stewart" w:date="2022-02-08T10:37:00Z"/>
                <w:i/>
                <w:iCs/>
                <w:rPrChange w:id="4049" w:author="Daniel Stewart" w:date="2022-02-10T12:19:00Z">
                  <w:rPr>
                    <w:ins w:id="4050" w:author="Daniel Stewart" w:date="2022-02-08T10:37:00Z"/>
                    <w:rFonts w:ascii="Calibri" w:hAnsi="Calibri" w:cs="Calibri"/>
                    <w:color w:val="000000"/>
                  </w:rPr>
                </w:rPrChange>
              </w:rPr>
              <w:pPrChange w:id="4051" w:author="Daniel Stewart" w:date="2022-02-10T12:15:00Z">
                <w:pPr>
                  <w:pStyle w:val="Table"/>
                </w:pPr>
              </w:pPrChange>
            </w:pPr>
            <w:ins w:id="4052" w:author="Daniel Stewart" w:date="2022-02-08T10:37:00Z">
              <w:r w:rsidRPr="00AD2899">
                <w:rPr>
                  <w:i/>
                  <w:iCs/>
                  <w:rPrChange w:id="4053" w:author="Daniel Stewart" w:date="2022-02-10T12:19:00Z">
                    <w:rPr>
                      <w:rFonts w:ascii="Calibri" w:hAnsi="Calibri" w:cs="Calibri"/>
                      <w:color w:val="000000"/>
                    </w:rPr>
                  </w:rPrChange>
                </w:rPr>
                <w:t>max</w:t>
              </w:r>
            </w:ins>
          </w:p>
        </w:tc>
        <w:tc>
          <w:tcPr>
            <w:tcW w:w="918" w:type="dxa"/>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center"/>
            <w:hideMark/>
          </w:tcPr>
          <w:p w14:paraId="35F386E6" w14:textId="77777777" w:rsidR="00FA28C5" w:rsidRPr="00AD2899" w:rsidRDefault="00FA28C5">
            <w:pPr>
              <w:pStyle w:val="Table"/>
              <w:jc w:val="center"/>
              <w:rPr>
                <w:ins w:id="4054" w:author="Daniel Stewart" w:date="2022-02-08T10:37:00Z"/>
                <w:i/>
                <w:iCs/>
                <w:rPrChange w:id="4055" w:author="Daniel Stewart" w:date="2022-02-10T12:19:00Z">
                  <w:rPr>
                    <w:ins w:id="4056" w:author="Daniel Stewart" w:date="2022-02-08T10:37:00Z"/>
                    <w:rFonts w:ascii="Calibri" w:hAnsi="Calibri" w:cs="Calibri"/>
                    <w:color w:val="000000"/>
                  </w:rPr>
                </w:rPrChange>
              </w:rPr>
              <w:pPrChange w:id="4057" w:author="Daniel Stewart" w:date="2022-02-10T12:15:00Z">
                <w:pPr>
                  <w:pStyle w:val="Table"/>
                </w:pPr>
              </w:pPrChange>
            </w:pPr>
            <w:ins w:id="4058" w:author="Daniel Stewart" w:date="2022-02-08T10:37:00Z">
              <w:r w:rsidRPr="00AD2899">
                <w:rPr>
                  <w:i/>
                  <w:iCs/>
                  <w:rPrChange w:id="4059" w:author="Daniel Stewart" w:date="2022-02-10T12:19:00Z">
                    <w:rPr>
                      <w:rFonts w:ascii="Calibri" w:hAnsi="Calibri" w:cs="Calibri"/>
                      <w:color w:val="000000"/>
                    </w:rPr>
                  </w:rPrChange>
                </w:rPr>
                <w:t>mean</w:t>
              </w:r>
            </w:ins>
          </w:p>
        </w:tc>
        <w:tc>
          <w:tcPr>
            <w:tcW w:w="783" w:type="dxa"/>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5A8AF760" w14:textId="77777777" w:rsidR="00FA28C5" w:rsidRPr="00AD2899" w:rsidRDefault="00FA28C5">
            <w:pPr>
              <w:pStyle w:val="Table"/>
              <w:jc w:val="center"/>
              <w:rPr>
                <w:ins w:id="4060" w:author="Daniel Stewart" w:date="2022-02-08T10:37:00Z"/>
                <w:i/>
                <w:iCs/>
                <w:rPrChange w:id="4061" w:author="Daniel Stewart" w:date="2022-02-10T12:19:00Z">
                  <w:rPr>
                    <w:ins w:id="4062" w:author="Daniel Stewart" w:date="2022-02-08T10:37:00Z"/>
                    <w:rFonts w:ascii="Calibri" w:hAnsi="Calibri" w:cs="Calibri"/>
                    <w:color w:val="000000"/>
                  </w:rPr>
                </w:rPrChange>
              </w:rPr>
              <w:pPrChange w:id="4063" w:author="Daniel Stewart" w:date="2022-02-10T12:15:00Z">
                <w:pPr>
                  <w:pStyle w:val="Table"/>
                </w:pPr>
              </w:pPrChange>
            </w:pPr>
            <w:ins w:id="4064" w:author="Daniel Stewart" w:date="2022-02-08T10:37:00Z">
              <w:r w:rsidRPr="00AD2899">
                <w:rPr>
                  <w:i/>
                  <w:iCs/>
                  <w:rPrChange w:id="4065" w:author="Daniel Stewart" w:date="2022-02-10T12:19:00Z">
                    <w:rPr>
                      <w:rFonts w:ascii="Calibri" w:hAnsi="Calibri" w:cs="Calibri"/>
                      <w:color w:val="000000"/>
                    </w:rPr>
                  </w:rPrChange>
                </w:rPr>
                <w:t>stdev</w:t>
              </w:r>
            </w:ins>
          </w:p>
        </w:tc>
        <w:tc>
          <w:tcPr>
            <w:tcW w:w="1074" w:type="dxa"/>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center"/>
            <w:hideMark/>
          </w:tcPr>
          <w:p w14:paraId="20410534" w14:textId="77777777" w:rsidR="00FA28C5" w:rsidRPr="00AD2899" w:rsidRDefault="00FA28C5">
            <w:pPr>
              <w:pStyle w:val="Table"/>
              <w:jc w:val="center"/>
              <w:rPr>
                <w:ins w:id="4066" w:author="Daniel Stewart" w:date="2022-02-08T10:37:00Z"/>
                <w:i/>
                <w:iCs/>
                <w:rPrChange w:id="4067" w:author="Daniel Stewart" w:date="2022-02-10T12:19:00Z">
                  <w:rPr>
                    <w:ins w:id="4068" w:author="Daniel Stewart" w:date="2022-02-08T10:37:00Z"/>
                    <w:rFonts w:ascii="Calibri" w:hAnsi="Calibri" w:cs="Calibri"/>
                    <w:color w:val="000000"/>
                  </w:rPr>
                </w:rPrChange>
              </w:rPr>
              <w:pPrChange w:id="4069" w:author="Daniel Stewart" w:date="2022-02-10T12:15:00Z">
                <w:pPr>
                  <w:pStyle w:val="Table"/>
                </w:pPr>
              </w:pPrChange>
            </w:pPr>
            <w:ins w:id="4070" w:author="Daniel Stewart" w:date="2022-02-08T10:37:00Z">
              <w:r w:rsidRPr="00AD2899">
                <w:rPr>
                  <w:i/>
                  <w:iCs/>
                  <w:rPrChange w:id="4071" w:author="Daniel Stewart" w:date="2022-02-10T12:19:00Z">
                    <w:rPr>
                      <w:rFonts w:ascii="Calibri" w:hAnsi="Calibri" w:cs="Calibri"/>
                      <w:color w:val="000000"/>
                    </w:rPr>
                  </w:rPrChange>
                </w:rPr>
                <w:t>yes</w:t>
              </w:r>
            </w:ins>
          </w:p>
        </w:tc>
        <w:tc>
          <w:tcPr>
            <w:tcW w:w="1293" w:type="dxa"/>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center"/>
            <w:hideMark/>
          </w:tcPr>
          <w:p w14:paraId="797161DF" w14:textId="77777777" w:rsidR="00FA28C5" w:rsidRPr="00AD2899" w:rsidRDefault="00FA28C5">
            <w:pPr>
              <w:pStyle w:val="Table"/>
              <w:jc w:val="center"/>
              <w:rPr>
                <w:ins w:id="4072" w:author="Daniel Stewart" w:date="2022-02-08T10:37:00Z"/>
                <w:i/>
                <w:iCs/>
                <w:rPrChange w:id="4073" w:author="Daniel Stewart" w:date="2022-02-10T12:19:00Z">
                  <w:rPr>
                    <w:ins w:id="4074" w:author="Daniel Stewart" w:date="2022-02-08T10:37:00Z"/>
                    <w:rFonts w:ascii="Calibri" w:hAnsi="Calibri" w:cs="Calibri"/>
                    <w:color w:val="000000"/>
                  </w:rPr>
                </w:rPrChange>
              </w:rPr>
              <w:pPrChange w:id="4075" w:author="Daniel Stewart" w:date="2022-02-10T12:15:00Z">
                <w:pPr>
                  <w:pStyle w:val="Table"/>
                </w:pPr>
              </w:pPrChange>
            </w:pPr>
            <w:ins w:id="4076" w:author="Daniel Stewart" w:date="2022-02-08T10:37:00Z">
              <w:r w:rsidRPr="00AD2899">
                <w:rPr>
                  <w:i/>
                  <w:iCs/>
                  <w:rPrChange w:id="4077" w:author="Daniel Stewart" w:date="2022-02-10T12:19:00Z">
                    <w:rPr>
                      <w:rFonts w:ascii="Calibri" w:hAnsi="Calibri" w:cs="Calibri"/>
                      <w:color w:val="000000"/>
                    </w:rPr>
                  </w:rPrChange>
                </w:rPr>
                <w:t>no</w:t>
              </w:r>
            </w:ins>
          </w:p>
        </w:tc>
      </w:tr>
      <w:tr w:rsidR="00C872E7" w:rsidRPr="00FA28C5" w14:paraId="1C442C37" w14:textId="77777777" w:rsidTr="00AD2899">
        <w:trPr>
          <w:gridAfter w:val="1"/>
          <w:wAfter w:w="22" w:type="dxa"/>
          <w:trHeight w:val="340"/>
          <w:jc w:val="center"/>
          <w:ins w:id="4078" w:author="Daniel Stewart" w:date="2022-02-08T10:37:00Z"/>
        </w:trPr>
        <w:tc>
          <w:tcPr>
            <w:tcW w:w="1701" w:type="dxa"/>
            <w:tcBorders>
              <w:top w:val="nil"/>
              <w:left w:val="nil"/>
              <w:bottom w:val="nil"/>
              <w:right w:val="nil"/>
            </w:tcBorders>
            <w:shd w:val="clear" w:color="auto" w:fill="auto"/>
            <w:noWrap/>
            <w:tcMar>
              <w:top w:w="15" w:type="dxa"/>
              <w:left w:w="15" w:type="dxa"/>
              <w:bottom w:w="0" w:type="dxa"/>
              <w:right w:w="15" w:type="dxa"/>
            </w:tcMar>
            <w:hideMark/>
          </w:tcPr>
          <w:p w14:paraId="4A766EBF" w14:textId="4196106E" w:rsidR="00FA28C5" w:rsidRPr="00FA28C5" w:rsidRDefault="00FA28C5" w:rsidP="00AD2899">
            <w:pPr>
              <w:pStyle w:val="Table"/>
              <w:rPr>
                <w:ins w:id="4079" w:author="Daniel Stewart" w:date="2022-02-08T10:37:00Z"/>
                <w:rPrChange w:id="4080" w:author="Daniel Stewart" w:date="2022-02-08T10:43:00Z">
                  <w:rPr>
                    <w:ins w:id="4081" w:author="Daniel Stewart" w:date="2022-02-08T10:37:00Z"/>
                    <w:rFonts w:ascii="Calibri" w:hAnsi="Calibri" w:cs="Calibri"/>
                    <w:color w:val="000000"/>
                  </w:rPr>
                </w:rPrChange>
              </w:rPr>
            </w:pPr>
            <w:ins w:id="4082" w:author="Daniel Stewart" w:date="2022-02-08T10:37:00Z">
              <w:r w:rsidRPr="00FA28C5">
                <w:rPr>
                  <w:rPrChange w:id="4083" w:author="Daniel Stewart" w:date="2022-02-08T10:43:00Z">
                    <w:rPr>
                      <w:rFonts w:ascii="Calibri" w:hAnsi="Calibri" w:cs="Calibri"/>
                      <w:color w:val="000000"/>
                    </w:rPr>
                  </w:rPrChange>
                </w:rPr>
                <w:t xml:space="preserve">Distance </w:t>
              </w:r>
            </w:ins>
            <w:ins w:id="4084" w:author="Daniel Stewart" w:date="2022-02-10T12:17:00Z">
              <w:r w:rsidR="00AD2899">
                <w:t>u</w:t>
              </w:r>
            </w:ins>
            <w:ins w:id="4085" w:author="Daniel Stewart" w:date="2022-02-08T10:37:00Z">
              <w:r w:rsidRPr="00FA28C5">
                <w:rPr>
                  <w:rPrChange w:id="4086" w:author="Daniel Stewart" w:date="2022-02-08T10:43:00Z">
                    <w:rPr>
                      <w:rFonts w:ascii="Calibri" w:hAnsi="Calibri" w:cs="Calibri"/>
                      <w:color w:val="000000"/>
                    </w:rPr>
                  </w:rPrChange>
                </w:rPr>
                <w:t>priver (km)</w:t>
              </w:r>
            </w:ins>
          </w:p>
        </w:tc>
        <w:tc>
          <w:tcPr>
            <w:tcW w:w="709" w:type="dxa"/>
            <w:tcBorders>
              <w:top w:val="nil"/>
              <w:left w:val="single" w:sz="4" w:space="0" w:color="auto"/>
              <w:bottom w:val="nil"/>
              <w:right w:val="nil"/>
            </w:tcBorders>
            <w:shd w:val="clear" w:color="auto" w:fill="auto"/>
            <w:noWrap/>
            <w:tcMar>
              <w:top w:w="15" w:type="dxa"/>
              <w:left w:w="15" w:type="dxa"/>
              <w:bottom w:w="0" w:type="dxa"/>
              <w:right w:w="15" w:type="dxa"/>
            </w:tcMar>
            <w:hideMark/>
          </w:tcPr>
          <w:p w14:paraId="3C837A64" w14:textId="79D2BF87" w:rsidR="00FA28C5" w:rsidRPr="00FA28C5" w:rsidRDefault="00FA28C5">
            <w:pPr>
              <w:pStyle w:val="Table"/>
              <w:ind w:left="-455" w:firstLine="455"/>
              <w:jc w:val="center"/>
              <w:rPr>
                <w:ins w:id="4087" w:author="Daniel Stewart" w:date="2022-02-08T10:37:00Z"/>
                <w:rPrChange w:id="4088" w:author="Daniel Stewart" w:date="2022-02-08T10:43:00Z">
                  <w:rPr>
                    <w:ins w:id="4089" w:author="Daniel Stewart" w:date="2022-02-08T10:37:00Z"/>
                    <w:rFonts w:ascii="Calibri" w:hAnsi="Calibri" w:cs="Calibri"/>
                    <w:color w:val="000000"/>
                  </w:rPr>
                </w:rPrChange>
              </w:rPr>
              <w:pPrChange w:id="4090" w:author="Daniel Stewart" w:date="2022-02-10T12:18:00Z">
                <w:pPr>
                  <w:pStyle w:val="Table"/>
                </w:pPr>
              </w:pPrChange>
            </w:pPr>
            <w:ins w:id="4091" w:author="Daniel Stewart" w:date="2022-02-08T10:37:00Z">
              <w:r w:rsidRPr="00FA28C5">
                <w:rPr>
                  <w:rPrChange w:id="4092" w:author="Daniel Stewart" w:date="2022-02-08T10:43:00Z">
                    <w:rPr>
                      <w:rFonts w:ascii="Calibri" w:hAnsi="Calibri" w:cs="Calibri"/>
                      <w:color w:val="000000"/>
                    </w:rPr>
                  </w:rPrChange>
                </w:rPr>
                <w:t>0.44</w:t>
              </w:r>
            </w:ins>
          </w:p>
        </w:tc>
        <w:tc>
          <w:tcPr>
            <w:tcW w:w="851" w:type="dxa"/>
            <w:tcBorders>
              <w:top w:val="nil"/>
              <w:left w:val="nil"/>
              <w:bottom w:val="nil"/>
              <w:right w:val="nil"/>
            </w:tcBorders>
            <w:shd w:val="clear" w:color="auto" w:fill="auto"/>
            <w:noWrap/>
            <w:tcMar>
              <w:top w:w="15" w:type="dxa"/>
              <w:left w:w="15" w:type="dxa"/>
              <w:bottom w:w="0" w:type="dxa"/>
              <w:right w:w="15" w:type="dxa"/>
            </w:tcMar>
            <w:hideMark/>
          </w:tcPr>
          <w:p w14:paraId="1AFB227A" w14:textId="33B2028B" w:rsidR="00FA28C5" w:rsidRPr="00FA28C5" w:rsidRDefault="00FA28C5">
            <w:pPr>
              <w:pStyle w:val="Table"/>
              <w:jc w:val="center"/>
              <w:rPr>
                <w:ins w:id="4093" w:author="Daniel Stewart" w:date="2022-02-08T10:37:00Z"/>
                <w:rPrChange w:id="4094" w:author="Daniel Stewart" w:date="2022-02-08T10:43:00Z">
                  <w:rPr>
                    <w:ins w:id="4095" w:author="Daniel Stewart" w:date="2022-02-08T10:37:00Z"/>
                    <w:rFonts w:ascii="Calibri" w:hAnsi="Calibri" w:cs="Calibri"/>
                    <w:color w:val="000000"/>
                  </w:rPr>
                </w:rPrChange>
              </w:rPr>
              <w:pPrChange w:id="4096" w:author="Daniel Stewart" w:date="2022-02-10T12:15:00Z">
                <w:pPr>
                  <w:pStyle w:val="Table"/>
                </w:pPr>
              </w:pPrChange>
            </w:pPr>
            <w:ins w:id="4097" w:author="Daniel Stewart" w:date="2022-02-08T10:37:00Z">
              <w:r w:rsidRPr="00FA28C5">
                <w:rPr>
                  <w:rPrChange w:id="4098" w:author="Daniel Stewart" w:date="2022-02-08T10:43:00Z">
                    <w:rPr>
                      <w:rFonts w:ascii="Calibri" w:hAnsi="Calibri" w:cs="Calibri"/>
                      <w:color w:val="000000"/>
                    </w:rPr>
                  </w:rPrChange>
                </w:rPr>
                <w:t>46.9</w:t>
              </w:r>
            </w:ins>
            <w:ins w:id="4099" w:author="Daniel Stewart" w:date="2022-02-08T10:38:00Z">
              <w:r w:rsidRPr="00FA28C5">
                <w:t>2</w:t>
              </w:r>
            </w:ins>
          </w:p>
        </w:tc>
        <w:tc>
          <w:tcPr>
            <w:tcW w:w="918" w:type="dxa"/>
            <w:tcBorders>
              <w:top w:val="nil"/>
              <w:left w:val="nil"/>
              <w:bottom w:val="nil"/>
              <w:right w:val="nil"/>
            </w:tcBorders>
            <w:shd w:val="clear" w:color="auto" w:fill="auto"/>
            <w:noWrap/>
            <w:tcMar>
              <w:top w:w="15" w:type="dxa"/>
              <w:left w:w="15" w:type="dxa"/>
              <w:bottom w:w="0" w:type="dxa"/>
              <w:right w:w="15" w:type="dxa"/>
            </w:tcMar>
            <w:hideMark/>
          </w:tcPr>
          <w:p w14:paraId="2F66551F" w14:textId="5087D5A7" w:rsidR="00FA28C5" w:rsidRPr="00FA28C5" w:rsidRDefault="00FA28C5">
            <w:pPr>
              <w:pStyle w:val="Table"/>
              <w:jc w:val="center"/>
              <w:rPr>
                <w:ins w:id="4100" w:author="Daniel Stewart" w:date="2022-02-08T10:37:00Z"/>
                <w:rPrChange w:id="4101" w:author="Daniel Stewart" w:date="2022-02-08T10:43:00Z">
                  <w:rPr>
                    <w:ins w:id="4102" w:author="Daniel Stewart" w:date="2022-02-08T10:37:00Z"/>
                    <w:rFonts w:ascii="Calibri" w:hAnsi="Calibri" w:cs="Calibri"/>
                    <w:color w:val="000000"/>
                  </w:rPr>
                </w:rPrChange>
              </w:rPr>
              <w:pPrChange w:id="4103" w:author="Daniel Stewart" w:date="2022-02-10T12:15:00Z">
                <w:pPr>
                  <w:pStyle w:val="Table"/>
                </w:pPr>
              </w:pPrChange>
            </w:pPr>
            <w:ins w:id="4104" w:author="Daniel Stewart" w:date="2022-02-08T10:37:00Z">
              <w:r w:rsidRPr="00FA28C5">
                <w:rPr>
                  <w:rPrChange w:id="4105" w:author="Daniel Stewart" w:date="2022-02-08T10:43:00Z">
                    <w:rPr>
                      <w:rFonts w:ascii="Calibri" w:hAnsi="Calibri" w:cs="Calibri"/>
                      <w:color w:val="000000"/>
                    </w:rPr>
                  </w:rPrChange>
                </w:rPr>
                <w:t>15.0</w:t>
              </w:r>
            </w:ins>
            <w:r w:rsidR="0020337B">
              <w:t>7</w:t>
            </w:r>
          </w:p>
        </w:tc>
        <w:tc>
          <w:tcPr>
            <w:tcW w:w="783" w:type="dxa"/>
            <w:tcBorders>
              <w:top w:val="nil"/>
              <w:left w:val="nil"/>
              <w:bottom w:val="nil"/>
              <w:right w:val="single" w:sz="4" w:space="0" w:color="auto"/>
            </w:tcBorders>
            <w:shd w:val="clear" w:color="auto" w:fill="auto"/>
            <w:noWrap/>
            <w:tcMar>
              <w:top w:w="15" w:type="dxa"/>
              <w:left w:w="15" w:type="dxa"/>
              <w:bottom w:w="0" w:type="dxa"/>
              <w:right w:w="15" w:type="dxa"/>
            </w:tcMar>
            <w:hideMark/>
          </w:tcPr>
          <w:p w14:paraId="03DC65F3" w14:textId="1C124874" w:rsidR="00FA28C5" w:rsidRPr="00FA28C5" w:rsidRDefault="00FA28C5">
            <w:pPr>
              <w:pStyle w:val="Table"/>
              <w:jc w:val="center"/>
              <w:rPr>
                <w:ins w:id="4106" w:author="Daniel Stewart" w:date="2022-02-08T10:37:00Z"/>
                <w:rPrChange w:id="4107" w:author="Daniel Stewart" w:date="2022-02-08T10:43:00Z">
                  <w:rPr>
                    <w:ins w:id="4108" w:author="Daniel Stewart" w:date="2022-02-08T10:37:00Z"/>
                    <w:rFonts w:ascii="Calibri" w:hAnsi="Calibri" w:cs="Calibri"/>
                    <w:color w:val="000000"/>
                  </w:rPr>
                </w:rPrChange>
              </w:rPr>
              <w:pPrChange w:id="4109" w:author="Daniel Stewart" w:date="2022-02-10T12:15:00Z">
                <w:pPr>
                  <w:pStyle w:val="Table"/>
                </w:pPr>
              </w:pPrChange>
            </w:pPr>
            <w:ins w:id="4110" w:author="Daniel Stewart" w:date="2022-02-08T10:37:00Z">
              <w:r w:rsidRPr="00FA28C5">
                <w:rPr>
                  <w:rPrChange w:id="4111" w:author="Daniel Stewart" w:date="2022-02-08T10:43:00Z">
                    <w:rPr>
                      <w:rFonts w:ascii="Calibri" w:hAnsi="Calibri" w:cs="Calibri"/>
                      <w:color w:val="000000"/>
                    </w:rPr>
                  </w:rPrChange>
                </w:rPr>
                <w:t>9.26</w:t>
              </w:r>
            </w:ins>
          </w:p>
        </w:tc>
        <w:tc>
          <w:tcPr>
            <w:tcW w:w="1074" w:type="dxa"/>
            <w:tcBorders>
              <w:top w:val="nil"/>
              <w:left w:val="nil"/>
              <w:bottom w:val="nil"/>
              <w:right w:val="nil"/>
            </w:tcBorders>
            <w:shd w:val="clear" w:color="auto" w:fill="auto"/>
            <w:noWrap/>
            <w:tcMar>
              <w:top w:w="15" w:type="dxa"/>
              <w:left w:w="15" w:type="dxa"/>
              <w:bottom w:w="0" w:type="dxa"/>
              <w:right w:w="15" w:type="dxa"/>
            </w:tcMar>
            <w:hideMark/>
          </w:tcPr>
          <w:p w14:paraId="393FCD08" w14:textId="30FF5A24" w:rsidR="00FA28C5" w:rsidRPr="00FA28C5" w:rsidRDefault="00856726">
            <w:pPr>
              <w:pStyle w:val="Table"/>
              <w:jc w:val="center"/>
              <w:rPr>
                <w:ins w:id="4112" w:author="Daniel Stewart" w:date="2022-02-08T10:37:00Z"/>
                <w:rPrChange w:id="4113" w:author="Daniel Stewart" w:date="2022-02-08T10:43:00Z">
                  <w:rPr>
                    <w:ins w:id="4114" w:author="Daniel Stewart" w:date="2022-02-08T10:37:00Z"/>
                    <w:rFonts w:ascii="Calibri" w:hAnsi="Calibri" w:cs="Calibri"/>
                    <w:color w:val="000000"/>
                  </w:rPr>
                </w:rPrChange>
              </w:rPr>
              <w:pPrChange w:id="4115" w:author="Daniel Stewart" w:date="2022-02-10T12:15:00Z">
                <w:pPr>
                  <w:pStyle w:val="Table"/>
                </w:pPr>
              </w:pPrChange>
            </w:pPr>
            <w:ins w:id="4116" w:author="Daniel Stewart" w:date="2022-02-08T10:56:00Z">
              <w:r>
                <w:t>-</w:t>
              </w:r>
            </w:ins>
          </w:p>
        </w:tc>
        <w:tc>
          <w:tcPr>
            <w:tcW w:w="1293" w:type="dxa"/>
            <w:tcBorders>
              <w:top w:val="nil"/>
              <w:left w:val="nil"/>
              <w:bottom w:val="nil"/>
              <w:right w:val="nil"/>
            </w:tcBorders>
            <w:shd w:val="clear" w:color="auto" w:fill="auto"/>
            <w:noWrap/>
            <w:tcMar>
              <w:top w:w="15" w:type="dxa"/>
              <w:left w:w="15" w:type="dxa"/>
              <w:bottom w:w="0" w:type="dxa"/>
              <w:right w:w="15" w:type="dxa"/>
            </w:tcMar>
            <w:hideMark/>
          </w:tcPr>
          <w:p w14:paraId="5FA976C2" w14:textId="0B46ACC6" w:rsidR="00FA28C5" w:rsidRPr="00FA28C5" w:rsidRDefault="00856726">
            <w:pPr>
              <w:pStyle w:val="Table"/>
              <w:jc w:val="center"/>
              <w:rPr>
                <w:ins w:id="4117" w:author="Daniel Stewart" w:date="2022-02-08T10:37:00Z"/>
                <w:rPrChange w:id="4118" w:author="Daniel Stewart" w:date="2022-02-08T10:43:00Z">
                  <w:rPr>
                    <w:ins w:id="4119" w:author="Daniel Stewart" w:date="2022-02-08T10:37:00Z"/>
                    <w:rFonts w:ascii="Calibri" w:hAnsi="Calibri" w:cs="Calibri"/>
                    <w:color w:val="000000"/>
                  </w:rPr>
                </w:rPrChange>
              </w:rPr>
              <w:pPrChange w:id="4120" w:author="Daniel Stewart" w:date="2022-02-10T12:15:00Z">
                <w:pPr>
                  <w:pStyle w:val="Table"/>
                </w:pPr>
              </w:pPrChange>
            </w:pPr>
            <w:ins w:id="4121" w:author="Daniel Stewart" w:date="2022-02-08T10:56:00Z">
              <w:r>
                <w:t>-</w:t>
              </w:r>
            </w:ins>
          </w:p>
        </w:tc>
      </w:tr>
      <w:tr w:rsidR="00C872E7" w:rsidRPr="00FA28C5" w14:paraId="565F5A44" w14:textId="77777777" w:rsidTr="00AD2899">
        <w:trPr>
          <w:gridAfter w:val="1"/>
          <w:wAfter w:w="22" w:type="dxa"/>
          <w:trHeight w:val="340"/>
          <w:jc w:val="center"/>
          <w:ins w:id="4122" w:author="Daniel Stewart" w:date="2022-02-08T10:37:00Z"/>
        </w:trPr>
        <w:tc>
          <w:tcPr>
            <w:tcW w:w="1701" w:type="dxa"/>
            <w:tcBorders>
              <w:top w:val="nil"/>
              <w:left w:val="nil"/>
              <w:bottom w:val="nil"/>
              <w:right w:val="nil"/>
            </w:tcBorders>
            <w:shd w:val="clear" w:color="auto" w:fill="auto"/>
            <w:noWrap/>
            <w:tcMar>
              <w:top w:w="15" w:type="dxa"/>
              <w:left w:w="15" w:type="dxa"/>
              <w:bottom w:w="0" w:type="dxa"/>
              <w:right w:w="15" w:type="dxa"/>
            </w:tcMar>
            <w:hideMark/>
          </w:tcPr>
          <w:p w14:paraId="772AD8B4" w14:textId="34FA3518" w:rsidR="00FA28C5" w:rsidRPr="00FA28C5" w:rsidRDefault="00FA28C5" w:rsidP="00AD2899">
            <w:pPr>
              <w:pStyle w:val="Table"/>
              <w:rPr>
                <w:ins w:id="4123" w:author="Daniel Stewart" w:date="2022-02-08T10:37:00Z"/>
                <w:rPrChange w:id="4124" w:author="Daniel Stewart" w:date="2022-02-08T10:43:00Z">
                  <w:rPr>
                    <w:ins w:id="4125" w:author="Daniel Stewart" w:date="2022-02-08T10:37:00Z"/>
                    <w:rFonts w:ascii="Calibri" w:hAnsi="Calibri" w:cs="Calibri"/>
                    <w:color w:val="000000"/>
                  </w:rPr>
                </w:rPrChange>
              </w:rPr>
            </w:pPr>
            <w:ins w:id="4126" w:author="Daniel Stewart" w:date="2022-02-08T10:37:00Z">
              <w:r w:rsidRPr="00FA28C5">
                <w:rPr>
                  <w:rPrChange w:id="4127" w:author="Daniel Stewart" w:date="2022-02-08T10:43:00Z">
                    <w:rPr>
                      <w:rFonts w:ascii="Calibri" w:hAnsi="Calibri" w:cs="Calibri"/>
                      <w:color w:val="000000"/>
                    </w:rPr>
                  </w:rPrChange>
                </w:rPr>
                <w:t xml:space="preserve">Project </w:t>
              </w:r>
            </w:ins>
            <w:ins w:id="4128" w:author="Daniel Stewart" w:date="2022-02-10T12:17:00Z">
              <w:r w:rsidR="00AD2899">
                <w:t>a</w:t>
              </w:r>
            </w:ins>
            <w:ins w:id="4129" w:author="Daniel Stewart" w:date="2022-02-08T10:37:00Z">
              <w:r w:rsidRPr="00FA28C5">
                <w:rPr>
                  <w:rPrChange w:id="4130" w:author="Daniel Stewart" w:date="2022-02-08T10:43:00Z">
                    <w:rPr>
                      <w:rFonts w:ascii="Calibri" w:hAnsi="Calibri" w:cs="Calibri"/>
                      <w:color w:val="000000"/>
                    </w:rPr>
                  </w:rPrChange>
                </w:rPr>
                <w:t>ge (years)</w:t>
              </w:r>
            </w:ins>
          </w:p>
        </w:tc>
        <w:tc>
          <w:tcPr>
            <w:tcW w:w="709" w:type="dxa"/>
            <w:tcBorders>
              <w:top w:val="nil"/>
              <w:left w:val="single" w:sz="4" w:space="0" w:color="auto"/>
              <w:bottom w:val="nil"/>
              <w:right w:val="nil"/>
            </w:tcBorders>
            <w:shd w:val="clear" w:color="auto" w:fill="auto"/>
            <w:noWrap/>
            <w:tcMar>
              <w:top w:w="15" w:type="dxa"/>
              <w:left w:w="15" w:type="dxa"/>
              <w:bottom w:w="0" w:type="dxa"/>
              <w:right w:w="15" w:type="dxa"/>
            </w:tcMar>
            <w:hideMark/>
          </w:tcPr>
          <w:p w14:paraId="41C867C8" w14:textId="77777777" w:rsidR="00FA28C5" w:rsidRPr="00FA28C5" w:rsidRDefault="00FA28C5">
            <w:pPr>
              <w:pStyle w:val="Table"/>
              <w:ind w:left="-455" w:firstLine="455"/>
              <w:jc w:val="center"/>
              <w:rPr>
                <w:ins w:id="4131" w:author="Daniel Stewart" w:date="2022-02-08T10:37:00Z"/>
                <w:rPrChange w:id="4132" w:author="Daniel Stewart" w:date="2022-02-08T10:43:00Z">
                  <w:rPr>
                    <w:ins w:id="4133" w:author="Daniel Stewart" w:date="2022-02-08T10:37:00Z"/>
                    <w:rFonts w:ascii="Calibri" w:hAnsi="Calibri" w:cs="Calibri"/>
                    <w:color w:val="000000"/>
                  </w:rPr>
                </w:rPrChange>
              </w:rPr>
              <w:pPrChange w:id="4134" w:author="Daniel Stewart" w:date="2022-02-10T12:18:00Z">
                <w:pPr>
                  <w:pStyle w:val="Table"/>
                </w:pPr>
              </w:pPrChange>
            </w:pPr>
            <w:ins w:id="4135" w:author="Daniel Stewart" w:date="2022-02-08T10:37:00Z">
              <w:r w:rsidRPr="00FA28C5">
                <w:rPr>
                  <w:rPrChange w:id="4136" w:author="Daniel Stewart" w:date="2022-02-08T10:43:00Z">
                    <w:rPr>
                      <w:rFonts w:ascii="Calibri" w:hAnsi="Calibri" w:cs="Calibri"/>
                      <w:color w:val="000000"/>
                    </w:rPr>
                  </w:rPrChange>
                </w:rPr>
                <w:t>7</w:t>
              </w:r>
            </w:ins>
          </w:p>
        </w:tc>
        <w:tc>
          <w:tcPr>
            <w:tcW w:w="851" w:type="dxa"/>
            <w:tcBorders>
              <w:top w:val="nil"/>
              <w:left w:val="nil"/>
              <w:bottom w:val="nil"/>
              <w:right w:val="nil"/>
            </w:tcBorders>
            <w:shd w:val="clear" w:color="auto" w:fill="auto"/>
            <w:noWrap/>
            <w:tcMar>
              <w:top w:w="15" w:type="dxa"/>
              <w:left w:w="15" w:type="dxa"/>
              <w:bottom w:w="0" w:type="dxa"/>
              <w:right w:w="15" w:type="dxa"/>
            </w:tcMar>
            <w:hideMark/>
          </w:tcPr>
          <w:p w14:paraId="40422DE9" w14:textId="77777777" w:rsidR="00FA28C5" w:rsidRPr="00FA28C5" w:rsidRDefault="00FA28C5">
            <w:pPr>
              <w:pStyle w:val="Table"/>
              <w:jc w:val="center"/>
              <w:rPr>
                <w:ins w:id="4137" w:author="Daniel Stewart" w:date="2022-02-08T10:37:00Z"/>
                <w:rPrChange w:id="4138" w:author="Daniel Stewart" w:date="2022-02-08T10:43:00Z">
                  <w:rPr>
                    <w:ins w:id="4139" w:author="Daniel Stewart" w:date="2022-02-08T10:37:00Z"/>
                    <w:rFonts w:ascii="Calibri" w:hAnsi="Calibri" w:cs="Calibri"/>
                    <w:color w:val="000000"/>
                  </w:rPr>
                </w:rPrChange>
              </w:rPr>
              <w:pPrChange w:id="4140" w:author="Daniel Stewart" w:date="2022-02-10T12:15:00Z">
                <w:pPr>
                  <w:pStyle w:val="Table"/>
                </w:pPr>
              </w:pPrChange>
            </w:pPr>
            <w:ins w:id="4141" w:author="Daniel Stewart" w:date="2022-02-08T10:37:00Z">
              <w:r w:rsidRPr="00FA28C5">
                <w:rPr>
                  <w:rPrChange w:id="4142" w:author="Daniel Stewart" w:date="2022-02-08T10:43:00Z">
                    <w:rPr>
                      <w:rFonts w:ascii="Calibri" w:hAnsi="Calibri" w:cs="Calibri"/>
                      <w:color w:val="000000"/>
                    </w:rPr>
                  </w:rPrChange>
                </w:rPr>
                <w:t>40</w:t>
              </w:r>
            </w:ins>
          </w:p>
        </w:tc>
        <w:tc>
          <w:tcPr>
            <w:tcW w:w="918" w:type="dxa"/>
            <w:tcBorders>
              <w:top w:val="nil"/>
              <w:left w:val="nil"/>
              <w:bottom w:val="nil"/>
              <w:right w:val="nil"/>
            </w:tcBorders>
            <w:shd w:val="clear" w:color="auto" w:fill="auto"/>
            <w:noWrap/>
            <w:tcMar>
              <w:top w:w="15" w:type="dxa"/>
              <w:left w:w="15" w:type="dxa"/>
              <w:bottom w:w="0" w:type="dxa"/>
              <w:right w:w="15" w:type="dxa"/>
            </w:tcMar>
            <w:hideMark/>
          </w:tcPr>
          <w:p w14:paraId="45E81DB5" w14:textId="3B816E69" w:rsidR="00FA28C5" w:rsidRPr="00FA28C5" w:rsidRDefault="00FA28C5">
            <w:pPr>
              <w:pStyle w:val="Table"/>
              <w:jc w:val="center"/>
              <w:rPr>
                <w:ins w:id="4143" w:author="Daniel Stewart" w:date="2022-02-08T10:37:00Z"/>
                <w:rPrChange w:id="4144" w:author="Daniel Stewart" w:date="2022-02-08T10:43:00Z">
                  <w:rPr>
                    <w:ins w:id="4145" w:author="Daniel Stewart" w:date="2022-02-08T10:37:00Z"/>
                    <w:rFonts w:ascii="Calibri" w:hAnsi="Calibri" w:cs="Calibri"/>
                    <w:color w:val="000000"/>
                  </w:rPr>
                </w:rPrChange>
              </w:rPr>
              <w:pPrChange w:id="4146" w:author="Daniel Stewart" w:date="2022-02-10T12:15:00Z">
                <w:pPr>
                  <w:pStyle w:val="Table"/>
                </w:pPr>
              </w:pPrChange>
            </w:pPr>
            <w:ins w:id="4147" w:author="Daniel Stewart" w:date="2022-02-08T10:37:00Z">
              <w:r w:rsidRPr="00FA28C5">
                <w:rPr>
                  <w:rPrChange w:id="4148" w:author="Daniel Stewart" w:date="2022-02-08T10:43:00Z">
                    <w:rPr>
                      <w:rFonts w:ascii="Calibri" w:hAnsi="Calibri" w:cs="Calibri"/>
                      <w:color w:val="000000"/>
                    </w:rPr>
                  </w:rPrChange>
                </w:rPr>
                <w:t>25.92</w:t>
              </w:r>
            </w:ins>
          </w:p>
        </w:tc>
        <w:tc>
          <w:tcPr>
            <w:tcW w:w="783" w:type="dxa"/>
            <w:tcBorders>
              <w:top w:val="nil"/>
              <w:left w:val="nil"/>
              <w:bottom w:val="nil"/>
              <w:right w:val="single" w:sz="4" w:space="0" w:color="auto"/>
            </w:tcBorders>
            <w:shd w:val="clear" w:color="auto" w:fill="auto"/>
            <w:noWrap/>
            <w:tcMar>
              <w:top w:w="15" w:type="dxa"/>
              <w:left w:w="15" w:type="dxa"/>
              <w:bottom w:w="0" w:type="dxa"/>
              <w:right w:w="15" w:type="dxa"/>
            </w:tcMar>
            <w:hideMark/>
          </w:tcPr>
          <w:p w14:paraId="74C88F54" w14:textId="1D434D56" w:rsidR="00FA28C5" w:rsidRPr="00FA28C5" w:rsidRDefault="00FA28C5">
            <w:pPr>
              <w:pStyle w:val="Table"/>
              <w:jc w:val="center"/>
              <w:rPr>
                <w:ins w:id="4149" w:author="Daniel Stewart" w:date="2022-02-08T10:37:00Z"/>
                <w:rPrChange w:id="4150" w:author="Daniel Stewart" w:date="2022-02-08T10:43:00Z">
                  <w:rPr>
                    <w:ins w:id="4151" w:author="Daniel Stewart" w:date="2022-02-08T10:37:00Z"/>
                    <w:rFonts w:ascii="Calibri" w:hAnsi="Calibri" w:cs="Calibri"/>
                    <w:color w:val="000000"/>
                  </w:rPr>
                </w:rPrChange>
              </w:rPr>
              <w:pPrChange w:id="4152" w:author="Daniel Stewart" w:date="2022-02-10T12:15:00Z">
                <w:pPr>
                  <w:pStyle w:val="Table"/>
                </w:pPr>
              </w:pPrChange>
            </w:pPr>
            <w:ins w:id="4153" w:author="Daniel Stewart" w:date="2022-02-08T10:37:00Z">
              <w:r w:rsidRPr="00FA28C5">
                <w:rPr>
                  <w:rPrChange w:id="4154" w:author="Daniel Stewart" w:date="2022-02-08T10:43:00Z">
                    <w:rPr>
                      <w:rFonts w:ascii="Calibri" w:hAnsi="Calibri" w:cs="Calibri"/>
                      <w:color w:val="000000"/>
                    </w:rPr>
                  </w:rPrChange>
                </w:rPr>
                <w:t>8.50</w:t>
              </w:r>
            </w:ins>
          </w:p>
        </w:tc>
        <w:tc>
          <w:tcPr>
            <w:tcW w:w="1074" w:type="dxa"/>
            <w:tcBorders>
              <w:top w:val="nil"/>
              <w:left w:val="nil"/>
              <w:bottom w:val="nil"/>
              <w:right w:val="nil"/>
            </w:tcBorders>
            <w:shd w:val="clear" w:color="auto" w:fill="auto"/>
            <w:noWrap/>
            <w:tcMar>
              <w:top w:w="15" w:type="dxa"/>
              <w:left w:w="15" w:type="dxa"/>
              <w:bottom w:w="0" w:type="dxa"/>
              <w:right w:w="15" w:type="dxa"/>
            </w:tcMar>
            <w:hideMark/>
          </w:tcPr>
          <w:p w14:paraId="4D2F7CE8" w14:textId="664EFD75" w:rsidR="00FA28C5" w:rsidRPr="00FA28C5" w:rsidRDefault="00856726">
            <w:pPr>
              <w:pStyle w:val="Table"/>
              <w:jc w:val="center"/>
              <w:rPr>
                <w:ins w:id="4155" w:author="Daniel Stewart" w:date="2022-02-08T10:37:00Z"/>
                <w:rPrChange w:id="4156" w:author="Daniel Stewart" w:date="2022-02-08T10:43:00Z">
                  <w:rPr>
                    <w:ins w:id="4157" w:author="Daniel Stewart" w:date="2022-02-08T10:37:00Z"/>
                    <w:rFonts w:ascii="Calibri" w:hAnsi="Calibri" w:cs="Calibri"/>
                    <w:color w:val="000000"/>
                  </w:rPr>
                </w:rPrChange>
              </w:rPr>
              <w:pPrChange w:id="4158" w:author="Daniel Stewart" w:date="2022-02-10T12:15:00Z">
                <w:pPr>
                  <w:pStyle w:val="Table"/>
                </w:pPr>
              </w:pPrChange>
            </w:pPr>
            <w:ins w:id="4159" w:author="Daniel Stewart" w:date="2022-02-08T10:56:00Z">
              <w:r>
                <w:t>-</w:t>
              </w:r>
            </w:ins>
          </w:p>
        </w:tc>
        <w:tc>
          <w:tcPr>
            <w:tcW w:w="1293" w:type="dxa"/>
            <w:tcBorders>
              <w:top w:val="nil"/>
              <w:left w:val="nil"/>
              <w:bottom w:val="nil"/>
              <w:right w:val="nil"/>
            </w:tcBorders>
            <w:shd w:val="clear" w:color="auto" w:fill="auto"/>
            <w:noWrap/>
            <w:tcMar>
              <w:top w:w="15" w:type="dxa"/>
              <w:left w:w="15" w:type="dxa"/>
              <w:bottom w:w="0" w:type="dxa"/>
              <w:right w:w="15" w:type="dxa"/>
            </w:tcMar>
            <w:hideMark/>
          </w:tcPr>
          <w:p w14:paraId="31D79FA2" w14:textId="6E876F73" w:rsidR="00FA28C5" w:rsidRPr="00FA28C5" w:rsidRDefault="00856726">
            <w:pPr>
              <w:pStyle w:val="Table"/>
              <w:jc w:val="center"/>
              <w:rPr>
                <w:ins w:id="4160" w:author="Daniel Stewart" w:date="2022-02-08T10:37:00Z"/>
                <w:rPrChange w:id="4161" w:author="Daniel Stewart" w:date="2022-02-08T10:43:00Z">
                  <w:rPr>
                    <w:ins w:id="4162" w:author="Daniel Stewart" w:date="2022-02-08T10:37:00Z"/>
                    <w:rFonts w:ascii="Calibri" w:hAnsi="Calibri" w:cs="Calibri"/>
                    <w:color w:val="000000"/>
                  </w:rPr>
                </w:rPrChange>
              </w:rPr>
              <w:pPrChange w:id="4163" w:author="Daniel Stewart" w:date="2022-02-10T12:15:00Z">
                <w:pPr>
                  <w:pStyle w:val="Table"/>
                </w:pPr>
              </w:pPrChange>
            </w:pPr>
            <w:ins w:id="4164" w:author="Daniel Stewart" w:date="2022-02-08T10:56:00Z">
              <w:r>
                <w:t>-</w:t>
              </w:r>
            </w:ins>
          </w:p>
        </w:tc>
      </w:tr>
      <w:tr w:rsidR="00C872E7" w:rsidRPr="00FA28C5" w14:paraId="508F3B9C" w14:textId="77777777" w:rsidTr="00AD2899">
        <w:trPr>
          <w:gridAfter w:val="1"/>
          <w:wAfter w:w="22" w:type="dxa"/>
          <w:trHeight w:val="340"/>
          <w:jc w:val="center"/>
          <w:ins w:id="4165" w:author="Daniel Stewart" w:date="2022-02-08T10:37:00Z"/>
        </w:trPr>
        <w:tc>
          <w:tcPr>
            <w:tcW w:w="1701" w:type="dxa"/>
            <w:tcBorders>
              <w:top w:val="nil"/>
              <w:left w:val="nil"/>
              <w:bottom w:val="nil"/>
              <w:right w:val="nil"/>
            </w:tcBorders>
            <w:shd w:val="clear" w:color="auto" w:fill="auto"/>
            <w:noWrap/>
            <w:tcMar>
              <w:top w:w="15" w:type="dxa"/>
              <w:left w:w="15" w:type="dxa"/>
              <w:bottom w:w="0" w:type="dxa"/>
              <w:right w:w="15" w:type="dxa"/>
            </w:tcMar>
            <w:hideMark/>
          </w:tcPr>
          <w:p w14:paraId="6A611985" w14:textId="7937A2E7" w:rsidR="00FA28C5" w:rsidRPr="00FA28C5" w:rsidRDefault="00FA28C5" w:rsidP="00AD2899">
            <w:pPr>
              <w:pStyle w:val="Table"/>
              <w:rPr>
                <w:ins w:id="4166" w:author="Daniel Stewart" w:date="2022-02-08T10:37:00Z"/>
                <w:rPrChange w:id="4167" w:author="Daniel Stewart" w:date="2022-02-08T10:43:00Z">
                  <w:rPr>
                    <w:ins w:id="4168" w:author="Daniel Stewart" w:date="2022-02-08T10:37:00Z"/>
                    <w:rFonts w:ascii="Calibri" w:hAnsi="Calibri" w:cs="Calibri"/>
                    <w:color w:val="000000"/>
                  </w:rPr>
                </w:rPrChange>
              </w:rPr>
            </w:pPr>
            <w:ins w:id="4169" w:author="Daniel Stewart" w:date="2022-02-08T10:37:00Z">
              <w:r w:rsidRPr="00FA28C5">
                <w:rPr>
                  <w:rPrChange w:id="4170" w:author="Daniel Stewart" w:date="2022-02-08T10:43:00Z">
                    <w:rPr>
                      <w:rFonts w:ascii="Calibri" w:hAnsi="Calibri" w:cs="Calibri"/>
                      <w:color w:val="000000"/>
                    </w:rPr>
                  </w:rPrChange>
                </w:rPr>
                <w:t xml:space="preserve">Project </w:t>
              </w:r>
            </w:ins>
            <w:ins w:id="4171" w:author="Daniel Stewart" w:date="2022-02-10T12:17:00Z">
              <w:r w:rsidR="00AD2899">
                <w:t>s</w:t>
              </w:r>
            </w:ins>
            <w:ins w:id="4172" w:author="Daniel Stewart" w:date="2022-02-08T10:37:00Z">
              <w:r w:rsidRPr="00FA28C5">
                <w:rPr>
                  <w:rPrChange w:id="4173" w:author="Daniel Stewart" w:date="2022-02-08T10:43:00Z">
                    <w:rPr>
                      <w:rFonts w:ascii="Calibri" w:hAnsi="Calibri" w:cs="Calibri"/>
                      <w:color w:val="000000"/>
                    </w:rPr>
                  </w:rPrChange>
                </w:rPr>
                <w:t>ize (m</w:t>
              </w:r>
              <w:r w:rsidRPr="00FA28C5">
                <w:rPr>
                  <w:vertAlign w:val="superscript"/>
                  <w:rPrChange w:id="4174" w:author="Daniel Stewart" w:date="2022-02-08T10:43:00Z">
                    <w:rPr>
                      <w:rFonts w:ascii="Calibri" w:hAnsi="Calibri" w:cs="Calibri"/>
                      <w:color w:val="000000"/>
                    </w:rPr>
                  </w:rPrChange>
                </w:rPr>
                <w:t>2</w:t>
              </w:r>
              <w:r w:rsidRPr="00FA28C5">
                <w:rPr>
                  <w:rPrChange w:id="4175" w:author="Daniel Stewart" w:date="2022-02-08T10:43:00Z">
                    <w:rPr>
                      <w:rFonts w:ascii="Calibri" w:hAnsi="Calibri" w:cs="Calibri"/>
                      <w:color w:val="000000"/>
                    </w:rPr>
                  </w:rPrChange>
                </w:rPr>
                <w:t>)</w:t>
              </w:r>
            </w:ins>
          </w:p>
        </w:tc>
        <w:tc>
          <w:tcPr>
            <w:tcW w:w="709" w:type="dxa"/>
            <w:tcBorders>
              <w:top w:val="nil"/>
              <w:left w:val="single" w:sz="4" w:space="0" w:color="auto"/>
              <w:bottom w:val="nil"/>
              <w:right w:val="nil"/>
            </w:tcBorders>
            <w:shd w:val="clear" w:color="auto" w:fill="auto"/>
            <w:noWrap/>
            <w:tcMar>
              <w:top w:w="15" w:type="dxa"/>
              <w:left w:w="15" w:type="dxa"/>
              <w:bottom w:w="0" w:type="dxa"/>
              <w:right w:w="15" w:type="dxa"/>
            </w:tcMar>
            <w:hideMark/>
          </w:tcPr>
          <w:p w14:paraId="2A1CE9D2" w14:textId="6961265B" w:rsidR="00FA28C5" w:rsidRPr="00FA28C5" w:rsidRDefault="00FA28C5">
            <w:pPr>
              <w:pStyle w:val="Table"/>
              <w:ind w:left="-455" w:firstLine="455"/>
              <w:jc w:val="center"/>
              <w:rPr>
                <w:ins w:id="4176" w:author="Daniel Stewart" w:date="2022-02-08T10:37:00Z"/>
                <w:rPrChange w:id="4177" w:author="Daniel Stewart" w:date="2022-02-08T10:43:00Z">
                  <w:rPr>
                    <w:ins w:id="4178" w:author="Daniel Stewart" w:date="2022-02-08T10:37:00Z"/>
                    <w:rFonts w:ascii="Calibri" w:hAnsi="Calibri" w:cs="Calibri"/>
                    <w:color w:val="000000"/>
                  </w:rPr>
                </w:rPrChange>
              </w:rPr>
              <w:pPrChange w:id="4179" w:author="Daniel Stewart" w:date="2022-02-10T12:18:00Z">
                <w:pPr>
                  <w:pStyle w:val="Table"/>
                </w:pPr>
              </w:pPrChange>
            </w:pPr>
            <w:ins w:id="4180" w:author="Daniel Stewart" w:date="2022-02-08T10:37:00Z">
              <w:r w:rsidRPr="00FA28C5">
                <w:rPr>
                  <w:rPrChange w:id="4181" w:author="Daniel Stewart" w:date="2022-02-08T10:43:00Z">
                    <w:rPr>
                      <w:rFonts w:ascii="Calibri" w:hAnsi="Calibri" w:cs="Calibri"/>
                      <w:color w:val="000000"/>
                    </w:rPr>
                  </w:rPrChange>
                </w:rPr>
                <w:t>20</w:t>
              </w:r>
            </w:ins>
          </w:p>
        </w:tc>
        <w:tc>
          <w:tcPr>
            <w:tcW w:w="851" w:type="dxa"/>
            <w:tcBorders>
              <w:top w:val="nil"/>
              <w:left w:val="nil"/>
              <w:bottom w:val="nil"/>
              <w:right w:val="nil"/>
            </w:tcBorders>
            <w:shd w:val="clear" w:color="auto" w:fill="auto"/>
            <w:noWrap/>
            <w:tcMar>
              <w:top w:w="15" w:type="dxa"/>
              <w:left w:w="15" w:type="dxa"/>
              <w:bottom w:w="0" w:type="dxa"/>
              <w:right w:w="15" w:type="dxa"/>
            </w:tcMar>
            <w:hideMark/>
          </w:tcPr>
          <w:p w14:paraId="3242E359" w14:textId="1ADE2583" w:rsidR="00FA28C5" w:rsidRPr="00FA28C5" w:rsidRDefault="00FA28C5">
            <w:pPr>
              <w:pStyle w:val="Table"/>
              <w:jc w:val="center"/>
              <w:rPr>
                <w:ins w:id="4182" w:author="Daniel Stewart" w:date="2022-02-08T10:37:00Z"/>
                <w:rPrChange w:id="4183" w:author="Daniel Stewart" w:date="2022-02-08T10:43:00Z">
                  <w:rPr>
                    <w:ins w:id="4184" w:author="Daniel Stewart" w:date="2022-02-08T10:37:00Z"/>
                    <w:rFonts w:ascii="Calibri" w:hAnsi="Calibri" w:cs="Calibri"/>
                    <w:color w:val="000000"/>
                  </w:rPr>
                </w:rPrChange>
              </w:rPr>
              <w:pPrChange w:id="4185" w:author="Daniel Stewart" w:date="2022-02-10T12:15:00Z">
                <w:pPr>
                  <w:pStyle w:val="Table"/>
                </w:pPr>
              </w:pPrChange>
            </w:pPr>
            <w:ins w:id="4186" w:author="Daniel Stewart" w:date="2022-02-08T10:37:00Z">
              <w:r w:rsidRPr="00FA28C5">
                <w:rPr>
                  <w:rPrChange w:id="4187" w:author="Daniel Stewart" w:date="2022-02-08T10:43:00Z">
                    <w:rPr>
                      <w:rFonts w:ascii="Calibri" w:hAnsi="Calibri" w:cs="Calibri"/>
                      <w:color w:val="000000"/>
                    </w:rPr>
                  </w:rPrChange>
                </w:rPr>
                <w:t>59309</w:t>
              </w:r>
            </w:ins>
          </w:p>
        </w:tc>
        <w:tc>
          <w:tcPr>
            <w:tcW w:w="918" w:type="dxa"/>
            <w:tcBorders>
              <w:top w:val="nil"/>
              <w:left w:val="nil"/>
              <w:bottom w:val="nil"/>
              <w:right w:val="nil"/>
            </w:tcBorders>
            <w:shd w:val="clear" w:color="auto" w:fill="auto"/>
            <w:noWrap/>
            <w:tcMar>
              <w:top w:w="15" w:type="dxa"/>
              <w:left w:w="15" w:type="dxa"/>
              <w:bottom w:w="0" w:type="dxa"/>
              <w:right w:w="15" w:type="dxa"/>
            </w:tcMar>
            <w:hideMark/>
          </w:tcPr>
          <w:p w14:paraId="4B18A0CD" w14:textId="062C26C4" w:rsidR="00FA28C5" w:rsidRPr="00FA28C5" w:rsidRDefault="00FA28C5">
            <w:pPr>
              <w:pStyle w:val="Table"/>
              <w:jc w:val="center"/>
              <w:rPr>
                <w:ins w:id="4188" w:author="Daniel Stewart" w:date="2022-02-08T10:37:00Z"/>
                <w:rPrChange w:id="4189" w:author="Daniel Stewart" w:date="2022-02-08T10:43:00Z">
                  <w:rPr>
                    <w:ins w:id="4190" w:author="Daniel Stewart" w:date="2022-02-08T10:37:00Z"/>
                    <w:rFonts w:ascii="Calibri" w:hAnsi="Calibri" w:cs="Calibri"/>
                    <w:color w:val="000000"/>
                  </w:rPr>
                </w:rPrChange>
              </w:rPr>
              <w:pPrChange w:id="4191" w:author="Daniel Stewart" w:date="2022-02-10T12:15:00Z">
                <w:pPr>
                  <w:pStyle w:val="Table"/>
                </w:pPr>
              </w:pPrChange>
            </w:pPr>
            <w:ins w:id="4192" w:author="Daniel Stewart" w:date="2022-02-08T10:37:00Z">
              <w:r w:rsidRPr="00FA28C5">
                <w:rPr>
                  <w:rPrChange w:id="4193" w:author="Daniel Stewart" w:date="2022-02-08T10:43:00Z">
                    <w:rPr>
                      <w:rFonts w:ascii="Calibri" w:hAnsi="Calibri" w:cs="Calibri"/>
                      <w:color w:val="000000"/>
                    </w:rPr>
                  </w:rPrChange>
                </w:rPr>
                <w:t>32</w:t>
              </w:r>
            </w:ins>
            <w:r w:rsidR="00F53EC4">
              <w:t>61</w:t>
            </w:r>
            <w:ins w:id="4194" w:author="Daniel Stewart" w:date="2022-02-08T10:37:00Z">
              <w:r w:rsidRPr="00FA28C5">
                <w:rPr>
                  <w:rPrChange w:id="4195" w:author="Daniel Stewart" w:date="2022-02-08T10:43:00Z">
                    <w:rPr>
                      <w:rFonts w:ascii="Calibri" w:hAnsi="Calibri" w:cs="Calibri"/>
                      <w:color w:val="000000"/>
                    </w:rPr>
                  </w:rPrChange>
                </w:rPr>
                <w:t>.</w:t>
              </w:r>
            </w:ins>
            <w:r w:rsidR="00F53EC4">
              <w:t>00</w:t>
            </w:r>
          </w:p>
        </w:tc>
        <w:tc>
          <w:tcPr>
            <w:tcW w:w="783" w:type="dxa"/>
            <w:tcBorders>
              <w:top w:val="nil"/>
              <w:left w:val="nil"/>
              <w:bottom w:val="nil"/>
              <w:right w:val="single" w:sz="4" w:space="0" w:color="auto"/>
            </w:tcBorders>
            <w:shd w:val="clear" w:color="auto" w:fill="auto"/>
            <w:noWrap/>
            <w:tcMar>
              <w:top w:w="15" w:type="dxa"/>
              <w:left w:w="15" w:type="dxa"/>
              <w:bottom w:w="0" w:type="dxa"/>
              <w:right w:w="15" w:type="dxa"/>
            </w:tcMar>
            <w:hideMark/>
          </w:tcPr>
          <w:p w14:paraId="0ADDBFA7" w14:textId="4990BC7F" w:rsidR="00FA28C5" w:rsidRPr="00FA28C5" w:rsidRDefault="00FA28C5">
            <w:pPr>
              <w:pStyle w:val="Table"/>
              <w:jc w:val="center"/>
              <w:rPr>
                <w:ins w:id="4196" w:author="Daniel Stewart" w:date="2022-02-08T10:37:00Z"/>
                <w:rPrChange w:id="4197" w:author="Daniel Stewart" w:date="2022-02-08T10:43:00Z">
                  <w:rPr>
                    <w:ins w:id="4198" w:author="Daniel Stewart" w:date="2022-02-08T10:37:00Z"/>
                    <w:rFonts w:ascii="Calibri" w:hAnsi="Calibri" w:cs="Calibri"/>
                    <w:color w:val="000000"/>
                  </w:rPr>
                </w:rPrChange>
              </w:rPr>
              <w:pPrChange w:id="4199" w:author="Daniel Stewart" w:date="2022-02-10T12:15:00Z">
                <w:pPr>
                  <w:pStyle w:val="Table"/>
                </w:pPr>
              </w:pPrChange>
            </w:pPr>
            <w:ins w:id="4200" w:author="Daniel Stewart" w:date="2022-02-08T10:37:00Z">
              <w:r w:rsidRPr="00FA28C5">
                <w:rPr>
                  <w:rPrChange w:id="4201" w:author="Daniel Stewart" w:date="2022-02-08T10:43:00Z">
                    <w:rPr>
                      <w:rFonts w:ascii="Calibri" w:hAnsi="Calibri" w:cs="Calibri"/>
                      <w:color w:val="000000"/>
                    </w:rPr>
                  </w:rPrChange>
                </w:rPr>
                <w:t>7</w:t>
              </w:r>
            </w:ins>
            <w:r w:rsidR="0020337B">
              <w:t>594</w:t>
            </w:r>
            <w:ins w:id="4202" w:author="Daniel Stewart" w:date="2022-02-08T10:37:00Z">
              <w:r w:rsidRPr="00FA28C5">
                <w:rPr>
                  <w:rPrChange w:id="4203" w:author="Daniel Stewart" w:date="2022-02-08T10:43:00Z">
                    <w:rPr>
                      <w:rFonts w:ascii="Calibri" w:hAnsi="Calibri" w:cs="Calibri"/>
                      <w:color w:val="000000"/>
                    </w:rPr>
                  </w:rPrChange>
                </w:rPr>
                <w:t>.</w:t>
              </w:r>
            </w:ins>
            <w:r w:rsidR="0020337B">
              <w:t>62</w:t>
            </w:r>
          </w:p>
        </w:tc>
        <w:tc>
          <w:tcPr>
            <w:tcW w:w="1074" w:type="dxa"/>
            <w:tcBorders>
              <w:top w:val="nil"/>
              <w:left w:val="nil"/>
              <w:bottom w:val="nil"/>
              <w:right w:val="nil"/>
            </w:tcBorders>
            <w:shd w:val="clear" w:color="auto" w:fill="auto"/>
            <w:noWrap/>
            <w:tcMar>
              <w:top w:w="15" w:type="dxa"/>
              <w:left w:w="15" w:type="dxa"/>
              <w:bottom w:w="0" w:type="dxa"/>
              <w:right w:w="15" w:type="dxa"/>
            </w:tcMar>
            <w:hideMark/>
          </w:tcPr>
          <w:p w14:paraId="780E21B6" w14:textId="01012089" w:rsidR="00FA28C5" w:rsidRPr="00FA28C5" w:rsidRDefault="00856726">
            <w:pPr>
              <w:pStyle w:val="Table"/>
              <w:jc w:val="center"/>
              <w:rPr>
                <w:ins w:id="4204" w:author="Daniel Stewart" w:date="2022-02-08T10:37:00Z"/>
                <w:rPrChange w:id="4205" w:author="Daniel Stewart" w:date="2022-02-08T10:43:00Z">
                  <w:rPr>
                    <w:ins w:id="4206" w:author="Daniel Stewart" w:date="2022-02-08T10:37:00Z"/>
                    <w:rFonts w:ascii="Calibri" w:hAnsi="Calibri" w:cs="Calibri"/>
                    <w:color w:val="000000"/>
                  </w:rPr>
                </w:rPrChange>
              </w:rPr>
              <w:pPrChange w:id="4207" w:author="Daniel Stewart" w:date="2022-02-10T12:15:00Z">
                <w:pPr>
                  <w:pStyle w:val="Table"/>
                </w:pPr>
              </w:pPrChange>
            </w:pPr>
            <w:ins w:id="4208" w:author="Daniel Stewart" w:date="2022-02-08T10:56:00Z">
              <w:r>
                <w:t>-</w:t>
              </w:r>
            </w:ins>
          </w:p>
        </w:tc>
        <w:tc>
          <w:tcPr>
            <w:tcW w:w="1293" w:type="dxa"/>
            <w:tcBorders>
              <w:top w:val="nil"/>
              <w:left w:val="nil"/>
              <w:bottom w:val="nil"/>
              <w:right w:val="nil"/>
            </w:tcBorders>
            <w:shd w:val="clear" w:color="auto" w:fill="auto"/>
            <w:noWrap/>
            <w:tcMar>
              <w:top w:w="15" w:type="dxa"/>
              <w:left w:w="15" w:type="dxa"/>
              <w:bottom w:w="0" w:type="dxa"/>
              <w:right w:w="15" w:type="dxa"/>
            </w:tcMar>
            <w:hideMark/>
          </w:tcPr>
          <w:p w14:paraId="51303E39" w14:textId="09049624" w:rsidR="00FA28C5" w:rsidRPr="00FA28C5" w:rsidRDefault="00856726">
            <w:pPr>
              <w:pStyle w:val="Table"/>
              <w:jc w:val="center"/>
              <w:rPr>
                <w:ins w:id="4209" w:author="Daniel Stewart" w:date="2022-02-08T10:37:00Z"/>
                <w:rPrChange w:id="4210" w:author="Daniel Stewart" w:date="2022-02-08T10:43:00Z">
                  <w:rPr>
                    <w:ins w:id="4211" w:author="Daniel Stewart" w:date="2022-02-08T10:37:00Z"/>
                    <w:rFonts w:ascii="Calibri" w:hAnsi="Calibri" w:cs="Calibri"/>
                    <w:color w:val="000000"/>
                  </w:rPr>
                </w:rPrChange>
              </w:rPr>
              <w:pPrChange w:id="4212" w:author="Daniel Stewart" w:date="2022-02-10T12:15:00Z">
                <w:pPr>
                  <w:pStyle w:val="Table"/>
                </w:pPr>
              </w:pPrChange>
            </w:pPr>
            <w:ins w:id="4213" w:author="Daniel Stewart" w:date="2022-02-08T10:56:00Z">
              <w:r>
                <w:t>-</w:t>
              </w:r>
            </w:ins>
          </w:p>
        </w:tc>
      </w:tr>
      <w:tr w:rsidR="00C872E7" w:rsidRPr="00FA28C5" w14:paraId="16B6C0EC" w14:textId="77777777" w:rsidTr="00AD2899">
        <w:trPr>
          <w:gridAfter w:val="1"/>
          <w:wAfter w:w="22" w:type="dxa"/>
          <w:trHeight w:val="340"/>
          <w:jc w:val="center"/>
          <w:ins w:id="4214" w:author="Daniel Stewart" w:date="2022-02-08T10:37:00Z"/>
        </w:trPr>
        <w:tc>
          <w:tcPr>
            <w:tcW w:w="1701" w:type="dxa"/>
            <w:tcBorders>
              <w:top w:val="nil"/>
              <w:left w:val="nil"/>
              <w:bottom w:val="nil"/>
              <w:right w:val="nil"/>
            </w:tcBorders>
            <w:shd w:val="clear" w:color="auto" w:fill="auto"/>
            <w:noWrap/>
            <w:tcMar>
              <w:top w:w="15" w:type="dxa"/>
              <w:left w:w="15" w:type="dxa"/>
              <w:bottom w:w="0" w:type="dxa"/>
              <w:right w:w="15" w:type="dxa"/>
            </w:tcMar>
            <w:hideMark/>
          </w:tcPr>
          <w:p w14:paraId="3FE9B190" w14:textId="55992B49" w:rsidR="00FA28C5" w:rsidRPr="00FA28C5" w:rsidRDefault="00FA28C5" w:rsidP="00AD2899">
            <w:pPr>
              <w:pStyle w:val="Table"/>
              <w:rPr>
                <w:ins w:id="4215" w:author="Daniel Stewart" w:date="2022-02-08T10:37:00Z"/>
                <w:rPrChange w:id="4216" w:author="Daniel Stewart" w:date="2022-02-08T10:43:00Z">
                  <w:rPr>
                    <w:ins w:id="4217" w:author="Daniel Stewart" w:date="2022-02-08T10:37:00Z"/>
                    <w:rFonts w:ascii="Calibri" w:hAnsi="Calibri" w:cs="Calibri"/>
                    <w:color w:val="000000"/>
                  </w:rPr>
                </w:rPrChange>
              </w:rPr>
            </w:pPr>
            <w:ins w:id="4218" w:author="Daniel Stewart" w:date="2022-02-08T10:37:00Z">
              <w:r w:rsidRPr="00FA28C5">
                <w:rPr>
                  <w:rPrChange w:id="4219" w:author="Daniel Stewart" w:date="2022-02-08T10:43:00Z">
                    <w:rPr>
                      <w:rFonts w:ascii="Calibri" w:hAnsi="Calibri" w:cs="Calibri"/>
                      <w:color w:val="000000"/>
                    </w:rPr>
                  </w:rPrChange>
                </w:rPr>
                <w:t xml:space="preserve">Mean </w:t>
              </w:r>
            </w:ins>
            <w:ins w:id="4220" w:author="Daniel Stewart" w:date="2022-02-10T12:17:00Z">
              <w:r w:rsidR="00AD2899">
                <w:t>e</w:t>
              </w:r>
            </w:ins>
            <w:ins w:id="4221" w:author="Daniel Stewart" w:date="2022-02-08T10:37:00Z">
              <w:r w:rsidRPr="00FA28C5">
                <w:rPr>
                  <w:rPrChange w:id="4222" w:author="Daniel Stewart" w:date="2022-02-08T10:43:00Z">
                    <w:rPr>
                      <w:rFonts w:ascii="Calibri" w:hAnsi="Calibri" w:cs="Calibri"/>
                      <w:color w:val="000000"/>
                    </w:rPr>
                  </w:rPrChange>
                </w:rPr>
                <w:t>levation (m)</w:t>
              </w:r>
            </w:ins>
          </w:p>
        </w:tc>
        <w:tc>
          <w:tcPr>
            <w:tcW w:w="709" w:type="dxa"/>
            <w:tcBorders>
              <w:top w:val="nil"/>
              <w:left w:val="single" w:sz="4" w:space="0" w:color="auto"/>
              <w:bottom w:val="nil"/>
              <w:right w:val="nil"/>
            </w:tcBorders>
            <w:shd w:val="clear" w:color="auto" w:fill="auto"/>
            <w:noWrap/>
            <w:tcMar>
              <w:top w:w="15" w:type="dxa"/>
              <w:left w:w="15" w:type="dxa"/>
              <w:bottom w:w="0" w:type="dxa"/>
              <w:right w:w="15" w:type="dxa"/>
            </w:tcMar>
            <w:hideMark/>
          </w:tcPr>
          <w:p w14:paraId="034DB84F" w14:textId="757DE1C3" w:rsidR="00FA28C5" w:rsidRPr="00FA28C5" w:rsidRDefault="00FA28C5">
            <w:pPr>
              <w:pStyle w:val="Table"/>
              <w:ind w:left="-455" w:firstLine="455"/>
              <w:jc w:val="center"/>
              <w:rPr>
                <w:ins w:id="4223" w:author="Daniel Stewart" w:date="2022-02-08T10:37:00Z"/>
                <w:rPrChange w:id="4224" w:author="Daniel Stewart" w:date="2022-02-08T10:43:00Z">
                  <w:rPr>
                    <w:ins w:id="4225" w:author="Daniel Stewart" w:date="2022-02-08T10:37:00Z"/>
                    <w:rFonts w:ascii="Calibri" w:hAnsi="Calibri" w:cs="Calibri"/>
                    <w:color w:val="000000"/>
                  </w:rPr>
                </w:rPrChange>
              </w:rPr>
              <w:pPrChange w:id="4226" w:author="Daniel Stewart" w:date="2022-02-10T12:18:00Z">
                <w:pPr>
                  <w:pStyle w:val="Table"/>
                </w:pPr>
              </w:pPrChange>
            </w:pPr>
            <w:ins w:id="4227" w:author="Daniel Stewart" w:date="2022-02-08T10:37:00Z">
              <w:r w:rsidRPr="00FA28C5">
                <w:rPr>
                  <w:rPrChange w:id="4228" w:author="Daniel Stewart" w:date="2022-02-08T10:43:00Z">
                    <w:rPr>
                      <w:rFonts w:ascii="Calibri" w:hAnsi="Calibri" w:cs="Calibri"/>
                      <w:color w:val="000000"/>
                    </w:rPr>
                  </w:rPrChange>
                </w:rPr>
                <w:t>-0.</w:t>
              </w:r>
            </w:ins>
            <w:r w:rsidR="00F53EC4">
              <w:t>04</w:t>
            </w:r>
          </w:p>
        </w:tc>
        <w:tc>
          <w:tcPr>
            <w:tcW w:w="851" w:type="dxa"/>
            <w:tcBorders>
              <w:top w:val="nil"/>
              <w:left w:val="nil"/>
              <w:bottom w:val="nil"/>
              <w:right w:val="nil"/>
            </w:tcBorders>
            <w:shd w:val="clear" w:color="auto" w:fill="auto"/>
            <w:noWrap/>
            <w:tcMar>
              <w:top w:w="15" w:type="dxa"/>
              <w:left w:w="15" w:type="dxa"/>
              <w:bottom w:w="0" w:type="dxa"/>
              <w:right w:w="15" w:type="dxa"/>
            </w:tcMar>
            <w:hideMark/>
          </w:tcPr>
          <w:p w14:paraId="57A45DC1" w14:textId="47391576" w:rsidR="00FA28C5" w:rsidRPr="00FA28C5" w:rsidRDefault="00F53EC4">
            <w:pPr>
              <w:pStyle w:val="Table"/>
              <w:jc w:val="center"/>
              <w:rPr>
                <w:ins w:id="4229" w:author="Daniel Stewart" w:date="2022-02-08T10:37:00Z"/>
                <w:rPrChange w:id="4230" w:author="Daniel Stewart" w:date="2022-02-08T10:43:00Z">
                  <w:rPr>
                    <w:ins w:id="4231" w:author="Daniel Stewart" w:date="2022-02-08T10:37:00Z"/>
                    <w:rFonts w:ascii="Calibri" w:hAnsi="Calibri" w:cs="Calibri"/>
                    <w:color w:val="000000"/>
                  </w:rPr>
                </w:rPrChange>
              </w:rPr>
              <w:pPrChange w:id="4232" w:author="Daniel Stewart" w:date="2022-02-10T12:15:00Z">
                <w:pPr>
                  <w:pStyle w:val="Table"/>
                </w:pPr>
              </w:pPrChange>
            </w:pPr>
            <w:r>
              <w:t>1</w:t>
            </w:r>
            <w:ins w:id="4233" w:author="Daniel Stewart" w:date="2022-02-08T10:37:00Z">
              <w:r w:rsidR="00FA28C5" w:rsidRPr="00FA28C5">
                <w:rPr>
                  <w:rPrChange w:id="4234" w:author="Daniel Stewart" w:date="2022-02-08T10:43:00Z">
                    <w:rPr>
                      <w:rFonts w:ascii="Calibri" w:hAnsi="Calibri" w:cs="Calibri"/>
                      <w:color w:val="000000"/>
                    </w:rPr>
                  </w:rPrChange>
                </w:rPr>
                <w:t>.</w:t>
              </w:r>
            </w:ins>
            <w:r>
              <w:t>84</w:t>
            </w:r>
          </w:p>
        </w:tc>
        <w:tc>
          <w:tcPr>
            <w:tcW w:w="918" w:type="dxa"/>
            <w:tcBorders>
              <w:top w:val="nil"/>
              <w:left w:val="nil"/>
              <w:bottom w:val="nil"/>
              <w:right w:val="nil"/>
            </w:tcBorders>
            <w:shd w:val="clear" w:color="auto" w:fill="auto"/>
            <w:noWrap/>
            <w:tcMar>
              <w:top w:w="15" w:type="dxa"/>
              <w:left w:w="15" w:type="dxa"/>
              <w:bottom w:w="0" w:type="dxa"/>
              <w:right w:w="15" w:type="dxa"/>
            </w:tcMar>
            <w:hideMark/>
          </w:tcPr>
          <w:p w14:paraId="57AD91A7" w14:textId="3F5876CA" w:rsidR="00FA28C5" w:rsidRPr="00FA28C5" w:rsidRDefault="00FA28C5">
            <w:pPr>
              <w:pStyle w:val="Table"/>
              <w:jc w:val="center"/>
              <w:rPr>
                <w:ins w:id="4235" w:author="Daniel Stewart" w:date="2022-02-08T10:37:00Z"/>
                <w:rPrChange w:id="4236" w:author="Daniel Stewart" w:date="2022-02-08T10:43:00Z">
                  <w:rPr>
                    <w:ins w:id="4237" w:author="Daniel Stewart" w:date="2022-02-08T10:37:00Z"/>
                    <w:rFonts w:ascii="Calibri" w:hAnsi="Calibri" w:cs="Calibri"/>
                    <w:color w:val="000000"/>
                  </w:rPr>
                </w:rPrChange>
              </w:rPr>
              <w:pPrChange w:id="4238" w:author="Daniel Stewart" w:date="2022-02-10T12:15:00Z">
                <w:pPr>
                  <w:pStyle w:val="Table"/>
                </w:pPr>
              </w:pPrChange>
            </w:pPr>
            <w:ins w:id="4239" w:author="Daniel Stewart" w:date="2022-02-08T10:37:00Z">
              <w:r w:rsidRPr="00FA28C5">
                <w:rPr>
                  <w:rPrChange w:id="4240" w:author="Daniel Stewart" w:date="2022-02-08T10:43:00Z">
                    <w:rPr>
                      <w:rFonts w:ascii="Calibri" w:hAnsi="Calibri" w:cs="Calibri"/>
                      <w:color w:val="000000"/>
                    </w:rPr>
                  </w:rPrChange>
                </w:rPr>
                <w:t>0.</w:t>
              </w:r>
            </w:ins>
            <w:r w:rsidR="00F53EC4">
              <w:t>80</w:t>
            </w:r>
          </w:p>
        </w:tc>
        <w:tc>
          <w:tcPr>
            <w:tcW w:w="783" w:type="dxa"/>
            <w:tcBorders>
              <w:top w:val="nil"/>
              <w:left w:val="nil"/>
              <w:bottom w:val="nil"/>
              <w:right w:val="single" w:sz="4" w:space="0" w:color="auto"/>
            </w:tcBorders>
            <w:shd w:val="clear" w:color="auto" w:fill="auto"/>
            <w:noWrap/>
            <w:tcMar>
              <w:top w:w="15" w:type="dxa"/>
              <w:left w:w="15" w:type="dxa"/>
              <w:bottom w:w="0" w:type="dxa"/>
              <w:right w:w="15" w:type="dxa"/>
            </w:tcMar>
            <w:hideMark/>
          </w:tcPr>
          <w:p w14:paraId="38B98AA9" w14:textId="75EC4560" w:rsidR="00FA28C5" w:rsidRPr="00FA28C5" w:rsidRDefault="00FA28C5">
            <w:pPr>
              <w:pStyle w:val="Table"/>
              <w:jc w:val="center"/>
              <w:rPr>
                <w:ins w:id="4241" w:author="Daniel Stewart" w:date="2022-02-08T10:37:00Z"/>
                <w:rPrChange w:id="4242" w:author="Daniel Stewart" w:date="2022-02-08T10:43:00Z">
                  <w:rPr>
                    <w:ins w:id="4243" w:author="Daniel Stewart" w:date="2022-02-08T10:37:00Z"/>
                    <w:rFonts w:ascii="Calibri" w:hAnsi="Calibri" w:cs="Calibri"/>
                    <w:color w:val="000000"/>
                  </w:rPr>
                </w:rPrChange>
              </w:rPr>
              <w:pPrChange w:id="4244" w:author="Daniel Stewart" w:date="2022-02-10T12:15:00Z">
                <w:pPr>
                  <w:pStyle w:val="Table"/>
                </w:pPr>
              </w:pPrChange>
            </w:pPr>
            <w:ins w:id="4245" w:author="Daniel Stewart" w:date="2022-02-08T10:37:00Z">
              <w:r w:rsidRPr="00FA28C5">
                <w:rPr>
                  <w:rPrChange w:id="4246" w:author="Daniel Stewart" w:date="2022-02-08T10:43:00Z">
                    <w:rPr>
                      <w:rFonts w:ascii="Calibri" w:hAnsi="Calibri" w:cs="Calibri"/>
                      <w:color w:val="000000"/>
                    </w:rPr>
                  </w:rPrChange>
                </w:rPr>
                <w:t>0.</w:t>
              </w:r>
            </w:ins>
            <w:r w:rsidR="00F53EC4">
              <w:t>2</w:t>
            </w:r>
            <w:ins w:id="4247" w:author="Daniel Stewart" w:date="2022-02-08T10:37:00Z">
              <w:r w:rsidRPr="00FA28C5">
                <w:rPr>
                  <w:rPrChange w:id="4248" w:author="Daniel Stewart" w:date="2022-02-08T10:43:00Z">
                    <w:rPr>
                      <w:rFonts w:ascii="Calibri" w:hAnsi="Calibri" w:cs="Calibri"/>
                      <w:color w:val="000000"/>
                    </w:rPr>
                  </w:rPrChange>
                </w:rPr>
                <w:t>8</w:t>
              </w:r>
            </w:ins>
          </w:p>
        </w:tc>
        <w:tc>
          <w:tcPr>
            <w:tcW w:w="1074" w:type="dxa"/>
            <w:tcBorders>
              <w:top w:val="nil"/>
              <w:left w:val="nil"/>
              <w:bottom w:val="nil"/>
              <w:right w:val="nil"/>
            </w:tcBorders>
            <w:shd w:val="clear" w:color="auto" w:fill="auto"/>
            <w:noWrap/>
            <w:tcMar>
              <w:top w:w="15" w:type="dxa"/>
              <w:left w:w="15" w:type="dxa"/>
              <w:bottom w:w="0" w:type="dxa"/>
              <w:right w:w="15" w:type="dxa"/>
            </w:tcMar>
            <w:hideMark/>
          </w:tcPr>
          <w:p w14:paraId="41094AD0" w14:textId="705E3BDF" w:rsidR="00FA28C5" w:rsidRPr="00FA28C5" w:rsidRDefault="00856726">
            <w:pPr>
              <w:pStyle w:val="Table"/>
              <w:jc w:val="center"/>
              <w:rPr>
                <w:ins w:id="4249" w:author="Daniel Stewart" w:date="2022-02-08T10:37:00Z"/>
                <w:rPrChange w:id="4250" w:author="Daniel Stewart" w:date="2022-02-08T10:43:00Z">
                  <w:rPr>
                    <w:ins w:id="4251" w:author="Daniel Stewart" w:date="2022-02-08T10:37:00Z"/>
                    <w:rFonts w:ascii="Calibri" w:hAnsi="Calibri" w:cs="Calibri"/>
                    <w:color w:val="000000"/>
                  </w:rPr>
                </w:rPrChange>
              </w:rPr>
              <w:pPrChange w:id="4252" w:author="Daniel Stewart" w:date="2022-02-10T12:15:00Z">
                <w:pPr>
                  <w:pStyle w:val="Table"/>
                </w:pPr>
              </w:pPrChange>
            </w:pPr>
            <w:ins w:id="4253" w:author="Daniel Stewart" w:date="2022-02-08T10:56:00Z">
              <w:r>
                <w:t>-</w:t>
              </w:r>
            </w:ins>
          </w:p>
        </w:tc>
        <w:tc>
          <w:tcPr>
            <w:tcW w:w="1293" w:type="dxa"/>
            <w:tcBorders>
              <w:top w:val="nil"/>
              <w:left w:val="nil"/>
              <w:bottom w:val="nil"/>
              <w:right w:val="nil"/>
            </w:tcBorders>
            <w:shd w:val="clear" w:color="auto" w:fill="auto"/>
            <w:noWrap/>
            <w:tcMar>
              <w:top w:w="15" w:type="dxa"/>
              <w:left w:w="15" w:type="dxa"/>
              <w:bottom w:w="0" w:type="dxa"/>
              <w:right w:w="15" w:type="dxa"/>
            </w:tcMar>
            <w:hideMark/>
          </w:tcPr>
          <w:p w14:paraId="1C87EA1A" w14:textId="781640C9" w:rsidR="00FA28C5" w:rsidRPr="00FA28C5" w:rsidRDefault="00856726">
            <w:pPr>
              <w:pStyle w:val="Table"/>
              <w:jc w:val="center"/>
              <w:rPr>
                <w:ins w:id="4254" w:author="Daniel Stewart" w:date="2022-02-08T10:37:00Z"/>
                <w:rPrChange w:id="4255" w:author="Daniel Stewart" w:date="2022-02-08T10:43:00Z">
                  <w:rPr>
                    <w:ins w:id="4256" w:author="Daniel Stewart" w:date="2022-02-08T10:37:00Z"/>
                    <w:rFonts w:ascii="Calibri" w:hAnsi="Calibri" w:cs="Calibri"/>
                    <w:color w:val="000000"/>
                  </w:rPr>
                </w:rPrChange>
              </w:rPr>
              <w:pPrChange w:id="4257" w:author="Daniel Stewart" w:date="2022-02-10T12:15:00Z">
                <w:pPr>
                  <w:pStyle w:val="Table"/>
                </w:pPr>
              </w:pPrChange>
            </w:pPr>
            <w:ins w:id="4258" w:author="Daniel Stewart" w:date="2022-02-08T10:56:00Z">
              <w:r>
                <w:t>-</w:t>
              </w:r>
            </w:ins>
          </w:p>
        </w:tc>
      </w:tr>
      <w:tr w:rsidR="00C872E7" w:rsidRPr="00FA28C5" w14:paraId="67840975" w14:textId="77777777" w:rsidTr="00AD2899">
        <w:trPr>
          <w:gridAfter w:val="1"/>
          <w:wAfter w:w="22" w:type="dxa"/>
          <w:trHeight w:val="340"/>
          <w:jc w:val="center"/>
          <w:ins w:id="4259" w:author="Daniel Stewart" w:date="2022-02-08T10:37:00Z"/>
        </w:trPr>
        <w:tc>
          <w:tcPr>
            <w:tcW w:w="1701" w:type="dxa"/>
            <w:tcBorders>
              <w:top w:val="nil"/>
              <w:left w:val="nil"/>
              <w:bottom w:val="nil"/>
              <w:right w:val="nil"/>
            </w:tcBorders>
            <w:shd w:val="clear" w:color="auto" w:fill="auto"/>
            <w:noWrap/>
            <w:tcMar>
              <w:top w:w="15" w:type="dxa"/>
              <w:left w:w="15" w:type="dxa"/>
              <w:bottom w:w="0" w:type="dxa"/>
              <w:right w:w="15" w:type="dxa"/>
            </w:tcMar>
            <w:hideMark/>
          </w:tcPr>
          <w:p w14:paraId="3D202BCF" w14:textId="647FC09E" w:rsidR="00FA28C5" w:rsidRPr="00FA28C5" w:rsidRDefault="00AD2899" w:rsidP="00AD2899">
            <w:pPr>
              <w:pStyle w:val="Table"/>
              <w:rPr>
                <w:ins w:id="4260" w:author="Daniel Stewart" w:date="2022-02-08T10:37:00Z"/>
                <w:rPrChange w:id="4261" w:author="Daniel Stewart" w:date="2022-02-08T10:43:00Z">
                  <w:rPr>
                    <w:ins w:id="4262" w:author="Daniel Stewart" w:date="2022-02-08T10:37:00Z"/>
                    <w:rFonts w:ascii="Calibri" w:hAnsi="Calibri" w:cs="Calibri"/>
                    <w:color w:val="000000"/>
                  </w:rPr>
                </w:rPrChange>
              </w:rPr>
            </w:pPr>
            <w:ins w:id="4263" w:author="Daniel Stewart" w:date="2022-02-10T12:17:00Z">
              <w:r>
                <w:t>Percent edge hab</w:t>
              </w:r>
            </w:ins>
            <w:ins w:id="4264" w:author="Daniel Stewart" w:date="2022-02-08T10:37:00Z">
              <w:r w:rsidR="00FA28C5" w:rsidRPr="00FA28C5">
                <w:rPr>
                  <w:rPrChange w:id="4265" w:author="Daniel Stewart" w:date="2022-02-08T10:43:00Z">
                    <w:rPr>
                      <w:rFonts w:ascii="Calibri" w:hAnsi="Calibri" w:cs="Calibri"/>
                      <w:color w:val="000000"/>
                    </w:rPr>
                  </w:rPrChange>
                </w:rPr>
                <w:t>itat</w:t>
              </w:r>
            </w:ins>
          </w:p>
        </w:tc>
        <w:tc>
          <w:tcPr>
            <w:tcW w:w="709" w:type="dxa"/>
            <w:tcBorders>
              <w:top w:val="nil"/>
              <w:left w:val="single" w:sz="4" w:space="0" w:color="auto"/>
              <w:bottom w:val="nil"/>
              <w:right w:val="nil"/>
            </w:tcBorders>
            <w:shd w:val="clear" w:color="auto" w:fill="auto"/>
            <w:noWrap/>
            <w:tcMar>
              <w:top w:w="15" w:type="dxa"/>
              <w:left w:w="15" w:type="dxa"/>
              <w:bottom w:w="0" w:type="dxa"/>
              <w:right w:w="15" w:type="dxa"/>
            </w:tcMar>
            <w:hideMark/>
          </w:tcPr>
          <w:p w14:paraId="163D7FEA" w14:textId="77777777" w:rsidR="00FA28C5" w:rsidRPr="00FA28C5" w:rsidRDefault="00FA28C5">
            <w:pPr>
              <w:pStyle w:val="Table"/>
              <w:ind w:left="-455" w:firstLine="455"/>
              <w:jc w:val="center"/>
              <w:rPr>
                <w:ins w:id="4266" w:author="Daniel Stewart" w:date="2022-02-08T10:37:00Z"/>
                <w:rPrChange w:id="4267" w:author="Daniel Stewart" w:date="2022-02-08T10:43:00Z">
                  <w:rPr>
                    <w:ins w:id="4268" w:author="Daniel Stewart" w:date="2022-02-08T10:37:00Z"/>
                    <w:rFonts w:ascii="Calibri" w:hAnsi="Calibri" w:cs="Calibri"/>
                    <w:color w:val="000000"/>
                  </w:rPr>
                </w:rPrChange>
              </w:rPr>
              <w:pPrChange w:id="4269" w:author="Daniel Stewart" w:date="2022-02-10T12:18:00Z">
                <w:pPr>
                  <w:pStyle w:val="Table"/>
                </w:pPr>
              </w:pPrChange>
            </w:pPr>
            <w:ins w:id="4270" w:author="Daniel Stewart" w:date="2022-02-08T10:37:00Z">
              <w:r w:rsidRPr="00FA28C5">
                <w:rPr>
                  <w:rPrChange w:id="4271" w:author="Daniel Stewart" w:date="2022-02-08T10:43:00Z">
                    <w:rPr>
                      <w:rFonts w:ascii="Calibri" w:hAnsi="Calibri" w:cs="Calibri"/>
                      <w:color w:val="000000"/>
                    </w:rPr>
                  </w:rPrChange>
                </w:rPr>
                <w:t>0</w:t>
              </w:r>
            </w:ins>
          </w:p>
        </w:tc>
        <w:tc>
          <w:tcPr>
            <w:tcW w:w="851" w:type="dxa"/>
            <w:tcBorders>
              <w:top w:val="nil"/>
              <w:left w:val="nil"/>
              <w:bottom w:val="nil"/>
              <w:right w:val="nil"/>
            </w:tcBorders>
            <w:shd w:val="clear" w:color="auto" w:fill="auto"/>
            <w:noWrap/>
            <w:tcMar>
              <w:top w:w="15" w:type="dxa"/>
              <w:left w:w="15" w:type="dxa"/>
              <w:bottom w:w="0" w:type="dxa"/>
              <w:right w:w="15" w:type="dxa"/>
            </w:tcMar>
            <w:hideMark/>
          </w:tcPr>
          <w:p w14:paraId="5060F412" w14:textId="77777777" w:rsidR="00FA28C5" w:rsidRPr="00FA28C5" w:rsidRDefault="00FA28C5">
            <w:pPr>
              <w:pStyle w:val="Table"/>
              <w:jc w:val="center"/>
              <w:rPr>
                <w:ins w:id="4272" w:author="Daniel Stewart" w:date="2022-02-08T10:37:00Z"/>
                <w:rPrChange w:id="4273" w:author="Daniel Stewart" w:date="2022-02-08T10:43:00Z">
                  <w:rPr>
                    <w:ins w:id="4274" w:author="Daniel Stewart" w:date="2022-02-08T10:37:00Z"/>
                    <w:rFonts w:ascii="Calibri" w:hAnsi="Calibri" w:cs="Calibri"/>
                    <w:color w:val="000000"/>
                  </w:rPr>
                </w:rPrChange>
              </w:rPr>
              <w:pPrChange w:id="4275" w:author="Daniel Stewart" w:date="2022-02-10T12:15:00Z">
                <w:pPr>
                  <w:pStyle w:val="Table"/>
                </w:pPr>
              </w:pPrChange>
            </w:pPr>
            <w:ins w:id="4276" w:author="Daniel Stewart" w:date="2022-02-08T10:37:00Z">
              <w:r w:rsidRPr="00FA28C5">
                <w:rPr>
                  <w:rPrChange w:id="4277" w:author="Daniel Stewart" w:date="2022-02-08T10:43:00Z">
                    <w:rPr>
                      <w:rFonts w:ascii="Calibri" w:hAnsi="Calibri" w:cs="Calibri"/>
                      <w:color w:val="000000"/>
                    </w:rPr>
                  </w:rPrChange>
                </w:rPr>
                <w:t>100</w:t>
              </w:r>
            </w:ins>
          </w:p>
        </w:tc>
        <w:tc>
          <w:tcPr>
            <w:tcW w:w="918" w:type="dxa"/>
            <w:tcBorders>
              <w:top w:val="nil"/>
              <w:left w:val="nil"/>
              <w:bottom w:val="nil"/>
              <w:right w:val="nil"/>
            </w:tcBorders>
            <w:shd w:val="clear" w:color="auto" w:fill="auto"/>
            <w:noWrap/>
            <w:tcMar>
              <w:top w:w="15" w:type="dxa"/>
              <w:left w:w="15" w:type="dxa"/>
              <w:bottom w:w="0" w:type="dxa"/>
              <w:right w:w="15" w:type="dxa"/>
            </w:tcMar>
            <w:hideMark/>
          </w:tcPr>
          <w:p w14:paraId="32803BFE" w14:textId="27EC6347" w:rsidR="00FA28C5" w:rsidRPr="00FA28C5" w:rsidRDefault="00FA28C5">
            <w:pPr>
              <w:pStyle w:val="Table"/>
              <w:jc w:val="center"/>
              <w:rPr>
                <w:ins w:id="4278" w:author="Daniel Stewart" w:date="2022-02-08T10:37:00Z"/>
                <w:rPrChange w:id="4279" w:author="Daniel Stewart" w:date="2022-02-08T10:43:00Z">
                  <w:rPr>
                    <w:ins w:id="4280" w:author="Daniel Stewart" w:date="2022-02-08T10:37:00Z"/>
                    <w:rFonts w:ascii="Calibri" w:hAnsi="Calibri" w:cs="Calibri"/>
                    <w:color w:val="000000"/>
                  </w:rPr>
                </w:rPrChange>
              </w:rPr>
              <w:pPrChange w:id="4281" w:author="Daniel Stewart" w:date="2022-02-10T12:15:00Z">
                <w:pPr>
                  <w:pStyle w:val="Table"/>
                </w:pPr>
              </w:pPrChange>
            </w:pPr>
            <w:ins w:id="4282" w:author="Daniel Stewart" w:date="2022-02-08T10:37:00Z">
              <w:r w:rsidRPr="00FA28C5">
                <w:rPr>
                  <w:rPrChange w:id="4283" w:author="Daniel Stewart" w:date="2022-02-08T10:43:00Z">
                    <w:rPr>
                      <w:rFonts w:ascii="Calibri" w:hAnsi="Calibri" w:cs="Calibri"/>
                      <w:color w:val="000000"/>
                    </w:rPr>
                  </w:rPrChange>
                </w:rPr>
                <w:t>43.15</w:t>
              </w:r>
            </w:ins>
          </w:p>
        </w:tc>
        <w:tc>
          <w:tcPr>
            <w:tcW w:w="783" w:type="dxa"/>
            <w:tcBorders>
              <w:top w:val="nil"/>
              <w:left w:val="nil"/>
              <w:bottom w:val="nil"/>
              <w:right w:val="single" w:sz="4" w:space="0" w:color="auto"/>
            </w:tcBorders>
            <w:shd w:val="clear" w:color="auto" w:fill="auto"/>
            <w:noWrap/>
            <w:tcMar>
              <w:top w:w="15" w:type="dxa"/>
              <w:left w:w="15" w:type="dxa"/>
              <w:bottom w:w="0" w:type="dxa"/>
              <w:right w:w="15" w:type="dxa"/>
            </w:tcMar>
            <w:hideMark/>
          </w:tcPr>
          <w:p w14:paraId="7C8A56DC" w14:textId="0BBA198C" w:rsidR="00FA28C5" w:rsidRPr="00FA28C5" w:rsidRDefault="00FA28C5">
            <w:pPr>
              <w:pStyle w:val="Table"/>
              <w:jc w:val="center"/>
              <w:rPr>
                <w:ins w:id="4284" w:author="Daniel Stewart" w:date="2022-02-08T10:37:00Z"/>
                <w:rPrChange w:id="4285" w:author="Daniel Stewart" w:date="2022-02-08T10:43:00Z">
                  <w:rPr>
                    <w:ins w:id="4286" w:author="Daniel Stewart" w:date="2022-02-08T10:37:00Z"/>
                    <w:rFonts w:ascii="Calibri" w:hAnsi="Calibri" w:cs="Calibri"/>
                    <w:color w:val="000000"/>
                  </w:rPr>
                </w:rPrChange>
              </w:rPr>
              <w:pPrChange w:id="4287" w:author="Daniel Stewart" w:date="2022-02-10T12:15:00Z">
                <w:pPr>
                  <w:pStyle w:val="Table"/>
                </w:pPr>
              </w:pPrChange>
            </w:pPr>
            <w:ins w:id="4288" w:author="Daniel Stewart" w:date="2022-02-08T10:37:00Z">
              <w:r w:rsidRPr="00FA28C5">
                <w:rPr>
                  <w:rPrChange w:id="4289" w:author="Daniel Stewart" w:date="2022-02-08T10:43:00Z">
                    <w:rPr>
                      <w:rFonts w:ascii="Calibri" w:hAnsi="Calibri" w:cs="Calibri"/>
                      <w:color w:val="000000"/>
                    </w:rPr>
                  </w:rPrChange>
                </w:rPr>
                <w:t>32.16</w:t>
              </w:r>
            </w:ins>
          </w:p>
        </w:tc>
        <w:tc>
          <w:tcPr>
            <w:tcW w:w="1074" w:type="dxa"/>
            <w:tcBorders>
              <w:top w:val="nil"/>
              <w:left w:val="nil"/>
              <w:bottom w:val="nil"/>
              <w:right w:val="nil"/>
            </w:tcBorders>
            <w:shd w:val="clear" w:color="auto" w:fill="auto"/>
            <w:noWrap/>
            <w:tcMar>
              <w:top w:w="15" w:type="dxa"/>
              <w:left w:w="15" w:type="dxa"/>
              <w:bottom w:w="0" w:type="dxa"/>
              <w:right w:w="15" w:type="dxa"/>
            </w:tcMar>
            <w:hideMark/>
          </w:tcPr>
          <w:p w14:paraId="62334316" w14:textId="0566BC2D" w:rsidR="00FA28C5" w:rsidRPr="00FA28C5" w:rsidRDefault="00856726">
            <w:pPr>
              <w:pStyle w:val="Table"/>
              <w:jc w:val="center"/>
              <w:rPr>
                <w:ins w:id="4290" w:author="Daniel Stewart" w:date="2022-02-08T10:37:00Z"/>
                <w:rPrChange w:id="4291" w:author="Daniel Stewart" w:date="2022-02-08T10:43:00Z">
                  <w:rPr>
                    <w:ins w:id="4292" w:author="Daniel Stewart" w:date="2022-02-08T10:37:00Z"/>
                    <w:rFonts w:ascii="Calibri" w:hAnsi="Calibri" w:cs="Calibri"/>
                    <w:color w:val="000000"/>
                  </w:rPr>
                </w:rPrChange>
              </w:rPr>
              <w:pPrChange w:id="4293" w:author="Daniel Stewart" w:date="2022-02-10T12:15:00Z">
                <w:pPr>
                  <w:pStyle w:val="Table"/>
                </w:pPr>
              </w:pPrChange>
            </w:pPr>
            <w:ins w:id="4294" w:author="Daniel Stewart" w:date="2022-02-08T10:56:00Z">
              <w:r>
                <w:t>-</w:t>
              </w:r>
            </w:ins>
          </w:p>
        </w:tc>
        <w:tc>
          <w:tcPr>
            <w:tcW w:w="1293" w:type="dxa"/>
            <w:tcBorders>
              <w:top w:val="nil"/>
              <w:left w:val="nil"/>
              <w:bottom w:val="nil"/>
              <w:right w:val="nil"/>
            </w:tcBorders>
            <w:shd w:val="clear" w:color="auto" w:fill="auto"/>
            <w:noWrap/>
            <w:tcMar>
              <w:top w:w="15" w:type="dxa"/>
              <w:left w:w="15" w:type="dxa"/>
              <w:bottom w:w="0" w:type="dxa"/>
              <w:right w:w="15" w:type="dxa"/>
            </w:tcMar>
            <w:hideMark/>
          </w:tcPr>
          <w:p w14:paraId="63A184EC" w14:textId="1ED14565" w:rsidR="00FA28C5" w:rsidRPr="00FA28C5" w:rsidRDefault="00856726">
            <w:pPr>
              <w:pStyle w:val="Table"/>
              <w:jc w:val="center"/>
              <w:rPr>
                <w:ins w:id="4295" w:author="Daniel Stewart" w:date="2022-02-08T10:37:00Z"/>
                <w:rPrChange w:id="4296" w:author="Daniel Stewart" w:date="2022-02-08T10:43:00Z">
                  <w:rPr>
                    <w:ins w:id="4297" w:author="Daniel Stewart" w:date="2022-02-08T10:37:00Z"/>
                    <w:rFonts w:ascii="Calibri" w:hAnsi="Calibri" w:cs="Calibri"/>
                    <w:color w:val="000000"/>
                  </w:rPr>
                </w:rPrChange>
              </w:rPr>
              <w:pPrChange w:id="4298" w:author="Daniel Stewart" w:date="2022-02-10T12:15:00Z">
                <w:pPr>
                  <w:pStyle w:val="Table"/>
                </w:pPr>
              </w:pPrChange>
            </w:pPr>
            <w:ins w:id="4299" w:author="Daniel Stewart" w:date="2022-02-08T10:56:00Z">
              <w:r>
                <w:t>-</w:t>
              </w:r>
            </w:ins>
          </w:p>
        </w:tc>
      </w:tr>
      <w:tr w:rsidR="00C872E7" w:rsidRPr="00FA28C5" w14:paraId="42C1CD29" w14:textId="77777777" w:rsidTr="00AD2899">
        <w:trPr>
          <w:gridAfter w:val="1"/>
          <w:wAfter w:w="22" w:type="dxa"/>
          <w:trHeight w:val="340"/>
          <w:jc w:val="center"/>
          <w:ins w:id="4300" w:author="Daniel Stewart" w:date="2022-02-08T10:37:00Z"/>
        </w:trPr>
        <w:tc>
          <w:tcPr>
            <w:tcW w:w="1701" w:type="dxa"/>
            <w:tcBorders>
              <w:top w:val="nil"/>
              <w:left w:val="nil"/>
              <w:bottom w:val="nil"/>
              <w:right w:val="nil"/>
            </w:tcBorders>
            <w:shd w:val="clear" w:color="auto" w:fill="auto"/>
            <w:noWrap/>
            <w:tcMar>
              <w:top w:w="15" w:type="dxa"/>
              <w:left w:w="15" w:type="dxa"/>
              <w:bottom w:w="0" w:type="dxa"/>
              <w:right w:w="15" w:type="dxa"/>
            </w:tcMar>
            <w:hideMark/>
          </w:tcPr>
          <w:p w14:paraId="1A687D4E" w14:textId="6D40C639" w:rsidR="00FA28C5" w:rsidRPr="00FA28C5" w:rsidRDefault="00FA28C5" w:rsidP="00AD2899">
            <w:pPr>
              <w:pStyle w:val="Table"/>
              <w:rPr>
                <w:ins w:id="4301" w:author="Daniel Stewart" w:date="2022-02-08T10:37:00Z"/>
                <w:rPrChange w:id="4302" w:author="Daniel Stewart" w:date="2022-02-08T10:43:00Z">
                  <w:rPr>
                    <w:ins w:id="4303" w:author="Daniel Stewart" w:date="2022-02-08T10:37:00Z"/>
                    <w:rFonts w:ascii="Calibri" w:hAnsi="Calibri" w:cs="Calibri"/>
                    <w:color w:val="000000"/>
                  </w:rPr>
                </w:rPrChange>
              </w:rPr>
            </w:pPr>
            <w:ins w:id="4304" w:author="Daniel Stewart" w:date="2022-02-08T10:37:00Z">
              <w:r w:rsidRPr="00FA28C5">
                <w:rPr>
                  <w:rPrChange w:id="4305" w:author="Daniel Stewart" w:date="2022-02-08T10:43:00Z">
                    <w:rPr>
                      <w:rFonts w:ascii="Calibri" w:hAnsi="Calibri" w:cs="Calibri"/>
                      <w:color w:val="000000"/>
                    </w:rPr>
                  </w:rPrChange>
                </w:rPr>
                <w:t xml:space="preserve">Shear </w:t>
              </w:r>
            </w:ins>
            <w:ins w:id="4306" w:author="Daniel Stewart" w:date="2022-02-10T12:19:00Z">
              <w:r w:rsidR="00AD2899">
                <w:t>b</w:t>
              </w:r>
            </w:ins>
            <w:ins w:id="4307" w:author="Daniel Stewart" w:date="2022-02-08T10:37:00Z">
              <w:r w:rsidRPr="00FA28C5">
                <w:rPr>
                  <w:rPrChange w:id="4308" w:author="Daniel Stewart" w:date="2022-02-08T10:43:00Z">
                    <w:rPr>
                      <w:rFonts w:ascii="Calibri" w:hAnsi="Calibri" w:cs="Calibri"/>
                      <w:color w:val="000000"/>
                    </w:rPr>
                  </w:rPrChange>
                </w:rPr>
                <w:t>oom</w:t>
              </w:r>
            </w:ins>
          </w:p>
        </w:tc>
        <w:tc>
          <w:tcPr>
            <w:tcW w:w="709" w:type="dxa"/>
            <w:tcBorders>
              <w:top w:val="nil"/>
              <w:left w:val="single" w:sz="4" w:space="0" w:color="auto"/>
              <w:bottom w:val="nil"/>
              <w:right w:val="nil"/>
            </w:tcBorders>
            <w:shd w:val="clear" w:color="auto" w:fill="auto"/>
            <w:noWrap/>
            <w:tcMar>
              <w:top w:w="15" w:type="dxa"/>
              <w:left w:w="15" w:type="dxa"/>
              <w:bottom w:w="0" w:type="dxa"/>
              <w:right w:w="15" w:type="dxa"/>
            </w:tcMar>
            <w:hideMark/>
          </w:tcPr>
          <w:p w14:paraId="359BE9A9" w14:textId="6009ACDC" w:rsidR="00FA28C5" w:rsidRPr="00FA28C5" w:rsidRDefault="00856726">
            <w:pPr>
              <w:pStyle w:val="Table"/>
              <w:ind w:left="-455" w:firstLine="455"/>
              <w:jc w:val="center"/>
              <w:rPr>
                <w:ins w:id="4309" w:author="Daniel Stewart" w:date="2022-02-08T10:37:00Z"/>
                <w:rPrChange w:id="4310" w:author="Daniel Stewart" w:date="2022-02-08T10:43:00Z">
                  <w:rPr>
                    <w:ins w:id="4311" w:author="Daniel Stewart" w:date="2022-02-08T10:37:00Z"/>
                    <w:rFonts w:ascii="Calibri" w:hAnsi="Calibri" w:cs="Calibri"/>
                    <w:color w:val="000000"/>
                  </w:rPr>
                </w:rPrChange>
              </w:rPr>
              <w:pPrChange w:id="4312" w:author="Daniel Stewart" w:date="2022-02-10T12:18:00Z">
                <w:pPr>
                  <w:pStyle w:val="Table"/>
                </w:pPr>
              </w:pPrChange>
            </w:pPr>
            <w:ins w:id="4313" w:author="Daniel Stewart" w:date="2022-02-08T10:55:00Z">
              <w:r>
                <w:t>-</w:t>
              </w:r>
            </w:ins>
          </w:p>
        </w:tc>
        <w:tc>
          <w:tcPr>
            <w:tcW w:w="851" w:type="dxa"/>
            <w:tcBorders>
              <w:top w:val="nil"/>
              <w:left w:val="nil"/>
              <w:bottom w:val="nil"/>
              <w:right w:val="nil"/>
            </w:tcBorders>
            <w:shd w:val="clear" w:color="auto" w:fill="auto"/>
            <w:noWrap/>
            <w:tcMar>
              <w:top w:w="15" w:type="dxa"/>
              <w:left w:w="15" w:type="dxa"/>
              <w:bottom w:w="0" w:type="dxa"/>
              <w:right w:w="15" w:type="dxa"/>
            </w:tcMar>
            <w:hideMark/>
          </w:tcPr>
          <w:p w14:paraId="395FC772" w14:textId="1DAD599D" w:rsidR="00FA28C5" w:rsidRPr="00FA28C5" w:rsidRDefault="00856726">
            <w:pPr>
              <w:pStyle w:val="Table"/>
              <w:jc w:val="center"/>
              <w:rPr>
                <w:ins w:id="4314" w:author="Daniel Stewart" w:date="2022-02-08T10:37:00Z"/>
                <w:rPrChange w:id="4315" w:author="Daniel Stewart" w:date="2022-02-08T10:43:00Z">
                  <w:rPr>
                    <w:ins w:id="4316" w:author="Daniel Stewart" w:date="2022-02-08T10:37:00Z"/>
                    <w:rFonts w:ascii="Calibri" w:hAnsi="Calibri" w:cs="Calibri"/>
                    <w:color w:val="000000"/>
                  </w:rPr>
                </w:rPrChange>
              </w:rPr>
              <w:pPrChange w:id="4317" w:author="Daniel Stewart" w:date="2022-02-10T12:15:00Z">
                <w:pPr>
                  <w:pStyle w:val="Table"/>
                </w:pPr>
              </w:pPrChange>
            </w:pPr>
            <w:ins w:id="4318" w:author="Daniel Stewart" w:date="2022-02-08T10:55:00Z">
              <w:r>
                <w:t>-</w:t>
              </w:r>
            </w:ins>
          </w:p>
        </w:tc>
        <w:tc>
          <w:tcPr>
            <w:tcW w:w="918" w:type="dxa"/>
            <w:tcBorders>
              <w:top w:val="nil"/>
              <w:left w:val="nil"/>
              <w:bottom w:val="nil"/>
              <w:right w:val="nil"/>
            </w:tcBorders>
            <w:shd w:val="clear" w:color="auto" w:fill="auto"/>
            <w:noWrap/>
            <w:tcMar>
              <w:top w:w="15" w:type="dxa"/>
              <w:left w:w="15" w:type="dxa"/>
              <w:bottom w:w="0" w:type="dxa"/>
              <w:right w:w="15" w:type="dxa"/>
            </w:tcMar>
            <w:hideMark/>
          </w:tcPr>
          <w:p w14:paraId="2A732C18" w14:textId="0C41FAC9" w:rsidR="00FA28C5" w:rsidRPr="00FA28C5" w:rsidRDefault="00856726">
            <w:pPr>
              <w:pStyle w:val="Table"/>
              <w:jc w:val="center"/>
              <w:rPr>
                <w:ins w:id="4319" w:author="Daniel Stewart" w:date="2022-02-08T10:37:00Z"/>
              </w:rPr>
              <w:pPrChange w:id="4320" w:author="Daniel Stewart" w:date="2022-02-10T12:15:00Z">
                <w:pPr>
                  <w:pStyle w:val="Table"/>
                </w:pPr>
              </w:pPrChange>
            </w:pPr>
            <w:ins w:id="4321" w:author="Daniel Stewart" w:date="2022-02-08T10:55:00Z">
              <w:r>
                <w:t>-</w:t>
              </w:r>
            </w:ins>
          </w:p>
        </w:tc>
        <w:tc>
          <w:tcPr>
            <w:tcW w:w="783" w:type="dxa"/>
            <w:tcBorders>
              <w:top w:val="nil"/>
              <w:left w:val="nil"/>
              <w:bottom w:val="nil"/>
              <w:right w:val="single" w:sz="4" w:space="0" w:color="auto"/>
            </w:tcBorders>
            <w:shd w:val="clear" w:color="auto" w:fill="auto"/>
            <w:noWrap/>
            <w:tcMar>
              <w:top w:w="15" w:type="dxa"/>
              <w:left w:w="15" w:type="dxa"/>
              <w:bottom w:w="0" w:type="dxa"/>
              <w:right w:w="15" w:type="dxa"/>
            </w:tcMar>
            <w:hideMark/>
          </w:tcPr>
          <w:p w14:paraId="1F6F59BB" w14:textId="6E396416" w:rsidR="00FA28C5" w:rsidRPr="00FA28C5" w:rsidRDefault="00856726">
            <w:pPr>
              <w:pStyle w:val="Table"/>
              <w:jc w:val="center"/>
              <w:rPr>
                <w:ins w:id="4322" w:author="Daniel Stewart" w:date="2022-02-08T10:37:00Z"/>
                <w:rPrChange w:id="4323" w:author="Daniel Stewart" w:date="2022-02-08T10:43:00Z">
                  <w:rPr>
                    <w:ins w:id="4324" w:author="Daniel Stewart" w:date="2022-02-08T10:37:00Z"/>
                    <w:rFonts w:ascii="Calibri" w:hAnsi="Calibri" w:cs="Calibri"/>
                    <w:color w:val="000000"/>
                  </w:rPr>
                </w:rPrChange>
              </w:rPr>
              <w:pPrChange w:id="4325" w:author="Daniel Stewart" w:date="2022-02-10T12:15:00Z">
                <w:pPr>
                  <w:pStyle w:val="Table"/>
                </w:pPr>
              </w:pPrChange>
            </w:pPr>
            <w:ins w:id="4326" w:author="Daniel Stewart" w:date="2022-02-08T10:55:00Z">
              <w:r>
                <w:t>-</w:t>
              </w:r>
            </w:ins>
          </w:p>
        </w:tc>
        <w:tc>
          <w:tcPr>
            <w:tcW w:w="1074" w:type="dxa"/>
            <w:tcBorders>
              <w:top w:val="nil"/>
              <w:left w:val="nil"/>
              <w:bottom w:val="nil"/>
              <w:right w:val="nil"/>
            </w:tcBorders>
            <w:shd w:val="clear" w:color="auto" w:fill="auto"/>
            <w:noWrap/>
            <w:tcMar>
              <w:top w:w="15" w:type="dxa"/>
              <w:left w:w="15" w:type="dxa"/>
              <w:bottom w:w="0" w:type="dxa"/>
              <w:right w:w="15" w:type="dxa"/>
            </w:tcMar>
            <w:hideMark/>
          </w:tcPr>
          <w:p w14:paraId="0DD21994" w14:textId="353917EC" w:rsidR="00FA28C5" w:rsidRPr="00FA28C5" w:rsidRDefault="00F53EC4">
            <w:pPr>
              <w:pStyle w:val="Table"/>
              <w:jc w:val="center"/>
              <w:rPr>
                <w:ins w:id="4327" w:author="Daniel Stewart" w:date="2022-02-08T10:37:00Z"/>
                <w:rPrChange w:id="4328" w:author="Daniel Stewart" w:date="2022-02-08T10:43:00Z">
                  <w:rPr>
                    <w:ins w:id="4329" w:author="Daniel Stewart" w:date="2022-02-08T10:37:00Z"/>
                    <w:rFonts w:ascii="Calibri" w:hAnsi="Calibri" w:cs="Calibri"/>
                    <w:color w:val="000000"/>
                  </w:rPr>
                </w:rPrChange>
              </w:rPr>
              <w:pPrChange w:id="4330" w:author="Daniel Stewart" w:date="2022-02-10T12:15:00Z">
                <w:pPr>
                  <w:pStyle w:val="Table"/>
                </w:pPr>
              </w:pPrChange>
            </w:pPr>
            <w:r>
              <w:t>8</w:t>
            </w:r>
            <w:ins w:id="4331" w:author="Daniel Stewart" w:date="2022-02-08T10:37:00Z">
              <w:r w:rsidR="00FA28C5" w:rsidRPr="00FA28C5">
                <w:rPr>
                  <w:rPrChange w:id="4332" w:author="Daniel Stewart" w:date="2022-02-08T10:43:00Z">
                    <w:rPr>
                      <w:rFonts w:ascii="Calibri" w:hAnsi="Calibri" w:cs="Calibri"/>
                      <w:color w:val="000000"/>
                    </w:rPr>
                  </w:rPrChange>
                </w:rPr>
                <w:t xml:space="preserve"> (1</w:t>
              </w:r>
            </w:ins>
            <w:r>
              <w:t>0</w:t>
            </w:r>
            <w:ins w:id="4333" w:author="Daniel Stewart" w:date="2022-02-08T10:37:00Z">
              <w:r w:rsidR="00FA28C5" w:rsidRPr="00FA28C5">
                <w:rPr>
                  <w:rPrChange w:id="4334" w:author="Daniel Stewart" w:date="2022-02-08T10:43:00Z">
                    <w:rPr>
                      <w:rFonts w:ascii="Calibri" w:hAnsi="Calibri" w:cs="Calibri"/>
                      <w:color w:val="000000"/>
                    </w:rPr>
                  </w:rPrChange>
                </w:rPr>
                <w:t>%)</w:t>
              </w:r>
            </w:ins>
          </w:p>
        </w:tc>
        <w:tc>
          <w:tcPr>
            <w:tcW w:w="1293" w:type="dxa"/>
            <w:tcBorders>
              <w:top w:val="nil"/>
              <w:left w:val="nil"/>
              <w:bottom w:val="nil"/>
              <w:right w:val="nil"/>
            </w:tcBorders>
            <w:shd w:val="clear" w:color="auto" w:fill="auto"/>
            <w:noWrap/>
            <w:tcMar>
              <w:top w:w="15" w:type="dxa"/>
              <w:left w:w="15" w:type="dxa"/>
              <w:bottom w:w="0" w:type="dxa"/>
              <w:right w:w="15" w:type="dxa"/>
            </w:tcMar>
            <w:hideMark/>
          </w:tcPr>
          <w:p w14:paraId="502BF08C" w14:textId="4D41B9A3" w:rsidR="00FA28C5" w:rsidRPr="00FA28C5" w:rsidRDefault="00F53EC4">
            <w:pPr>
              <w:pStyle w:val="Table"/>
              <w:jc w:val="center"/>
              <w:rPr>
                <w:ins w:id="4335" w:author="Daniel Stewart" w:date="2022-02-08T10:37:00Z"/>
                <w:rPrChange w:id="4336" w:author="Daniel Stewart" w:date="2022-02-08T10:43:00Z">
                  <w:rPr>
                    <w:ins w:id="4337" w:author="Daniel Stewart" w:date="2022-02-08T10:37:00Z"/>
                    <w:rFonts w:ascii="Calibri" w:hAnsi="Calibri" w:cs="Calibri"/>
                    <w:color w:val="000000"/>
                  </w:rPr>
                </w:rPrChange>
              </w:rPr>
              <w:pPrChange w:id="4338" w:author="Daniel Stewart" w:date="2022-02-10T12:15:00Z">
                <w:pPr>
                  <w:pStyle w:val="Table"/>
                </w:pPr>
              </w:pPrChange>
            </w:pPr>
            <w:r>
              <w:t>70</w:t>
            </w:r>
            <w:ins w:id="4339" w:author="Daniel Stewart" w:date="2022-02-08T10:37:00Z">
              <w:r w:rsidR="00FA28C5" w:rsidRPr="00FA28C5">
                <w:rPr>
                  <w:rPrChange w:id="4340" w:author="Daniel Stewart" w:date="2022-02-08T10:43:00Z">
                    <w:rPr>
                      <w:rFonts w:ascii="Calibri" w:hAnsi="Calibri" w:cs="Calibri"/>
                      <w:color w:val="000000"/>
                    </w:rPr>
                  </w:rPrChange>
                </w:rPr>
                <w:t xml:space="preserve"> (</w:t>
              </w:r>
            </w:ins>
            <w:r>
              <w:t>90</w:t>
            </w:r>
            <w:ins w:id="4341" w:author="Daniel Stewart" w:date="2022-02-08T10:37:00Z">
              <w:r w:rsidR="00FA28C5" w:rsidRPr="00FA28C5">
                <w:rPr>
                  <w:rPrChange w:id="4342" w:author="Daniel Stewart" w:date="2022-02-08T10:43:00Z">
                    <w:rPr>
                      <w:rFonts w:ascii="Calibri" w:hAnsi="Calibri" w:cs="Calibri"/>
                      <w:color w:val="000000"/>
                    </w:rPr>
                  </w:rPrChange>
                </w:rPr>
                <w:t>%)</w:t>
              </w:r>
            </w:ins>
          </w:p>
        </w:tc>
      </w:tr>
      <w:tr w:rsidR="00C872E7" w:rsidRPr="00FA28C5" w14:paraId="5EB70785" w14:textId="77777777" w:rsidTr="00AD2899">
        <w:trPr>
          <w:gridAfter w:val="1"/>
          <w:wAfter w:w="22" w:type="dxa"/>
          <w:trHeight w:val="340"/>
          <w:jc w:val="center"/>
          <w:ins w:id="4343" w:author="Daniel Stewart" w:date="2022-02-08T10:37:00Z"/>
        </w:trPr>
        <w:tc>
          <w:tcPr>
            <w:tcW w:w="1701" w:type="dxa"/>
            <w:tcBorders>
              <w:top w:val="nil"/>
              <w:left w:val="nil"/>
              <w:bottom w:val="nil"/>
              <w:right w:val="nil"/>
            </w:tcBorders>
            <w:shd w:val="clear" w:color="auto" w:fill="auto"/>
            <w:noWrap/>
            <w:tcMar>
              <w:top w:w="15" w:type="dxa"/>
              <w:left w:w="15" w:type="dxa"/>
              <w:bottom w:w="0" w:type="dxa"/>
              <w:right w:w="15" w:type="dxa"/>
            </w:tcMar>
            <w:hideMark/>
          </w:tcPr>
          <w:p w14:paraId="6E7F39DC" w14:textId="470EBD1C" w:rsidR="00FA28C5" w:rsidRPr="00FA28C5" w:rsidRDefault="00FA28C5" w:rsidP="00AD2899">
            <w:pPr>
              <w:pStyle w:val="Table"/>
              <w:rPr>
                <w:ins w:id="4344" w:author="Daniel Stewart" w:date="2022-02-08T10:37:00Z"/>
                <w:rPrChange w:id="4345" w:author="Daniel Stewart" w:date="2022-02-08T10:43:00Z">
                  <w:rPr>
                    <w:ins w:id="4346" w:author="Daniel Stewart" w:date="2022-02-08T10:37:00Z"/>
                    <w:rFonts w:ascii="Calibri" w:hAnsi="Calibri" w:cs="Calibri"/>
                    <w:color w:val="000000"/>
                  </w:rPr>
                </w:rPrChange>
              </w:rPr>
            </w:pPr>
            <w:ins w:id="4347" w:author="Daniel Stewart" w:date="2022-02-08T10:37:00Z">
              <w:r w:rsidRPr="00FA28C5">
                <w:rPr>
                  <w:rPrChange w:id="4348" w:author="Daniel Stewart" w:date="2022-02-08T10:43:00Z">
                    <w:rPr>
                      <w:rFonts w:ascii="Calibri" w:hAnsi="Calibri" w:cs="Calibri"/>
                      <w:color w:val="000000"/>
                    </w:rPr>
                  </w:rPrChange>
                </w:rPr>
                <w:t xml:space="preserve">Offshore </w:t>
              </w:r>
            </w:ins>
            <w:ins w:id="4349" w:author="Daniel Stewart" w:date="2022-02-10T12:19:00Z">
              <w:r w:rsidR="00AD2899">
                <w:t>s</w:t>
              </w:r>
            </w:ins>
            <w:ins w:id="4350" w:author="Daniel Stewart" w:date="2022-02-08T10:37:00Z">
              <w:r w:rsidRPr="00FA28C5">
                <w:rPr>
                  <w:rPrChange w:id="4351" w:author="Daniel Stewart" w:date="2022-02-08T10:43:00Z">
                    <w:rPr>
                      <w:rFonts w:ascii="Calibri" w:hAnsi="Calibri" w:cs="Calibri"/>
                      <w:color w:val="000000"/>
                    </w:rPr>
                  </w:rPrChange>
                </w:rPr>
                <w:t>tructure</w:t>
              </w:r>
            </w:ins>
          </w:p>
        </w:tc>
        <w:tc>
          <w:tcPr>
            <w:tcW w:w="709" w:type="dxa"/>
            <w:tcBorders>
              <w:top w:val="nil"/>
              <w:left w:val="single" w:sz="4" w:space="0" w:color="auto"/>
              <w:bottom w:val="nil"/>
              <w:right w:val="nil"/>
            </w:tcBorders>
            <w:shd w:val="clear" w:color="auto" w:fill="auto"/>
            <w:noWrap/>
            <w:tcMar>
              <w:top w:w="15" w:type="dxa"/>
              <w:left w:w="15" w:type="dxa"/>
              <w:bottom w:w="0" w:type="dxa"/>
              <w:right w:w="15" w:type="dxa"/>
            </w:tcMar>
            <w:hideMark/>
          </w:tcPr>
          <w:p w14:paraId="21DBAB67" w14:textId="2AC19CF9" w:rsidR="00FA28C5" w:rsidRPr="00FA28C5" w:rsidRDefault="00856726">
            <w:pPr>
              <w:pStyle w:val="Table"/>
              <w:ind w:left="-455" w:firstLine="455"/>
              <w:jc w:val="center"/>
              <w:rPr>
                <w:ins w:id="4352" w:author="Daniel Stewart" w:date="2022-02-08T10:37:00Z"/>
                <w:rPrChange w:id="4353" w:author="Daniel Stewart" w:date="2022-02-08T10:43:00Z">
                  <w:rPr>
                    <w:ins w:id="4354" w:author="Daniel Stewart" w:date="2022-02-08T10:37:00Z"/>
                    <w:rFonts w:ascii="Calibri" w:hAnsi="Calibri" w:cs="Calibri"/>
                    <w:color w:val="000000"/>
                  </w:rPr>
                </w:rPrChange>
              </w:rPr>
              <w:pPrChange w:id="4355" w:author="Daniel Stewart" w:date="2022-02-10T12:18:00Z">
                <w:pPr>
                  <w:pStyle w:val="Table"/>
                </w:pPr>
              </w:pPrChange>
            </w:pPr>
            <w:ins w:id="4356" w:author="Daniel Stewart" w:date="2022-02-08T10:55:00Z">
              <w:r>
                <w:t>-</w:t>
              </w:r>
            </w:ins>
          </w:p>
        </w:tc>
        <w:tc>
          <w:tcPr>
            <w:tcW w:w="851" w:type="dxa"/>
            <w:tcBorders>
              <w:top w:val="nil"/>
              <w:left w:val="nil"/>
              <w:bottom w:val="nil"/>
              <w:right w:val="nil"/>
            </w:tcBorders>
            <w:shd w:val="clear" w:color="auto" w:fill="auto"/>
            <w:noWrap/>
            <w:tcMar>
              <w:top w:w="15" w:type="dxa"/>
              <w:left w:w="15" w:type="dxa"/>
              <w:bottom w:w="0" w:type="dxa"/>
              <w:right w:w="15" w:type="dxa"/>
            </w:tcMar>
            <w:hideMark/>
          </w:tcPr>
          <w:p w14:paraId="034B5946" w14:textId="59C45220" w:rsidR="00FA28C5" w:rsidRPr="00FA28C5" w:rsidRDefault="00856726">
            <w:pPr>
              <w:pStyle w:val="Table"/>
              <w:jc w:val="center"/>
              <w:rPr>
                <w:ins w:id="4357" w:author="Daniel Stewart" w:date="2022-02-08T10:37:00Z"/>
                <w:rPrChange w:id="4358" w:author="Daniel Stewart" w:date="2022-02-08T10:43:00Z">
                  <w:rPr>
                    <w:ins w:id="4359" w:author="Daniel Stewart" w:date="2022-02-08T10:37:00Z"/>
                    <w:rFonts w:ascii="Calibri" w:hAnsi="Calibri" w:cs="Calibri"/>
                    <w:color w:val="000000"/>
                  </w:rPr>
                </w:rPrChange>
              </w:rPr>
              <w:pPrChange w:id="4360" w:author="Daniel Stewart" w:date="2022-02-10T12:15:00Z">
                <w:pPr>
                  <w:pStyle w:val="Table"/>
                </w:pPr>
              </w:pPrChange>
            </w:pPr>
            <w:ins w:id="4361" w:author="Daniel Stewart" w:date="2022-02-08T10:55:00Z">
              <w:r>
                <w:t>-</w:t>
              </w:r>
            </w:ins>
          </w:p>
        </w:tc>
        <w:tc>
          <w:tcPr>
            <w:tcW w:w="918" w:type="dxa"/>
            <w:tcBorders>
              <w:top w:val="nil"/>
              <w:left w:val="nil"/>
              <w:bottom w:val="nil"/>
              <w:right w:val="nil"/>
            </w:tcBorders>
            <w:shd w:val="clear" w:color="auto" w:fill="auto"/>
            <w:noWrap/>
            <w:tcMar>
              <w:top w:w="15" w:type="dxa"/>
              <w:left w:w="15" w:type="dxa"/>
              <w:bottom w:w="0" w:type="dxa"/>
              <w:right w:w="15" w:type="dxa"/>
            </w:tcMar>
            <w:hideMark/>
          </w:tcPr>
          <w:p w14:paraId="7CAC9783" w14:textId="703DDD0D" w:rsidR="00FA28C5" w:rsidRPr="00FA28C5" w:rsidRDefault="00856726">
            <w:pPr>
              <w:pStyle w:val="Table"/>
              <w:jc w:val="center"/>
              <w:rPr>
                <w:ins w:id="4362" w:author="Daniel Stewart" w:date="2022-02-08T10:37:00Z"/>
              </w:rPr>
              <w:pPrChange w:id="4363" w:author="Daniel Stewart" w:date="2022-02-10T12:15:00Z">
                <w:pPr>
                  <w:pStyle w:val="Table"/>
                </w:pPr>
              </w:pPrChange>
            </w:pPr>
            <w:ins w:id="4364" w:author="Daniel Stewart" w:date="2022-02-08T10:55:00Z">
              <w:r>
                <w:t>-</w:t>
              </w:r>
            </w:ins>
          </w:p>
        </w:tc>
        <w:tc>
          <w:tcPr>
            <w:tcW w:w="783" w:type="dxa"/>
            <w:tcBorders>
              <w:top w:val="nil"/>
              <w:left w:val="nil"/>
              <w:bottom w:val="nil"/>
              <w:right w:val="single" w:sz="4" w:space="0" w:color="auto"/>
            </w:tcBorders>
            <w:shd w:val="clear" w:color="auto" w:fill="auto"/>
            <w:noWrap/>
            <w:tcMar>
              <w:top w:w="15" w:type="dxa"/>
              <w:left w:w="15" w:type="dxa"/>
              <w:bottom w:w="0" w:type="dxa"/>
              <w:right w:w="15" w:type="dxa"/>
            </w:tcMar>
            <w:hideMark/>
          </w:tcPr>
          <w:p w14:paraId="043D6891" w14:textId="60AFD565" w:rsidR="00FA28C5" w:rsidRPr="00FA28C5" w:rsidRDefault="00856726">
            <w:pPr>
              <w:pStyle w:val="Table"/>
              <w:jc w:val="center"/>
              <w:rPr>
                <w:ins w:id="4365" w:author="Daniel Stewart" w:date="2022-02-08T10:37:00Z"/>
                <w:rPrChange w:id="4366" w:author="Daniel Stewart" w:date="2022-02-08T10:43:00Z">
                  <w:rPr>
                    <w:ins w:id="4367" w:author="Daniel Stewart" w:date="2022-02-08T10:37:00Z"/>
                    <w:rFonts w:ascii="Calibri" w:hAnsi="Calibri" w:cs="Calibri"/>
                    <w:color w:val="000000"/>
                  </w:rPr>
                </w:rPrChange>
              </w:rPr>
              <w:pPrChange w:id="4368" w:author="Daniel Stewart" w:date="2022-02-10T12:15:00Z">
                <w:pPr>
                  <w:pStyle w:val="Table"/>
                </w:pPr>
              </w:pPrChange>
            </w:pPr>
            <w:ins w:id="4369" w:author="Daniel Stewart" w:date="2022-02-08T10:55:00Z">
              <w:r>
                <w:t>-</w:t>
              </w:r>
            </w:ins>
          </w:p>
        </w:tc>
        <w:tc>
          <w:tcPr>
            <w:tcW w:w="1074" w:type="dxa"/>
            <w:tcBorders>
              <w:top w:val="nil"/>
              <w:left w:val="nil"/>
              <w:bottom w:val="nil"/>
              <w:right w:val="nil"/>
            </w:tcBorders>
            <w:shd w:val="clear" w:color="auto" w:fill="auto"/>
            <w:noWrap/>
            <w:tcMar>
              <w:top w:w="15" w:type="dxa"/>
              <w:left w:w="15" w:type="dxa"/>
              <w:bottom w:w="0" w:type="dxa"/>
              <w:right w:w="15" w:type="dxa"/>
            </w:tcMar>
            <w:hideMark/>
          </w:tcPr>
          <w:p w14:paraId="42E14357" w14:textId="77777777" w:rsidR="00FA28C5" w:rsidRPr="00FA28C5" w:rsidRDefault="00FA28C5">
            <w:pPr>
              <w:pStyle w:val="Table"/>
              <w:jc w:val="center"/>
              <w:rPr>
                <w:ins w:id="4370" w:author="Daniel Stewart" w:date="2022-02-08T10:37:00Z"/>
                <w:rPrChange w:id="4371" w:author="Daniel Stewart" w:date="2022-02-08T10:43:00Z">
                  <w:rPr>
                    <w:ins w:id="4372" w:author="Daniel Stewart" w:date="2022-02-08T10:37:00Z"/>
                    <w:rFonts w:ascii="Calibri" w:hAnsi="Calibri" w:cs="Calibri"/>
                    <w:color w:val="000000"/>
                  </w:rPr>
                </w:rPrChange>
              </w:rPr>
              <w:pPrChange w:id="4373" w:author="Daniel Stewart" w:date="2022-02-10T12:15:00Z">
                <w:pPr>
                  <w:pStyle w:val="Table"/>
                </w:pPr>
              </w:pPrChange>
            </w:pPr>
            <w:ins w:id="4374" w:author="Daniel Stewart" w:date="2022-02-08T10:37:00Z">
              <w:r w:rsidRPr="00FA28C5">
                <w:rPr>
                  <w:rPrChange w:id="4375" w:author="Daniel Stewart" w:date="2022-02-08T10:43:00Z">
                    <w:rPr>
                      <w:rFonts w:ascii="Calibri" w:hAnsi="Calibri" w:cs="Calibri"/>
                      <w:color w:val="000000"/>
                    </w:rPr>
                  </w:rPrChange>
                </w:rPr>
                <w:t>26 (33%)</w:t>
              </w:r>
            </w:ins>
          </w:p>
        </w:tc>
        <w:tc>
          <w:tcPr>
            <w:tcW w:w="1293" w:type="dxa"/>
            <w:tcBorders>
              <w:top w:val="nil"/>
              <w:left w:val="nil"/>
              <w:bottom w:val="nil"/>
              <w:right w:val="nil"/>
            </w:tcBorders>
            <w:shd w:val="clear" w:color="auto" w:fill="auto"/>
            <w:noWrap/>
            <w:tcMar>
              <w:top w:w="15" w:type="dxa"/>
              <w:left w:w="15" w:type="dxa"/>
              <w:bottom w:w="0" w:type="dxa"/>
              <w:right w:w="15" w:type="dxa"/>
            </w:tcMar>
            <w:hideMark/>
          </w:tcPr>
          <w:p w14:paraId="56E13114" w14:textId="77777777" w:rsidR="00FA28C5" w:rsidRPr="00FA28C5" w:rsidRDefault="00FA28C5">
            <w:pPr>
              <w:pStyle w:val="Table"/>
              <w:jc w:val="center"/>
              <w:rPr>
                <w:ins w:id="4376" w:author="Daniel Stewart" w:date="2022-02-08T10:37:00Z"/>
                <w:rPrChange w:id="4377" w:author="Daniel Stewart" w:date="2022-02-08T10:43:00Z">
                  <w:rPr>
                    <w:ins w:id="4378" w:author="Daniel Stewart" w:date="2022-02-08T10:37:00Z"/>
                    <w:rFonts w:ascii="Calibri" w:hAnsi="Calibri" w:cs="Calibri"/>
                    <w:color w:val="000000"/>
                  </w:rPr>
                </w:rPrChange>
              </w:rPr>
              <w:pPrChange w:id="4379" w:author="Daniel Stewart" w:date="2022-02-10T12:15:00Z">
                <w:pPr>
                  <w:pStyle w:val="Table"/>
                </w:pPr>
              </w:pPrChange>
            </w:pPr>
            <w:ins w:id="4380" w:author="Daniel Stewart" w:date="2022-02-08T10:37:00Z">
              <w:r w:rsidRPr="00FA28C5">
                <w:rPr>
                  <w:rPrChange w:id="4381" w:author="Daniel Stewart" w:date="2022-02-08T10:43:00Z">
                    <w:rPr>
                      <w:rFonts w:ascii="Calibri" w:hAnsi="Calibri" w:cs="Calibri"/>
                      <w:color w:val="000000"/>
                    </w:rPr>
                  </w:rPrChange>
                </w:rPr>
                <w:t>52 (66%)</w:t>
              </w:r>
            </w:ins>
          </w:p>
        </w:tc>
      </w:tr>
      <w:tr w:rsidR="00C872E7" w:rsidRPr="00FA28C5" w14:paraId="3885DE56" w14:textId="77777777" w:rsidTr="00AD2899">
        <w:trPr>
          <w:gridAfter w:val="1"/>
          <w:wAfter w:w="22" w:type="dxa"/>
          <w:trHeight w:val="340"/>
          <w:jc w:val="center"/>
          <w:ins w:id="4382" w:author="Daniel Stewart" w:date="2022-02-08T10:37:00Z"/>
        </w:trPr>
        <w:tc>
          <w:tcPr>
            <w:tcW w:w="1701" w:type="dxa"/>
            <w:tcBorders>
              <w:top w:val="nil"/>
              <w:left w:val="nil"/>
              <w:bottom w:val="nil"/>
              <w:right w:val="nil"/>
            </w:tcBorders>
            <w:shd w:val="clear" w:color="auto" w:fill="auto"/>
            <w:noWrap/>
            <w:tcMar>
              <w:top w:w="15" w:type="dxa"/>
              <w:left w:w="15" w:type="dxa"/>
              <w:bottom w:w="0" w:type="dxa"/>
              <w:right w:w="15" w:type="dxa"/>
            </w:tcMar>
            <w:hideMark/>
          </w:tcPr>
          <w:p w14:paraId="517DE60C" w14:textId="77777777" w:rsidR="00FA28C5" w:rsidRPr="00FA28C5" w:rsidRDefault="00FA28C5" w:rsidP="00AD2899">
            <w:pPr>
              <w:pStyle w:val="Table"/>
              <w:rPr>
                <w:ins w:id="4383" w:author="Daniel Stewart" w:date="2022-02-08T10:37:00Z"/>
                <w:rPrChange w:id="4384" w:author="Daniel Stewart" w:date="2022-02-08T10:43:00Z">
                  <w:rPr>
                    <w:ins w:id="4385" w:author="Daniel Stewart" w:date="2022-02-08T10:37:00Z"/>
                    <w:rFonts w:ascii="Calibri" w:hAnsi="Calibri" w:cs="Calibri"/>
                    <w:color w:val="000000"/>
                  </w:rPr>
                </w:rPrChange>
              </w:rPr>
            </w:pPr>
            <w:ins w:id="4386" w:author="Daniel Stewart" w:date="2022-02-08T10:37:00Z">
              <w:r w:rsidRPr="00FA28C5">
                <w:rPr>
                  <w:rPrChange w:id="4387" w:author="Daniel Stewart" w:date="2022-02-08T10:43:00Z">
                    <w:rPr>
                      <w:rFonts w:ascii="Calibri" w:hAnsi="Calibri" w:cs="Calibri"/>
                      <w:color w:val="000000"/>
                    </w:rPr>
                  </w:rPrChange>
                </w:rPr>
                <w:t>Slough</w:t>
              </w:r>
            </w:ins>
          </w:p>
        </w:tc>
        <w:tc>
          <w:tcPr>
            <w:tcW w:w="709" w:type="dxa"/>
            <w:tcBorders>
              <w:top w:val="nil"/>
              <w:left w:val="single" w:sz="4" w:space="0" w:color="auto"/>
              <w:bottom w:val="nil"/>
              <w:right w:val="nil"/>
            </w:tcBorders>
            <w:shd w:val="clear" w:color="auto" w:fill="auto"/>
            <w:noWrap/>
            <w:tcMar>
              <w:top w:w="15" w:type="dxa"/>
              <w:left w:w="15" w:type="dxa"/>
              <w:bottom w:w="0" w:type="dxa"/>
              <w:right w:w="15" w:type="dxa"/>
            </w:tcMar>
            <w:hideMark/>
          </w:tcPr>
          <w:p w14:paraId="65EF467B" w14:textId="549A74D5" w:rsidR="00FA28C5" w:rsidRPr="00FA28C5" w:rsidRDefault="00856726">
            <w:pPr>
              <w:pStyle w:val="Table"/>
              <w:ind w:left="-455" w:firstLine="455"/>
              <w:jc w:val="center"/>
              <w:rPr>
                <w:ins w:id="4388" w:author="Daniel Stewart" w:date="2022-02-08T10:37:00Z"/>
                <w:rPrChange w:id="4389" w:author="Daniel Stewart" w:date="2022-02-08T10:43:00Z">
                  <w:rPr>
                    <w:ins w:id="4390" w:author="Daniel Stewart" w:date="2022-02-08T10:37:00Z"/>
                    <w:rFonts w:ascii="Calibri" w:hAnsi="Calibri" w:cs="Calibri"/>
                    <w:color w:val="000000"/>
                  </w:rPr>
                </w:rPrChange>
              </w:rPr>
              <w:pPrChange w:id="4391" w:author="Daniel Stewart" w:date="2022-02-10T12:18:00Z">
                <w:pPr>
                  <w:pStyle w:val="Table"/>
                </w:pPr>
              </w:pPrChange>
            </w:pPr>
            <w:ins w:id="4392" w:author="Daniel Stewart" w:date="2022-02-08T10:55:00Z">
              <w:r>
                <w:t>-</w:t>
              </w:r>
            </w:ins>
          </w:p>
        </w:tc>
        <w:tc>
          <w:tcPr>
            <w:tcW w:w="851" w:type="dxa"/>
            <w:tcBorders>
              <w:top w:val="nil"/>
              <w:left w:val="nil"/>
              <w:bottom w:val="nil"/>
              <w:right w:val="nil"/>
            </w:tcBorders>
            <w:shd w:val="clear" w:color="auto" w:fill="auto"/>
            <w:noWrap/>
            <w:tcMar>
              <w:top w:w="15" w:type="dxa"/>
              <w:left w:w="15" w:type="dxa"/>
              <w:bottom w:w="0" w:type="dxa"/>
              <w:right w:w="15" w:type="dxa"/>
            </w:tcMar>
            <w:hideMark/>
          </w:tcPr>
          <w:p w14:paraId="276FBAA5" w14:textId="53C88ABA" w:rsidR="00FA28C5" w:rsidRPr="00FA28C5" w:rsidRDefault="00856726">
            <w:pPr>
              <w:pStyle w:val="Table"/>
              <w:jc w:val="center"/>
              <w:rPr>
                <w:ins w:id="4393" w:author="Daniel Stewart" w:date="2022-02-08T10:37:00Z"/>
                <w:rPrChange w:id="4394" w:author="Daniel Stewart" w:date="2022-02-08T10:43:00Z">
                  <w:rPr>
                    <w:ins w:id="4395" w:author="Daniel Stewart" w:date="2022-02-08T10:37:00Z"/>
                    <w:rFonts w:ascii="Calibri" w:hAnsi="Calibri" w:cs="Calibri"/>
                    <w:color w:val="000000"/>
                  </w:rPr>
                </w:rPrChange>
              </w:rPr>
              <w:pPrChange w:id="4396" w:author="Daniel Stewart" w:date="2022-02-10T12:15:00Z">
                <w:pPr>
                  <w:pStyle w:val="Table"/>
                </w:pPr>
              </w:pPrChange>
            </w:pPr>
            <w:ins w:id="4397" w:author="Daniel Stewart" w:date="2022-02-08T10:55:00Z">
              <w:r>
                <w:t>-</w:t>
              </w:r>
            </w:ins>
          </w:p>
        </w:tc>
        <w:tc>
          <w:tcPr>
            <w:tcW w:w="918" w:type="dxa"/>
            <w:tcBorders>
              <w:top w:val="nil"/>
              <w:left w:val="nil"/>
              <w:bottom w:val="nil"/>
              <w:right w:val="nil"/>
            </w:tcBorders>
            <w:shd w:val="clear" w:color="auto" w:fill="auto"/>
            <w:noWrap/>
            <w:tcMar>
              <w:top w:w="15" w:type="dxa"/>
              <w:left w:w="15" w:type="dxa"/>
              <w:bottom w:w="0" w:type="dxa"/>
              <w:right w:w="15" w:type="dxa"/>
            </w:tcMar>
            <w:hideMark/>
          </w:tcPr>
          <w:p w14:paraId="04581D3E" w14:textId="72E901C2" w:rsidR="00FA28C5" w:rsidRPr="00FA28C5" w:rsidRDefault="00856726">
            <w:pPr>
              <w:pStyle w:val="Table"/>
              <w:jc w:val="center"/>
              <w:rPr>
                <w:ins w:id="4398" w:author="Daniel Stewart" w:date="2022-02-08T10:37:00Z"/>
              </w:rPr>
              <w:pPrChange w:id="4399" w:author="Daniel Stewart" w:date="2022-02-10T12:15:00Z">
                <w:pPr>
                  <w:pStyle w:val="Table"/>
                </w:pPr>
              </w:pPrChange>
            </w:pPr>
            <w:ins w:id="4400" w:author="Daniel Stewart" w:date="2022-02-08T10:55:00Z">
              <w:r>
                <w:t>-</w:t>
              </w:r>
            </w:ins>
          </w:p>
        </w:tc>
        <w:tc>
          <w:tcPr>
            <w:tcW w:w="783" w:type="dxa"/>
            <w:tcBorders>
              <w:top w:val="nil"/>
              <w:left w:val="nil"/>
              <w:bottom w:val="nil"/>
              <w:right w:val="single" w:sz="4" w:space="0" w:color="auto"/>
            </w:tcBorders>
            <w:shd w:val="clear" w:color="auto" w:fill="auto"/>
            <w:noWrap/>
            <w:tcMar>
              <w:top w:w="15" w:type="dxa"/>
              <w:left w:w="15" w:type="dxa"/>
              <w:bottom w:w="0" w:type="dxa"/>
              <w:right w:w="15" w:type="dxa"/>
            </w:tcMar>
            <w:hideMark/>
          </w:tcPr>
          <w:p w14:paraId="43668A12" w14:textId="4480F3DC" w:rsidR="00FA28C5" w:rsidRPr="00FA28C5" w:rsidRDefault="00856726">
            <w:pPr>
              <w:pStyle w:val="Table"/>
              <w:jc w:val="center"/>
              <w:rPr>
                <w:ins w:id="4401" w:author="Daniel Stewart" w:date="2022-02-08T10:37:00Z"/>
                <w:rPrChange w:id="4402" w:author="Daniel Stewart" w:date="2022-02-08T10:43:00Z">
                  <w:rPr>
                    <w:ins w:id="4403" w:author="Daniel Stewart" w:date="2022-02-08T10:37:00Z"/>
                    <w:rFonts w:ascii="Calibri" w:hAnsi="Calibri" w:cs="Calibri"/>
                    <w:color w:val="000000"/>
                  </w:rPr>
                </w:rPrChange>
              </w:rPr>
              <w:pPrChange w:id="4404" w:author="Daniel Stewart" w:date="2022-02-10T12:15:00Z">
                <w:pPr>
                  <w:pStyle w:val="Table"/>
                </w:pPr>
              </w:pPrChange>
            </w:pPr>
            <w:ins w:id="4405" w:author="Daniel Stewart" w:date="2022-02-08T10:55:00Z">
              <w:r>
                <w:t>-</w:t>
              </w:r>
            </w:ins>
          </w:p>
        </w:tc>
        <w:tc>
          <w:tcPr>
            <w:tcW w:w="1074" w:type="dxa"/>
            <w:tcBorders>
              <w:top w:val="nil"/>
              <w:left w:val="nil"/>
              <w:bottom w:val="nil"/>
              <w:right w:val="nil"/>
            </w:tcBorders>
            <w:shd w:val="clear" w:color="auto" w:fill="auto"/>
            <w:noWrap/>
            <w:tcMar>
              <w:top w:w="15" w:type="dxa"/>
              <w:left w:w="15" w:type="dxa"/>
              <w:bottom w:w="0" w:type="dxa"/>
              <w:right w:w="15" w:type="dxa"/>
            </w:tcMar>
            <w:hideMark/>
          </w:tcPr>
          <w:p w14:paraId="4FCBB75E" w14:textId="77777777" w:rsidR="00FA28C5" w:rsidRPr="00FA28C5" w:rsidRDefault="00FA28C5">
            <w:pPr>
              <w:pStyle w:val="Table"/>
              <w:jc w:val="center"/>
              <w:rPr>
                <w:ins w:id="4406" w:author="Daniel Stewart" w:date="2022-02-08T10:37:00Z"/>
                <w:rPrChange w:id="4407" w:author="Daniel Stewart" w:date="2022-02-08T10:43:00Z">
                  <w:rPr>
                    <w:ins w:id="4408" w:author="Daniel Stewart" w:date="2022-02-08T10:37:00Z"/>
                    <w:rFonts w:ascii="Calibri" w:hAnsi="Calibri" w:cs="Calibri"/>
                    <w:color w:val="000000"/>
                  </w:rPr>
                </w:rPrChange>
              </w:rPr>
              <w:pPrChange w:id="4409" w:author="Daniel Stewart" w:date="2022-02-10T12:15:00Z">
                <w:pPr>
                  <w:pStyle w:val="Table"/>
                </w:pPr>
              </w:pPrChange>
            </w:pPr>
            <w:ins w:id="4410" w:author="Daniel Stewart" w:date="2022-02-08T10:37:00Z">
              <w:r w:rsidRPr="00FA28C5">
                <w:rPr>
                  <w:rPrChange w:id="4411" w:author="Daniel Stewart" w:date="2022-02-08T10:43:00Z">
                    <w:rPr>
                      <w:rFonts w:ascii="Calibri" w:hAnsi="Calibri" w:cs="Calibri"/>
                      <w:color w:val="000000"/>
                    </w:rPr>
                  </w:rPrChange>
                </w:rPr>
                <w:t>17 (22%)</w:t>
              </w:r>
            </w:ins>
          </w:p>
        </w:tc>
        <w:tc>
          <w:tcPr>
            <w:tcW w:w="1293" w:type="dxa"/>
            <w:tcBorders>
              <w:top w:val="nil"/>
              <w:left w:val="nil"/>
              <w:bottom w:val="nil"/>
              <w:right w:val="nil"/>
            </w:tcBorders>
            <w:shd w:val="clear" w:color="auto" w:fill="auto"/>
            <w:noWrap/>
            <w:tcMar>
              <w:top w:w="15" w:type="dxa"/>
              <w:left w:w="15" w:type="dxa"/>
              <w:bottom w:w="0" w:type="dxa"/>
              <w:right w:w="15" w:type="dxa"/>
            </w:tcMar>
            <w:hideMark/>
          </w:tcPr>
          <w:p w14:paraId="55468164" w14:textId="77777777" w:rsidR="00FA28C5" w:rsidRPr="00FA28C5" w:rsidRDefault="00FA28C5">
            <w:pPr>
              <w:pStyle w:val="Table"/>
              <w:jc w:val="center"/>
              <w:rPr>
                <w:ins w:id="4412" w:author="Daniel Stewart" w:date="2022-02-08T10:37:00Z"/>
                <w:rPrChange w:id="4413" w:author="Daniel Stewart" w:date="2022-02-08T10:43:00Z">
                  <w:rPr>
                    <w:ins w:id="4414" w:author="Daniel Stewart" w:date="2022-02-08T10:37:00Z"/>
                    <w:rFonts w:ascii="Calibri" w:hAnsi="Calibri" w:cs="Calibri"/>
                    <w:color w:val="000000"/>
                  </w:rPr>
                </w:rPrChange>
              </w:rPr>
              <w:pPrChange w:id="4415" w:author="Daniel Stewart" w:date="2022-02-10T12:15:00Z">
                <w:pPr>
                  <w:pStyle w:val="Table"/>
                </w:pPr>
              </w:pPrChange>
            </w:pPr>
            <w:ins w:id="4416" w:author="Daniel Stewart" w:date="2022-02-08T10:37:00Z">
              <w:r w:rsidRPr="00FA28C5">
                <w:rPr>
                  <w:rPrChange w:id="4417" w:author="Daniel Stewart" w:date="2022-02-08T10:43:00Z">
                    <w:rPr>
                      <w:rFonts w:ascii="Calibri" w:hAnsi="Calibri" w:cs="Calibri"/>
                      <w:color w:val="000000"/>
                    </w:rPr>
                  </w:rPrChange>
                </w:rPr>
                <w:t>61 (78%)</w:t>
              </w:r>
            </w:ins>
          </w:p>
        </w:tc>
      </w:tr>
      <w:tr w:rsidR="00C872E7" w:rsidRPr="00FA28C5" w14:paraId="24219B95" w14:textId="77777777" w:rsidTr="00AD2899">
        <w:trPr>
          <w:gridAfter w:val="1"/>
          <w:wAfter w:w="22" w:type="dxa"/>
          <w:trHeight w:val="340"/>
          <w:jc w:val="center"/>
          <w:ins w:id="4418" w:author="Daniel Stewart" w:date="2022-02-08T10:37:00Z"/>
        </w:trPr>
        <w:tc>
          <w:tcPr>
            <w:tcW w:w="1701" w:type="dxa"/>
            <w:tcBorders>
              <w:top w:val="nil"/>
              <w:left w:val="nil"/>
              <w:bottom w:val="nil"/>
              <w:right w:val="nil"/>
            </w:tcBorders>
            <w:shd w:val="clear" w:color="auto" w:fill="auto"/>
            <w:noWrap/>
            <w:tcMar>
              <w:top w:w="15" w:type="dxa"/>
              <w:left w:w="15" w:type="dxa"/>
              <w:bottom w:w="0" w:type="dxa"/>
              <w:right w:w="15" w:type="dxa"/>
            </w:tcMar>
            <w:hideMark/>
          </w:tcPr>
          <w:p w14:paraId="571C03D3" w14:textId="385CD65E" w:rsidR="00FA28C5" w:rsidRPr="00FA28C5" w:rsidRDefault="00FA28C5" w:rsidP="00AD2899">
            <w:pPr>
              <w:pStyle w:val="Table"/>
              <w:rPr>
                <w:ins w:id="4419" w:author="Daniel Stewart" w:date="2022-02-08T10:37:00Z"/>
                <w:rPrChange w:id="4420" w:author="Daniel Stewart" w:date="2022-02-08T10:43:00Z">
                  <w:rPr>
                    <w:ins w:id="4421" w:author="Daniel Stewart" w:date="2022-02-08T10:37:00Z"/>
                    <w:rFonts w:ascii="Calibri" w:hAnsi="Calibri" w:cs="Calibri"/>
                    <w:color w:val="000000"/>
                  </w:rPr>
                </w:rPrChange>
              </w:rPr>
            </w:pPr>
            <w:ins w:id="4422" w:author="Daniel Stewart" w:date="2022-02-08T10:37:00Z">
              <w:r w:rsidRPr="00FA28C5">
                <w:rPr>
                  <w:rPrChange w:id="4423" w:author="Daniel Stewart" w:date="2022-02-08T10:43:00Z">
                    <w:rPr>
                      <w:rFonts w:ascii="Calibri" w:hAnsi="Calibri" w:cs="Calibri"/>
                      <w:color w:val="000000"/>
                    </w:rPr>
                  </w:rPrChange>
                </w:rPr>
                <w:t xml:space="preserve">North </w:t>
              </w:r>
            </w:ins>
            <w:ins w:id="4424" w:author="Daniel Stewart" w:date="2022-02-10T12:19:00Z">
              <w:r w:rsidR="00AD2899">
                <w:t>a</w:t>
              </w:r>
            </w:ins>
            <w:ins w:id="4425" w:author="Daniel Stewart" w:date="2022-02-08T10:37:00Z">
              <w:r w:rsidRPr="00FA28C5">
                <w:rPr>
                  <w:rPrChange w:id="4426" w:author="Daniel Stewart" w:date="2022-02-08T10:43:00Z">
                    <w:rPr>
                      <w:rFonts w:ascii="Calibri" w:hAnsi="Calibri" w:cs="Calibri"/>
                      <w:color w:val="000000"/>
                    </w:rPr>
                  </w:rPrChange>
                </w:rPr>
                <w:t>rm</w:t>
              </w:r>
            </w:ins>
          </w:p>
        </w:tc>
        <w:tc>
          <w:tcPr>
            <w:tcW w:w="709" w:type="dxa"/>
            <w:tcBorders>
              <w:top w:val="nil"/>
              <w:left w:val="single" w:sz="4" w:space="0" w:color="auto"/>
              <w:bottom w:val="nil"/>
              <w:right w:val="nil"/>
            </w:tcBorders>
            <w:shd w:val="clear" w:color="auto" w:fill="auto"/>
            <w:noWrap/>
            <w:tcMar>
              <w:top w:w="15" w:type="dxa"/>
              <w:left w:w="15" w:type="dxa"/>
              <w:bottom w:w="0" w:type="dxa"/>
              <w:right w:w="15" w:type="dxa"/>
            </w:tcMar>
            <w:hideMark/>
          </w:tcPr>
          <w:p w14:paraId="68CBA72B" w14:textId="221808A7" w:rsidR="00FA28C5" w:rsidRPr="00FA28C5" w:rsidRDefault="00856726">
            <w:pPr>
              <w:pStyle w:val="Table"/>
              <w:ind w:left="-455" w:firstLine="455"/>
              <w:jc w:val="center"/>
              <w:rPr>
                <w:ins w:id="4427" w:author="Daniel Stewart" w:date="2022-02-08T10:37:00Z"/>
                <w:rPrChange w:id="4428" w:author="Daniel Stewart" w:date="2022-02-08T10:43:00Z">
                  <w:rPr>
                    <w:ins w:id="4429" w:author="Daniel Stewart" w:date="2022-02-08T10:37:00Z"/>
                    <w:rFonts w:ascii="Calibri" w:hAnsi="Calibri" w:cs="Calibri"/>
                    <w:color w:val="000000"/>
                  </w:rPr>
                </w:rPrChange>
              </w:rPr>
              <w:pPrChange w:id="4430" w:author="Daniel Stewart" w:date="2022-02-10T12:18:00Z">
                <w:pPr>
                  <w:pStyle w:val="Table"/>
                </w:pPr>
              </w:pPrChange>
            </w:pPr>
            <w:ins w:id="4431" w:author="Daniel Stewart" w:date="2022-02-08T10:55:00Z">
              <w:r>
                <w:t>-</w:t>
              </w:r>
            </w:ins>
          </w:p>
        </w:tc>
        <w:tc>
          <w:tcPr>
            <w:tcW w:w="851" w:type="dxa"/>
            <w:tcBorders>
              <w:top w:val="nil"/>
              <w:left w:val="nil"/>
              <w:bottom w:val="nil"/>
              <w:right w:val="nil"/>
            </w:tcBorders>
            <w:shd w:val="clear" w:color="auto" w:fill="auto"/>
            <w:noWrap/>
            <w:tcMar>
              <w:top w:w="15" w:type="dxa"/>
              <w:left w:w="15" w:type="dxa"/>
              <w:bottom w:w="0" w:type="dxa"/>
              <w:right w:w="15" w:type="dxa"/>
            </w:tcMar>
            <w:hideMark/>
          </w:tcPr>
          <w:p w14:paraId="67D8FD94" w14:textId="76ACDCC0" w:rsidR="00FA28C5" w:rsidRPr="00FA28C5" w:rsidRDefault="00856726">
            <w:pPr>
              <w:pStyle w:val="Table"/>
              <w:jc w:val="center"/>
              <w:rPr>
                <w:ins w:id="4432" w:author="Daniel Stewart" w:date="2022-02-08T10:37:00Z"/>
                <w:rPrChange w:id="4433" w:author="Daniel Stewart" w:date="2022-02-08T10:43:00Z">
                  <w:rPr>
                    <w:ins w:id="4434" w:author="Daniel Stewart" w:date="2022-02-08T10:37:00Z"/>
                    <w:rFonts w:ascii="Calibri" w:hAnsi="Calibri" w:cs="Calibri"/>
                    <w:color w:val="000000"/>
                  </w:rPr>
                </w:rPrChange>
              </w:rPr>
              <w:pPrChange w:id="4435" w:author="Daniel Stewart" w:date="2022-02-10T12:15:00Z">
                <w:pPr>
                  <w:pStyle w:val="Table"/>
                </w:pPr>
              </w:pPrChange>
            </w:pPr>
            <w:ins w:id="4436" w:author="Daniel Stewart" w:date="2022-02-08T10:55:00Z">
              <w:r>
                <w:t>-</w:t>
              </w:r>
            </w:ins>
          </w:p>
        </w:tc>
        <w:tc>
          <w:tcPr>
            <w:tcW w:w="918" w:type="dxa"/>
            <w:tcBorders>
              <w:top w:val="nil"/>
              <w:left w:val="nil"/>
              <w:bottom w:val="nil"/>
              <w:right w:val="nil"/>
            </w:tcBorders>
            <w:shd w:val="clear" w:color="auto" w:fill="auto"/>
            <w:noWrap/>
            <w:tcMar>
              <w:top w:w="15" w:type="dxa"/>
              <w:left w:w="15" w:type="dxa"/>
              <w:bottom w:w="0" w:type="dxa"/>
              <w:right w:w="15" w:type="dxa"/>
            </w:tcMar>
            <w:hideMark/>
          </w:tcPr>
          <w:p w14:paraId="0A84F242" w14:textId="77CB8971" w:rsidR="00FA28C5" w:rsidRPr="00FA28C5" w:rsidRDefault="00856726">
            <w:pPr>
              <w:pStyle w:val="Table"/>
              <w:jc w:val="center"/>
              <w:rPr>
                <w:ins w:id="4437" w:author="Daniel Stewart" w:date="2022-02-08T10:37:00Z"/>
              </w:rPr>
              <w:pPrChange w:id="4438" w:author="Daniel Stewart" w:date="2022-02-10T12:15:00Z">
                <w:pPr>
                  <w:pStyle w:val="Table"/>
                </w:pPr>
              </w:pPrChange>
            </w:pPr>
            <w:ins w:id="4439" w:author="Daniel Stewart" w:date="2022-02-08T10:55:00Z">
              <w:r>
                <w:t>-</w:t>
              </w:r>
            </w:ins>
          </w:p>
        </w:tc>
        <w:tc>
          <w:tcPr>
            <w:tcW w:w="783" w:type="dxa"/>
            <w:tcBorders>
              <w:top w:val="nil"/>
              <w:left w:val="nil"/>
              <w:bottom w:val="nil"/>
              <w:right w:val="single" w:sz="4" w:space="0" w:color="auto"/>
            </w:tcBorders>
            <w:shd w:val="clear" w:color="auto" w:fill="auto"/>
            <w:noWrap/>
            <w:tcMar>
              <w:top w:w="15" w:type="dxa"/>
              <w:left w:w="15" w:type="dxa"/>
              <w:bottom w:w="0" w:type="dxa"/>
              <w:right w:w="15" w:type="dxa"/>
            </w:tcMar>
            <w:hideMark/>
          </w:tcPr>
          <w:p w14:paraId="294E7923" w14:textId="0F10BE52" w:rsidR="00FA28C5" w:rsidRPr="00FA28C5" w:rsidRDefault="00856726">
            <w:pPr>
              <w:pStyle w:val="Table"/>
              <w:jc w:val="center"/>
              <w:rPr>
                <w:ins w:id="4440" w:author="Daniel Stewart" w:date="2022-02-08T10:37:00Z"/>
                <w:rPrChange w:id="4441" w:author="Daniel Stewart" w:date="2022-02-08T10:43:00Z">
                  <w:rPr>
                    <w:ins w:id="4442" w:author="Daniel Stewart" w:date="2022-02-08T10:37:00Z"/>
                    <w:rFonts w:ascii="Calibri" w:hAnsi="Calibri" w:cs="Calibri"/>
                    <w:color w:val="000000"/>
                  </w:rPr>
                </w:rPrChange>
              </w:rPr>
              <w:pPrChange w:id="4443" w:author="Daniel Stewart" w:date="2022-02-10T12:15:00Z">
                <w:pPr>
                  <w:pStyle w:val="Table"/>
                </w:pPr>
              </w:pPrChange>
            </w:pPr>
            <w:ins w:id="4444" w:author="Daniel Stewart" w:date="2022-02-08T10:55:00Z">
              <w:r>
                <w:t>-</w:t>
              </w:r>
            </w:ins>
          </w:p>
        </w:tc>
        <w:tc>
          <w:tcPr>
            <w:tcW w:w="1074" w:type="dxa"/>
            <w:tcBorders>
              <w:top w:val="nil"/>
              <w:left w:val="nil"/>
              <w:bottom w:val="nil"/>
              <w:right w:val="nil"/>
            </w:tcBorders>
            <w:shd w:val="clear" w:color="auto" w:fill="auto"/>
            <w:noWrap/>
            <w:tcMar>
              <w:top w:w="15" w:type="dxa"/>
              <w:left w:w="15" w:type="dxa"/>
              <w:bottom w:w="0" w:type="dxa"/>
              <w:right w:w="15" w:type="dxa"/>
            </w:tcMar>
            <w:hideMark/>
          </w:tcPr>
          <w:p w14:paraId="4289FF2B" w14:textId="77777777" w:rsidR="00FA28C5" w:rsidRPr="00FA28C5" w:rsidRDefault="00FA28C5">
            <w:pPr>
              <w:pStyle w:val="Table"/>
              <w:jc w:val="center"/>
              <w:rPr>
                <w:ins w:id="4445" w:author="Daniel Stewart" w:date="2022-02-08T10:37:00Z"/>
                <w:rPrChange w:id="4446" w:author="Daniel Stewart" w:date="2022-02-08T10:43:00Z">
                  <w:rPr>
                    <w:ins w:id="4447" w:author="Daniel Stewart" w:date="2022-02-08T10:37:00Z"/>
                    <w:rFonts w:ascii="Calibri" w:hAnsi="Calibri" w:cs="Calibri"/>
                    <w:color w:val="000000"/>
                  </w:rPr>
                </w:rPrChange>
              </w:rPr>
              <w:pPrChange w:id="4448" w:author="Daniel Stewart" w:date="2022-02-10T12:15:00Z">
                <w:pPr>
                  <w:pStyle w:val="Table"/>
                </w:pPr>
              </w:pPrChange>
            </w:pPr>
            <w:ins w:id="4449" w:author="Daniel Stewart" w:date="2022-02-08T10:37:00Z">
              <w:r w:rsidRPr="00FA28C5">
                <w:rPr>
                  <w:rPrChange w:id="4450" w:author="Daniel Stewart" w:date="2022-02-08T10:43:00Z">
                    <w:rPr>
                      <w:rFonts w:ascii="Calibri" w:hAnsi="Calibri" w:cs="Calibri"/>
                      <w:color w:val="000000"/>
                    </w:rPr>
                  </w:rPrChange>
                </w:rPr>
                <w:t>35 (45%)</w:t>
              </w:r>
            </w:ins>
          </w:p>
        </w:tc>
        <w:tc>
          <w:tcPr>
            <w:tcW w:w="1293" w:type="dxa"/>
            <w:tcBorders>
              <w:top w:val="nil"/>
              <w:left w:val="nil"/>
              <w:bottom w:val="nil"/>
              <w:right w:val="nil"/>
            </w:tcBorders>
            <w:shd w:val="clear" w:color="auto" w:fill="auto"/>
            <w:noWrap/>
            <w:tcMar>
              <w:top w:w="15" w:type="dxa"/>
              <w:left w:w="15" w:type="dxa"/>
              <w:bottom w:w="0" w:type="dxa"/>
              <w:right w:w="15" w:type="dxa"/>
            </w:tcMar>
            <w:hideMark/>
          </w:tcPr>
          <w:p w14:paraId="430EEB17" w14:textId="77777777" w:rsidR="00FA28C5" w:rsidRPr="00FA28C5" w:rsidRDefault="00FA28C5">
            <w:pPr>
              <w:pStyle w:val="Table"/>
              <w:jc w:val="center"/>
              <w:rPr>
                <w:ins w:id="4451" w:author="Daniel Stewart" w:date="2022-02-08T10:37:00Z"/>
                <w:rPrChange w:id="4452" w:author="Daniel Stewart" w:date="2022-02-08T10:43:00Z">
                  <w:rPr>
                    <w:ins w:id="4453" w:author="Daniel Stewart" w:date="2022-02-08T10:37:00Z"/>
                    <w:rFonts w:ascii="Calibri" w:hAnsi="Calibri" w:cs="Calibri"/>
                    <w:color w:val="000000"/>
                  </w:rPr>
                </w:rPrChange>
              </w:rPr>
              <w:pPrChange w:id="4454" w:author="Daniel Stewart" w:date="2022-02-10T12:15:00Z">
                <w:pPr>
                  <w:pStyle w:val="Table"/>
                </w:pPr>
              </w:pPrChange>
            </w:pPr>
            <w:ins w:id="4455" w:author="Daniel Stewart" w:date="2022-02-08T10:37:00Z">
              <w:r w:rsidRPr="00FA28C5">
                <w:rPr>
                  <w:rPrChange w:id="4456" w:author="Daniel Stewart" w:date="2022-02-08T10:43:00Z">
                    <w:rPr>
                      <w:rFonts w:ascii="Calibri" w:hAnsi="Calibri" w:cs="Calibri"/>
                      <w:color w:val="000000"/>
                    </w:rPr>
                  </w:rPrChange>
                </w:rPr>
                <w:t>53 (55%)</w:t>
              </w:r>
            </w:ins>
          </w:p>
        </w:tc>
      </w:tr>
      <w:tr w:rsidR="00C872E7" w:rsidRPr="00FA28C5" w14:paraId="3F9B1CB4" w14:textId="77777777" w:rsidTr="00AD2899">
        <w:trPr>
          <w:gridAfter w:val="1"/>
          <w:wAfter w:w="22" w:type="dxa"/>
          <w:trHeight w:val="340"/>
          <w:jc w:val="center"/>
          <w:ins w:id="4457" w:author="Daniel Stewart" w:date="2022-02-08T10:37:00Z"/>
        </w:trPr>
        <w:tc>
          <w:tcPr>
            <w:tcW w:w="1701" w:type="dxa"/>
            <w:tcBorders>
              <w:top w:val="nil"/>
              <w:left w:val="nil"/>
              <w:bottom w:val="nil"/>
              <w:right w:val="nil"/>
            </w:tcBorders>
            <w:shd w:val="clear" w:color="auto" w:fill="auto"/>
            <w:noWrap/>
            <w:tcMar>
              <w:top w:w="15" w:type="dxa"/>
              <w:left w:w="15" w:type="dxa"/>
              <w:bottom w:w="0" w:type="dxa"/>
              <w:right w:w="15" w:type="dxa"/>
            </w:tcMar>
            <w:hideMark/>
          </w:tcPr>
          <w:p w14:paraId="58444871" w14:textId="3C93FCF8" w:rsidR="00FA28C5" w:rsidRPr="00FA28C5" w:rsidRDefault="00FA28C5" w:rsidP="00AD2899">
            <w:pPr>
              <w:pStyle w:val="Table"/>
              <w:rPr>
                <w:ins w:id="4458" w:author="Daniel Stewart" w:date="2022-02-08T10:37:00Z"/>
                <w:rPrChange w:id="4459" w:author="Daniel Stewart" w:date="2022-02-08T10:43:00Z">
                  <w:rPr>
                    <w:ins w:id="4460" w:author="Daniel Stewart" w:date="2022-02-08T10:37:00Z"/>
                    <w:rFonts w:ascii="Calibri" w:hAnsi="Calibri" w:cs="Calibri"/>
                    <w:color w:val="000000"/>
                  </w:rPr>
                </w:rPrChange>
              </w:rPr>
            </w:pPr>
            <w:ins w:id="4461" w:author="Daniel Stewart" w:date="2022-02-08T10:37:00Z">
              <w:r w:rsidRPr="00FA28C5">
                <w:rPr>
                  <w:rPrChange w:id="4462" w:author="Daniel Stewart" w:date="2022-02-08T10:43:00Z">
                    <w:rPr>
                      <w:rFonts w:ascii="Calibri" w:hAnsi="Calibri" w:cs="Calibri"/>
                      <w:color w:val="000000"/>
                    </w:rPr>
                  </w:rPrChange>
                </w:rPr>
                <w:t xml:space="preserve">Closed </w:t>
              </w:r>
            </w:ins>
            <w:ins w:id="4463" w:author="Daniel Stewart" w:date="2022-02-10T12:19:00Z">
              <w:r w:rsidR="00AD2899">
                <w:t>e</w:t>
              </w:r>
            </w:ins>
            <w:ins w:id="4464" w:author="Daniel Stewart" w:date="2022-02-08T10:37:00Z">
              <w:r w:rsidRPr="00FA28C5">
                <w:rPr>
                  <w:rPrChange w:id="4465" w:author="Daniel Stewart" w:date="2022-02-08T10:43:00Z">
                    <w:rPr>
                      <w:rFonts w:ascii="Calibri" w:hAnsi="Calibri" w:cs="Calibri"/>
                      <w:color w:val="000000"/>
                    </w:rPr>
                  </w:rPrChange>
                </w:rPr>
                <w:t>mbayment</w:t>
              </w:r>
            </w:ins>
          </w:p>
        </w:tc>
        <w:tc>
          <w:tcPr>
            <w:tcW w:w="709" w:type="dxa"/>
            <w:tcBorders>
              <w:top w:val="nil"/>
              <w:left w:val="single" w:sz="4" w:space="0" w:color="auto"/>
              <w:bottom w:val="nil"/>
              <w:right w:val="nil"/>
            </w:tcBorders>
            <w:shd w:val="clear" w:color="auto" w:fill="auto"/>
            <w:noWrap/>
            <w:tcMar>
              <w:top w:w="15" w:type="dxa"/>
              <w:left w:w="15" w:type="dxa"/>
              <w:bottom w:w="0" w:type="dxa"/>
              <w:right w:w="15" w:type="dxa"/>
            </w:tcMar>
            <w:hideMark/>
          </w:tcPr>
          <w:p w14:paraId="4E9BFAC8" w14:textId="1062067D" w:rsidR="00FA28C5" w:rsidRPr="00FA28C5" w:rsidRDefault="00856726">
            <w:pPr>
              <w:pStyle w:val="Table"/>
              <w:ind w:left="-455" w:firstLine="455"/>
              <w:jc w:val="center"/>
              <w:rPr>
                <w:ins w:id="4466" w:author="Daniel Stewart" w:date="2022-02-08T10:37:00Z"/>
                <w:rPrChange w:id="4467" w:author="Daniel Stewart" w:date="2022-02-08T10:43:00Z">
                  <w:rPr>
                    <w:ins w:id="4468" w:author="Daniel Stewart" w:date="2022-02-08T10:37:00Z"/>
                    <w:rFonts w:ascii="Calibri" w:hAnsi="Calibri" w:cs="Calibri"/>
                    <w:color w:val="000000"/>
                  </w:rPr>
                </w:rPrChange>
              </w:rPr>
              <w:pPrChange w:id="4469" w:author="Daniel Stewart" w:date="2022-02-10T12:18:00Z">
                <w:pPr>
                  <w:pStyle w:val="Table"/>
                </w:pPr>
              </w:pPrChange>
            </w:pPr>
            <w:ins w:id="4470" w:author="Daniel Stewart" w:date="2022-02-08T10:55:00Z">
              <w:r>
                <w:t>-</w:t>
              </w:r>
            </w:ins>
          </w:p>
        </w:tc>
        <w:tc>
          <w:tcPr>
            <w:tcW w:w="851" w:type="dxa"/>
            <w:tcBorders>
              <w:top w:val="nil"/>
              <w:left w:val="nil"/>
              <w:bottom w:val="nil"/>
              <w:right w:val="nil"/>
            </w:tcBorders>
            <w:shd w:val="clear" w:color="auto" w:fill="auto"/>
            <w:noWrap/>
            <w:tcMar>
              <w:top w:w="15" w:type="dxa"/>
              <w:left w:w="15" w:type="dxa"/>
              <w:bottom w:w="0" w:type="dxa"/>
              <w:right w:w="15" w:type="dxa"/>
            </w:tcMar>
            <w:hideMark/>
          </w:tcPr>
          <w:p w14:paraId="50F09B6E" w14:textId="03D77DD6" w:rsidR="00FA28C5" w:rsidRPr="00FA28C5" w:rsidRDefault="00856726">
            <w:pPr>
              <w:pStyle w:val="Table"/>
              <w:jc w:val="center"/>
              <w:rPr>
                <w:ins w:id="4471" w:author="Daniel Stewart" w:date="2022-02-08T10:37:00Z"/>
                <w:rPrChange w:id="4472" w:author="Daniel Stewart" w:date="2022-02-08T10:43:00Z">
                  <w:rPr>
                    <w:ins w:id="4473" w:author="Daniel Stewart" w:date="2022-02-08T10:37:00Z"/>
                    <w:rFonts w:ascii="Calibri" w:hAnsi="Calibri" w:cs="Calibri"/>
                    <w:color w:val="000000"/>
                  </w:rPr>
                </w:rPrChange>
              </w:rPr>
              <w:pPrChange w:id="4474" w:author="Daniel Stewart" w:date="2022-02-10T12:15:00Z">
                <w:pPr>
                  <w:pStyle w:val="Table"/>
                </w:pPr>
              </w:pPrChange>
            </w:pPr>
            <w:ins w:id="4475" w:author="Daniel Stewart" w:date="2022-02-08T10:55:00Z">
              <w:r>
                <w:t>-</w:t>
              </w:r>
            </w:ins>
          </w:p>
        </w:tc>
        <w:tc>
          <w:tcPr>
            <w:tcW w:w="918" w:type="dxa"/>
            <w:tcBorders>
              <w:top w:val="nil"/>
              <w:left w:val="nil"/>
              <w:bottom w:val="nil"/>
              <w:right w:val="nil"/>
            </w:tcBorders>
            <w:shd w:val="clear" w:color="auto" w:fill="auto"/>
            <w:noWrap/>
            <w:tcMar>
              <w:top w:w="15" w:type="dxa"/>
              <w:left w:w="15" w:type="dxa"/>
              <w:bottom w:w="0" w:type="dxa"/>
              <w:right w:w="15" w:type="dxa"/>
            </w:tcMar>
            <w:hideMark/>
          </w:tcPr>
          <w:p w14:paraId="39879D75" w14:textId="5D10800C" w:rsidR="00FA28C5" w:rsidRPr="00FA28C5" w:rsidRDefault="00856726">
            <w:pPr>
              <w:pStyle w:val="Table"/>
              <w:jc w:val="center"/>
              <w:rPr>
                <w:ins w:id="4476" w:author="Daniel Stewart" w:date="2022-02-08T10:37:00Z"/>
              </w:rPr>
              <w:pPrChange w:id="4477" w:author="Daniel Stewart" w:date="2022-02-10T12:15:00Z">
                <w:pPr>
                  <w:pStyle w:val="Table"/>
                </w:pPr>
              </w:pPrChange>
            </w:pPr>
            <w:ins w:id="4478" w:author="Daniel Stewart" w:date="2022-02-08T10:55:00Z">
              <w:r>
                <w:t>-</w:t>
              </w:r>
            </w:ins>
          </w:p>
        </w:tc>
        <w:tc>
          <w:tcPr>
            <w:tcW w:w="783" w:type="dxa"/>
            <w:tcBorders>
              <w:top w:val="nil"/>
              <w:left w:val="nil"/>
              <w:bottom w:val="nil"/>
              <w:right w:val="single" w:sz="4" w:space="0" w:color="auto"/>
            </w:tcBorders>
            <w:shd w:val="clear" w:color="auto" w:fill="auto"/>
            <w:noWrap/>
            <w:tcMar>
              <w:top w:w="15" w:type="dxa"/>
              <w:left w:w="15" w:type="dxa"/>
              <w:bottom w:w="0" w:type="dxa"/>
              <w:right w:w="15" w:type="dxa"/>
            </w:tcMar>
            <w:hideMark/>
          </w:tcPr>
          <w:p w14:paraId="22B06AD2" w14:textId="63FC1F27" w:rsidR="00FA28C5" w:rsidRPr="00FA28C5" w:rsidRDefault="00856726">
            <w:pPr>
              <w:pStyle w:val="Table"/>
              <w:jc w:val="center"/>
              <w:rPr>
                <w:ins w:id="4479" w:author="Daniel Stewart" w:date="2022-02-08T10:37:00Z"/>
                <w:rPrChange w:id="4480" w:author="Daniel Stewart" w:date="2022-02-08T10:43:00Z">
                  <w:rPr>
                    <w:ins w:id="4481" w:author="Daniel Stewart" w:date="2022-02-08T10:37:00Z"/>
                    <w:rFonts w:ascii="Calibri" w:hAnsi="Calibri" w:cs="Calibri"/>
                    <w:color w:val="000000"/>
                  </w:rPr>
                </w:rPrChange>
              </w:rPr>
              <w:pPrChange w:id="4482" w:author="Daniel Stewart" w:date="2022-02-10T12:15:00Z">
                <w:pPr>
                  <w:pStyle w:val="Table"/>
                </w:pPr>
              </w:pPrChange>
            </w:pPr>
            <w:ins w:id="4483" w:author="Daniel Stewart" w:date="2022-02-08T10:55:00Z">
              <w:r>
                <w:t>-</w:t>
              </w:r>
            </w:ins>
          </w:p>
        </w:tc>
        <w:tc>
          <w:tcPr>
            <w:tcW w:w="1074" w:type="dxa"/>
            <w:tcBorders>
              <w:top w:val="nil"/>
              <w:left w:val="nil"/>
              <w:bottom w:val="nil"/>
              <w:right w:val="nil"/>
            </w:tcBorders>
            <w:shd w:val="clear" w:color="auto" w:fill="auto"/>
            <w:noWrap/>
            <w:tcMar>
              <w:top w:w="15" w:type="dxa"/>
              <w:left w:w="15" w:type="dxa"/>
              <w:bottom w:w="0" w:type="dxa"/>
              <w:right w:w="15" w:type="dxa"/>
            </w:tcMar>
            <w:hideMark/>
          </w:tcPr>
          <w:p w14:paraId="64FEC18B" w14:textId="77777777" w:rsidR="00FA28C5" w:rsidRPr="00FA28C5" w:rsidRDefault="00FA28C5">
            <w:pPr>
              <w:pStyle w:val="Table"/>
              <w:jc w:val="center"/>
              <w:rPr>
                <w:ins w:id="4484" w:author="Daniel Stewart" w:date="2022-02-08T10:37:00Z"/>
                <w:rPrChange w:id="4485" w:author="Daniel Stewart" w:date="2022-02-08T10:43:00Z">
                  <w:rPr>
                    <w:ins w:id="4486" w:author="Daniel Stewart" w:date="2022-02-08T10:37:00Z"/>
                    <w:rFonts w:ascii="Calibri" w:hAnsi="Calibri" w:cs="Calibri"/>
                    <w:color w:val="000000"/>
                  </w:rPr>
                </w:rPrChange>
              </w:rPr>
              <w:pPrChange w:id="4487" w:author="Daniel Stewart" w:date="2022-02-10T12:15:00Z">
                <w:pPr>
                  <w:pStyle w:val="Table"/>
                </w:pPr>
              </w:pPrChange>
            </w:pPr>
            <w:ins w:id="4488" w:author="Daniel Stewart" w:date="2022-02-08T10:37:00Z">
              <w:r w:rsidRPr="00FA28C5">
                <w:rPr>
                  <w:rPrChange w:id="4489" w:author="Daniel Stewart" w:date="2022-02-08T10:43:00Z">
                    <w:rPr>
                      <w:rFonts w:ascii="Calibri" w:hAnsi="Calibri" w:cs="Calibri"/>
                      <w:color w:val="000000"/>
                    </w:rPr>
                  </w:rPrChange>
                </w:rPr>
                <w:t>12 (15%)</w:t>
              </w:r>
            </w:ins>
          </w:p>
        </w:tc>
        <w:tc>
          <w:tcPr>
            <w:tcW w:w="1293" w:type="dxa"/>
            <w:tcBorders>
              <w:top w:val="nil"/>
              <w:left w:val="nil"/>
              <w:bottom w:val="nil"/>
              <w:right w:val="nil"/>
            </w:tcBorders>
            <w:shd w:val="clear" w:color="auto" w:fill="auto"/>
            <w:noWrap/>
            <w:tcMar>
              <w:top w:w="15" w:type="dxa"/>
              <w:left w:w="15" w:type="dxa"/>
              <w:bottom w:w="0" w:type="dxa"/>
              <w:right w:w="15" w:type="dxa"/>
            </w:tcMar>
            <w:hideMark/>
          </w:tcPr>
          <w:p w14:paraId="1C53E7BC" w14:textId="5CCDC603" w:rsidR="00FA28C5" w:rsidRPr="00FA28C5" w:rsidRDefault="00F53EC4" w:rsidP="00F53EC4">
            <w:pPr>
              <w:pStyle w:val="Table"/>
              <w:jc w:val="center"/>
              <w:rPr>
                <w:ins w:id="4490" w:author="Daniel Stewart" w:date="2022-02-08T10:37:00Z"/>
                <w:rPrChange w:id="4491" w:author="Daniel Stewart" w:date="2022-02-08T10:43:00Z">
                  <w:rPr>
                    <w:ins w:id="4492" w:author="Daniel Stewart" w:date="2022-02-08T10:37:00Z"/>
                    <w:rFonts w:ascii="Calibri" w:hAnsi="Calibri" w:cs="Calibri"/>
                    <w:color w:val="000000"/>
                  </w:rPr>
                </w:rPrChange>
              </w:rPr>
              <w:pPrChange w:id="4493" w:author="Daniel Stewart" w:date="2022-02-10T12:15:00Z">
                <w:pPr>
                  <w:pStyle w:val="Table"/>
                </w:pPr>
              </w:pPrChange>
            </w:pPr>
            <w:r>
              <w:t>66 (</w:t>
            </w:r>
            <w:ins w:id="4494" w:author="Daniel Stewart" w:date="2022-02-08T10:37:00Z">
              <w:r w:rsidR="00FA28C5" w:rsidRPr="00FA28C5">
                <w:rPr>
                  <w:rPrChange w:id="4495" w:author="Daniel Stewart" w:date="2022-02-08T10:43:00Z">
                    <w:rPr>
                      <w:rFonts w:ascii="Calibri" w:hAnsi="Calibri" w:cs="Calibri"/>
                      <w:color w:val="000000"/>
                    </w:rPr>
                  </w:rPrChange>
                </w:rPr>
                <w:t>85%)</w:t>
              </w:r>
            </w:ins>
          </w:p>
        </w:tc>
      </w:tr>
    </w:tbl>
    <w:p w14:paraId="7A9B5BCF" w14:textId="77777777" w:rsidR="00F53EC4" w:rsidRDefault="00F53EC4" w:rsidP="00AD4E1F">
      <w:pPr>
        <w:pStyle w:val="Heading2"/>
        <w:keepLines w:val="0"/>
        <w:numPr>
          <w:ilvl w:val="0"/>
          <w:numId w:val="0"/>
        </w:numPr>
        <w:spacing w:after="120" w:line="240" w:lineRule="auto"/>
        <w:ind w:left="578" w:hanging="578"/>
        <w:rPr>
          <w:rFonts w:eastAsia="Times New Roman"/>
        </w:rPr>
      </w:pPr>
    </w:p>
    <w:p w14:paraId="73700D22" w14:textId="5CE93B78" w:rsidR="00C94549" w:rsidRDefault="00A200F2" w:rsidP="00AD4E1F">
      <w:pPr>
        <w:pStyle w:val="Heading2"/>
        <w:keepLines w:val="0"/>
        <w:numPr>
          <w:ilvl w:val="0"/>
          <w:numId w:val="0"/>
        </w:numPr>
        <w:spacing w:after="120" w:line="240" w:lineRule="auto"/>
        <w:ind w:left="578" w:hanging="578"/>
        <w:rPr>
          <w:rFonts w:eastAsia="Times New Roman"/>
        </w:rPr>
      </w:pPr>
      <w:bookmarkStart w:id="4496" w:name="_Toc97625662"/>
      <w:r>
        <w:rPr>
          <w:rFonts w:eastAsia="Times New Roman"/>
        </w:rPr>
        <w:t xml:space="preserve">Appendix </w:t>
      </w:r>
      <w:r w:rsidR="0086183B">
        <w:rPr>
          <w:rFonts w:eastAsia="Times New Roman"/>
        </w:rPr>
        <w:t>G</w:t>
      </w:r>
      <w:del w:id="4497" w:author="Daniel Stewart" w:date="2022-02-08T10:41:00Z">
        <w:r w:rsidDel="00FA28C5">
          <w:rPr>
            <w:rFonts w:eastAsia="Times New Roman"/>
          </w:rPr>
          <w:delText>E</w:delText>
        </w:r>
      </w:del>
      <w:r>
        <w:rPr>
          <w:rFonts w:eastAsia="Times New Roman"/>
        </w:rPr>
        <w:t xml:space="preserve">. Marsh </w:t>
      </w:r>
      <w:r w:rsidR="00FD3377">
        <w:rPr>
          <w:rFonts w:eastAsia="Times New Roman"/>
        </w:rPr>
        <w:t>R</w:t>
      </w:r>
      <w:del w:id="4498" w:author="Daniel Stewart" w:date="2022-02-08T10:44:00Z">
        <w:r w:rsidDel="00FA28C5">
          <w:rPr>
            <w:rFonts w:eastAsia="Times New Roman"/>
          </w:rPr>
          <w:delText>R</w:delText>
        </w:r>
      </w:del>
      <w:r>
        <w:rPr>
          <w:rFonts w:eastAsia="Times New Roman"/>
        </w:rPr>
        <w:t xml:space="preserve">ecession </w:t>
      </w:r>
      <w:del w:id="4499" w:author="Daniel Stewart" w:date="2022-02-08T10:44:00Z">
        <w:r w:rsidDel="00FA28C5">
          <w:rPr>
            <w:rFonts w:eastAsia="Times New Roman"/>
          </w:rPr>
          <w:delText>M</w:delText>
        </w:r>
      </w:del>
      <w:r w:rsidR="00FD3377">
        <w:rPr>
          <w:rFonts w:eastAsia="Times New Roman"/>
        </w:rPr>
        <w:t>M</w:t>
      </w:r>
      <w:r>
        <w:rPr>
          <w:rFonts w:eastAsia="Times New Roman"/>
        </w:rPr>
        <w:t xml:space="preserve">odel </w:t>
      </w:r>
      <w:commentRangeStart w:id="4500"/>
      <w:del w:id="4501" w:author="Daniel Stewart" w:date="2022-02-08T08:46:00Z">
        <w:r w:rsidDel="00934C50">
          <w:rPr>
            <w:rFonts w:eastAsia="Times New Roman"/>
          </w:rPr>
          <w:delText>Visualizations</w:delText>
        </w:r>
        <w:commentRangeEnd w:id="4500"/>
        <w:r w:rsidR="00AD6C5A" w:rsidDel="00934C50">
          <w:rPr>
            <w:rStyle w:val="CommentReference"/>
            <w:rFonts w:eastAsiaTheme="minorHAnsi"/>
            <w:b w:val="0"/>
            <w:bCs w:val="0"/>
            <w:color w:val="auto"/>
          </w:rPr>
          <w:commentReference w:id="4500"/>
        </w:r>
      </w:del>
      <w:r w:rsidR="00FD3377">
        <w:rPr>
          <w:rFonts w:eastAsia="Times New Roman"/>
        </w:rPr>
        <w:t>S</w:t>
      </w:r>
      <w:ins w:id="4502" w:author="Daniel Stewart" w:date="2022-02-08T08:47:00Z">
        <w:r w:rsidR="00934C50">
          <w:rPr>
            <w:rFonts w:eastAsia="Times New Roman"/>
          </w:rPr>
          <w:t xml:space="preserve">ummary </w:t>
        </w:r>
      </w:ins>
      <w:r w:rsidR="00FD3377">
        <w:rPr>
          <w:rFonts w:eastAsia="Times New Roman"/>
        </w:rPr>
        <w:t>T</w:t>
      </w:r>
      <w:ins w:id="4503" w:author="Daniel Stewart" w:date="2022-02-08T10:44:00Z">
        <w:r w:rsidR="00FA28C5">
          <w:rPr>
            <w:rFonts w:eastAsia="Times New Roman"/>
          </w:rPr>
          <w:t>able</w:t>
        </w:r>
      </w:ins>
      <w:bookmarkEnd w:id="4496"/>
    </w:p>
    <w:p w14:paraId="4B70CCC6" w14:textId="7B602C87" w:rsidR="00AD4E1F" w:rsidRDefault="00AD4E1F" w:rsidP="00AD4E1F">
      <w:pPr>
        <w:pStyle w:val="Caption"/>
        <w:keepNext/>
      </w:pPr>
      <w:bookmarkStart w:id="4504" w:name="_Toc96540390"/>
      <w:r>
        <w:t xml:space="preserve">Table </w:t>
      </w:r>
      <w:r w:rsidR="004F0ACE">
        <w:fldChar w:fldCharType="begin"/>
      </w:r>
      <w:r w:rsidR="004F0ACE">
        <w:instrText xml:space="preserve"> SEQ Table \* ARABIC </w:instrText>
      </w:r>
      <w:r w:rsidR="004F0ACE">
        <w:fldChar w:fldCharType="separate"/>
      </w:r>
      <w:r w:rsidR="00F77AA2">
        <w:rPr>
          <w:noProof/>
        </w:rPr>
        <w:t>7</w:t>
      </w:r>
      <w:r w:rsidR="004F0ACE">
        <w:rPr>
          <w:noProof/>
        </w:rPr>
        <w:fldChar w:fldCharType="end"/>
      </w:r>
      <w:r>
        <w:t xml:space="preserve">. </w:t>
      </w:r>
      <w:r w:rsidRPr="008A3584">
        <w:t>Model summary for the marsh recession model</w:t>
      </w:r>
      <w:r w:rsidR="00FC141D">
        <w:t xml:space="preserve"> (</w:t>
      </w:r>
      <w:r w:rsidR="00FC141D">
        <w:rPr>
          <w:i/>
          <w:iCs/>
        </w:rPr>
        <w:t xml:space="preserve">n = </w:t>
      </w:r>
      <w:r w:rsidR="00FC141D" w:rsidRPr="00FC141D">
        <w:t>78</w:t>
      </w:r>
      <w:r w:rsidR="00FC141D">
        <w:t>)</w:t>
      </w:r>
      <w:r w:rsidRPr="008A3584">
        <w:t xml:space="preserve">, including model estimates, confidence intervals, </w:t>
      </w:r>
      <w:r w:rsidRPr="00A01089">
        <w:rPr>
          <w:i/>
          <w:iCs/>
        </w:rPr>
        <w:t>p</w:t>
      </w:r>
      <w:r w:rsidRPr="008A3584">
        <w:t xml:space="preserve">-values, number of observations, and </w:t>
      </w:r>
      <w:r w:rsidRPr="00A01089">
        <w:rPr>
          <w:i/>
          <w:iCs/>
        </w:rPr>
        <w:t>R</w:t>
      </w:r>
      <w:r w:rsidRPr="00A01089">
        <w:rPr>
          <w:vertAlign w:val="superscript"/>
        </w:rPr>
        <w:t>2</w:t>
      </w:r>
      <w:r w:rsidRPr="008A3584">
        <w:t xml:space="preserve"> values.</w:t>
      </w:r>
      <w:bookmarkEnd w:id="4504"/>
    </w:p>
    <w:tbl>
      <w:tblPr>
        <w:tblW w:w="0" w:type="auto"/>
        <w:jc w:val="center"/>
        <w:tblCellMar>
          <w:top w:w="15" w:type="dxa"/>
          <w:left w:w="15" w:type="dxa"/>
          <w:bottom w:w="15" w:type="dxa"/>
          <w:right w:w="15" w:type="dxa"/>
        </w:tblCellMar>
        <w:tblLook w:val="04A0" w:firstRow="1" w:lastRow="0" w:firstColumn="1" w:lastColumn="0" w:noHBand="0" w:noVBand="1"/>
      </w:tblPr>
      <w:tblGrid>
        <w:gridCol w:w="2410"/>
        <w:gridCol w:w="730"/>
        <w:gridCol w:w="1276"/>
        <w:gridCol w:w="631"/>
      </w:tblGrid>
      <w:tr w:rsidR="00DE136F" w:rsidRPr="00DE136F" w14:paraId="0534C153" w14:textId="77777777" w:rsidTr="00DE136F">
        <w:trPr>
          <w:jc w:val="center"/>
        </w:trPr>
        <w:tc>
          <w:tcPr>
            <w:tcW w:w="2410" w:type="dxa"/>
            <w:tcBorders>
              <w:bottom w:val="single" w:sz="6" w:space="0" w:color="auto"/>
            </w:tcBorders>
            <w:vAlign w:val="center"/>
            <w:hideMark/>
          </w:tcPr>
          <w:p w14:paraId="7875BE0E" w14:textId="77777777" w:rsidR="00DE136F" w:rsidRPr="00DE136F" w:rsidRDefault="00DE136F" w:rsidP="00DE136F">
            <w:pPr>
              <w:pStyle w:val="Table"/>
              <w:rPr>
                <w:i/>
                <w:iCs/>
              </w:rPr>
            </w:pPr>
            <w:r w:rsidRPr="00DE136F">
              <w:rPr>
                <w:i/>
                <w:iCs/>
              </w:rPr>
              <w:t>Predictors</w:t>
            </w:r>
          </w:p>
        </w:tc>
        <w:tc>
          <w:tcPr>
            <w:tcW w:w="730" w:type="dxa"/>
            <w:tcBorders>
              <w:bottom w:val="single" w:sz="6" w:space="0" w:color="auto"/>
            </w:tcBorders>
            <w:vAlign w:val="center"/>
            <w:hideMark/>
          </w:tcPr>
          <w:p w14:paraId="580922A9" w14:textId="77777777" w:rsidR="00DE136F" w:rsidRPr="00DE136F" w:rsidRDefault="00DE136F" w:rsidP="00DE136F">
            <w:pPr>
              <w:pStyle w:val="Table"/>
              <w:rPr>
                <w:i/>
                <w:iCs/>
              </w:rPr>
            </w:pPr>
            <w:r w:rsidRPr="00DE136F">
              <w:rPr>
                <w:i/>
                <w:iCs/>
              </w:rPr>
              <w:t>Estimates</w:t>
            </w:r>
          </w:p>
        </w:tc>
        <w:tc>
          <w:tcPr>
            <w:tcW w:w="0" w:type="auto"/>
            <w:tcBorders>
              <w:bottom w:val="single" w:sz="6" w:space="0" w:color="auto"/>
            </w:tcBorders>
            <w:vAlign w:val="center"/>
            <w:hideMark/>
          </w:tcPr>
          <w:p w14:paraId="718385BB" w14:textId="77777777" w:rsidR="00DE136F" w:rsidRPr="00DE136F" w:rsidRDefault="00DE136F" w:rsidP="00DE136F">
            <w:pPr>
              <w:pStyle w:val="Table"/>
              <w:jc w:val="center"/>
              <w:rPr>
                <w:i/>
                <w:iCs/>
              </w:rPr>
            </w:pPr>
            <w:r w:rsidRPr="00DE136F">
              <w:rPr>
                <w:i/>
                <w:iCs/>
              </w:rPr>
              <w:t>CI</w:t>
            </w:r>
          </w:p>
        </w:tc>
        <w:tc>
          <w:tcPr>
            <w:tcW w:w="0" w:type="auto"/>
            <w:tcBorders>
              <w:bottom w:val="single" w:sz="6" w:space="0" w:color="auto"/>
            </w:tcBorders>
            <w:vAlign w:val="center"/>
            <w:hideMark/>
          </w:tcPr>
          <w:p w14:paraId="5DAE5D0E" w14:textId="77777777" w:rsidR="00DE136F" w:rsidRPr="00DE136F" w:rsidRDefault="00DE136F" w:rsidP="00DE136F">
            <w:pPr>
              <w:pStyle w:val="Table"/>
              <w:jc w:val="center"/>
              <w:rPr>
                <w:i/>
                <w:iCs/>
              </w:rPr>
            </w:pPr>
            <w:r w:rsidRPr="00DE136F">
              <w:rPr>
                <w:i/>
                <w:iCs/>
              </w:rPr>
              <w:t>p</w:t>
            </w:r>
          </w:p>
        </w:tc>
      </w:tr>
      <w:tr w:rsidR="00DE136F" w:rsidRPr="00DE136F" w14:paraId="2E08CCAE" w14:textId="77777777" w:rsidTr="00DE136F">
        <w:trPr>
          <w:jc w:val="center"/>
        </w:trPr>
        <w:tc>
          <w:tcPr>
            <w:tcW w:w="2410" w:type="dxa"/>
            <w:tcMar>
              <w:top w:w="113" w:type="dxa"/>
              <w:left w:w="113" w:type="dxa"/>
              <w:bottom w:w="113" w:type="dxa"/>
              <w:right w:w="113" w:type="dxa"/>
            </w:tcMar>
            <w:hideMark/>
          </w:tcPr>
          <w:p w14:paraId="53E93B75" w14:textId="77777777" w:rsidR="00DE136F" w:rsidRPr="00DE136F" w:rsidRDefault="00DE136F" w:rsidP="00DE136F">
            <w:pPr>
              <w:pStyle w:val="Table"/>
            </w:pPr>
            <w:r w:rsidRPr="00DE136F">
              <w:t>(Intercept)</w:t>
            </w:r>
          </w:p>
        </w:tc>
        <w:tc>
          <w:tcPr>
            <w:tcW w:w="730" w:type="dxa"/>
            <w:tcMar>
              <w:top w:w="113" w:type="dxa"/>
              <w:left w:w="113" w:type="dxa"/>
              <w:bottom w:w="113" w:type="dxa"/>
              <w:right w:w="113" w:type="dxa"/>
            </w:tcMar>
            <w:hideMark/>
          </w:tcPr>
          <w:p w14:paraId="359ADB16" w14:textId="77777777" w:rsidR="00DE136F" w:rsidRPr="00DE136F" w:rsidRDefault="00DE136F" w:rsidP="00DE136F">
            <w:pPr>
              <w:pStyle w:val="Table"/>
            </w:pPr>
            <w:r w:rsidRPr="00DE136F">
              <w:t>19.55</w:t>
            </w:r>
          </w:p>
        </w:tc>
        <w:tc>
          <w:tcPr>
            <w:tcW w:w="0" w:type="auto"/>
            <w:tcMar>
              <w:top w:w="113" w:type="dxa"/>
              <w:left w:w="113" w:type="dxa"/>
              <w:bottom w:w="113" w:type="dxa"/>
              <w:right w:w="113" w:type="dxa"/>
            </w:tcMar>
            <w:hideMark/>
          </w:tcPr>
          <w:p w14:paraId="10D39DD5" w14:textId="77777777" w:rsidR="00DE136F" w:rsidRPr="00DE136F" w:rsidRDefault="00DE136F" w:rsidP="00DE136F">
            <w:pPr>
              <w:pStyle w:val="Table"/>
            </w:pPr>
            <w:r w:rsidRPr="00DE136F">
              <w:t>-4.07 – 43.17</w:t>
            </w:r>
          </w:p>
        </w:tc>
        <w:tc>
          <w:tcPr>
            <w:tcW w:w="0" w:type="auto"/>
            <w:tcMar>
              <w:top w:w="113" w:type="dxa"/>
              <w:left w:w="113" w:type="dxa"/>
              <w:bottom w:w="113" w:type="dxa"/>
              <w:right w:w="113" w:type="dxa"/>
            </w:tcMar>
            <w:hideMark/>
          </w:tcPr>
          <w:p w14:paraId="215AA8C2" w14:textId="77777777" w:rsidR="00DE136F" w:rsidRPr="00DE136F" w:rsidRDefault="00DE136F" w:rsidP="00DE136F">
            <w:pPr>
              <w:pStyle w:val="Table"/>
            </w:pPr>
            <w:r w:rsidRPr="00DE136F">
              <w:t>0.103</w:t>
            </w:r>
          </w:p>
        </w:tc>
      </w:tr>
      <w:tr w:rsidR="00DE136F" w:rsidRPr="00DE136F" w14:paraId="13CF5E7D" w14:textId="77777777" w:rsidTr="00DE136F">
        <w:trPr>
          <w:jc w:val="center"/>
        </w:trPr>
        <w:tc>
          <w:tcPr>
            <w:tcW w:w="2410" w:type="dxa"/>
            <w:tcMar>
              <w:top w:w="113" w:type="dxa"/>
              <w:left w:w="113" w:type="dxa"/>
              <w:bottom w:w="113" w:type="dxa"/>
              <w:right w:w="113" w:type="dxa"/>
            </w:tcMar>
            <w:hideMark/>
          </w:tcPr>
          <w:p w14:paraId="22A0FD83" w14:textId="026D211E" w:rsidR="00DE136F" w:rsidRPr="00DE136F" w:rsidRDefault="00DE136F" w:rsidP="00DE136F">
            <w:pPr>
              <w:pStyle w:val="Table"/>
            </w:pPr>
            <w:r w:rsidRPr="00DE136F">
              <w:t>I</w:t>
            </w:r>
            <w:r>
              <w:t>nland basin</w:t>
            </w:r>
            <w:r w:rsidRPr="00DE136F">
              <w:t xml:space="preserve"> [Yes]</w:t>
            </w:r>
          </w:p>
        </w:tc>
        <w:tc>
          <w:tcPr>
            <w:tcW w:w="730" w:type="dxa"/>
            <w:tcMar>
              <w:top w:w="113" w:type="dxa"/>
              <w:left w:w="113" w:type="dxa"/>
              <w:bottom w:w="113" w:type="dxa"/>
              <w:right w:w="113" w:type="dxa"/>
            </w:tcMar>
            <w:hideMark/>
          </w:tcPr>
          <w:p w14:paraId="152A5D50" w14:textId="77777777" w:rsidR="00DE136F" w:rsidRPr="00DE136F" w:rsidRDefault="00DE136F" w:rsidP="00DE136F">
            <w:pPr>
              <w:pStyle w:val="Table"/>
            </w:pPr>
            <w:r w:rsidRPr="00DE136F">
              <w:t>-4.89</w:t>
            </w:r>
          </w:p>
        </w:tc>
        <w:tc>
          <w:tcPr>
            <w:tcW w:w="0" w:type="auto"/>
            <w:tcMar>
              <w:top w:w="113" w:type="dxa"/>
              <w:left w:w="113" w:type="dxa"/>
              <w:bottom w:w="113" w:type="dxa"/>
              <w:right w:w="113" w:type="dxa"/>
            </w:tcMar>
            <w:hideMark/>
          </w:tcPr>
          <w:p w14:paraId="154A8DEC" w14:textId="77777777" w:rsidR="00DE136F" w:rsidRPr="00DE136F" w:rsidRDefault="00DE136F" w:rsidP="00DE136F">
            <w:pPr>
              <w:pStyle w:val="Table"/>
            </w:pPr>
            <w:r w:rsidRPr="00DE136F">
              <w:t>-20.92 – 11.14</w:t>
            </w:r>
          </w:p>
        </w:tc>
        <w:tc>
          <w:tcPr>
            <w:tcW w:w="0" w:type="auto"/>
            <w:tcMar>
              <w:top w:w="113" w:type="dxa"/>
              <w:left w:w="113" w:type="dxa"/>
              <w:bottom w:w="113" w:type="dxa"/>
              <w:right w:w="113" w:type="dxa"/>
            </w:tcMar>
            <w:hideMark/>
          </w:tcPr>
          <w:p w14:paraId="683351A0" w14:textId="77777777" w:rsidR="00DE136F" w:rsidRPr="00DE136F" w:rsidRDefault="00DE136F" w:rsidP="00DE136F">
            <w:pPr>
              <w:pStyle w:val="Table"/>
            </w:pPr>
            <w:r w:rsidRPr="00DE136F">
              <w:t>0.544</w:t>
            </w:r>
          </w:p>
        </w:tc>
      </w:tr>
      <w:tr w:rsidR="00DE136F" w:rsidRPr="00DE136F" w14:paraId="343576D0" w14:textId="77777777" w:rsidTr="00DE136F">
        <w:trPr>
          <w:jc w:val="center"/>
        </w:trPr>
        <w:tc>
          <w:tcPr>
            <w:tcW w:w="2410" w:type="dxa"/>
            <w:tcMar>
              <w:top w:w="113" w:type="dxa"/>
              <w:left w:w="113" w:type="dxa"/>
              <w:bottom w:w="113" w:type="dxa"/>
              <w:right w:w="113" w:type="dxa"/>
            </w:tcMar>
            <w:hideMark/>
          </w:tcPr>
          <w:p w14:paraId="1568A273" w14:textId="75945AC7" w:rsidR="00DE136F" w:rsidRPr="00DE136F" w:rsidRDefault="00DE136F" w:rsidP="00DE136F">
            <w:pPr>
              <w:pStyle w:val="Table"/>
            </w:pPr>
            <w:r w:rsidRPr="00DE136F">
              <w:t>S</w:t>
            </w:r>
            <w:r>
              <w:t>hear boom</w:t>
            </w:r>
            <w:r w:rsidRPr="00DE136F">
              <w:t xml:space="preserve"> [Present]</w:t>
            </w:r>
          </w:p>
        </w:tc>
        <w:tc>
          <w:tcPr>
            <w:tcW w:w="730" w:type="dxa"/>
            <w:tcMar>
              <w:top w:w="113" w:type="dxa"/>
              <w:left w:w="113" w:type="dxa"/>
              <w:bottom w:w="113" w:type="dxa"/>
              <w:right w:w="113" w:type="dxa"/>
            </w:tcMar>
            <w:hideMark/>
          </w:tcPr>
          <w:p w14:paraId="6A2CE2BA" w14:textId="77777777" w:rsidR="00DE136F" w:rsidRPr="00DE136F" w:rsidRDefault="00DE136F" w:rsidP="00DE136F">
            <w:pPr>
              <w:pStyle w:val="Table"/>
            </w:pPr>
            <w:r w:rsidRPr="00DE136F">
              <w:t>-6.26</w:t>
            </w:r>
          </w:p>
        </w:tc>
        <w:tc>
          <w:tcPr>
            <w:tcW w:w="0" w:type="auto"/>
            <w:tcMar>
              <w:top w:w="113" w:type="dxa"/>
              <w:left w:w="113" w:type="dxa"/>
              <w:bottom w:w="113" w:type="dxa"/>
              <w:right w:w="113" w:type="dxa"/>
            </w:tcMar>
            <w:hideMark/>
          </w:tcPr>
          <w:p w14:paraId="5702E850" w14:textId="77777777" w:rsidR="00DE136F" w:rsidRPr="00DE136F" w:rsidRDefault="00DE136F" w:rsidP="00DE136F">
            <w:pPr>
              <w:pStyle w:val="Table"/>
            </w:pPr>
            <w:r w:rsidRPr="00DE136F">
              <w:t>-22.49 – 9.97</w:t>
            </w:r>
          </w:p>
        </w:tc>
        <w:tc>
          <w:tcPr>
            <w:tcW w:w="0" w:type="auto"/>
            <w:tcMar>
              <w:top w:w="113" w:type="dxa"/>
              <w:left w:w="113" w:type="dxa"/>
              <w:bottom w:w="113" w:type="dxa"/>
              <w:right w:w="113" w:type="dxa"/>
            </w:tcMar>
            <w:hideMark/>
          </w:tcPr>
          <w:p w14:paraId="259730BD" w14:textId="77777777" w:rsidR="00DE136F" w:rsidRPr="00DE136F" w:rsidRDefault="00DE136F" w:rsidP="00DE136F">
            <w:pPr>
              <w:pStyle w:val="Table"/>
            </w:pPr>
            <w:r w:rsidRPr="00DE136F">
              <w:t>0.444</w:t>
            </w:r>
          </w:p>
        </w:tc>
      </w:tr>
      <w:tr w:rsidR="00DE136F" w:rsidRPr="00DE136F" w14:paraId="3370D9DD" w14:textId="77777777" w:rsidTr="00DE136F">
        <w:trPr>
          <w:jc w:val="center"/>
        </w:trPr>
        <w:tc>
          <w:tcPr>
            <w:tcW w:w="2410" w:type="dxa"/>
            <w:tcMar>
              <w:top w:w="113" w:type="dxa"/>
              <w:left w:w="113" w:type="dxa"/>
              <w:bottom w:w="113" w:type="dxa"/>
              <w:right w:w="113" w:type="dxa"/>
            </w:tcMar>
            <w:hideMark/>
          </w:tcPr>
          <w:p w14:paraId="021BCD3A" w14:textId="36EE9876" w:rsidR="00DE136F" w:rsidRPr="00DE136F" w:rsidRDefault="00DE136F" w:rsidP="00DE136F">
            <w:pPr>
              <w:pStyle w:val="Table"/>
            </w:pPr>
            <w:r>
              <w:t xml:space="preserve">Located in a slough </w:t>
            </w:r>
            <w:r w:rsidRPr="00DE136F">
              <w:t>[Yes]</w:t>
            </w:r>
          </w:p>
        </w:tc>
        <w:tc>
          <w:tcPr>
            <w:tcW w:w="730" w:type="dxa"/>
            <w:tcMar>
              <w:top w:w="113" w:type="dxa"/>
              <w:left w:w="113" w:type="dxa"/>
              <w:bottom w:w="113" w:type="dxa"/>
              <w:right w:w="113" w:type="dxa"/>
            </w:tcMar>
            <w:hideMark/>
          </w:tcPr>
          <w:p w14:paraId="7F9CDE5E" w14:textId="77777777" w:rsidR="00DE136F" w:rsidRPr="00DE136F" w:rsidRDefault="00DE136F" w:rsidP="00DE136F">
            <w:pPr>
              <w:pStyle w:val="Table"/>
            </w:pPr>
            <w:r w:rsidRPr="00DE136F">
              <w:t>-1.34</w:t>
            </w:r>
          </w:p>
        </w:tc>
        <w:tc>
          <w:tcPr>
            <w:tcW w:w="0" w:type="auto"/>
            <w:tcMar>
              <w:top w:w="113" w:type="dxa"/>
              <w:left w:w="113" w:type="dxa"/>
              <w:bottom w:w="113" w:type="dxa"/>
              <w:right w:w="113" w:type="dxa"/>
            </w:tcMar>
            <w:hideMark/>
          </w:tcPr>
          <w:p w14:paraId="400BB41C" w14:textId="77777777" w:rsidR="00DE136F" w:rsidRPr="00DE136F" w:rsidRDefault="00DE136F" w:rsidP="00DE136F">
            <w:pPr>
              <w:pStyle w:val="Table"/>
            </w:pPr>
            <w:r w:rsidRPr="00DE136F">
              <w:t>-15.27 – 12.58</w:t>
            </w:r>
          </w:p>
        </w:tc>
        <w:tc>
          <w:tcPr>
            <w:tcW w:w="0" w:type="auto"/>
            <w:tcMar>
              <w:top w:w="113" w:type="dxa"/>
              <w:left w:w="113" w:type="dxa"/>
              <w:bottom w:w="113" w:type="dxa"/>
              <w:right w:w="113" w:type="dxa"/>
            </w:tcMar>
            <w:hideMark/>
          </w:tcPr>
          <w:p w14:paraId="1C097F99" w14:textId="77777777" w:rsidR="00DE136F" w:rsidRPr="00DE136F" w:rsidRDefault="00DE136F" w:rsidP="00DE136F">
            <w:pPr>
              <w:pStyle w:val="Table"/>
            </w:pPr>
            <w:r w:rsidRPr="00DE136F">
              <w:t>0.848</w:t>
            </w:r>
          </w:p>
        </w:tc>
      </w:tr>
      <w:tr w:rsidR="00DE136F" w:rsidRPr="00DE136F" w14:paraId="2A2C88D1" w14:textId="77777777" w:rsidTr="00DE136F">
        <w:trPr>
          <w:jc w:val="center"/>
        </w:trPr>
        <w:tc>
          <w:tcPr>
            <w:tcW w:w="2410" w:type="dxa"/>
            <w:tcMar>
              <w:top w:w="113" w:type="dxa"/>
              <w:left w:w="113" w:type="dxa"/>
              <w:bottom w:w="113" w:type="dxa"/>
              <w:right w:w="113" w:type="dxa"/>
            </w:tcMar>
            <w:hideMark/>
          </w:tcPr>
          <w:p w14:paraId="0B62BF7E" w14:textId="4860531F" w:rsidR="00DE136F" w:rsidRPr="00DE136F" w:rsidRDefault="00DE136F" w:rsidP="00DE136F">
            <w:pPr>
              <w:pStyle w:val="Table"/>
            </w:pPr>
            <w:r>
              <w:t xml:space="preserve">Offshore structure </w:t>
            </w:r>
            <w:r w:rsidRPr="00DE136F">
              <w:t>[Present]</w:t>
            </w:r>
          </w:p>
        </w:tc>
        <w:tc>
          <w:tcPr>
            <w:tcW w:w="730" w:type="dxa"/>
            <w:tcMar>
              <w:top w:w="113" w:type="dxa"/>
              <w:left w:w="113" w:type="dxa"/>
              <w:bottom w:w="113" w:type="dxa"/>
              <w:right w:w="113" w:type="dxa"/>
            </w:tcMar>
            <w:hideMark/>
          </w:tcPr>
          <w:p w14:paraId="6658EDD5" w14:textId="77777777" w:rsidR="00DE136F" w:rsidRPr="00DE136F" w:rsidRDefault="00DE136F" w:rsidP="00DE136F">
            <w:pPr>
              <w:pStyle w:val="Table"/>
            </w:pPr>
            <w:r w:rsidRPr="00DE136F">
              <w:t>-1.76</w:t>
            </w:r>
          </w:p>
        </w:tc>
        <w:tc>
          <w:tcPr>
            <w:tcW w:w="0" w:type="auto"/>
            <w:tcMar>
              <w:top w:w="113" w:type="dxa"/>
              <w:left w:w="113" w:type="dxa"/>
              <w:bottom w:w="113" w:type="dxa"/>
              <w:right w:w="113" w:type="dxa"/>
            </w:tcMar>
            <w:hideMark/>
          </w:tcPr>
          <w:p w14:paraId="7CA8F2E5" w14:textId="77777777" w:rsidR="00DE136F" w:rsidRPr="00DE136F" w:rsidRDefault="00DE136F" w:rsidP="00DE136F">
            <w:pPr>
              <w:pStyle w:val="Table"/>
            </w:pPr>
            <w:r w:rsidRPr="00DE136F">
              <w:t>-12.30 – 8.77</w:t>
            </w:r>
          </w:p>
        </w:tc>
        <w:tc>
          <w:tcPr>
            <w:tcW w:w="0" w:type="auto"/>
            <w:tcMar>
              <w:top w:w="113" w:type="dxa"/>
              <w:left w:w="113" w:type="dxa"/>
              <w:bottom w:w="113" w:type="dxa"/>
              <w:right w:w="113" w:type="dxa"/>
            </w:tcMar>
            <w:hideMark/>
          </w:tcPr>
          <w:p w14:paraId="787B3852" w14:textId="77777777" w:rsidR="00DE136F" w:rsidRPr="00DE136F" w:rsidRDefault="00DE136F" w:rsidP="00DE136F">
            <w:pPr>
              <w:pStyle w:val="Table"/>
            </w:pPr>
            <w:r w:rsidRPr="00DE136F">
              <w:t>0.739</w:t>
            </w:r>
          </w:p>
        </w:tc>
      </w:tr>
      <w:tr w:rsidR="00DE136F" w:rsidRPr="00DE136F" w14:paraId="48B45BD4" w14:textId="77777777" w:rsidTr="00DE136F">
        <w:trPr>
          <w:jc w:val="center"/>
        </w:trPr>
        <w:tc>
          <w:tcPr>
            <w:tcW w:w="2410" w:type="dxa"/>
            <w:tcMar>
              <w:top w:w="113" w:type="dxa"/>
              <w:left w:w="113" w:type="dxa"/>
              <w:bottom w:w="113" w:type="dxa"/>
              <w:right w:w="113" w:type="dxa"/>
            </w:tcMar>
            <w:hideMark/>
          </w:tcPr>
          <w:p w14:paraId="09898A7A" w14:textId="34FE107D" w:rsidR="00DE136F" w:rsidRPr="00DE136F" w:rsidRDefault="00DE136F" w:rsidP="00DE136F">
            <w:pPr>
              <w:pStyle w:val="Table"/>
            </w:pPr>
            <w:r>
              <w:t>Project age (years)</w:t>
            </w:r>
          </w:p>
        </w:tc>
        <w:tc>
          <w:tcPr>
            <w:tcW w:w="730" w:type="dxa"/>
            <w:tcMar>
              <w:top w:w="113" w:type="dxa"/>
              <w:left w:w="113" w:type="dxa"/>
              <w:bottom w:w="113" w:type="dxa"/>
              <w:right w:w="113" w:type="dxa"/>
            </w:tcMar>
            <w:hideMark/>
          </w:tcPr>
          <w:p w14:paraId="7C9227E8" w14:textId="77777777" w:rsidR="00DE136F" w:rsidRPr="00DE136F" w:rsidRDefault="00DE136F" w:rsidP="00DE136F">
            <w:pPr>
              <w:pStyle w:val="Table"/>
            </w:pPr>
            <w:r w:rsidRPr="00DE136F">
              <w:t>-0.11</w:t>
            </w:r>
          </w:p>
        </w:tc>
        <w:tc>
          <w:tcPr>
            <w:tcW w:w="0" w:type="auto"/>
            <w:tcMar>
              <w:top w:w="113" w:type="dxa"/>
              <w:left w:w="113" w:type="dxa"/>
              <w:bottom w:w="113" w:type="dxa"/>
              <w:right w:w="113" w:type="dxa"/>
            </w:tcMar>
            <w:hideMark/>
          </w:tcPr>
          <w:p w14:paraId="0E11FB53" w14:textId="77777777" w:rsidR="00DE136F" w:rsidRPr="00DE136F" w:rsidRDefault="00DE136F" w:rsidP="00DE136F">
            <w:pPr>
              <w:pStyle w:val="Table"/>
            </w:pPr>
            <w:r w:rsidRPr="00DE136F">
              <w:t>-0.68 – 0.46</w:t>
            </w:r>
          </w:p>
        </w:tc>
        <w:tc>
          <w:tcPr>
            <w:tcW w:w="0" w:type="auto"/>
            <w:tcMar>
              <w:top w:w="113" w:type="dxa"/>
              <w:left w:w="113" w:type="dxa"/>
              <w:bottom w:w="113" w:type="dxa"/>
              <w:right w:w="113" w:type="dxa"/>
            </w:tcMar>
            <w:hideMark/>
          </w:tcPr>
          <w:p w14:paraId="62E3655C" w14:textId="77777777" w:rsidR="00DE136F" w:rsidRPr="00DE136F" w:rsidRDefault="00DE136F" w:rsidP="00DE136F">
            <w:pPr>
              <w:pStyle w:val="Table"/>
            </w:pPr>
            <w:r w:rsidRPr="00DE136F">
              <w:t>0.700</w:t>
            </w:r>
          </w:p>
        </w:tc>
      </w:tr>
      <w:tr w:rsidR="00DE136F" w:rsidRPr="00DE136F" w14:paraId="73119094" w14:textId="77777777" w:rsidTr="00DE136F">
        <w:trPr>
          <w:jc w:val="center"/>
        </w:trPr>
        <w:tc>
          <w:tcPr>
            <w:tcW w:w="2410" w:type="dxa"/>
            <w:tcMar>
              <w:top w:w="113" w:type="dxa"/>
              <w:left w:w="113" w:type="dxa"/>
              <w:bottom w:w="113" w:type="dxa"/>
              <w:right w:w="113" w:type="dxa"/>
            </w:tcMar>
            <w:hideMark/>
          </w:tcPr>
          <w:p w14:paraId="4A33B2F3" w14:textId="37BD10D9" w:rsidR="00DE136F" w:rsidRPr="00DE136F" w:rsidRDefault="00DE136F" w:rsidP="00DE136F">
            <w:pPr>
              <w:pStyle w:val="Table"/>
            </w:pPr>
            <w:ins w:id="4505" w:author="Daniel Stewart" w:date="2022-02-08T08:44:00Z">
              <w:r w:rsidRPr="00E90451">
                <w:t xml:space="preserve">Project </w:t>
              </w:r>
            </w:ins>
            <w:ins w:id="4506" w:author="Daniel Stewart" w:date="2022-02-09T11:35:00Z">
              <w:r>
                <w:t>s</w:t>
              </w:r>
            </w:ins>
            <w:ins w:id="4507" w:author="Daniel Stewart" w:date="2022-02-08T08:44:00Z">
              <w:r w:rsidRPr="00E90451">
                <w:t>ize</w:t>
              </w:r>
            </w:ins>
            <w:ins w:id="4508" w:author="Daniel Stewart" w:date="2022-02-09T11:37:00Z">
              <w:r>
                <w:t xml:space="preserve"> (m</w:t>
              </w:r>
              <w:r w:rsidRPr="00AA132A">
                <w:rPr>
                  <w:vertAlign w:val="superscript"/>
                  <w:rPrChange w:id="4509" w:author="Daniel Stewart" w:date="2022-02-09T11:37:00Z">
                    <w:rPr/>
                  </w:rPrChange>
                </w:rPr>
                <w:t>2</w:t>
              </w:r>
              <w:r>
                <w:t>)</w:t>
              </w:r>
            </w:ins>
          </w:p>
        </w:tc>
        <w:tc>
          <w:tcPr>
            <w:tcW w:w="730" w:type="dxa"/>
            <w:tcMar>
              <w:top w:w="113" w:type="dxa"/>
              <w:left w:w="113" w:type="dxa"/>
              <w:bottom w:w="113" w:type="dxa"/>
              <w:right w:w="113" w:type="dxa"/>
            </w:tcMar>
            <w:hideMark/>
          </w:tcPr>
          <w:p w14:paraId="3C64F370" w14:textId="77777777" w:rsidR="00DE136F" w:rsidRPr="00DE136F" w:rsidRDefault="00DE136F" w:rsidP="00DE136F">
            <w:pPr>
              <w:pStyle w:val="Table"/>
            </w:pPr>
            <w:r w:rsidRPr="00DE136F">
              <w:t>0.00</w:t>
            </w:r>
          </w:p>
        </w:tc>
        <w:tc>
          <w:tcPr>
            <w:tcW w:w="0" w:type="auto"/>
            <w:tcMar>
              <w:top w:w="113" w:type="dxa"/>
              <w:left w:w="113" w:type="dxa"/>
              <w:bottom w:w="113" w:type="dxa"/>
              <w:right w:w="113" w:type="dxa"/>
            </w:tcMar>
            <w:hideMark/>
          </w:tcPr>
          <w:p w14:paraId="07DBDD64" w14:textId="77777777" w:rsidR="00DE136F" w:rsidRPr="00DE136F" w:rsidRDefault="00DE136F" w:rsidP="00DE136F">
            <w:pPr>
              <w:pStyle w:val="Table"/>
            </w:pPr>
            <w:r w:rsidRPr="00DE136F">
              <w:t>-0.00 – 0.00</w:t>
            </w:r>
          </w:p>
        </w:tc>
        <w:tc>
          <w:tcPr>
            <w:tcW w:w="0" w:type="auto"/>
            <w:tcMar>
              <w:top w:w="113" w:type="dxa"/>
              <w:left w:w="113" w:type="dxa"/>
              <w:bottom w:w="113" w:type="dxa"/>
              <w:right w:w="113" w:type="dxa"/>
            </w:tcMar>
            <w:hideMark/>
          </w:tcPr>
          <w:p w14:paraId="18C906AB" w14:textId="77777777" w:rsidR="00DE136F" w:rsidRPr="00DE136F" w:rsidRDefault="00DE136F" w:rsidP="00DE136F">
            <w:pPr>
              <w:pStyle w:val="Table"/>
            </w:pPr>
            <w:r w:rsidRPr="00DE136F">
              <w:t>0.546</w:t>
            </w:r>
          </w:p>
        </w:tc>
      </w:tr>
      <w:tr w:rsidR="00DE136F" w:rsidRPr="00FC141D" w14:paraId="453DF116" w14:textId="77777777" w:rsidTr="00DE136F">
        <w:trPr>
          <w:jc w:val="center"/>
        </w:trPr>
        <w:tc>
          <w:tcPr>
            <w:tcW w:w="2410" w:type="dxa"/>
            <w:tcMar>
              <w:top w:w="113" w:type="dxa"/>
              <w:left w:w="113" w:type="dxa"/>
              <w:bottom w:w="113" w:type="dxa"/>
              <w:right w:w="113" w:type="dxa"/>
            </w:tcMar>
            <w:hideMark/>
          </w:tcPr>
          <w:p w14:paraId="03E48265" w14:textId="2B72BFE9" w:rsidR="00DE136F" w:rsidRPr="00FC141D" w:rsidRDefault="00DE136F" w:rsidP="00DE136F">
            <w:pPr>
              <w:pStyle w:val="Table"/>
              <w:rPr>
                <w:b/>
                <w:bCs/>
              </w:rPr>
            </w:pPr>
            <w:ins w:id="4510" w:author="Daniel Stewart" w:date="2022-02-08T08:44:00Z">
              <w:r w:rsidRPr="00FC141D">
                <w:rPr>
                  <w:b/>
                  <w:bCs/>
                </w:rPr>
                <w:t xml:space="preserve">Distance </w:t>
              </w:r>
            </w:ins>
            <w:ins w:id="4511" w:author="Daniel Stewart" w:date="2022-02-09T11:35:00Z">
              <w:r w:rsidRPr="00FC141D">
                <w:rPr>
                  <w:b/>
                  <w:bCs/>
                </w:rPr>
                <w:t>u</w:t>
              </w:r>
            </w:ins>
            <w:ins w:id="4512" w:author="Daniel Stewart" w:date="2022-02-08T08:44:00Z">
              <w:r w:rsidRPr="00FC141D">
                <w:rPr>
                  <w:b/>
                  <w:bCs/>
                </w:rPr>
                <w:t>priver (km)</w:t>
              </w:r>
            </w:ins>
          </w:p>
        </w:tc>
        <w:tc>
          <w:tcPr>
            <w:tcW w:w="730" w:type="dxa"/>
            <w:tcMar>
              <w:top w:w="113" w:type="dxa"/>
              <w:left w:w="113" w:type="dxa"/>
              <w:bottom w:w="113" w:type="dxa"/>
              <w:right w:w="113" w:type="dxa"/>
            </w:tcMar>
            <w:hideMark/>
          </w:tcPr>
          <w:p w14:paraId="706AFD48" w14:textId="77777777" w:rsidR="00DE136F" w:rsidRPr="00FC141D" w:rsidRDefault="00DE136F" w:rsidP="00DE136F">
            <w:pPr>
              <w:pStyle w:val="Table"/>
              <w:rPr>
                <w:b/>
                <w:bCs/>
              </w:rPr>
            </w:pPr>
            <w:r w:rsidRPr="00FC141D">
              <w:rPr>
                <w:b/>
                <w:bCs/>
              </w:rPr>
              <w:t>0.91</w:t>
            </w:r>
          </w:p>
        </w:tc>
        <w:tc>
          <w:tcPr>
            <w:tcW w:w="0" w:type="auto"/>
            <w:tcMar>
              <w:top w:w="113" w:type="dxa"/>
              <w:left w:w="113" w:type="dxa"/>
              <w:bottom w:w="113" w:type="dxa"/>
              <w:right w:w="113" w:type="dxa"/>
            </w:tcMar>
            <w:hideMark/>
          </w:tcPr>
          <w:p w14:paraId="5383B3E2" w14:textId="77777777" w:rsidR="00DE136F" w:rsidRPr="00FC141D" w:rsidRDefault="00DE136F" w:rsidP="00DE136F">
            <w:pPr>
              <w:pStyle w:val="Table"/>
              <w:rPr>
                <w:b/>
                <w:bCs/>
              </w:rPr>
            </w:pPr>
            <w:r w:rsidRPr="00FC141D">
              <w:rPr>
                <w:b/>
                <w:bCs/>
              </w:rPr>
              <w:t>0.26 – 1.57</w:t>
            </w:r>
          </w:p>
        </w:tc>
        <w:tc>
          <w:tcPr>
            <w:tcW w:w="0" w:type="auto"/>
            <w:tcMar>
              <w:top w:w="113" w:type="dxa"/>
              <w:left w:w="113" w:type="dxa"/>
              <w:bottom w:w="113" w:type="dxa"/>
              <w:right w:w="113" w:type="dxa"/>
            </w:tcMar>
            <w:hideMark/>
          </w:tcPr>
          <w:p w14:paraId="7E98C156" w14:textId="77777777" w:rsidR="00DE136F" w:rsidRPr="00FC141D" w:rsidRDefault="00DE136F" w:rsidP="00DE136F">
            <w:pPr>
              <w:pStyle w:val="Table"/>
              <w:rPr>
                <w:b/>
                <w:bCs/>
              </w:rPr>
            </w:pPr>
            <w:r w:rsidRPr="00FC141D">
              <w:rPr>
                <w:b/>
                <w:bCs/>
              </w:rPr>
              <w:t>0.007</w:t>
            </w:r>
          </w:p>
        </w:tc>
      </w:tr>
      <w:tr w:rsidR="00DE136F" w:rsidRPr="00FC141D" w14:paraId="2F7D053E" w14:textId="77777777" w:rsidTr="00DE136F">
        <w:trPr>
          <w:jc w:val="center"/>
        </w:trPr>
        <w:tc>
          <w:tcPr>
            <w:tcW w:w="2410" w:type="dxa"/>
            <w:tcMar>
              <w:top w:w="113" w:type="dxa"/>
              <w:left w:w="113" w:type="dxa"/>
              <w:bottom w:w="113" w:type="dxa"/>
              <w:right w:w="113" w:type="dxa"/>
            </w:tcMar>
            <w:hideMark/>
          </w:tcPr>
          <w:p w14:paraId="7456A1BF" w14:textId="06243D22" w:rsidR="00DE136F" w:rsidRPr="00FC141D" w:rsidRDefault="00DE136F" w:rsidP="00DE136F">
            <w:pPr>
              <w:pStyle w:val="Table"/>
              <w:rPr>
                <w:b/>
                <w:bCs/>
              </w:rPr>
            </w:pPr>
            <w:ins w:id="4513" w:author="Daniel Stewart" w:date="2022-02-08T08:44:00Z">
              <w:r w:rsidRPr="00FC141D">
                <w:rPr>
                  <w:b/>
                  <w:bCs/>
                </w:rPr>
                <w:t>Arm [North]</w:t>
              </w:r>
            </w:ins>
          </w:p>
        </w:tc>
        <w:tc>
          <w:tcPr>
            <w:tcW w:w="730" w:type="dxa"/>
            <w:tcMar>
              <w:top w:w="113" w:type="dxa"/>
              <w:left w:w="113" w:type="dxa"/>
              <w:bottom w:w="113" w:type="dxa"/>
              <w:right w:w="113" w:type="dxa"/>
            </w:tcMar>
            <w:hideMark/>
          </w:tcPr>
          <w:p w14:paraId="3A88048A" w14:textId="77777777" w:rsidR="00DE136F" w:rsidRPr="00FC141D" w:rsidRDefault="00DE136F" w:rsidP="00DE136F">
            <w:pPr>
              <w:pStyle w:val="Table"/>
              <w:rPr>
                <w:b/>
                <w:bCs/>
              </w:rPr>
            </w:pPr>
            <w:r w:rsidRPr="00FC141D">
              <w:rPr>
                <w:b/>
                <w:bCs/>
              </w:rPr>
              <w:t>11.94</w:t>
            </w:r>
          </w:p>
        </w:tc>
        <w:tc>
          <w:tcPr>
            <w:tcW w:w="0" w:type="auto"/>
            <w:tcMar>
              <w:top w:w="113" w:type="dxa"/>
              <w:left w:w="113" w:type="dxa"/>
              <w:bottom w:w="113" w:type="dxa"/>
              <w:right w:w="113" w:type="dxa"/>
            </w:tcMar>
            <w:hideMark/>
          </w:tcPr>
          <w:p w14:paraId="0F22E832" w14:textId="77777777" w:rsidR="00DE136F" w:rsidRPr="00FC141D" w:rsidRDefault="00DE136F" w:rsidP="00DE136F">
            <w:pPr>
              <w:pStyle w:val="Table"/>
              <w:rPr>
                <w:b/>
                <w:bCs/>
              </w:rPr>
            </w:pPr>
            <w:r w:rsidRPr="00FC141D">
              <w:rPr>
                <w:b/>
                <w:bCs/>
              </w:rPr>
              <w:t>0.71 – 23.16</w:t>
            </w:r>
          </w:p>
        </w:tc>
        <w:tc>
          <w:tcPr>
            <w:tcW w:w="0" w:type="auto"/>
            <w:tcMar>
              <w:top w:w="113" w:type="dxa"/>
              <w:left w:w="113" w:type="dxa"/>
              <w:bottom w:w="113" w:type="dxa"/>
              <w:right w:w="113" w:type="dxa"/>
            </w:tcMar>
            <w:hideMark/>
          </w:tcPr>
          <w:p w14:paraId="49327345" w14:textId="77777777" w:rsidR="00DE136F" w:rsidRPr="00FC141D" w:rsidRDefault="00DE136F" w:rsidP="00DE136F">
            <w:pPr>
              <w:pStyle w:val="Table"/>
              <w:rPr>
                <w:b/>
                <w:bCs/>
              </w:rPr>
            </w:pPr>
            <w:r w:rsidRPr="00FC141D">
              <w:rPr>
                <w:b/>
                <w:bCs/>
              </w:rPr>
              <w:t>0.038</w:t>
            </w:r>
          </w:p>
        </w:tc>
      </w:tr>
      <w:tr w:rsidR="00DE136F" w:rsidRPr="00DE136F" w14:paraId="58E65C22" w14:textId="77777777" w:rsidTr="00DE136F">
        <w:trPr>
          <w:jc w:val="center"/>
        </w:trPr>
        <w:tc>
          <w:tcPr>
            <w:tcW w:w="2410" w:type="dxa"/>
            <w:tcMar>
              <w:top w:w="113" w:type="dxa"/>
              <w:left w:w="113" w:type="dxa"/>
              <w:bottom w:w="113" w:type="dxa"/>
              <w:right w:w="113" w:type="dxa"/>
            </w:tcMar>
            <w:hideMark/>
          </w:tcPr>
          <w:p w14:paraId="6A3EF9EE" w14:textId="69ACA16C" w:rsidR="00DE136F" w:rsidRPr="00DE136F" w:rsidRDefault="00DE136F" w:rsidP="00DE136F">
            <w:pPr>
              <w:pStyle w:val="Table"/>
            </w:pPr>
            <w:ins w:id="4514" w:author="Daniel Stewart" w:date="2022-02-08T08:44:00Z">
              <w:r w:rsidRPr="00E90451">
                <w:t>Pe</w:t>
              </w:r>
            </w:ins>
            <w:ins w:id="4515" w:author="Daniel Stewart" w:date="2022-02-08T08:45:00Z">
              <w:r w:rsidRPr="00E90451">
                <w:t xml:space="preserve">rcent </w:t>
              </w:r>
            </w:ins>
            <w:ins w:id="4516" w:author="Daniel Stewart" w:date="2022-02-09T11:35:00Z">
              <w:r>
                <w:t>e</w:t>
              </w:r>
            </w:ins>
            <w:ins w:id="4517" w:author="Daniel Stewart" w:date="2022-02-08T08:45:00Z">
              <w:r w:rsidRPr="00E90451">
                <w:t xml:space="preserve">dge </w:t>
              </w:r>
            </w:ins>
            <w:ins w:id="4518" w:author="Daniel Stewart" w:date="2022-02-09T11:35:00Z">
              <w:r>
                <w:t>h</w:t>
              </w:r>
            </w:ins>
            <w:ins w:id="4519" w:author="Daniel Stewart" w:date="2022-02-08T08:45:00Z">
              <w:r w:rsidRPr="00E90451">
                <w:t>abitat</w:t>
              </w:r>
            </w:ins>
          </w:p>
        </w:tc>
        <w:tc>
          <w:tcPr>
            <w:tcW w:w="730" w:type="dxa"/>
            <w:tcMar>
              <w:top w:w="113" w:type="dxa"/>
              <w:left w:w="113" w:type="dxa"/>
              <w:bottom w:w="113" w:type="dxa"/>
              <w:right w:w="113" w:type="dxa"/>
            </w:tcMar>
            <w:hideMark/>
          </w:tcPr>
          <w:p w14:paraId="0D071A92" w14:textId="77777777" w:rsidR="00DE136F" w:rsidRPr="00DE136F" w:rsidRDefault="00DE136F" w:rsidP="00DE136F">
            <w:pPr>
              <w:pStyle w:val="Table"/>
            </w:pPr>
            <w:r w:rsidRPr="00DE136F">
              <w:t>0.04</w:t>
            </w:r>
          </w:p>
        </w:tc>
        <w:tc>
          <w:tcPr>
            <w:tcW w:w="0" w:type="auto"/>
            <w:tcMar>
              <w:top w:w="113" w:type="dxa"/>
              <w:left w:w="113" w:type="dxa"/>
              <w:bottom w:w="113" w:type="dxa"/>
              <w:right w:w="113" w:type="dxa"/>
            </w:tcMar>
            <w:hideMark/>
          </w:tcPr>
          <w:p w14:paraId="64931739" w14:textId="77777777" w:rsidR="00DE136F" w:rsidRPr="00DE136F" w:rsidRDefault="00DE136F" w:rsidP="00DE136F">
            <w:pPr>
              <w:pStyle w:val="Table"/>
            </w:pPr>
            <w:r w:rsidRPr="00DE136F">
              <w:t>-0.16 – 0.24</w:t>
            </w:r>
          </w:p>
        </w:tc>
        <w:tc>
          <w:tcPr>
            <w:tcW w:w="0" w:type="auto"/>
            <w:tcMar>
              <w:top w:w="113" w:type="dxa"/>
              <w:left w:w="113" w:type="dxa"/>
              <w:bottom w:w="113" w:type="dxa"/>
              <w:right w:w="113" w:type="dxa"/>
            </w:tcMar>
            <w:hideMark/>
          </w:tcPr>
          <w:p w14:paraId="79EECAC8" w14:textId="77777777" w:rsidR="00DE136F" w:rsidRPr="00DE136F" w:rsidRDefault="00DE136F" w:rsidP="00DE136F">
            <w:pPr>
              <w:pStyle w:val="Table"/>
            </w:pPr>
            <w:r w:rsidRPr="00DE136F">
              <w:t>0.680</w:t>
            </w:r>
          </w:p>
        </w:tc>
      </w:tr>
      <w:tr w:rsidR="00DE136F" w:rsidRPr="00FC141D" w14:paraId="41AA1416" w14:textId="77777777" w:rsidTr="00DE136F">
        <w:trPr>
          <w:jc w:val="center"/>
        </w:trPr>
        <w:tc>
          <w:tcPr>
            <w:tcW w:w="2410" w:type="dxa"/>
            <w:tcMar>
              <w:top w:w="113" w:type="dxa"/>
              <w:left w:w="113" w:type="dxa"/>
              <w:bottom w:w="113" w:type="dxa"/>
              <w:right w:w="113" w:type="dxa"/>
            </w:tcMar>
            <w:hideMark/>
          </w:tcPr>
          <w:p w14:paraId="18695966" w14:textId="417CB94A" w:rsidR="00DE136F" w:rsidRPr="00FC141D" w:rsidRDefault="00DE136F" w:rsidP="00DE136F">
            <w:pPr>
              <w:pStyle w:val="Table"/>
              <w:rPr>
                <w:b/>
                <w:bCs/>
              </w:rPr>
            </w:pPr>
            <w:ins w:id="4520" w:author="Daniel Stewart" w:date="2022-02-08T08:45:00Z">
              <w:r w:rsidRPr="00FC141D">
                <w:rPr>
                  <w:b/>
                  <w:bCs/>
                </w:rPr>
                <w:t xml:space="preserve">Mean </w:t>
              </w:r>
            </w:ins>
            <w:ins w:id="4521" w:author="Daniel Stewart" w:date="2022-02-09T11:35:00Z">
              <w:r w:rsidRPr="00FC141D">
                <w:rPr>
                  <w:b/>
                  <w:bCs/>
                </w:rPr>
                <w:t>s</w:t>
              </w:r>
            </w:ins>
            <w:ins w:id="4522" w:author="Daniel Stewart" w:date="2022-02-08T08:45:00Z">
              <w:r w:rsidRPr="00FC141D">
                <w:rPr>
                  <w:b/>
                  <w:bCs/>
                </w:rPr>
                <w:t xml:space="preserve">ite </w:t>
              </w:r>
            </w:ins>
            <w:ins w:id="4523" w:author="Daniel Stewart" w:date="2022-02-09T11:35:00Z">
              <w:r w:rsidRPr="00FC141D">
                <w:rPr>
                  <w:b/>
                  <w:bCs/>
                </w:rPr>
                <w:t>e</w:t>
              </w:r>
            </w:ins>
            <w:ins w:id="4524" w:author="Daniel Stewart" w:date="2022-02-08T08:45:00Z">
              <w:r w:rsidRPr="00FC141D">
                <w:rPr>
                  <w:b/>
                  <w:bCs/>
                </w:rPr>
                <w:t>levation</w:t>
              </w:r>
            </w:ins>
            <w:ins w:id="4525" w:author="Daniel Stewart" w:date="2022-02-09T11:37:00Z">
              <w:r w:rsidRPr="00FC141D">
                <w:rPr>
                  <w:b/>
                  <w:bCs/>
                </w:rPr>
                <w:t xml:space="preserve"> (m)</w:t>
              </w:r>
            </w:ins>
          </w:p>
        </w:tc>
        <w:tc>
          <w:tcPr>
            <w:tcW w:w="730" w:type="dxa"/>
            <w:tcMar>
              <w:top w:w="113" w:type="dxa"/>
              <w:left w:w="113" w:type="dxa"/>
              <w:bottom w:w="113" w:type="dxa"/>
              <w:right w:w="113" w:type="dxa"/>
            </w:tcMar>
            <w:hideMark/>
          </w:tcPr>
          <w:p w14:paraId="1C9757C1" w14:textId="77777777" w:rsidR="00DE136F" w:rsidRPr="00FC141D" w:rsidRDefault="00DE136F" w:rsidP="00DE136F">
            <w:pPr>
              <w:pStyle w:val="Table"/>
              <w:rPr>
                <w:b/>
                <w:bCs/>
              </w:rPr>
            </w:pPr>
            <w:r w:rsidRPr="00FC141D">
              <w:rPr>
                <w:b/>
                <w:bCs/>
              </w:rPr>
              <w:t>-27.91</w:t>
            </w:r>
          </w:p>
        </w:tc>
        <w:tc>
          <w:tcPr>
            <w:tcW w:w="0" w:type="auto"/>
            <w:tcMar>
              <w:top w:w="113" w:type="dxa"/>
              <w:left w:w="113" w:type="dxa"/>
              <w:bottom w:w="113" w:type="dxa"/>
              <w:right w:w="113" w:type="dxa"/>
            </w:tcMar>
            <w:hideMark/>
          </w:tcPr>
          <w:p w14:paraId="750E3557" w14:textId="77777777" w:rsidR="00DE136F" w:rsidRPr="00FC141D" w:rsidRDefault="00DE136F" w:rsidP="00DE136F">
            <w:pPr>
              <w:pStyle w:val="Table"/>
              <w:rPr>
                <w:b/>
                <w:bCs/>
              </w:rPr>
            </w:pPr>
            <w:r w:rsidRPr="00FC141D">
              <w:rPr>
                <w:b/>
                <w:bCs/>
              </w:rPr>
              <w:t>-45.90 – -9.93</w:t>
            </w:r>
          </w:p>
        </w:tc>
        <w:tc>
          <w:tcPr>
            <w:tcW w:w="0" w:type="auto"/>
            <w:tcMar>
              <w:top w:w="113" w:type="dxa"/>
              <w:left w:w="113" w:type="dxa"/>
              <w:bottom w:w="113" w:type="dxa"/>
              <w:right w:w="113" w:type="dxa"/>
            </w:tcMar>
            <w:hideMark/>
          </w:tcPr>
          <w:p w14:paraId="3D214D95" w14:textId="77777777" w:rsidR="00DE136F" w:rsidRPr="00FC141D" w:rsidRDefault="00DE136F" w:rsidP="00DE136F">
            <w:pPr>
              <w:pStyle w:val="Table"/>
              <w:rPr>
                <w:b/>
                <w:bCs/>
              </w:rPr>
            </w:pPr>
            <w:r w:rsidRPr="00FC141D">
              <w:rPr>
                <w:b/>
                <w:bCs/>
              </w:rPr>
              <w:t>0.003</w:t>
            </w:r>
          </w:p>
        </w:tc>
      </w:tr>
      <w:tr w:rsidR="00DE136F" w:rsidRPr="00DE136F" w14:paraId="0C3ACB5A" w14:textId="77777777" w:rsidTr="00DE136F">
        <w:trPr>
          <w:jc w:val="center"/>
        </w:trPr>
        <w:tc>
          <w:tcPr>
            <w:tcW w:w="2410" w:type="dxa"/>
            <w:tcBorders>
              <w:top w:val="single" w:sz="6" w:space="0" w:color="auto"/>
            </w:tcBorders>
            <w:tcMar>
              <w:top w:w="57" w:type="dxa"/>
              <w:left w:w="113" w:type="dxa"/>
              <w:bottom w:w="57" w:type="dxa"/>
              <w:right w:w="113" w:type="dxa"/>
            </w:tcMar>
            <w:hideMark/>
          </w:tcPr>
          <w:p w14:paraId="34D16A5B" w14:textId="77777777" w:rsidR="00DE136F" w:rsidRPr="00DE136F" w:rsidRDefault="00DE136F" w:rsidP="00DE136F">
            <w:pPr>
              <w:pStyle w:val="Table"/>
            </w:pPr>
            <w:r w:rsidRPr="00DE136F">
              <w:t>Observations</w:t>
            </w:r>
          </w:p>
        </w:tc>
        <w:tc>
          <w:tcPr>
            <w:tcW w:w="2637" w:type="dxa"/>
            <w:gridSpan w:val="3"/>
            <w:tcBorders>
              <w:top w:val="single" w:sz="6" w:space="0" w:color="auto"/>
            </w:tcBorders>
            <w:tcMar>
              <w:top w:w="57" w:type="dxa"/>
              <w:left w:w="113" w:type="dxa"/>
              <w:bottom w:w="57" w:type="dxa"/>
              <w:right w:w="113" w:type="dxa"/>
            </w:tcMar>
            <w:hideMark/>
          </w:tcPr>
          <w:p w14:paraId="60EA0125" w14:textId="77777777" w:rsidR="00DE136F" w:rsidRPr="00DE136F" w:rsidRDefault="00DE136F" w:rsidP="00DE136F">
            <w:pPr>
              <w:pStyle w:val="Table"/>
            </w:pPr>
            <w:r w:rsidRPr="00DE136F">
              <w:t>78</w:t>
            </w:r>
          </w:p>
        </w:tc>
      </w:tr>
      <w:tr w:rsidR="00DE136F" w:rsidRPr="00DE136F" w14:paraId="0B852F8B" w14:textId="77777777" w:rsidTr="00DE136F">
        <w:trPr>
          <w:jc w:val="center"/>
        </w:trPr>
        <w:tc>
          <w:tcPr>
            <w:tcW w:w="2410" w:type="dxa"/>
            <w:tcMar>
              <w:top w:w="57" w:type="dxa"/>
              <w:left w:w="113" w:type="dxa"/>
              <w:bottom w:w="57" w:type="dxa"/>
              <w:right w:w="113" w:type="dxa"/>
            </w:tcMar>
            <w:hideMark/>
          </w:tcPr>
          <w:p w14:paraId="4697E62E" w14:textId="77777777" w:rsidR="00DE136F" w:rsidRPr="00DE136F" w:rsidRDefault="00DE136F" w:rsidP="00DE136F">
            <w:pPr>
              <w:pStyle w:val="Table"/>
            </w:pPr>
            <w:r w:rsidRPr="00DE136F">
              <w:t>R</w:t>
            </w:r>
            <w:r w:rsidRPr="00DE136F">
              <w:rPr>
                <w:vertAlign w:val="superscript"/>
              </w:rPr>
              <w:t>2</w:t>
            </w:r>
            <w:r w:rsidRPr="00DE136F">
              <w:t> / R</w:t>
            </w:r>
            <w:r w:rsidRPr="00DE136F">
              <w:rPr>
                <w:vertAlign w:val="superscript"/>
              </w:rPr>
              <w:t>2</w:t>
            </w:r>
            <w:r w:rsidRPr="00DE136F">
              <w:t> adjusted</w:t>
            </w:r>
          </w:p>
        </w:tc>
        <w:tc>
          <w:tcPr>
            <w:tcW w:w="2637" w:type="dxa"/>
            <w:gridSpan w:val="3"/>
            <w:tcMar>
              <w:top w:w="57" w:type="dxa"/>
              <w:left w:w="113" w:type="dxa"/>
              <w:bottom w:w="57" w:type="dxa"/>
              <w:right w:w="113" w:type="dxa"/>
            </w:tcMar>
            <w:hideMark/>
          </w:tcPr>
          <w:p w14:paraId="4C664C2D" w14:textId="77777777" w:rsidR="00DE136F" w:rsidRPr="00DE136F" w:rsidRDefault="00DE136F" w:rsidP="00DE136F">
            <w:pPr>
              <w:pStyle w:val="Table"/>
            </w:pPr>
            <w:r w:rsidRPr="00DE136F">
              <w:t>0.267 / 0.158</w:t>
            </w:r>
          </w:p>
        </w:tc>
      </w:tr>
    </w:tbl>
    <w:p w14:paraId="6F333463" w14:textId="77777777" w:rsidR="00DE136F" w:rsidRPr="00DE136F" w:rsidRDefault="00DE136F" w:rsidP="00DE136F"/>
    <w:p w14:paraId="47DC29CA" w14:textId="61D43FB9" w:rsidR="00DE136F" w:rsidRDefault="00DE136F" w:rsidP="00DE136F"/>
    <w:p w14:paraId="269D893B" w14:textId="77777777" w:rsidR="00DE136F" w:rsidRPr="00DE136F" w:rsidRDefault="00DE136F" w:rsidP="00DE136F"/>
    <w:p w14:paraId="7DC7DA51" w14:textId="11ACF709" w:rsidR="00811C7B" w:rsidRDefault="00811C7B" w:rsidP="00811C7B">
      <w:pPr>
        <w:pStyle w:val="Heading2"/>
        <w:keepNext w:val="0"/>
        <w:keepLines w:val="0"/>
        <w:widowControl w:val="0"/>
        <w:numPr>
          <w:ilvl w:val="0"/>
          <w:numId w:val="0"/>
        </w:numPr>
      </w:pPr>
      <w:bookmarkStart w:id="4526" w:name="_Toc97625663"/>
      <w:r w:rsidRPr="00CE54E0">
        <w:lastRenderedPageBreak/>
        <w:t>A</w:t>
      </w:r>
      <w:ins w:id="4527" w:author="Daniel Stewart" w:date="2022-02-08T08:46:00Z">
        <w:r w:rsidRPr="00CE54E0">
          <w:t xml:space="preserve">ppendix </w:t>
        </w:r>
      </w:ins>
      <w:r w:rsidR="0086183B">
        <w:t>H</w:t>
      </w:r>
      <w:ins w:id="4528" w:author="Daniel Stewart" w:date="2022-02-08T08:46:00Z">
        <w:r w:rsidRPr="00CE54E0">
          <w:t xml:space="preserve">. Marsh </w:t>
        </w:r>
      </w:ins>
      <w:r w:rsidR="00FD3377">
        <w:t>R</w:t>
      </w:r>
      <w:ins w:id="4529" w:author="Daniel Stewart" w:date="2022-02-08T08:46:00Z">
        <w:r w:rsidRPr="00CE54E0">
          <w:t xml:space="preserve">ecession </w:t>
        </w:r>
      </w:ins>
      <w:r w:rsidR="00FD3377">
        <w:t>M</w:t>
      </w:r>
      <w:ins w:id="4530" w:author="Daniel Stewart" w:date="2022-02-08T08:46:00Z">
        <w:r w:rsidRPr="00811C7B">
          <w:t xml:space="preserve">odel </w:t>
        </w:r>
      </w:ins>
      <w:r w:rsidR="00FD3377">
        <w:t>V</w:t>
      </w:r>
      <w:ins w:id="4531" w:author="Daniel Stewart" w:date="2022-02-08T08:46:00Z">
        <w:r w:rsidRPr="00811C7B">
          <w:t>isualizations</w:t>
        </w:r>
      </w:ins>
      <w:bookmarkEnd w:id="4526"/>
      <w:del w:id="4532" w:author="Daniel Stewart" w:date="2022-02-08T11:18:00Z">
        <w:r w:rsidRPr="00CE54E0" w:rsidDel="00556DBF">
          <w:rPr>
            <w:noProof/>
          </w:rPr>
          <w:drawing>
            <wp:anchor distT="0" distB="0" distL="114300" distR="114300" simplePos="0" relativeHeight="251716688" behindDoc="0" locked="0" layoutInCell="1" allowOverlap="1" wp14:anchorId="770F53FA" wp14:editId="22159615">
              <wp:simplePos x="0" y="0"/>
              <wp:positionH relativeFrom="column">
                <wp:posOffset>458960</wp:posOffset>
              </wp:positionH>
              <wp:positionV relativeFrom="paragraph">
                <wp:posOffset>205105</wp:posOffset>
              </wp:positionV>
              <wp:extent cx="2339975" cy="1864995"/>
              <wp:effectExtent l="0" t="0" r="0" b="1905"/>
              <wp:wrapTopAndBottom/>
              <wp:docPr id="144723460" name="Picture 144723460"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23460" name="Picture 144723460" descr="Chart, scatter chart&#10;&#10;Description automatically generated"/>
                      <pic:cNvPicPr/>
                    </pic:nvPicPr>
                    <pic:blipFill rotWithShape="1">
                      <a:blip r:embed="rId52">
                        <a:extLst>
                          <a:ext uri="{28A0092B-C50C-407E-A947-70E740481C1C}">
                            <a14:useLocalDpi xmlns:a14="http://schemas.microsoft.com/office/drawing/2010/main" val="0"/>
                          </a:ext>
                        </a:extLst>
                      </a:blip>
                      <a:srcRect t="20281"/>
                      <a:stretch/>
                    </pic:blipFill>
                    <pic:spPr bwMode="auto">
                      <a:xfrm>
                        <a:off x="0" y="0"/>
                        <a:ext cx="2339975" cy="18649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del>
      <w:del w:id="4533" w:author="Daniel Stewart" w:date="2022-02-08T11:19:00Z">
        <w:r w:rsidRPr="00CE54E0" w:rsidDel="00556DBF">
          <w:rPr>
            <w:noProof/>
          </w:rPr>
          <w:drawing>
            <wp:anchor distT="0" distB="0" distL="114300" distR="114300" simplePos="0" relativeHeight="251717712" behindDoc="0" locked="0" layoutInCell="1" allowOverlap="1" wp14:anchorId="312B6BA3" wp14:editId="69CD150B">
              <wp:simplePos x="0" y="0"/>
              <wp:positionH relativeFrom="column">
                <wp:posOffset>2776855</wp:posOffset>
              </wp:positionH>
              <wp:positionV relativeFrom="paragraph">
                <wp:posOffset>194310</wp:posOffset>
              </wp:positionV>
              <wp:extent cx="2339975" cy="1876425"/>
              <wp:effectExtent l="0" t="0" r="0" b="3175"/>
              <wp:wrapTopAndBottom/>
              <wp:docPr id="19" name="Picture 19"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hart, scatter chart&#10;&#10;Description automatically generated"/>
                      <pic:cNvPicPr/>
                    </pic:nvPicPr>
                    <pic:blipFill rotWithShape="1">
                      <a:blip r:embed="rId53">
                        <a:extLst>
                          <a:ext uri="{28A0092B-C50C-407E-A947-70E740481C1C}">
                            <a14:useLocalDpi xmlns:a14="http://schemas.microsoft.com/office/drawing/2010/main" val="0"/>
                          </a:ext>
                        </a:extLst>
                      </a:blip>
                      <a:srcRect t="19786"/>
                      <a:stretch/>
                    </pic:blipFill>
                    <pic:spPr bwMode="auto">
                      <a:xfrm>
                        <a:off x="0" y="0"/>
                        <a:ext cx="2339975" cy="18764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del>
    </w:p>
    <w:p w14:paraId="730E4FA3" w14:textId="13BE6FDC" w:rsidR="00C94549" w:rsidRPr="00CE54E0" w:rsidDel="00E90451" w:rsidRDefault="004F7ACD">
      <w:pPr>
        <w:pStyle w:val="Heading2"/>
        <w:keepNext w:val="0"/>
        <w:keepLines w:val="0"/>
        <w:widowControl w:val="0"/>
        <w:numPr>
          <w:ilvl w:val="0"/>
          <w:numId w:val="0"/>
        </w:numPr>
        <w:rPr>
          <w:del w:id="4534" w:author="Daniel Stewart" w:date="2022-02-08T10:44:00Z"/>
        </w:rPr>
        <w:pPrChange w:id="4535" w:author="Daniel Stewart" w:date="2022-02-10T12:29:00Z">
          <w:pPr>
            <w:pStyle w:val="Heading1"/>
            <w:keepNext w:val="0"/>
            <w:keepLines w:val="0"/>
            <w:numPr>
              <w:numId w:val="0"/>
            </w:numPr>
            <w:ind w:left="431" w:hanging="431"/>
          </w:pPr>
        </w:pPrChange>
      </w:pPr>
      <w:r>
        <w:rPr>
          <w:noProof/>
        </w:rPr>
        <w:drawing>
          <wp:anchor distT="0" distB="0" distL="114300" distR="114300" simplePos="0" relativeHeight="251760720" behindDoc="0" locked="0" layoutInCell="1" allowOverlap="1" wp14:anchorId="28C5E3C4" wp14:editId="15E58A3F">
            <wp:simplePos x="0" y="0"/>
            <wp:positionH relativeFrom="column">
              <wp:posOffset>3920490</wp:posOffset>
            </wp:positionH>
            <wp:positionV relativeFrom="paragraph">
              <wp:posOffset>5518312</wp:posOffset>
            </wp:positionV>
            <wp:extent cx="1838960" cy="1732915"/>
            <wp:effectExtent l="0" t="0" r="2540" b="0"/>
            <wp:wrapTopAndBottom/>
            <wp:docPr id="438458055" name="Picture 438458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458055" name="Picture 438458055"/>
                    <pic:cNvPicPr/>
                  </pic:nvPicPr>
                  <pic:blipFill rotWithShape="1">
                    <a:blip r:embed="rId54">
                      <a:extLst>
                        <a:ext uri="{28A0092B-C50C-407E-A947-70E740481C1C}">
                          <a14:useLocalDpi xmlns:a14="http://schemas.microsoft.com/office/drawing/2010/main" val="0"/>
                        </a:ext>
                      </a:extLst>
                    </a:blip>
                    <a:srcRect l="10905" t="21356" r="10482" b="4577"/>
                    <a:stretch/>
                  </pic:blipFill>
                  <pic:spPr bwMode="auto">
                    <a:xfrm>
                      <a:off x="0" y="0"/>
                      <a:ext cx="1838960" cy="17329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58672" behindDoc="0" locked="0" layoutInCell="1" allowOverlap="1" wp14:anchorId="67D29BF9" wp14:editId="5D1AAE53">
            <wp:simplePos x="0" y="0"/>
            <wp:positionH relativeFrom="column">
              <wp:posOffset>2027393</wp:posOffset>
            </wp:positionH>
            <wp:positionV relativeFrom="paragraph">
              <wp:posOffset>5498465</wp:posOffset>
            </wp:positionV>
            <wp:extent cx="1849120" cy="1764665"/>
            <wp:effectExtent l="0" t="0" r="5080" b="635"/>
            <wp:wrapTopAndBottom/>
            <wp:docPr id="438458054" name="Picture 438458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458054" name="Picture 438458054"/>
                    <pic:cNvPicPr/>
                  </pic:nvPicPr>
                  <pic:blipFill rotWithShape="1">
                    <a:blip r:embed="rId55">
                      <a:extLst>
                        <a:ext uri="{28A0092B-C50C-407E-A947-70E740481C1C}">
                          <a14:useLocalDpi xmlns:a14="http://schemas.microsoft.com/office/drawing/2010/main" val="0"/>
                        </a:ext>
                      </a:extLst>
                    </a:blip>
                    <a:srcRect l="10453" t="20902" r="10486" b="3650"/>
                    <a:stretch/>
                  </pic:blipFill>
                  <pic:spPr bwMode="auto">
                    <a:xfrm>
                      <a:off x="0" y="0"/>
                      <a:ext cx="1849120" cy="17646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56624" behindDoc="0" locked="0" layoutInCell="1" allowOverlap="1" wp14:anchorId="0255E83E" wp14:editId="62D761F5">
            <wp:simplePos x="0" y="0"/>
            <wp:positionH relativeFrom="column">
              <wp:posOffset>170180</wp:posOffset>
            </wp:positionH>
            <wp:positionV relativeFrom="paragraph">
              <wp:posOffset>5488778</wp:posOffset>
            </wp:positionV>
            <wp:extent cx="1849120" cy="1753870"/>
            <wp:effectExtent l="0" t="0" r="5080" b="0"/>
            <wp:wrapTopAndBottom/>
            <wp:docPr id="438458053" name="Picture 438458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458053" name="Picture 438458053"/>
                    <pic:cNvPicPr/>
                  </pic:nvPicPr>
                  <pic:blipFill rotWithShape="1">
                    <a:blip r:embed="rId56">
                      <a:extLst>
                        <a:ext uri="{28A0092B-C50C-407E-A947-70E740481C1C}">
                          <a14:useLocalDpi xmlns:a14="http://schemas.microsoft.com/office/drawing/2010/main" val="0"/>
                        </a:ext>
                      </a:extLst>
                    </a:blip>
                    <a:srcRect l="10453" t="21281" r="10486" b="3746"/>
                    <a:stretch/>
                  </pic:blipFill>
                  <pic:spPr bwMode="auto">
                    <a:xfrm>
                      <a:off x="0" y="0"/>
                      <a:ext cx="1849120" cy="17538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54576" behindDoc="0" locked="0" layoutInCell="1" allowOverlap="1" wp14:anchorId="38E2F6DD" wp14:editId="2B17AA0C">
            <wp:simplePos x="0" y="0"/>
            <wp:positionH relativeFrom="column">
              <wp:posOffset>3897630</wp:posOffset>
            </wp:positionH>
            <wp:positionV relativeFrom="paragraph">
              <wp:posOffset>3775872</wp:posOffset>
            </wp:positionV>
            <wp:extent cx="1860550" cy="1701165"/>
            <wp:effectExtent l="0" t="0" r="6350" b="635"/>
            <wp:wrapTopAndBottom/>
            <wp:docPr id="438458052" name="Picture 438458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458052" name="Picture 438458052"/>
                    <pic:cNvPicPr/>
                  </pic:nvPicPr>
                  <pic:blipFill rotWithShape="1">
                    <a:blip r:embed="rId57">
                      <a:extLst>
                        <a:ext uri="{28A0092B-C50C-407E-A947-70E740481C1C}">
                          <a14:useLocalDpi xmlns:a14="http://schemas.microsoft.com/office/drawing/2010/main" val="0"/>
                        </a:ext>
                      </a:extLst>
                    </a:blip>
                    <a:srcRect l="10451" t="21356" r="10010" b="5927"/>
                    <a:stretch/>
                  </pic:blipFill>
                  <pic:spPr bwMode="auto">
                    <a:xfrm>
                      <a:off x="0" y="0"/>
                      <a:ext cx="1860550" cy="17011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46384" behindDoc="0" locked="0" layoutInCell="1" allowOverlap="1" wp14:anchorId="332CDE38" wp14:editId="7E447272">
            <wp:simplePos x="0" y="0"/>
            <wp:positionH relativeFrom="column">
              <wp:posOffset>2059778</wp:posOffset>
            </wp:positionH>
            <wp:positionV relativeFrom="paragraph">
              <wp:posOffset>3768090</wp:posOffset>
            </wp:positionV>
            <wp:extent cx="1838960" cy="1840230"/>
            <wp:effectExtent l="0" t="0" r="2540" b="127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rotWithShape="1">
                    <a:blip r:embed="rId58">
                      <a:extLst>
                        <a:ext uri="{28A0092B-C50C-407E-A947-70E740481C1C}">
                          <a14:useLocalDpi xmlns:a14="http://schemas.microsoft.com/office/drawing/2010/main" val="0"/>
                        </a:ext>
                      </a:extLst>
                    </a:blip>
                    <a:srcRect l="10905" t="21356" r="10482"/>
                    <a:stretch/>
                  </pic:blipFill>
                  <pic:spPr bwMode="auto">
                    <a:xfrm>
                      <a:off x="0" y="0"/>
                      <a:ext cx="1838960" cy="18402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50480" behindDoc="0" locked="0" layoutInCell="1" allowOverlap="1" wp14:anchorId="2CF158EE" wp14:editId="00860038">
            <wp:simplePos x="0" y="0"/>
            <wp:positionH relativeFrom="column">
              <wp:posOffset>198593</wp:posOffset>
            </wp:positionH>
            <wp:positionV relativeFrom="paragraph">
              <wp:posOffset>3754120</wp:posOffset>
            </wp:positionV>
            <wp:extent cx="1887855" cy="1840230"/>
            <wp:effectExtent l="0" t="0" r="4445" b="127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rotWithShape="1">
                    <a:blip r:embed="rId59">
                      <a:extLst>
                        <a:ext uri="{28A0092B-C50C-407E-A947-70E740481C1C}">
                          <a14:useLocalDpi xmlns:a14="http://schemas.microsoft.com/office/drawing/2010/main" val="0"/>
                        </a:ext>
                      </a:extLst>
                    </a:blip>
                    <a:srcRect l="10905" t="21356" r="8409"/>
                    <a:stretch/>
                  </pic:blipFill>
                  <pic:spPr bwMode="auto">
                    <a:xfrm>
                      <a:off x="0" y="0"/>
                      <a:ext cx="1887855" cy="18402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48432" behindDoc="0" locked="0" layoutInCell="1" allowOverlap="1" wp14:anchorId="1E6DC90A" wp14:editId="13C7A9FF">
            <wp:simplePos x="0" y="0"/>
            <wp:positionH relativeFrom="column">
              <wp:posOffset>2055495</wp:posOffset>
            </wp:positionH>
            <wp:positionV relativeFrom="paragraph">
              <wp:posOffset>1998507</wp:posOffset>
            </wp:positionV>
            <wp:extent cx="1859915" cy="1722120"/>
            <wp:effectExtent l="0" t="0" r="0" b="508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rotWithShape="1">
                    <a:blip r:embed="rId60">
                      <a:extLst>
                        <a:ext uri="{28A0092B-C50C-407E-A947-70E740481C1C}">
                          <a14:useLocalDpi xmlns:a14="http://schemas.microsoft.com/office/drawing/2010/main" val="0"/>
                        </a:ext>
                      </a:extLst>
                    </a:blip>
                    <a:srcRect l="10452" t="20902" r="10032" b="5468"/>
                    <a:stretch/>
                  </pic:blipFill>
                  <pic:spPr bwMode="auto">
                    <a:xfrm>
                      <a:off x="0" y="0"/>
                      <a:ext cx="1859915" cy="17221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44336" behindDoc="0" locked="0" layoutInCell="1" allowOverlap="1" wp14:anchorId="66B0FA05" wp14:editId="257E69A6">
            <wp:simplePos x="0" y="0"/>
            <wp:positionH relativeFrom="column">
              <wp:posOffset>183042</wp:posOffset>
            </wp:positionH>
            <wp:positionV relativeFrom="paragraph">
              <wp:posOffset>1988185</wp:posOffset>
            </wp:positionV>
            <wp:extent cx="1859915" cy="1753870"/>
            <wp:effectExtent l="0" t="0" r="0" b="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rotWithShape="1">
                    <a:blip r:embed="rId61">
                      <a:extLst>
                        <a:ext uri="{28A0092B-C50C-407E-A947-70E740481C1C}">
                          <a14:useLocalDpi xmlns:a14="http://schemas.microsoft.com/office/drawing/2010/main" val="0"/>
                        </a:ext>
                      </a:extLst>
                    </a:blip>
                    <a:srcRect l="9999" t="20449" r="10485" b="4565"/>
                    <a:stretch/>
                  </pic:blipFill>
                  <pic:spPr bwMode="auto">
                    <a:xfrm>
                      <a:off x="0" y="0"/>
                      <a:ext cx="1859915" cy="17538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ins w:id="4536" w:author="Daniel Stewart" w:date="2022-02-09T12:11:00Z">
        <w:r w:rsidRPr="00CE54E0">
          <w:rPr>
            <w:b w:val="0"/>
            <w:bCs w:val="0"/>
            <w:noProof/>
          </w:rPr>
          <w:drawing>
            <wp:anchor distT="0" distB="0" distL="114300" distR="114300" simplePos="0" relativeHeight="251676752" behindDoc="0" locked="0" layoutInCell="1" allowOverlap="1" wp14:anchorId="0611BC82" wp14:editId="0BD6103C">
              <wp:simplePos x="0" y="0"/>
              <wp:positionH relativeFrom="column">
                <wp:posOffset>-2540</wp:posOffset>
              </wp:positionH>
              <wp:positionV relativeFrom="paragraph">
                <wp:posOffset>2770667</wp:posOffset>
              </wp:positionV>
              <wp:extent cx="231140" cy="1228090"/>
              <wp:effectExtent l="0" t="0" r="0" b="3810"/>
              <wp:wrapTopAndBottom/>
              <wp:docPr id="23" name="Picture 2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 scatter chart&#10;&#10;Description automatically generated"/>
                      <pic:cNvPicPr/>
                    </pic:nvPicPr>
                    <pic:blipFill rotWithShape="1">
                      <a:blip r:embed="rId62">
                        <a:extLst>
                          <a:ext uri="{28A0092B-C50C-407E-A947-70E740481C1C}">
                            <a14:useLocalDpi xmlns:a14="http://schemas.microsoft.com/office/drawing/2010/main" val="0"/>
                          </a:ext>
                        </a:extLst>
                      </a:blip>
                      <a:srcRect t="20284" r="90107" b="27206"/>
                      <a:stretch/>
                    </pic:blipFill>
                    <pic:spPr bwMode="auto">
                      <a:xfrm>
                        <a:off x="0" y="0"/>
                        <a:ext cx="231140" cy="12280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ins>
      <w:r>
        <w:rPr>
          <w:noProof/>
        </w:rPr>
        <w:drawing>
          <wp:anchor distT="0" distB="0" distL="114300" distR="114300" simplePos="0" relativeHeight="251740240" behindDoc="0" locked="0" layoutInCell="1" allowOverlap="1" wp14:anchorId="01691C34" wp14:editId="58D93E10">
            <wp:simplePos x="0" y="0"/>
            <wp:positionH relativeFrom="column">
              <wp:posOffset>190854</wp:posOffset>
            </wp:positionH>
            <wp:positionV relativeFrom="paragraph">
              <wp:posOffset>273050</wp:posOffset>
            </wp:positionV>
            <wp:extent cx="1870710" cy="1752600"/>
            <wp:effectExtent l="0" t="0" r="0" b="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rotWithShape="1">
                    <a:blip r:embed="rId63">
                      <a:extLst>
                        <a:ext uri="{28A0092B-C50C-407E-A947-70E740481C1C}">
                          <a14:useLocalDpi xmlns:a14="http://schemas.microsoft.com/office/drawing/2010/main" val="0"/>
                        </a:ext>
                      </a:extLst>
                    </a:blip>
                    <a:srcRect l="9770" t="20624" r="10258" b="4478"/>
                    <a:stretch/>
                  </pic:blipFill>
                  <pic:spPr bwMode="auto">
                    <a:xfrm>
                      <a:off x="0" y="0"/>
                      <a:ext cx="1870710" cy="1752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8672A">
        <w:rPr>
          <w:noProof/>
        </w:rPr>
        <w:drawing>
          <wp:anchor distT="0" distB="0" distL="114300" distR="114300" simplePos="0" relativeHeight="251742288" behindDoc="0" locked="0" layoutInCell="1" allowOverlap="1" wp14:anchorId="7B59C976" wp14:editId="328B684B">
            <wp:simplePos x="0" y="0"/>
            <wp:positionH relativeFrom="column">
              <wp:posOffset>2055495</wp:posOffset>
            </wp:positionH>
            <wp:positionV relativeFrom="paragraph">
              <wp:posOffset>289560</wp:posOffset>
            </wp:positionV>
            <wp:extent cx="1870710" cy="1752600"/>
            <wp:effectExtent l="0" t="0" r="0" b="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rotWithShape="1">
                    <a:blip r:embed="rId64">
                      <a:extLst>
                        <a:ext uri="{28A0092B-C50C-407E-A947-70E740481C1C}">
                          <a14:useLocalDpi xmlns:a14="http://schemas.microsoft.com/office/drawing/2010/main" val="0"/>
                        </a:ext>
                      </a:extLst>
                    </a:blip>
                    <a:srcRect l="9997" t="21356" r="10031" b="3745"/>
                    <a:stretch/>
                  </pic:blipFill>
                  <pic:spPr bwMode="auto">
                    <a:xfrm>
                      <a:off x="0" y="0"/>
                      <a:ext cx="1870710" cy="1752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6183B">
        <w:rPr>
          <w:noProof/>
        </w:rPr>
        <mc:AlternateContent>
          <mc:Choice Requires="wps">
            <w:drawing>
              <wp:anchor distT="0" distB="0" distL="114300" distR="114300" simplePos="0" relativeHeight="251726928" behindDoc="0" locked="0" layoutInCell="1" allowOverlap="1" wp14:anchorId="09BDB984" wp14:editId="3B5B93E5">
                <wp:simplePos x="0" y="0"/>
                <wp:positionH relativeFrom="column">
                  <wp:posOffset>0</wp:posOffset>
                </wp:positionH>
                <wp:positionV relativeFrom="paragraph">
                  <wp:posOffset>7526020</wp:posOffset>
                </wp:positionV>
                <wp:extent cx="5740400" cy="635"/>
                <wp:effectExtent l="0" t="0" r="0" b="0"/>
                <wp:wrapTopAndBottom/>
                <wp:docPr id="54" name="Text Box 54"/>
                <wp:cNvGraphicFramePr/>
                <a:graphic xmlns:a="http://schemas.openxmlformats.org/drawingml/2006/main">
                  <a:graphicData uri="http://schemas.microsoft.com/office/word/2010/wordprocessingShape">
                    <wps:wsp>
                      <wps:cNvSpPr txBox="1"/>
                      <wps:spPr>
                        <a:xfrm>
                          <a:off x="0" y="0"/>
                          <a:ext cx="5740400" cy="635"/>
                        </a:xfrm>
                        <a:prstGeom prst="rect">
                          <a:avLst/>
                        </a:prstGeom>
                        <a:solidFill>
                          <a:prstClr val="white"/>
                        </a:solidFill>
                        <a:ln>
                          <a:noFill/>
                        </a:ln>
                      </wps:spPr>
                      <wps:txbx>
                        <w:txbxContent>
                          <w:p w14:paraId="43A2A4B9" w14:textId="303A2AB0" w:rsidR="0086183B" w:rsidRPr="009C1032" w:rsidRDefault="0086183B" w:rsidP="0086183B">
                            <w:pPr>
                              <w:pStyle w:val="Caption"/>
                              <w:rPr>
                                <w:noProof/>
                                <w:sz w:val="22"/>
                                <w:szCs w:val="22"/>
                              </w:rPr>
                            </w:pPr>
                            <w:bookmarkStart w:id="4537" w:name="_Toc96540407"/>
                            <w:r>
                              <w:t xml:space="preserve">Figure </w:t>
                            </w:r>
                            <w:r w:rsidR="004F0ACE">
                              <w:fldChar w:fldCharType="begin"/>
                            </w:r>
                            <w:r w:rsidR="004F0ACE">
                              <w:instrText xml:space="preserve"> SEQ Figure \* ARABIC </w:instrText>
                            </w:r>
                            <w:r w:rsidR="004F0ACE">
                              <w:fldChar w:fldCharType="separate"/>
                            </w:r>
                            <w:r>
                              <w:rPr>
                                <w:noProof/>
                              </w:rPr>
                              <w:t>12</w:t>
                            </w:r>
                            <w:r w:rsidR="004F0ACE">
                              <w:rPr>
                                <w:noProof/>
                              </w:rPr>
                              <w:fldChar w:fldCharType="end"/>
                            </w:r>
                            <w:r>
                              <w:t xml:space="preserve">. </w:t>
                            </w:r>
                            <w:r w:rsidRPr="00C04EA9">
                              <w:t xml:space="preserve">Plots displaying how the expected dependent variable (% </w:t>
                            </w:r>
                            <w:ins w:id="4538" w:author="Daniel Stewart" w:date="2022-02-10T12:43:00Z">
                              <w:r>
                                <w:t>recessed marsh</w:t>
                              </w:r>
                            </w:ins>
                            <w:del w:id="4539" w:author="Daniel Stewart" w:date="2022-02-10T12:43:00Z">
                              <w:r w:rsidRPr="00C04EA9" w:rsidDel="008F379B">
                                <w:delText>mudflat</w:delText>
                              </w:r>
                            </w:del>
                            <w:r w:rsidRPr="00C04EA9">
                              <w:t>) changes as a function of each model predictor (x-axis), while all other model variables are held fixed. The expected value is displayed with the blue line, 95% confidence interval for the expected value with the grey band, and partial residuals with red dots</w:t>
                            </w:r>
                            <w:del w:id="4540" w:author="Daniel Stewart" w:date="2022-02-10T12:44:00Z">
                              <w:r w:rsidRPr="00C04EA9" w:rsidDel="000367B4">
                                <w:delText xml:space="preserve"> (bottom right exempt)</w:delText>
                              </w:r>
                            </w:del>
                            <w:r w:rsidRPr="00C04EA9">
                              <w:t xml:space="preserve">. This and all subsequent plots in Appendices </w:t>
                            </w:r>
                            <w:ins w:id="4541" w:author="Daniel Stewart" w:date="2022-02-10T13:35:00Z">
                              <w:r>
                                <w:t>J,M &amp;</w:t>
                              </w:r>
                            </w:ins>
                            <w:ins w:id="4542" w:author="Daniel Stewart" w:date="2022-02-10T13:36:00Z">
                              <w:r>
                                <w:t xml:space="preserve"> </w:t>
                              </w:r>
                            </w:ins>
                            <w:ins w:id="4543" w:author="Daniel Stewart" w:date="2022-02-10T13:35:00Z">
                              <w:r>
                                <w:t>O</w:t>
                              </w:r>
                            </w:ins>
                            <w:del w:id="4544" w:author="Daniel Stewart" w:date="2022-02-10T13:35:00Z">
                              <w:r w:rsidRPr="00C04EA9" w:rsidDel="003A6F5A">
                                <w:delText>C-F</w:delText>
                              </w:r>
                            </w:del>
                            <w:r w:rsidRPr="00C04EA9">
                              <w:t xml:space="preserve"> were created using visreg package in R (visreg, ‘visreg’ package; </w:t>
                            </w:r>
                            <w:r w:rsidRPr="00C04EA9">
                              <w:fldChar w:fldCharType="begin"/>
                            </w:r>
                            <w:r w:rsidRPr="00C04EA9">
                              <w:instrText xml:space="preserve"> ADDIN ZOTERO_ITEM CSL_CITATION {"citationID":"cq8D6r5v","properties":{"formattedCitation":"(Breheny &amp; Burchett 2017)","plainCitation":"(Breheny &amp; Burchett 2017)","noteIndex":0},"citationItems":[{"id":875,"uris":["http://zotero.org/users/6112721/items/RZ3ZEHLN"],"uri":["http://zotero.org/users/6112721/items/RZ3ZEHLN"],"itemData":{"id":875,"type":"article-journal","container-title":"The R Journal","page":"56-71","title":"Visualization of Regression Models Using visreg","volume":"9","author":[{"family":"Breheny","given":"Patrick"},{"family":"Burchett","given":"Woodrow"}],"issued":{"date-parts":[["2017"]]}}}],"schema":"https://github.com/citation-style-language/schema/raw/master/csl-citation.json"} </w:instrText>
                            </w:r>
                            <w:r w:rsidRPr="00C04EA9">
                              <w:fldChar w:fldCharType="separate"/>
                            </w:r>
                            <w:r w:rsidRPr="00C04EA9">
                              <w:t>Breheny &amp; Burchett 2017)</w:t>
                            </w:r>
                            <w:bookmarkEnd w:id="4537"/>
                            <w:r w:rsidRPr="00C04EA9">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9BDB984" id="Text Box 54" o:spid="_x0000_s1034" type="#_x0000_t202" style="position:absolute;left:0;text-align:left;margin-left:0;margin-top:592.6pt;width:452pt;height:.05pt;z-index:2517269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" stroked="f">
                <v:textbox style="mso-fit-shape-to-text:t" inset="0,0,0,0">
                  <w:txbxContent>
                    <w:p w14:paraId="43A2A4B9" w14:textId="303A2AB0" w:rsidR="0086183B" w:rsidRPr="009C1032" w:rsidRDefault="0086183B" w:rsidP="0086183B">
                      <w:pPr>
                        <w:pStyle w:val="Caption"/>
                        <w:rPr>
                          <w:noProof/>
                          <w:sz w:val="22"/>
                          <w:szCs w:val="22"/>
                        </w:rPr>
                      </w:pPr>
                      <w:bookmarkStart w:id="4545" w:name="_Toc96540407"/>
                      <w:r>
                        <w:t xml:space="preserve">Figure </w:t>
                      </w:r>
                      <w:r w:rsidR="004F0ACE">
                        <w:fldChar w:fldCharType="begin"/>
                      </w:r>
                      <w:r w:rsidR="004F0ACE">
                        <w:instrText xml:space="preserve"> SEQ Figure \* ARABIC </w:instrText>
                      </w:r>
                      <w:r w:rsidR="004F0ACE">
                        <w:fldChar w:fldCharType="separate"/>
                      </w:r>
                      <w:r>
                        <w:rPr>
                          <w:noProof/>
                        </w:rPr>
                        <w:t>12</w:t>
                      </w:r>
                      <w:r w:rsidR="004F0ACE">
                        <w:rPr>
                          <w:noProof/>
                        </w:rPr>
                        <w:fldChar w:fldCharType="end"/>
                      </w:r>
                      <w:r>
                        <w:t xml:space="preserve">. </w:t>
                      </w:r>
                      <w:r w:rsidRPr="00C04EA9">
                        <w:t xml:space="preserve">Plots displaying how the expected dependent variable (% </w:t>
                      </w:r>
                      <w:ins w:id="4546" w:author="Daniel Stewart" w:date="2022-02-10T12:43:00Z">
                        <w:r>
                          <w:t>recessed marsh</w:t>
                        </w:r>
                      </w:ins>
                      <w:del w:id="4547" w:author="Daniel Stewart" w:date="2022-02-10T12:43:00Z">
                        <w:r w:rsidRPr="00C04EA9" w:rsidDel="008F379B">
                          <w:delText>mudflat</w:delText>
                        </w:r>
                      </w:del>
                      <w:r w:rsidRPr="00C04EA9">
                        <w:t>) changes as a function of each model predictor (x-axis), while all other model variables are held fixed. The expected value is displayed with the blue line, 95% confidence interval for the expected value with the grey band, and partial residuals with red dots</w:t>
                      </w:r>
                      <w:del w:id="4548" w:author="Daniel Stewart" w:date="2022-02-10T12:44:00Z">
                        <w:r w:rsidRPr="00C04EA9" w:rsidDel="000367B4">
                          <w:delText xml:space="preserve"> (bottom right exempt)</w:delText>
                        </w:r>
                      </w:del>
                      <w:r w:rsidRPr="00C04EA9">
                        <w:t xml:space="preserve">. This and all subsequent plots in Appendices </w:t>
                      </w:r>
                      <w:ins w:id="4549" w:author="Daniel Stewart" w:date="2022-02-10T13:35:00Z">
                        <w:r>
                          <w:t>J,M &amp;</w:t>
                        </w:r>
                      </w:ins>
                      <w:ins w:id="4550" w:author="Daniel Stewart" w:date="2022-02-10T13:36:00Z">
                        <w:r>
                          <w:t xml:space="preserve"> </w:t>
                        </w:r>
                      </w:ins>
                      <w:ins w:id="4551" w:author="Daniel Stewart" w:date="2022-02-10T13:35:00Z">
                        <w:r>
                          <w:t>O</w:t>
                        </w:r>
                      </w:ins>
                      <w:del w:id="4552" w:author="Daniel Stewart" w:date="2022-02-10T13:35:00Z">
                        <w:r w:rsidRPr="00C04EA9" w:rsidDel="003A6F5A">
                          <w:delText>C-F</w:delText>
                        </w:r>
                      </w:del>
                      <w:r w:rsidRPr="00C04EA9">
                        <w:t xml:space="preserve"> were created using visreg package in R (visreg, ‘visreg’ package; </w:t>
                      </w:r>
                      <w:r w:rsidRPr="00C04EA9">
                        <w:fldChar w:fldCharType="begin"/>
                      </w:r>
                      <w:r w:rsidRPr="00C04EA9">
                        <w:instrText xml:space="preserve"> ADDIN ZOTERO_ITEM CSL_CITATION {"citationID":"cq8D6r5v","properties":{"formattedCitation":"(Breheny &amp; Burchett 2017)","plainCitation":"(Breheny &amp; Burchett 2017)","noteIndex":0},"citationItems":[{"id":875,"uris":["http://zotero.org/users/6112721/items/RZ3ZEHLN"],"uri":["http://zotero.org/users/6112721/items/RZ3ZEHLN"],"itemData":{"id":875,"type":"article-journal","container-title":"The R Journal","page":"56-71","title":"Visualization of Regression Models Using visreg","volume":"9","author":[{"family":"Breheny","given":"Patrick"},{"family":"Burchett","given":"Woodrow"}],"issued":{"date-parts":[["2017"]]}}}],"schema":"https://github.com/citation-style-language/schema/raw/master/csl-citation.json"} </w:instrText>
                      </w:r>
                      <w:r w:rsidRPr="00C04EA9">
                        <w:fldChar w:fldCharType="separate"/>
                      </w:r>
                      <w:r w:rsidRPr="00C04EA9">
                        <w:t>Breheny &amp; Burchett 2017)</w:t>
                      </w:r>
                      <w:bookmarkEnd w:id="4545"/>
                      <w:r w:rsidRPr="00C04EA9">
                        <w:fldChar w:fldCharType="end"/>
                      </w:r>
                    </w:p>
                  </w:txbxContent>
                </v:textbox>
                <w10:wrap type="topAndBottom"/>
              </v:shape>
            </w:pict>
          </mc:Fallback>
        </mc:AlternateContent>
      </w:r>
    </w:p>
    <w:p w14:paraId="3C1F8818" w14:textId="55872891" w:rsidR="00811C7B" w:rsidRDefault="00811C7B" w:rsidP="00811C7B">
      <w:pPr>
        <w:widowControl w:val="0"/>
      </w:pPr>
    </w:p>
    <w:p w14:paraId="55B5ABAC" w14:textId="27B0C43B" w:rsidR="00811C7B" w:rsidRPr="00CE54E0" w:rsidDel="00E90451" w:rsidRDefault="00811C7B" w:rsidP="00811C7B">
      <w:pPr>
        <w:pStyle w:val="Heading2"/>
        <w:widowControl w:val="0"/>
        <w:numPr>
          <w:ilvl w:val="0"/>
          <w:numId w:val="0"/>
        </w:numPr>
        <w:ind w:left="576" w:hanging="576"/>
        <w:rPr>
          <w:del w:id="4553" w:author="Daniel Stewart" w:date="2022-02-10T09:39:00Z"/>
        </w:rPr>
      </w:pPr>
    </w:p>
    <w:p w14:paraId="0F41CFDA" w14:textId="389E3EF3" w:rsidR="00CE54E0" w:rsidRDefault="0009662D" w:rsidP="00811C7B">
      <w:pPr>
        <w:widowControl w:val="0"/>
      </w:pPr>
      <w:del w:id="4554" w:author="Daniel Stewart" w:date="2022-02-08T14:03:00Z">
        <w:r w:rsidDel="005F509B">
          <w:rPr>
            <w:noProof/>
          </w:rPr>
          <w:drawing>
            <wp:anchor distT="0" distB="0" distL="114300" distR="114300" simplePos="0" relativeHeight="251658298" behindDoc="0" locked="0" layoutInCell="1" allowOverlap="1" wp14:anchorId="056DCE84" wp14:editId="7ACC1A7A">
              <wp:simplePos x="0" y="0"/>
              <wp:positionH relativeFrom="column">
                <wp:posOffset>3990178</wp:posOffset>
              </wp:positionH>
              <wp:positionV relativeFrom="paragraph">
                <wp:posOffset>3155950</wp:posOffset>
              </wp:positionV>
              <wp:extent cx="2148205" cy="2339975"/>
              <wp:effectExtent l="0" t="0" r="0" b="0"/>
              <wp:wrapTopAndBottom/>
              <wp:docPr id="144723456" name="Picture 144723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23456" name="Picture 144723456"/>
                      <pic:cNvPicPr/>
                    </pic:nvPicPr>
                    <pic:blipFill rotWithShape="1">
                      <a:blip r:embed="rId65">
                        <a:extLst>
                          <a:ext uri="{28A0092B-C50C-407E-A947-70E740481C1C}">
                            <a14:useLocalDpi xmlns:a14="http://schemas.microsoft.com/office/drawing/2010/main" val="0"/>
                          </a:ext>
                        </a:extLst>
                      </a:blip>
                      <a:srcRect l="8179"/>
                      <a:stretch/>
                    </pic:blipFill>
                    <pic:spPr bwMode="auto">
                      <a:xfrm>
                        <a:off x="0" y="0"/>
                        <a:ext cx="2148205" cy="23399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del>
    </w:p>
    <w:p w14:paraId="26397503" w14:textId="267265B6" w:rsidR="00493BF5" w:rsidRPr="00CE54E0" w:rsidRDefault="00A200F2">
      <w:pPr>
        <w:pStyle w:val="Heading2"/>
        <w:numPr>
          <w:ilvl w:val="0"/>
          <w:numId w:val="0"/>
        </w:numPr>
        <w:rPr>
          <w:ins w:id="4555" w:author="Daniel Stewart" w:date="2022-02-10T12:52:00Z"/>
        </w:rPr>
        <w:pPrChange w:id="4556" w:author="Daniel Stewart" w:date="2022-02-10T12:54:00Z">
          <w:pPr>
            <w:pStyle w:val="Heading1"/>
            <w:numPr>
              <w:numId w:val="0"/>
            </w:numPr>
            <w:spacing w:line="240" w:lineRule="auto"/>
            <w:ind w:left="0" w:firstLine="284"/>
          </w:pPr>
        </w:pPrChange>
      </w:pPr>
      <w:del w:id="4557" w:author="Daniel Stewart" w:date="2022-02-09T13:44:00Z">
        <w:r w:rsidRPr="00CE54E0" w:rsidDel="00C10339">
          <w:lastRenderedPageBreak/>
          <w:br w:type="page"/>
        </w:r>
      </w:del>
      <w:bookmarkStart w:id="4558" w:name="_Toc97625664"/>
      <w:ins w:id="4559" w:author="Daniel Stewart" w:date="2022-02-09T10:01:00Z">
        <w:r w:rsidR="00493BF5" w:rsidRPr="00CE54E0">
          <w:t xml:space="preserve">Appendix </w:t>
        </w:r>
      </w:ins>
      <w:r w:rsidR="0086183B">
        <w:t>I</w:t>
      </w:r>
      <w:ins w:id="4560" w:author="Daniel Stewart" w:date="2022-02-09T10:01:00Z">
        <w:r w:rsidR="00493BF5" w:rsidRPr="00CE54E0">
          <w:t xml:space="preserve">. Summary </w:t>
        </w:r>
      </w:ins>
      <w:r w:rsidR="00FD3377">
        <w:t>S</w:t>
      </w:r>
      <w:r w:rsidR="00055075">
        <w:t>t</w:t>
      </w:r>
      <w:ins w:id="4561" w:author="Daniel Stewart" w:date="2022-02-09T10:01:00Z">
        <w:r w:rsidR="00493BF5" w:rsidRPr="00CE54E0">
          <w:t xml:space="preserve">atistics of </w:t>
        </w:r>
      </w:ins>
      <w:r w:rsidR="00055075">
        <w:t>N</w:t>
      </w:r>
      <w:ins w:id="4562" w:author="Daniel Stewart" w:date="2022-02-09T10:01:00Z">
        <w:r w:rsidR="00493BF5" w:rsidRPr="00CE54E0">
          <w:t xml:space="preserve">ative </w:t>
        </w:r>
      </w:ins>
      <w:r w:rsidR="00055075">
        <w:t>D</w:t>
      </w:r>
      <w:ins w:id="4563" w:author="Daniel Stewart" w:date="2022-02-09T10:01:00Z">
        <w:r w:rsidR="00493BF5" w:rsidRPr="00CE54E0">
          <w:t xml:space="preserve">ominance </w:t>
        </w:r>
      </w:ins>
      <w:r w:rsidR="00055075">
        <w:t>M</w:t>
      </w:r>
      <w:ins w:id="4564" w:author="Daniel Stewart" w:date="2022-02-09T10:01:00Z">
        <w:r w:rsidR="00493BF5" w:rsidRPr="00CE54E0">
          <w:t>odel</w:t>
        </w:r>
      </w:ins>
      <w:ins w:id="4565" w:author="Daniel Stewart" w:date="2022-02-10T12:47:00Z">
        <w:r w:rsidR="000367B4" w:rsidRPr="00CE54E0">
          <w:t xml:space="preserve"> </w:t>
        </w:r>
      </w:ins>
      <w:r w:rsidR="00055075">
        <w:t>V</w:t>
      </w:r>
      <w:ins w:id="4566" w:author="Daniel Stewart" w:date="2022-02-09T10:01:00Z">
        <w:r w:rsidR="00493BF5" w:rsidRPr="00CE54E0">
          <w:t>ariables</w:t>
        </w:r>
      </w:ins>
      <w:bookmarkEnd w:id="4558"/>
    </w:p>
    <w:p w14:paraId="70AA1737" w14:textId="2A6A341F" w:rsidR="00A200F2" w:rsidDel="00493BF5" w:rsidRDefault="00A200F2">
      <w:pPr>
        <w:pStyle w:val="Table"/>
        <w:rPr>
          <w:del w:id="4567" w:author="Daniel Stewart" w:date="2022-02-08T08:35:00Z"/>
        </w:rPr>
        <w:pPrChange w:id="4568" w:author="Daniel Stewart" w:date="2022-02-10T11:31:00Z">
          <w:pPr/>
        </w:pPrChange>
      </w:pPr>
    </w:p>
    <w:p w14:paraId="1B107DC1" w14:textId="07A5BAA6" w:rsidR="00AD4E1F" w:rsidRDefault="00AD4E1F" w:rsidP="00AD4E1F">
      <w:pPr>
        <w:pStyle w:val="Caption"/>
        <w:keepNext/>
      </w:pPr>
      <w:bookmarkStart w:id="4569" w:name="_Toc96540391"/>
      <w:r>
        <w:t xml:space="preserve">Table </w:t>
      </w:r>
      <w:r w:rsidR="004F0ACE">
        <w:fldChar w:fldCharType="begin"/>
      </w:r>
      <w:r w:rsidR="004F0ACE">
        <w:instrText xml:space="preserve"> SEQ Table \* ARABIC </w:instrText>
      </w:r>
      <w:r w:rsidR="004F0ACE">
        <w:fldChar w:fldCharType="separate"/>
      </w:r>
      <w:r w:rsidR="00F77AA2">
        <w:rPr>
          <w:noProof/>
        </w:rPr>
        <w:t>8</w:t>
      </w:r>
      <w:r w:rsidR="004F0ACE">
        <w:rPr>
          <w:noProof/>
        </w:rPr>
        <w:fldChar w:fldCharType="end"/>
      </w:r>
      <w:r>
        <w:t xml:space="preserve">. </w:t>
      </w:r>
      <w:r w:rsidRPr="0014267A">
        <w:t>Summary statistics for all variables included in the native dominance model</w:t>
      </w:r>
      <w:r w:rsidR="00184A33">
        <w:t xml:space="preserve"> (</w:t>
      </w:r>
      <w:r w:rsidR="00184A33">
        <w:rPr>
          <w:i/>
          <w:iCs/>
        </w:rPr>
        <w:t>n</w:t>
      </w:r>
      <w:r w:rsidR="00184A33">
        <w:t xml:space="preserve"> = 1244).</w:t>
      </w:r>
      <w:r w:rsidRPr="0014267A">
        <w:t xml:space="preserve"> Continuous data are summarized using minimum, maximum, mean, and standard deviation values, while categorical data show the number and relative frequency of each variable.</w:t>
      </w:r>
      <w:bookmarkEnd w:id="4569"/>
    </w:p>
    <w:tbl>
      <w:tblPr>
        <w:tblW w:w="7655" w:type="dxa"/>
        <w:jc w:val="center"/>
        <w:tblLook w:val="04A0" w:firstRow="1" w:lastRow="0" w:firstColumn="1" w:lastColumn="0" w:noHBand="0" w:noVBand="1"/>
      </w:tblPr>
      <w:tblGrid>
        <w:gridCol w:w="2144"/>
        <w:gridCol w:w="704"/>
        <w:gridCol w:w="852"/>
        <w:gridCol w:w="852"/>
        <w:gridCol w:w="852"/>
        <w:gridCol w:w="1117"/>
        <w:gridCol w:w="1134"/>
      </w:tblGrid>
      <w:tr w:rsidR="00193843" w:rsidRPr="00493BF5" w14:paraId="325A8475" w14:textId="77777777" w:rsidTr="00F446D6">
        <w:trPr>
          <w:trHeight w:hRule="exact" w:val="340"/>
          <w:jc w:val="center"/>
          <w:ins w:id="4570" w:author="Daniel Stewart" w:date="2022-02-09T10:01:00Z"/>
        </w:trPr>
        <w:tc>
          <w:tcPr>
            <w:tcW w:w="2144" w:type="dxa"/>
            <w:tcBorders>
              <w:top w:val="nil"/>
              <w:left w:val="nil"/>
              <w:bottom w:val="nil"/>
              <w:right w:val="nil"/>
            </w:tcBorders>
            <w:shd w:val="clear" w:color="auto" w:fill="auto"/>
            <w:noWrap/>
            <w:hideMark/>
          </w:tcPr>
          <w:p w14:paraId="15F90E60" w14:textId="77777777" w:rsidR="00493BF5" w:rsidRPr="00493BF5" w:rsidRDefault="00493BF5" w:rsidP="00D95039">
            <w:pPr>
              <w:pStyle w:val="Table"/>
              <w:rPr>
                <w:ins w:id="4571" w:author="Daniel Stewart" w:date="2022-02-09T10:01:00Z"/>
              </w:rPr>
            </w:pPr>
          </w:p>
        </w:tc>
        <w:tc>
          <w:tcPr>
            <w:tcW w:w="3260" w:type="dxa"/>
            <w:gridSpan w:val="4"/>
            <w:tcBorders>
              <w:top w:val="nil"/>
              <w:left w:val="single" w:sz="4" w:space="0" w:color="auto"/>
              <w:bottom w:val="single" w:sz="4" w:space="0" w:color="auto"/>
              <w:right w:val="single" w:sz="4" w:space="0" w:color="000000"/>
            </w:tcBorders>
            <w:shd w:val="clear" w:color="auto" w:fill="auto"/>
            <w:noWrap/>
            <w:hideMark/>
          </w:tcPr>
          <w:p w14:paraId="0EA93C2A" w14:textId="41A74C1B" w:rsidR="00493BF5" w:rsidRPr="00F446D6" w:rsidRDefault="00493BF5">
            <w:pPr>
              <w:pStyle w:val="Table"/>
              <w:jc w:val="center"/>
              <w:rPr>
                <w:ins w:id="4572" w:author="Daniel Stewart" w:date="2022-02-09T10:01:00Z"/>
                <w:b/>
                <w:bCs/>
                <w:rPrChange w:id="4573" w:author="Daniel Stewart" w:date="2022-02-10T12:49:00Z">
                  <w:rPr>
                    <w:ins w:id="4574" w:author="Daniel Stewart" w:date="2022-02-09T10:01:00Z"/>
                    <w:rFonts w:ascii="Calibri" w:hAnsi="Calibri" w:cs="Calibri"/>
                    <w:color w:val="000000"/>
                  </w:rPr>
                </w:rPrChange>
              </w:rPr>
              <w:pPrChange w:id="4575" w:author="Daniel Stewart" w:date="2022-02-10T12:49:00Z">
                <w:pPr>
                  <w:pStyle w:val="Table"/>
                </w:pPr>
              </w:pPrChange>
            </w:pPr>
            <w:ins w:id="4576" w:author="Daniel Stewart" w:date="2022-02-09T10:01:00Z">
              <w:r w:rsidRPr="00F446D6">
                <w:rPr>
                  <w:b/>
                  <w:bCs/>
                  <w:rPrChange w:id="4577" w:author="Daniel Stewart" w:date="2022-02-10T12:49:00Z">
                    <w:rPr>
                      <w:rFonts w:ascii="Calibri" w:hAnsi="Calibri" w:cs="Calibri"/>
                      <w:color w:val="000000"/>
                    </w:rPr>
                  </w:rPrChange>
                </w:rPr>
                <w:t xml:space="preserve">Continuous </w:t>
              </w:r>
            </w:ins>
            <w:ins w:id="4578" w:author="Daniel Stewart" w:date="2022-02-09T10:02:00Z">
              <w:r w:rsidRPr="00F446D6">
                <w:rPr>
                  <w:b/>
                  <w:bCs/>
                  <w:rPrChange w:id="4579" w:author="Daniel Stewart" w:date="2022-02-10T12:49:00Z">
                    <w:rPr>
                      <w:color w:val="000000"/>
                    </w:rPr>
                  </w:rPrChange>
                </w:rPr>
                <w:t>Data</w:t>
              </w:r>
            </w:ins>
          </w:p>
        </w:tc>
        <w:tc>
          <w:tcPr>
            <w:tcW w:w="2251" w:type="dxa"/>
            <w:gridSpan w:val="2"/>
            <w:tcBorders>
              <w:top w:val="nil"/>
              <w:left w:val="nil"/>
              <w:bottom w:val="single" w:sz="4" w:space="0" w:color="auto"/>
              <w:right w:val="nil"/>
            </w:tcBorders>
            <w:shd w:val="clear" w:color="auto" w:fill="auto"/>
            <w:noWrap/>
            <w:hideMark/>
          </w:tcPr>
          <w:p w14:paraId="0D75CF15" w14:textId="6096CCA6" w:rsidR="00493BF5" w:rsidRPr="00F446D6" w:rsidRDefault="00493BF5">
            <w:pPr>
              <w:pStyle w:val="Table"/>
              <w:jc w:val="center"/>
              <w:rPr>
                <w:ins w:id="4580" w:author="Daniel Stewart" w:date="2022-02-09T10:01:00Z"/>
                <w:b/>
                <w:bCs/>
                <w:rPrChange w:id="4581" w:author="Daniel Stewart" w:date="2022-02-10T12:49:00Z">
                  <w:rPr>
                    <w:ins w:id="4582" w:author="Daniel Stewart" w:date="2022-02-09T10:01:00Z"/>
                    <w:rFonts w:ascii="Calibri" w:hAnsi="Calibri" w:cs="Calibri"/>
                    <w:color w:val="000000"/>
                  </w:rPr>
                </w:rPrChange>
              </w:rPr>
              <w:pPrChange w:id="4583" w:author="Daniel Stewart" w:date="2022-02-10T12:49:00Z">
                <w:pPr>
                  <w:pStyle w:val="Table"/>
                </w:pPr>
              </w:pPrChange>
            </w:pPr>
            <w:ins w:id="4584" w:author="Daniel Stewart" w:date="2022-02-09T10:01:00Z">
              <w:r w:rsidRPr="00F446D6">
                <w:rPr>
                  <w:b/>
                  <w:bCs/>
                  <w:rPrChange w:id="4585" w:author="Daniel Stewart" w:date="2022-02-10T12:49:00Z">
                    <w:rPr>
                      <w:rFonts w:ascii="Calibri" w:hAnsi="Calibri" w:cs="Calibri"/>
                      <w:color w:val="000000"/>
                    </w:rPr>
                  </w:rPrChange>
                </w:rPr>
                <w:t xml:space="preserve">Categorical </w:t>
              </w:r>
            </w:ins>
            <w:ins w:id="4586" w:author="Daniel Stewart" w:date="2022-02-09T10:02:00Z">
              <w:r w:rsidRPr="00F446D6">
                <w:rPr>
                  <w:b/>
                  <w:bCs/>
                  <w:rPrChange w:id="4587" w:author="Daniel Stewart" w:date="2022-02-10T12:49:00Z">
                    <w:rPr>
                      <w:color w:val="000000"/>
                    </w:rPr>
                  </w:rPrChange>
                </w:rPr>
                <w:t>Data</w:t>
              </w:r>
            </w:ins>
          </w:p>
        </w:tc>
      </w:tr>
      <w:tr w:rsidR="00193843" w:rsidRPr="00493BF5" w14:paraId="62788755" w14:textId="77777777" w:rsidTr="00F446D6">
        <w:trPr>
          <w:trHeight w:hRule="exact" w:val="340"/>
          <w:jc w:val="center"/>
          <w:ins w:id="4588" w:author="Daniel Stewart" w:date="2022-02-09T10:01:00Z"/>
        </w:trPr>
        <w:tc>
          <w:tcPr>
            <w:tcW w:w="2144" w:type="dxa"/>
            <w:tcBorders>
              <w:top w:val="single" w:sz="4" w:space="0" w:color="auto"/>
              <w:left w:val="nil"/>
              <w:bottom w:val="single" w:sz="4" w:space="0" w:color="auto"/>
              <w:right w:val="nil"/>
            </w:tcBorders>
            <w:shd w:val="clear" w:color="auto" w:fill="auto"/>
            <w:noWrap/>
            <w:vAlign w:val="center"/>
            <w:hideMark/>
          </w:tcPr>
          <w:p w14:paraId="48358424" w14:textId="77777777" w:rsidR="00493BF5" w:rsidRPr="00F446D6" w:rsidRDefault="00493BF5" w:rsidP="00D95039">
            <w:pPr>
              <w:pStyle w:val="Table"/>
              <w:rPr>
                <w:ins w:id="4589" w:author="Daniel Stewart" w:date="2022-02-09T10:01:00Z"/>
                <w:i/>
                <w:iCs/>
                <w:rPrChange w:id="4590" w:author="Daniel Stewart" w:date="2022-02-10T12:49:00Z">
                  <w:rPr>
                    <w:ins w:id="4591" w:author="Daniel Stewart" w:date="2022-02-09T10:01:00Z"/>
                    <w:rFonts w:ascii="Calibri" w:hAnsi="Calibri" w:cs="Calibri"/>
                    <w:color w:val="000000"/>
                  </w:rPr>
                </w:rPrChange>
              </w:rPr>
            </w:pPr>
            <w:ins w:id="4592" w:author="Daniel Stewart" w:date="2022-02-09T10:01:00Z">
              <w:r w:rsidRPr="00F446D6">
                <w:rPr>
                  <w:i/>
                  <w:iCs/>
                  <w:rPrChange w:id="4593" w:author="Daniel Stewart" w:date="2022-02-10T12:49:00Z">
                    <w:rPr>
                      <w:rFonts w:ascii="Calibri" w:hAnsi="Calibri" w:cs="Calibri"/>
                      <w:color w:val="000000"/>
                    </w:rPr>
                  </w:rPrChange>
                </w:rPr>
                <w:t>Variable</w:t>
              </w:r>
            </w:ins>
          </w:p>
        </w:tc>
        <w:tc>
          <w:tcPr>
            <w:tcW w:w="704" w:type="dxa"/>
            <w:tcBorders>
              <w:top w:val="nil"/>
              <w:left w:val="single" w:sz="4" w:space="0" w:color="auto"/>
              <w:bottom w:val="single" w:sz="4" w:space="0" w:color="auto"/>
              <w:right w:val="nil"/>
            </w:tcBorders>
            <w:shd w:val="clear" w:color="auto" w:fill="auto"/>
            <w:noWrap/>
            <w:vAlign w:val="center"/>
            <w:hideMark/>
          </w:tcPr>
          <w:p w14:paraId="481B3D1B" w14:textId="77777777" w:rsidR="00493BF5" w:rsidRPr="00F446D6" w:rsidRDefault="00493BF5">
            <w:pPr>
              <w:pStyle w:val="Table"/>
              <w:jc w:val="center"/>
              <w:rPr>
                <w:ins w:id="4594" w:author="Daniel Stewart" w:date="2022-02-09T10:01:00Z"/>
                <w:i/>
                <w:iCs/>
                <w:rPrChange w:id="4595" w:author="Daniel Stewart" w:date="2022-02-10T12:49:00Z">
                  <w:rPr>
                    <w:ins w:id="4596" w:author="Daniel Stewart" w:date="2022-02-09T10:01:00Z"/>
                    <w:rFonts w:ascii="Calibri" w:hAnsi="Calibri" w:cs="Calibri"/>
                    <w:color w:val="000000"/>
                  </w:rPr>
                </w:rPrChange>
              </w:rPr>
              <w:pPrChange w:id="4597" w:author="Daniel Stewart" w:date="2022-02-10T12:49:00Z">
                <w:pPr>
                  <w:pStyle w:val="Table"/>
                </w:pPr>
              </w:pPrChange>
            </w:pPr>
            <w:ins w:id="4598" w:author="Daniel Stewart" w:date="2022-02-09T10:01:00Z">
              <w:r w:rsidRPr="00F446D6">
                <w:rPr>
                  <w:i/>
                  <w:iCs/>
                  <w:rPrChange w:id="4599" w:author="Daniel Stewart" w:date="2022-02-10T12:49:00Z">
                    <w:rPr>
                      <w:rFonts w:ascii="Calibri" w:hAnsi="Calibri" w:cs="Calibri"/>
                      <w:color w:val="000000"/>
                    </w:rPr>
                  </w:rPrChange>
                </w:rPr>
                <w:t>min</w:t>
              </w:r>
            </w:ins>
          </w:p>
        </w:tc>
        <w:tc>
          <w:tcPr>
            <w:tcW w:w="852" w:type="dxa"/>
            <w:tcBorders>
              <w:top w:val="nil"/>
              <w:left w:val="nil"/>
              <w:bottom w:val="single" w:sz="4" w:space="0" w:color="auto"/>
              <w:right w:val="nil"/>
            </w:tcBorders>
            <w:shd w:val="clear" w:color="auto" w:fill="auto"/>
            <w:noWrap/>
            <w:vAlign w:val="center"/>
            <w:hideMark/>
          </w:tcPr>
          <w:p w14:paraId="58042174" w14:textId="77777777" w:rsidR="00493BF5" w:rsidRPr="00F446D6" w:rsidRDefault="00493BF5">
            <w:pPr>
              <w:pStyle w:val="Table"/>
              <w:jc w:val="center"/>
              <w:rPr>
                <w:ins w:id="4600" w:author="Daniel Stewart" w:date="2022-02-09T10:01:00Z"/>
                <w:i/>
                <w:iCs/>
                <w:rPrChange w:id="4601" w:author="Daniel Stewart" w:date="2022-02-10T12:49:00Z">
                  <w:rPr>
                    <w:ins w:id="4602" w:author="Daniel Stewart" w:date="2022-02-09T10:01:00Z"/>
                    <w:rFonts w:ascii="Calibri" w:hAnsi="Calibri" w:cs="Calibri"/>
                    <w:color w:val="000000"/>
                  </w:rPr>
                </w:rPrChange>
              </w:rPr>
              <w:pPrChange w:id="4603" w:author="Daniel Stewart" w:date="2022-02-10T12:49:00Z">
                <w:pPr>
                  <w:pStyle w:val="Table"/>
                </w:pPr>
              </w:pPrChange>
            </w:pPr>
            <w:ins w:id="4604" w:author="Daniel Stewart" w:date="2022-02-09T10:01:00Z">
              <w:r w:rsidRPr="00F446D6">
                <w:rPr>
                  <w:i/>
                  <w:iCs/>
                  <w:rPrChange w:id="4605" w:author="Daniel Stewart" w:date="2022-02-10T12:49:00Z">
                    <w:rPr>
                      <w:rFonts w:ascii="Calibri" w:hAnsi="Calibri" w:cs="Calibri"/>
                      <w:color w:val="000000"/>
                    </w:rPr>
                  </w:rPrChange>
                </w:rPr>
                <w:t>max</w:t>
              </w:r>
            </w:ins>
          </w:p>
        </w:tc>
        <w:tc>
          <w:tcPr>
            <w:tcW w:w="852" w:type="dxa"/>
            <w:tcBorders>
              <w:top w:val="nil"/>
              <w:left w:val="nil"/>
              <w:bottom w:val="single" w:sz="4" w:space="0" w:color="auto"/>
              <w:right w:val="nil"/>
            </w:tcBorders>
            <w:shd w:val="clear" w:color="auto" w:fill="auto"/>
            <w:noWrap/>
            <w:vAlign w:val="center"/>
            <w:hideMark/>
          </w:tcPr>
          <w:p w14:paraId="31844784" w14:textId="77777777" w:rsidR="00493BF5" w:rsidRPr="00F446D6" w:rsidRDefault="00493BF5">
            <w:pPr>
              <w:pStyle w:val="Table"/>
              <w:jc w:val="center"/>
              <w:rPr>
                <w:ins w:id="4606" w:author="Daniel Stewart" w:date="2022-02-09T10:01:00Z"/>
                <w:i/>
                <w:iCs/>
                <w:rPrChange w:id="4607" w:author="Daniel Stewart" w:date="2022-02-10T12:49:00Z">
                  <w:rPr>
                    <w:ins w:id="4608" w:author="Daniel Stewart" w:date="2022-02-09T10:01:00Z"/>
                    <w:rFonts w:ascii="Calibri" w:hAnsi="Calibri" w:cs="Calibri"/>
                    <w:color w:val="000000"/>
                  </w:rPr>
                </w:rPrChange>
              </w:rPr>
              <w:pPrChange w:id="4609" w:author="Daniel Stewart" w:date="2022-02-10T12:49:00Z">
                <w:pPr>
                  <w:pStyle w:val="Table"/>
                </w:pPr>
              </w:pPrChange>
            </w:pPr>
            <w:ins w:id="4610" w:author="Daniel Stewart" w:date="2022-02-09T10:01:00Z">
              <w:r w:rsidRPr="00F446D6">
                <w:rPr>
                  <w:i/>
                  <w:iCs/>
                  <w:rPrChange w:id="4611" w:author="Daniel Stewart" w:date="2022-02-10T12:49:00Z">
                    <w:rPr>
                      <w:rFonts w:ascii="Calibri" w:hAnsi="Calibri" w:cs="Calibri"/>
                      <w:color w:val="000000"/>
                    </w:rPr>
                  </w:rPrChange>
                </w:rPr>
                <w:t>mean</w:t>
              </w:r>
            </w:ins>
          </w:p>
        </w:tc>
        <w:tc>
          <w:tcPr>
            <w:tcW w:w="852" w:type="dxa"/>
            <w:tcBorders>
              <w:top w:val="nil"/>
              <w:left w:val="nil"/>
              <w:bottom w:val="single" w:sz="4" w:space="0" w:color="auto"/>
              <w:right w:val="single" w:sz="4" w:space="0" w:color="auto"/>
            </w:tcBorders>
            <w:shd w:val="clear" w:color="auto" w:fill="auto"/>
            <w:noWrap/>
            <w:vAlign w:val="center"/>
            <w:hideMark/>
          </w:tcPr>
          <w:p w14:paraId="3AB86DC4" w14:textId="77777777" w:rsidR="00493BF5" w:rsidRPr="00F446D6" w:rsidRDefault="00493BF5">
            <w:pPr>
              <w:pStyle w:val="Table"/>
              <w:jc w:val="center"/>
              <w:rPr>
                <w:ins w:id="4612" w:author="Daniel Stewart" w:date="2022-02-09T10:01:00Z"/>
                <w:i/>
                <w:iCs/>
                <w:rPrChange w:id="4613" w:author="Daniel Stewart" w:date="2022-02-10T12:49:00Z">
                  <w:rPr>
                    <w:ins w:id="4614" w:author="Daniel Stewart" w:date="2022-02-09T10:01:00Z"/>
                    <w:rFonts w:ascii="Calibri" w:hAnsi="Calibri" w:cs="Calibri"/>
                    <w:color w:val="000000"/>
                  </w:rPr>
                </w:rPrChange>
              </w:rPr>
              <w:pPrChange w:id="4615" w:author="Daniel Stewart" w:date="2022-02-10T12:49:00Z">
                <w:pPr>
                  <w:pStyle w:val="Table"/>
                </w:pPr>
              </w:pPrChange>
            </w:pPr>
            <w:ins w:id="4616" w:author="Daniel Stewart" w:date="2022-02-09T10:01:00Z">
              <w:r w:rsidRPr="00F446D6">
                <w:rPr>
                  <w:i/>
                  <w:iCs/>
                  <w:rPrChange w:id="4617" w:author="Daniel Stewart" w:date="2022-02-10T12:49:00Z">
                    <w:rPr>
                      <w:rFonts w:ascii="Calibri" w:hAnsi="Calibri" w:cs="Calibri"/>
                      <w:color w:val="000000"/>
                    </w:rPr>
                  </w:rPrChange>
                </w:rPr>
                <w:t>stdev</w:t>
              </w:r>
            </w:ins>
          </w:p>
        </w:tc>
        <w:tc>
          <w:tcPr>
            <w:tcW w:w="1117" w:type="dxa"/>
            <w:tcBorders>
              <w:top w:val="nil"/>
              <w:left w:val="nil"/>
              <w:bottom w:val="single" w:sz="4" w:space="0" w:color="auto"/>
              <w:right w:val="nil"/>
            </w:tcBorders>
            <w:shd w:val="clear" w:color="auto" w:fill="auto"/>
            <w:noWrap/>
            <w:vAlign w:val="center"/>
            <w:hideMark/>
          </w:tcPr>
          <w:p w14:paraId="5057D7BC" w14:textId="77777777" w:rsidR="00493BF5" w:rsidRPr="00F446D6" w:rsidRDefault="00493BF5">
            <w:pPr>
              <w:pStyle w:val="Table"/>
              <w:jc w:val="center"/>
              <w:rPr>
                <w:ins w:id="4618" w:author="Daniel Stewart" w:date="2022-02-09T10:01:00Z"/>
                <w:i/>
                <w:iCs/>
                <w:rPrChange w:id="4619" w:author="Daniel Stewart" w:date="2022-02-10T12:49:00Z">
                  <w:rPr>
                    <w:ins w:id="4620" w:author="Daniel Stewart" w:date="2022-02-09T10:01:00Z"/>
                    <w:rFonts w:ascii="Calibri" w:hAnsi="Calibri" w:cs="Calibri"/>
                    <w:color w:val="000000"/>
                  </w:rPr>
                </w:rPrChange>
              </w:rPr>
              <w:pPrChange w:id="4621" w:author="Daniel Stewart" w:date="2022-02-10T12:49:00Z">
                <w:pPr>
                  <w:pStyle w:val="Table"/>
                </w:pPr>
              </w:pPrChange>
            </w:pPr>
            <w:ins w:id="4622" w:author="Daniel Stewart" w:date="2022-02-09T10:01:00Z">
              <w:r w:rsidRPr="00F446D6">
                <w:rPr>
                  <w:i/>
                  <w:iCs/>
                  <w:rPrChange w:id="4623" w:author="Daniel Stewart" w:date="2022-02-10T12:49:00Z">
                    <w:rPr>
                      <w:rFonts w:ascii="Calibri" w:hAnsi="Calibri" w:cs="Calibri"/>
                      <w:color w:val="000000"/>
                    </w:rPr>
                  </w:rPrChange>
                </w:rPr>
                <w:t>yes</w:t>
              </w:r>
            </w:ins>
          </w:p>
        </w:tc>
        <w:tc>
          <w:tcPr>
            <w:tcW w:w="1134" w:type="dxa"/>
            <w:tcBorders>
              <w:top w:val="nil"/>
              <w:left w:val="nil"/>
              <w:bottom w:val="single" w:sz="4" w:space="0" w:color="auto"/>
              <w:right w:val="nil"/>
            </w:tcBorders>
            <w:shd w:val="clear" w:color="auto" w:fill="auto"/>
            <w:noWrap/>
            <w:vAlign w:val="center"/>
            <w:hideMark/>
          </w:tcPr>
          <w:p w14:paraId="54FC37D7" w14:textId="77777777" w:rsidR="00493BF5" w:rsidRPr="00F446D6" w:rsidRDefault="00493BF5">
            <w:pPr>
              <w:pStyle w:val="Table"/>
              <w:jc w:val="center"/>
              <w:rPr>
                <w:ins w:id="4624" w:author="Daniel Stewart" w:date="2022-02-09T10:01:00Z"/>
                <w:i/>
                <w:iCs/>
                <w:rPrChange w:id="4625" w:author="Daniel Stewart" w:date="2022-02-10T12:49:00Z">
                  <w:rPr>
                    <w:ins w:id="4626" w:author="Daniel Stewart" w:date="2022-02-09T10:01:00Z"/>
                    <w:rFonts w:ascii="Calibri" w:hAnsi="Calibri" w:cs="Calibri"/>
                    <w:color w:val="000000"/>
                  </w:rPr>
                </w:rPrChange>
              </w:rPr>
              <w:pPrChange w:id="4627" w:author="Daniel Stewart" w:date="2022-02-10T12:49:00Z">
                <w:pPr>
                  <w:pStyle w:val="Table"/>
                </w:pPr>
              </w:pPrChange>
            </w:pPr>
            <w:ins w:id="4628" w:author="Daniel Stewart" w:date="2022-02-09T10:01:00Z">
              <w:r w:rsidRPr="00F446D6">
                <w:rPr>
                  <w:i/>
                  <w:iCs/>
                  <w:rPrChange w:id="4629" w:author="Daniel Stewart" w:date="2022-02-10T12:49:00Z">
                    <w:rPr>
                      <w:rFonts w:ascii="Calibri" w:hAnsi="Calibri" w:cs="Calibri"/>
                      <w:color w:val="000000"/>
                    </w:rPr>
                  </w:rPrChange>
                </w:rPr>
                <w:t>no</w:t>
              </w:r>
            </w:ins>
          </w:p>
        </w:tc>
      </w:tr>
      <w:tr w:rsidR="00C872E7" w:rsidRPr="00493BF5" w14:paraId="122BF461" w14:textId="77777777" w:rsidTr="00F446D6">
        <w:trPr>
          <w:trHeight w:hRule="exact" w:val="340"/>
          <w:jc w:val="center"/>
          <w:ins w:id="4630" w:author="Daniel Stewart" w:date="2022-02-09T10:01:00Z"/>
        </w:trPr>
        <w:tc>
          <w:tcPr>
            <w:tcW w:w="2144" w:type="dxa"/>
            <w:tcBorders>
              <w:top w:val="nil"/>
              <w:left w:val="nil"/>
              <w:bottom w:val="nil"/>
              <w:right w:val="nil"/>
            </w:tcBorders>
            <w:shd w:val="clear" w:color="auto" w:fill="auto"/>
            <w:noWrap/>
            <w:hideMark/>
          </w:tcPr>
          <w:p w14:paraId="21B5BD3A" w14:textId="324EDEDA" w:rsidR="00493BF5" w:rsidRPr="00493BF5" w:rsidRDefault="00493BF5" w:rsidP="00D95039">
            <w:pPr>
              <w:pStyle w:val="Table"/>
              <w:rPr>
                <w:ins w:id="4631" w:author="Daniel Stewart" w:date="2022-02-09T10:01:00Z"/>
                <w:rPrChange w:id="4632" w:author="Daniel Stewart" w:date="2022-02-09T10:02:00Z">
                  <w:rPr>
                    <w:ins w:id="4633" w:author="Daniel Stewart" w:date="2022-02-09T10:01:00Z"/>
                    <w:rFonts w:ascii="Calibri" w:hAnsi="Calibri" w:cs="Calibri"/>
                    <w:color w:val="000000"/>
                  </w:rPr>
                </w:rPrChange>
              </w:rPr>
            </w:pPr>
            <w:ins w:id="4634" w:author="Daniel Stewart" w:date="2022-02-09T10:01:00Z">
              <w:r w:rsidRPr="00493BF5">
                <w:rPr>
                  <w:rPrChange w:id="4635" w:author="Daniel Stewart" w:date="2022-02-09T10:02:00Z">
                    <w:rPr>
                      <w:rFonts w:ascii="Calibri" w:hAnsi="Calibri" w:cs="Calibri"/>
                      <w:color w:val="000000"/>
                    </w:rPr>
                  </w:rPrChange>
                </w:rPr>
                <w:t xml:space="preserve">Distance </w:t>
              </w:r>
            </w:ins>
            <w:ins w:id="4636" w:author="Daniel Stewart" w:date="2022-02-10T12:49:00Z">
              <w:r w:rsidR="00F446D6">
                <w:t>u</w:t>
              </w:r>
            </w:ins>
            <w:ins w:id="4637" w:author="Daniel Stewart" w:date="2022-02-09T10:01:00Z">
              <w:r w:rsidRPr="00493BF5">
                <w:rPr>
                  <w:rPrChange w:id="4638" w:author="Daniel Stewart" w:date="2022-02-09T10:02:00Z">
                    <w:rPr>
                      <w:rFonts w:ascii="Calibri" w:hAnsi="Calibri" w:cs="Calibri"/>
                      <w:color w:val="000000"/>
                    </w:rPr>
                  </w:rPrChange>
                </w:rPr>
                <w:t>priver (km)</w:t>
              </w:r>
            </w:ins>
          </w:p>
        </w:tc>
        <w:tc>
          <w:tcPr>
            <w:tcW w:w="704" w:type="dxa"/>
            <w:tcBorders>
              <w:top w:val="nil"/>
              <w:left w:val="single" w:sz="4" w:space="0" w:color="auto"/>
              <w:bottom w:val="nil"/>
              <w:right w:val="nil"/>
            </w:tcBorders>
            <w:shd w:val="clear" w:color="auto" w:fill="auto"/>
            <w:noWrap/>
            <w:hideMark/>
          </w:tcPr>
          <w:p w14:paraId="542926B9" w14:textId="246D3246" w:rsidR="00493BF5" w:rsidRPr="00493BF5" w:rsidRDefault="00493BF5">
            <w:pPr>
              <w:pStyle w:val="Table"/>
              <w:jc w:val="center"/>
              <w:rPr>
                <w:ins w:id="4639" w:author="Daniel Stewart" w:date="2022-02-09T10:01:00Z"/>
                <w:rPrChange w:id="4640" w:author="Daniel Stewart" w:date="2022-02-09T10:02:00Z">
                  <w:rPr>
                    <w:ins w:id="4641" w:author="Daniel Stewart" w:date="2022-02-09T10:01:00Z"/>
                    <w:rFonts w:ascii="Calibri" w:hAnsi="Calibri" w:cs="Calibri"/>
                    <w:color w:val="000000"/>
                  </w:rPr>
                </w:rPrChange>
              </w:rPr>
              <w:pPrChange w:id="4642" w:author="Daniel Stewart" w:date="2022-02-10T12:49:00Z">
                <w:pPr>
                  <w:pStyle w:val="Table"/>
                </w:pPr>
              </w:pPrChange>
            </w:pPr>
            <w:ins w:id="4643" w:author="Daniel Stewart" w:date="2022-02-09T10:01:00Z">
              <w:r w:rsidRPr="00493BF5">
                <w:rPr>
                  <w:rPrChange w:id="4644" w:author="Daniel Stewart" w:date="2022-02-09T10:02:00Z">
                    <w:rPr>
                      <w:rFonts w:ascii="Calibri" w:hAnsi="Calibri" w:cs="Calibri"/>
                      <w:color w:val="000000"/>
                    </w:rPr>
                  </w:rPrChange>
                </w:rPr>
                <w:t>0.44</w:t>
              </w:r>
            </w:ins>
          </w:p>
        </w:tc>
        <w:tc>
          <w:tcPr>
            <w:tcW w:w="852" w:type="dxa"/>
            <w:tcBorders>
              <w:top w:val="nil"/>
              <w:left w:val="nil"/>
              <w:bottom w:val="nil"/>
              <w:right w:val="nil"/>
            </w:tcBorders>
            <w:shd w:val="clear" w:color="auto" w:fill="auto"/>
            <w:noWrap/>
            <w:hideMark/>
          </w:tcPr>
          <w:p w14:paraId="49BF5A14" w14:textId="7401D6DE" w:rsidR="00493BF5" w:rsidRPr="00493BF5" w:rsidRDefault="00493BF5">
            <w:pPr>
              <w:pStyle w:val="Table"/>
              <w:jc w:val="center"/>
              <w:rPr>
                <w:ins w:id="4645" w:author="Daniel Stewart" w:date="2022-02-09T10:01:00Z"/>
                <w:rPrChange w:id="4646" w:author="Daniel Stewart" w:date="2022-02-09T10:02:00Z">
                  <w:rPr>
                    <w:ins w:id="4647" w:author="Daniel Stewart" w:date="2022-02-09T10:01:00Z"/>
                    <w:rFonts w:ascii="Calibri" w:hAnsi="Calibri" w:cs="Calibri"/>
                    <w:color w:val="000000"/>
                  </w:rPr>
                </w:rPrChange>
              </w:rPr>
              <w:pPrChange w:id="4648" w:author="Daniel Stewart" w:date="2022-02-10T12:49:00Z">
                <w:pPr>
                  <w:pStyle w:val="Table"/>
                </w:pPr>
              </w:pPrChange>
            </w:pPr>
            <w:ins w:id="4649" w:author="Daniel Stewart" w:date="2022-02-09T10:01:00Z">
              <w:r w:rsidRPr="00493BF5">
                <w:rPr>
                  <w:rPrChange w:id="4650" w:author="Daniel Stewart" w:date="2022-02-09T10:02:00Z">
                    <w:rPr>
                      <w:rFonts w:ascii="Calibri" w:hAnsi="Calibri" w:cs="Calibri"/>
                      <w:color w:val="000000"/>
                    </w:rPr>
                  </w:rPrChange>
                </w:rPr>
                <w:t>46.9</w:t>
              </w:r>
            </w:ins>
            <w:ins w:id="4651" w:author="Daniel Stewart" w:date="2022-02-09T10:05:00Z">
              <w:r>
                <w:t>2</w:t>
              </w:r>
            </w:ins>
          </w:p>
        </w:tc>
        <w:tc>
          <w:tcPr>
            <w:tcW w:w="852" w:type="dxa"/>
            <w:tcBorders>
              <w:top w:val="nil"/>
              <w:left w:val="nil"/>
              <w:bottom w:val="nil"/>
              <w:right w:val="nil"/>
            </w:tcBorders>
            <w:shd w:val="clear" w:color="auto" w:fill="auto"/>
            <w:noWrap/>
            <w:hideMark/>
          </w:tcPr>
          <w:p w14:paraId="4CEF870F" w14:textId="71120C97" w:rsidR="00493BF5" w:rsidRPr="00493BF5" w:rsidRDefault="00493BF5">
            <w:pPr>
              <w:pStyle w:val="Table"/>
              <w:jc w:val="center"/>
              <w:rPr>
                <w:ins w:id="4652" w:author="Daniel Stewart" w:date="2022-02-09T10:01:00Z"/>
                <w:rPrChange w:id="4653" w:author="Daniel Stewart" w:date="2022-02-09T10:02:00Z">
                  <w:rPr>
                    <w:ins w:id="4654" w:author="Daniel Stewart" w:date="2022-02-09T10:01:00Z"/>
                    <w:rFonts w:ascii="Calibri" w:hAnsi="Calibri" w:cs="Calibri"/>
                    <w:color w:val="000000"/>
                  </w:rPr>
                </w:rPrChange>
              </w:rPr>
              <w:pPrChange w:id="4655" w:author="Daniel Stewart" w:date="2022-02-10T12:49:00Z">
                <w:pPr>
                  <w:pStyle w:val="Table"/>
                </w:pPr>
              </w:pPrChange>
            </w:pPr>
            <w:ins w:id="4656" w:author="Daniel Stewart" w:date="2022-02-09T10:01:00Z">
              <w:r w:rsidRPr="00493BF5">
                <w:rPr>
                  <w:rPrChange w:id="4657" w:author="Daniel Stewart" w:date="2022-02-09T10:02:00Z">
                    <w:rPr>
                      <w:rFonts w:ascii="Calibri" w:hAnsi="Calibri" w:cs="Calibri"/>
                      <w:color w:val="000000"/>
                    </w:rPr>
                  </w:rPrChange>
                </w:rPr>
                <w:t>1</w:t>
              </w:r>
            </w:ins>
            <w:r w:rsidR="00184A33">
              <w:t>4</w:t>
            </w:r>
            <w:ins w:id="4658" w:author="Daniel Stewart" w:date="2022-02-09T10:01:00Z">
              <w:r w:rsidRPr="00493BF5">
                <w:rPr>
                  <w:rPrChange w:id="4659" w:author="Daniel Stewart" w:date="2022-02-09T10:02:00Z">
                    <w:rPr>
                      <w:rFonts w:ascii="Calibri" w:hAnsi="Calibri" w:cs="Calibri"/>
                      <w:color w:val="000000"/>
                    </w:rPr>
                  </w:rPrChange>
                </w:rPr>
                <w:t>.</w:t>
              </w:r>
            </w:ins>
            <w:r w:rsidR="00184A33">
              <w:t>79</w:t>
            </w:r>
          </w:p>
        </w:tc>
        <w:tc>
          <w:tcPr>
            <w:tcW w:w="852" w:type="dxa"/>
            <w:tcBorders>
              <w:top w:val="nil"/>
              <w:left w:val="nil"/>
              <w:bottom w:val="nil"/>
              <w:right w:val="single" w:sz="4" w:space="0" w:color="auto"/>
            </w:tcBorders>
            <w:shd w:val="clear" w:color="auto" w:fill="auto"/>
            <w:noWrap/>
            <w:hideMark/>
          </w:tcPr>
          <w:p w14:paraId="1C1D2377" w14:textId="14567FE5" w:rsidR="00493BF5" w:rsidRPr="00493BF5" w:rsidRDefault="00184A33">
            <w:pPr>
              <w:pStyle w:val="Table"/>
              <w:jc w:val="center"/>
              <w:rPr>
                <w:ins w:id="4660" w:author="Daniel Stewart" w:date="2022-02-09T10:01:00Z"/>
                <w:rPrChange w:id="4661" w:author="Daniel Stewart" w:date="2022-02-09T10:02:00Z">
                  <w:rPr>
                    <w:ins w:id="4662" w:author="Daniel Stewart" w:date="2022-02-09T10:01:00Z"/>
                    <w:rFonts w:ascii="Calibri" w:hAnsi="Calibri" w:cs="Calibri"/>
                    <w:color w:val="000000"/>
                  </w:rPr>
                </w:rPrChange>
              </w:rPr>
              <w:pPrChange w:id="4663" w:author="Daniel Stewart" w:date="2022-02-10T12:49:00Z">
                <w:pPr>
                  <w:pStyle w:val="Table"/>
                </w:pPr>
              </w:pPrChange>
            </w:pPr>
            <w:r>
              <w:t>8</w:t>
            </w:r>
            <w:ins w:id="4664" w:author="Daniel Stewart" w:date="2022-02-09T10:01:00Z">
              <w:r w:rsidR="00493BF5" w:rsidRPr="00493BF5">
                <w:rPr>
                  <w:rPrChange w:id="4665" w:author="Daniel Stewart" w:date="2022-02-09T10:02:00Z">
                    <w:rPr>
                      <w:rFonts w:ascii="Calibri" w:hAnsi="Calibri" w:cs="Calibri"/>
                      <w:color w:val="000000"/>
                    </w:rPr>
                  </w:rPrChange>
                </w:rPr>
                <w:t>.</w:t>
              </w:r>
            </w:ins>
            <w:r>
              <w:t>73</w:t>
            </w:r>
          </w:p>
        </w:tc>
        <w:tc>
          <w:tcPr>
            <w:tcW w:w="1117" w:type="dxa"/>
            <w:tcBorders>
              <w:top w:val="nil"/>
              <w:left w:val="nil"/>
              <w:bottom w:val="nil"/>
              <w:right w:val="nil"/>
            </w:tcBorders>
            <w:shd w:val="clear" w:color="auto" w:fill="auto"/>
            <w:noWrap/>
            <w:hideMark/>
          </w:tcPr>
          <w:p w14:paraId="24E65DFB" w14:textId="63814A35" w:rsidR="00493BF5" w:rsidRPr="00493BF5" w:rsidRDefault="00493BF5">
            <w:pPr>
              <w:pStyle w:val="Table"/>
              <w:jc w:val="center"/>
              <w:rPr>
                <w:ins w:id="4666" w:author="Daniel Stewart" w:date="2022-02-09T10:01:00Z"/>
                <w:rPrChange w:id="4667" w:author="Daniel Stewart" w:date="2022-02-09T10:02:00Z">
                  <w:rPr>
                    <w:ins w:id="4668" w:author="Daniel Stewart" w:date="2022-02-09T10:01:00Z"/>
                    <w:rFonts w:ascii="Calibri" w:hAnsi="Calibri" w:cs="Calibri"/>
                    <w:color w:val="000000"/>
                  </w:rPr>
                </w:rPrChange>
              </w:rPr>
              <w:pPrChange w:id="4669" w:author="Daniel Stewart" w:date="2022-02-10T12:49:00Z">
                <w:pPr>
                  <w:pStyle w:val="Table"/>
                </w:pPr>
              </w:pPrChange>
            </w:pPr>
            <w:ins w:id="4670" w:author="Daniel Stewart" w:date="2022-02-09T10:03:00Z">
              <w:r>
                <w:t>-</w:t>
              </w:r>
            </w:ins>
          </w:p>
        </w:tc>
        <w:tc>
          <w:tcPr>
            <w:tcW w:w="1134" w:type="dxa"/>
            <w:tcBorders>
              <w:top w:val="nil"/>
              <w:left w:val="nil"/>
              <w:bottom w:val="nil"/>
              <w:right w:val="nil"/>
            </w:tcBorders>
            <w:shd w:val="clear" w:color="auto" w:fill="auto"/>
            <w:noWrap/>
            <w:hideMark/>
          </w:tcPr>
          <w:p w14:paraId="34B0202E" w14:textId="2906757E" w:rsidR="00493BF5" w:rsidRPr="00493BF5" w:rsidRDefault="00493BF5">
            <w:pPr>
              <w:pStyle w:val="Table"/>
              <w:jc w:val="center"/>
              <w:rPr>
                <w:ins w:id="4671" w:author="Daniel Stewart" w:date="2022-02-09T10:01:00Z"/>
                <w:rPrChange w:id="4672" w:author="Daniel Stewart" w:date="2022-02-09T10:02:00Z">
                  <w:rPr>
                    <w:ins w:id="4673" w:author="Daniel Stewart" w:date="2022-02-09T10:01:00Z"/>
                    <w:rFonts w:ascii="Calibri" w:hAnsi="Calibri" w:cs="Calibri"/>
                    <w:color w:val="000000"/>
                  </w:rPr>
                </w:rPrChange>
              </w:rPr>
              <w:pPrChange w:id="4674" w:author="Daniel Stewart" w:date="2022-02-10T12:49:00Z">
                <w:pPr>
                  <w:pStyle w:val="Table"/>
                </w:pPr>
              </w:pPrChange>
            </w:pPr>
            <w:ins w:id="4675" w:author="Daniel Stewart" w:date="2022-02-09T10:03:00Z">
              <w:r>
                <w:t>-</w:t>
              </w:r>
            </w:ins>
          </w:p>
        </w:tc>
      </w:tr>
      <w:tr w:rsidR="00C872E7" w:rsidRPr="00493BF5" w14:paraId="3753FB16" w14:textId="77777777" w:rsidTr="00F446D6">
        <w:trPr>
          <w:trHeight w:hRule="exact" w:val="340"/>
          <w:jc w:val="center"/>
          <w:ins w:id="4676" w:author="Daniel Stewart" w:date="2022-02-09T10:01:00Z"/>
        </w:trPr>
        <w:tc>
          <w:tcPr>
            <w:tcW w:w="2144" w:type="dxa"/>
            <w:tcBorders>
              <w:top w:val="nil"/>
              <w:left w:val="nil"/>
              <w:bottom w:val="nil"/>
              <w:right w:val="nil"/>
            </w:tcBorders>
            <w:shd w:val="clear" w:color="auto" w:fill="auto"/>
            <w:noWrap/>
            <w:hideMark/>
          </w:tcPr>
          <w:p w14:paraId="230F740E" w14:textId="61D9809E" w:rsidR="00493BF5" w:rsidRPr="00493BF5" w:rsidRDefault="00493BF5" w:rsidP="00D95039">
            <w:pPr>
              <w:pStyle w:val="Table"/>
              <w:rPr>
                <w:ins w:id="4677" w:author="Daniel Stewart" w:date="2022-02-09T10:01:00Z"/>
                <w:rPrChange w:id="4678" w:author="Daniel Stewart" w:date="2022-02-09T10:02:00Z">
                  <w:rPr>
                    <w:ins w:id="4679" w:author="Daniel Stewart" w:date="2022-02-09T10:01:00Z"/>
                    <w:rFonts w:ascii="Calibri" w:hAnsi="Calibri" w:cs="Calibri"/>
                    <w:color w:val="000000"/>
                  </w:rPr>
                </w:rPrChange>
              </w:rPr>
            </w:pPr>
            <w:ins w:id="4680" w:author="Daniel Stewart" w:date="2022-02-09T10:01:00Z">
              <w:r w:rsidRPr="00493BF5">
                <w:rPr>
                  <w:rPrChange w:id="4681" w:author="Daniel Stewart" w:date="2022-02-09T10:02:00Z">
                    <w:rPr>
                      <w:rFonts w:ascii="Calibri" w:hAnsi="Calibri" w:cs="Calibri"/>
                      <w:color w:val="000000"/>
                    </w:rPr>
                  </w:rPrChange>
                </w:rPr>
                <w:t xml:space="preserve">Sampling </w:t>
              </w:r>
            </w:ins>
            <w:ins w:id="4682" w:author="Daniel Stewart" w:date="2022-02-10T12:49:00Z">
              <w:r w:rsidR="00F446D6">
                <w:t>a</w:t>
              </w:r>
            </w:ins>
            <w:ins w:id="4683" w:author="Daniel Stewart" w:date="2022-02-09T10:01:00Z">
              <w:r w:rsidRPr="00493BF5">
                <w:rPr>
                  <w:rPrChange w:id="4684" w:author="Daniel Stewart" w:date="2022-02-09T10:02:00Z">
                    <w:rPr>
                      <w:rFonts w:ascii="Calibri" w:hAnsi="Calibri" w:cs="Calibri"/>
                      <w:color w:val="000000"/>
                    </w:rPr>
                  </w:rPrChange>
                </w:rPr>
                <w:t>ge (years)</w:t>
              </w:r>
            </w:ins>
          </w:p>
        </w:tc>
        <w:tc>
          <w:tcPr>
            <w:tcW w:w="704" w:type="dxa"/>
            <w:tcBorders>
              <w:top w:val="nil"/>
              <w:left w:val="single" w:sz="4" w:space="0" w:color="auto"/>
              <w:bottom w:val="nil"/>
              <w:right w:val="nil"/>
            </w:tcBorders>
            <w:shd w:val="clear" w:color="auto" w:fill="auto"/>
            <w:noWrap/>
            <w:hideMark/>
          </w:tcPr>
          <w:p w14:paraId="22E4058B" w14:textId="77777777" w:rsidR="00493BF5" w:rsidRPr="00493BF5" w:rsidRDefault="00493BF5">
            <w:pPr>
              <w:pStyle w:val="Table"/>
              <w:jc w:val="center"/>
              <w:rPr>
                <w:ins w:id="4685" w:author="Daniel Stewart" w:date="2022-02-09T10:01:00Z"/>
                <w:rPrChange w:id="4686" w:author="Daniel Stewart" w:date="2022-02-09T10:02:00Z">
                  <w:rPr>
                    <w:ins w:id="4687" w:author="Daniel Stewart" w:date="2022-02-09T10:01:00Z"/>
                    <w:rFonts w:ascii="Calibri" w:hAnsi="Calibri" w:cs="Calibri"/>
                    <w:color w:val="000000"/>
                  </w:rPr>
                </w:rPrChange>
              </w:rPr>
              <w:pPrChange w:id="4688" w:author="Daniel Stewart" w:date="2022-02-10T12:49:00Z">
                <w:pPr>
                  <w:pStyle w:val="Table"/>
                </w:pPr>
              </w:pPrChange>
            </w:pPr>
            <w:ins w:id="4689" w:author="Daniel Stewart" w:date="2022-02-09T10:01:00Z">
              <w:r w:rsidRPr="00493BF5">
                <w:rPr>
                  <w:rPrChange w:id="4690" w:author="Daniel Stewart" w:date="2022-02-09T10:02:00Z">
                    <w:rPr>
                      <w:rFonts w:ascii="Calibri" w:hAnsi="Calibri" w:cs="Calibri"/>
                      <w:color w:val="000000"/>
                    </w:rPr>
                  </w:rPrChange>
                </w:rPr>
                <w:t>2</w:t>
              </w:r>
            </w:ins>
          </w:p>
        </w:tc>
        <w:tc>
          <w:tcPr>
            <w:tcW w:w="852" w:type="dxa"/>
            <w:tcBorders>
              <w:top w:val="nil"/>
              <w:left w:val="nil"/>
              <w:bottom w:val="nil"/>
              <w:right w:val="nil"/>
            </w:tcBorders>
            <w:shd w:val="clear" w:color="auto" w:fill="auto"/>
            <w:noWrap/>
            <w:hideMark/>
          </w:tcPr>
          <w:p w14:paraId="20B571C6" w14:textId="77777777" w:rsidR="00493BF5" w:rsidRPr="00493BF5" w:rsidRDefault="00493BF5">
            <w:pPr>
              <w:pStyle w:val="Table"/>
              <w:jc w:val="center"/>
              <w:rPr>
                <w:ins w:id="4691" w:author="Daniel Stewart" w:date="2022-02-09T10:01:00Z"/>
                <w:rPrChange w:id="4692" w:author="Daniel Stewart" w:date="2022-02-09T10:02:00Z">
                  <w:rPr>
                    <w:ins w:id="4693" w:author="Daniel Stewart" w:date="2022-02-09T10:01:00Z"/>
                    <w:rFonts w:ascii="Calibri" w:hAnsi="Calibri" w:cs="Calibri"/>
                    <w:color w:val="000000"/>
                  </w:rPr>
                </w:rPrChange>
              </w:rPr>
              <w:pPrChange w:id="4694" w:author="Daniel Stewart" w:date="2022-02-10T12:49:00Z">
                <w:pPr>
                  <w:pStyle w:val="Table"/>
                </w:pPr>
              </w:pPrChange>
            </w:pPr>
            <w:ins w:id="4695" w:author="Daniel Stewart" w:date="2022-02-09T10:01:00Z">
              <w:r w:rsidRPr="00493BF5">
                <w:rPr>
                  <w:rPrChange w:id="4696" w:author="Daniel Stewart" w:date="2022-02-09T10:02:00Z">
                    <w:rPr>
                      <w:rFonts w:ascii="Calibri" w:hAnsi="Calibri" w:cs="Calibri"/>
                      <w:color w:val="000000"/>
                    </w:rPr>
                  </w:rPrChange>
                </w:rPr>
                <w:t>37</w:t>
              </w:r>
            </w:ins>
          </w:p>
        </w:tc>
        <w:tc>
          <w:tcPr>
            <w:tcW w:w="852" w:type="dxa"/>
            <w:tcBorders>
              <w:top w:val="nil"/>
              <w:left w:val="nil"/>
              <w:bottom w:val="nil"/>
              <w:right w:val="nil"/>
            </w:tcBorders>
            <w:shd w:val="clear" w:color="auto" w:fill="auto"/>
            <w:noWrap/>
            <w:hideMark/>
          </w:tcPr>
          <w:p w14:paraId="6BDA8F52" w14:textId="559D2E67" w:rsidR="00493BF5" w:rsidRPr="00493BF5" w:rsidRDefault="00493BF5">
            <w:pPr>
              <w:pStyle w:val="Table"/>
              <w:jc w:val="center"/>
              <w:rPr>
                <w:ins w:id="4697" w:author="Daniel Stewart" w:date="2022-02-09T10:01:00Z"/>
                <w:rPrChange w:id="4698" w:author="Daniel Stewart" w:date="2022-02-09T10:02:00Z">
                  <w:rPr>
                    <w:ins w:id="4699" w:author="Daniel Stewart" w:date="2022-02-09T10:01:00Z"/>
                    <w:rFonts w:ascii="Calibri" w:hAnsi="Calibri" w:cs="Calibri"/>
                    <w:color w:val="000000"/>
                  </w:rPr>
                </w:rPrChange>
              </w:rPr>
              <w:pPrChange w:id="4700" w:author="Daniel Stewart" w:date="2022-02-10T12:49:00Z">
                <w:pPr>
                  <w:pStyle w:val="Table"/>
                </w:pPr>
              </w:pPrChange>
            </w:pPr>
            <w:ins w:id="4701" w:author="Daniel Stewart" w:date="2022-02-09T10:01:00Z">
              <w:r w:rsidRPr="00493BF5">
                <w:rPr>
                  <w:rPrChange w:id="4702" w:author="Daniel Stewart" w:date="2022-02-09T10:02:00Z">
                    <w:rPr>
                      <w:rFonts w:ascii="Calibri" w:hAnsi="Calibri" w:cs="Calibri"/>
                      <w:color w:val="000000"/>
                    </w:rPr>
                  </w:rPrChange>
                </w:rPr>
                <w:t>20.61</w:t>
              </w:r>
            </w:ins>
          </w:p>
        </w:tc>
        <w:tc>
          <w:tcPr>
            <w:tcW w:w="852" w:type="dxa"/>
            <w:tcBorders>
              <w:top w:val="nil"/>
              <w:left w:val="nil"/>
              <w:bottom w:val="nil"/>
              <w:right w:val="single" w:sz="4" w:space="0" w:color="auto"/>
            </w:tcBorders>
            <w:shd w:val="clear" w:color="auto" w:fill="auto"/>
            <w:noWrap/>
            <w:hideMark/>
          </w:tcPr>
          <w:p w14:paraId="3AB92730" w14:textId="0CD2A207" w:rsidR="00493BF5" w:rsidRPr="00493BF5" w:rsidRDefault="00493BF5">
            <w:pPr>
              <w:pStyle w:val="Table"/>
              <w:jc w:val="center"/>
              <w:rPr>
                <w:ins w:id="4703" w:author="Daniel Stewart" w:date="2022-02-09T10:01:00Z"/>
                <w:rPrChange w:id="4704" w:author="Daniel Stewart" w:date="2022-02-09T10:02:00Z">
                  <w:rPr>
                    <w:ins w:id="4705" w:author="Daniel Stewart" w:date="2022-02-09T10:01:00Z"/>
                    <w:rFonts w:ascii="Calibri" w:hAnsi="Calibri" w:cs="Calibri"/>
                    <w:color w:val="000000"/>
                  </w:rPr>
                </w:rPrChange>
              </w:rPr>
              <w:pPrChange w:id="4706" w:author="Daniel Stewart" w:date="2022-02-10T12:49:00Z">
                <w:pPr>
                  <w:pStyle w:val="Table"/>
                </w:pPr>
              </w:pPrChange>
            </w:pPr>
            <w:ins w:id="4707" w:author="Daniel Stewart" w:date="2022-02-09T10:01:00Z">
              <w:r w:rsidRPr="00493BF5">
                <w:rPr>
                  <w:rPrChange w:id="4708" w:author="Daniel Stewart" w:date="2022-02-09T10:02:00Z">
                    <w:rPr>
                      <w:rFonts w:ascii="Calibri" w:hAnsi="Calibri" w:cs="Calibri"/>
                      <w:color w:val="000000"/>
                    </w:rPr>
                  </w:rPrChange>
                </w:rPr>
                <w:t>8.3</w:t>
              </w:r>
            </w:ins>
            <w:r w:rsidR="00184A33">
              <w:t>3</w:t>
            </w:r>
          </w:p>
        </w:tc>
        <w:tc>
          <w:tcPr>
            <w:tcW w:w="1117" w:type="dxa"/>
            <w:tcBorders>
              <w:top w:val="nil"/>
              <w:left w:val="nil"/>
              <w:bottom w:val="nil"/>
              <w:right w:val="nil"/>
            </w:tcBorders>
            <w:shd w:val="clear" w:color="auto" w:fill="auto"/>
            <w:noWrap/>
            <w:hideMark/>
          </w:tcPr>
          <w:p w14:paraId="6C213394" w14:textId="7208B508" w:rsidR="00493BF5" w:rsidRPr="00493BF5" w:rsidRDefault="00493BF5">
            <w:pPr>
              <w:pStyle w:val="Table"/>
              <w:jc w:val="center"/>
              <w:rPr>
                <w:ins w:id="4709" w:author="Daniel Stewart" w:date="2022-02-09T10:01:00Z"/>
                <w:rPrChange w:id="4710" w:author="Daniel Stewart" w:date="2022-02-09T10:02:00Z">
                  <w:rPr>
                    <w:ins w:id="4711" w:author="Daniel Stewart" w:date="2022-02-09T10:01:00Z"/>
                    <w:rFonts w:ascii="Calibri" w:hAnsi="Calibri" w:cs="Calibri"/>
                    <w:color w:val="000000"/>
                  </w:rPr>
                </w:rPrChange>
              </w:rPr>
              <w:pPrChange w:id="4712" w:author="Daniel Stewart" w:date="2022-02-10T12:49:00Z">
                <w:pPr>
                  <w:pStyle w:val="Table"/>
                </w:pPr>
              </w:pPrChange>
            </w:pPr>
            <w:ins w:id="4713" w:author="Daniel Stewart" w:date="2022-02-09T10:03:00Z">
              <w:r>
                <w:t>-</w:t>
              </w:r>
            </w:ins>
          </w:p>
        </w:tc>
        <w:tc>
          <w:tcPr>
            <w:tcW w:w="1134" w:type="dxa"/>
            <w:tcBorders>
              <w:top w:val="nil"/>
              <w:left w:val="nil"/>
              <w:bottom w:val="nil"/>
              <w:right w:val="nil"/>
            </w:tcBorders>
            <w:shd w:val="clear" w:color="auto" w:fill="auto"/>
            <w:noWrap/>
            <w:hideMark/>
          </w:tcPr>
          <w:p w14:paraId="50C4981F" w14:textId="4652F329" w:rsidR="00493BF5" w:rsidRPr="00493BF5" w:rsidRDefault="00493BF5">
            <w:pPr>
              <w:pStyle w:val="Table"/>
              <w:jc w:val="center"/>
              <w:rPr>
                <w:ins w:id="4714" w:author="Daniel Stewart" w:date="2022-02-09T10:01:00Z"/>
                <w:rPrChange w:id="4715" w:author="Daniel Stewart" w:date="2022-02-09T10:02:00Z">
                  <w:rPr>
                    <w:ins w:id="4716" w:author="Daniel Stewart" w:date="2022-02-09T10:01:00Z"/>
                    <w:rFonts w:ascii="Calibri" w:hAnsi="Calibri" w:cs="Calibri"/>
                    <w:color w:val="000000"/>
                  </w:rPr>
                </w:rPrChange>
              </w:rPr>
              <w:pPrChange w:id="4717" w:author="Daniel Stewart" w:date="2022-02-10T12:49:00Z">
                <w:pPr>
                  <w:pStyle w:val="Table"/>
                </w:pPr>
              </w:pPrChange>
            </w:pPr>
            <w:ins w:id="4718" w:author="Daniel Stewart" w:date="2022-02-09T10:03:00Z">
              <w:r>
                <w:t>-</w:t>
              </w:r>
            </w:ins>
          </w:p>
        </w:tc>
      </w:tr>
      <w:tr w:rsidR="00C872E7" w:rsidRPr="00493BF5" w14:paraId="79AB02CD" w14:textId="77777777" w:rsidTr="00F446D6">
        <w:trPr>
          <w:trHeight w:hRule="exact" w:val="340"/>
          <w:jc w:val="center"/>
          <w:ins w:id="4719" w:author="Daniel Stewart" w:date="2022-02-09T10:01:00Z"/>
        </w:trPr>
        <w:tc>
          <w:tcPr>
            <w:tcW w:w="2144" w:type="dxa"/>
            <w:tcBorders>
              <w:top w:val="nil"/>
              <w:left w:val="nil"/>
              <w:bottom w:val="nil"/>
              <w:right w:val="nil"/>
            </w:tcBorders>
            <w:shd w:val="clear" w:color="auto" w:fill="auto"/>
            <w:noWrap/>
            <w:hideMark/>
          </w:tcPr>
          <w:p w14:paraId="7F0A3B6D" w14:textId="77777777" w:rsidR="00493BF5" w:rsidRPr="00493BF5" w:rsidRDefault="00493BF5" w:rsidP="00D95039">
            <w:pPr>
              <w:pStyle w:val="Table"/>
              <w:rPr>
                <w:ins w:id="4720" w:author="Daniel Stewart" w:date="2022-02-09T10:01:00Z"/>
                <w:rPrChange w:id="4721" w:author="Daniel Stewart" w:date="2022-02-09T10:02:00Z">
                  <w:rPr>
                    <w:ins w:id="4722" w:author="Daniel Stewart" w:date="2022-02-09T10:01:00Z"/>
                    <w:rFonts w:ascii="Calibri" w:hAnsi="Calibri" w:cs="Calibri"/>
                    <w:color w:val="000000"/>
                  </w:rPr>
                </w:rPrChange>
              </w:rPr>
            </w:pPr>
            <w:ins w:id="4723" w:author="Daniel Stewart" w:date="2022-02-09T10:01:00Z">
              <w:r w:rsidRPr="00493BF5">
                <w:rPr>
                  <w:rPrChange w:id="4724" w:author="Daniel Stewart" w:date="2022-02-09T10:02:00Z">
                    <w:rPr>
                      <w:rFonts w:ascii="Calibri" w:hAnsi="Calibri" w:cs="Calibri"/>
                      <w:color w:val="000000"/>
                    </w:rPr>
                  </w:rPrChange>
                </w:rPr>
                <w:t>Elevation (m)</w:t>
              </w:r>
            </w:ins>
          </w:p>
        </w:tc>
        <w:tc>
          <w:tcPr>
            <w:tcW w:w="704" w:type="dxa"/>
            <w:tcBorders>
              <w:top w:val="nil"/>
              <w:left w:val="single" w:sz="4" w:space="0" w:color="auto"/>
              <w:bottom w:val="nil"/>
              <w:right w:val="nil"/>
            </w:tcBorders>
            <w:shd w:val="clear" w:color="auto" w:fill="auto"/>
            <w:noWrap/>
            <w:hideMark/>
          </w:tcPr>
          <w:p w14:paraId="4696BA29" w14:textId="2183A1A6" w:rsidR="00493BF5" w:rsidRPr="00493BF5" w:rsidRDefault="00184A33">
            <w:pPr>
              <w:pStyle w:val="Table"/>
              <w:jc w:val="center"/>
              <w:rPr>
                <w:ins w:id="4725" w:author="Daniel Stewart" w:date="2022-02-09T10:01:00Z"/>
                <w:rPrChange w:id="4726" w:author="Daniel Stewart" w:date="2022-02-09T10:02:00Z">
                  <w:rPr>
                    <w:ins w:id="4727" w:author="Daniel Stewart" w:date="2022-02-09T10:01:00Z"/>
                    <w:rFonts w:ascii="Calibri" w:hAnsi="Calibri" w:cs="Calibri"/>
                    <w:color w:val="000000"/>
                  </w:rPr>
                </w:rPrChange>
              </w:rPr>
              <w:pPrChange w:id="4728" w:author="Daniel Stewart" w:date="2022-02-10T12:49:00Z">
                <w:pPr>
                  <w:pStyle w:val="Table"/>
                </w:pPr>
              </w:pPrChange>
            </w:pPr>
            <w:r>
              <w:t>-</w:t>
            </w:r>
            <w:ins w:id="4729" w:author="Daniel Stewart" w:date="2022-02-09T10:01:00Z">
              <w:r w:rsidR="00493BF5" w:rsidRPr="00493BF5">
                <w:rPr>
                  <w:rPrChange w:id="4730" w:author="Daniel Stewart" w:date="2022-02-09T10:02:00Z">
                    <w:rPr>
                      <w:rFonts w:ascii="Calibri" w:hAnsi="Calibri" w:cs="Calibri"/>
                      <w:color w:val="000000"/>
                    </w:rPr>
                  </w:rPrChange>
                </w:rPr>
                <w:t>0.77</w:t>
              </w:r>
            </w:ins>
          </w:p>
        </w:tc>
        <w:tc>
          <w:tcPr>
            <w:tcW w:w="852" w:type="dxa"/>
            <w:tcBorders>
              <w:top w:val="nil"/>
              <w:left w:val="nil"/>
              <w:bottom w:val="nil"/>
              <w:right w:val="nil"/>
            </w:tcBorders>
            <w:shd w:val="clear" w:color="auto" w:fill="auto"/>
            <w:noWrap/>
            <w:hideMark/>
          </w:tcPr>
          <w:p w14:paraId="1F709096" w14:textId="77777777" w:rsidR="00493BF5" w:rsidRPr="00493BF5" w:rsidRDefault="00493BF5">
            <w:pPr>
              <w:pStyle w:val="Table"/>
              <w:jc w:val="center"/>
              <w:rPr>
                <w:ins w:id="4731" w:author="Daniel Stewart" w:date="2022-02-09T10:01:00Z"/>
                <w:rPrChange w:id="4732" w:author="Daniel Stewart" w:date="2022-02-09T10:02:00Z">
                  <w:rPr>
                    <w:ins w:id="4733" w:author="Daniel Stewart" w:date="2022-02-09T10:01:00Z"/>
                    <w:rFonts w:ascii="Calibri" w:hAnsi="Calibri" w:cs="Calibri"/>
                    <w:color w:val="000000"/>
                  </w:rPr>
                </w:rPrChange>
              </w:rPr>
              <w:pPrChange w:id="4734" w:author="Daniel Stewart" w:date="2022-02-10T12:49:00Z">
                <w:pPr>
                  <w:pStyle w:val="Table"/>
                </w:pPr>
              </w:pPrChange>
            </w:pPr>
            <w:ins w:id="4735" w:author="Daniel Stewart" w:date="2022-02-09T10:01:00Z">
              <w:r w:rsidRPr="00493BF5">
                <w:rPr>
                  <w:rPrChange w:id="4736" w:author="Daniel Stewart" w:date="2022-02-09T10:02:00Z">
                    <w:rPr>
                      <w:rFonts w:ascii="Calibri" w:hAnsi="Calibri" w:cs="Calibri"/>
                      <w:color w:val="000000"/>
                    </w:rPr>
                  </w:rPrChange>
                </w:rPr>
                <w:t>2.80</w:t>
              </w:r>
            </w:ins>
          </w:p>
        </w:tc>
        <w:tc>
          <w:tcPr>
            <w:tcW w:w="852" w:type="dxa"/>
            <w:tcBorders>
              <w:top w:val="nil"/>
              <w:left w:val="nil"/>
              <w:bottom w:val="nil"/>
              <w:right w:val="nil"/>
            </w:tcBorders>
            <w:shd w:val="clear" w:color="auto" w:fill="auto"/>
            <w:noWrap/>
            <w:hideMark/>
          </w:tcPr>
          <w:p w14:paraId="3C678E3A" w14:textId="6DF70683" w:rsidR="00493BF5" w:rsidRPr="00493BF5" w:rsidRDefault="00493BF5">
            <w:pPr>
              <w:pStyle w:val="Table"/>
              <w:jc w:val="center"/>
              <w:rPr>
                <w:ins w:id="4737" w:author="Daniel Stewart" w:date="2022-02-09T10:01:00Z"/>
                <w:rPrChange w:id="4738" w:author="Daniel Stewart" w:date="2022-02-09T10:02:00Z">
                  <w:rPr>
                    <w:ins w:id="4739" w:author="Daniel Stewart" w:date="2022-02-09T10:01:00Z"/>
                    <w:rFonts w:ascii="Calibri" w:hAnsi="Calibri" w:cs="Calibri"/>
                    <w:color w:val="000000"/>
                  </w:rPr>
                </w:rPrChange>
              </w:rPr>
              <w:pPrChange w:id="4740" w:author="Daniel Stewart" w:date="2022-02-10T12:49:00Z">
                <w:pPr>
                  <w:pStyle w:val="Table"/>
                </w:pPr>
              </w:pPrChange>
            </w:pPr>
            <w:ins w:id="4741" w:author="Daniel Stewart" w:date="2022-02-09T10:01:00Z">
              <w:r w:rsidRPr="00493BF5">
                <w:rPr>
                  <w:rPrChange w:id="4742" w:author="Daniel Stewart" w:date="2022-02-09T10:02:00Z">
                    <w:rPr>
                      <w:rFonts w:ascii="Calibri" w:hAnsi="Calibri" w:cs="Calibri"/>
                      <w:color w:val="000000"/>
                    </w:rPr>
                  </w:rPrChange>
                </w:rPr>
                <w:t>0.</w:t>
              </w:r>
            </w:ins>
            <w:r w:rsidR="00184A33">
              <w:t>83</w:t>
            </w:r>
          </w:p>
        </w:tc>
        <w:tc>
          <w:tcPr>
            <w:tcW w:w="852" w:type="dxa"/>
            <w:tcBorders>
              <w:top w:val="nil"/>
              <w:left w:val="nil"/>
              <w:bottom w:val="nil"/>
              <w:right w:val="single" w:sz="4" w:space="0" w:color="auto"/>
            </w:tcBorders>
            <w:shd w:val="clear" w:color="auto" w:fill="auto"/>
            <w:noWrap/>
            <w:hideMark/>
          </w:tcPr>
          <w:p w14:paraId="6BC828B3" w14:textId="691A73E9" w:rsidR="00493BF5" w:rsidRPr="00493BF5" w:rsidRDefault="00493BF5">
            <w:pPr>
              <w:pStyle w:val="Table"/>
              <w:jc w:val="center"/>
              <w:rPr>
                <w:ins w:id="4743" w:author="Daniel Stewart" w:date="2022-02-09T10:01:00Z"/>
                <w:rPrChange w:id="4744" w:author="Daniel Stewart" w:date="2022-02-09T10:02:00Z">
                  <w:rPr>
                    <w:ins w:id="4745" w:author="Daniel Stewart" w:date="2022-02-09T10:01:00Z"/>
                    <w:rFonts w:ascii="Calibri" w:hAnsi="Calibri" w:cs="Calibri"/>
                    <w:color w:val="000000"/>
                  </w:rPr>
                </w:rPrChange>
              </w:rPr>
              <w:pPrChange w:id="4746" w:author="Daniel Stewart" w:date="2022-02-10T12:49:00Z">
                <w:pPr>
                  <w:pStyle w:val="Table"/>
                </w:pPr>
              </w:pPrChange>
            </w:pPr>
            <w:ins w:id="4747" w:author="Daniel Stewart" w:date="2022-02-09T10:01:00Z">
              <w:r w:rsidRPr="00493BF5">
                <w:rPr>
                  <w:rPrChange w:id="4748" w:author="Daniel Stewart" w:date="2022-02-09T10:02:00Z">
                    <w:rPr>
                      <w:rFonts w:ascii="Calibri" w:hAnsi="Calibri" w:cs="Calibri"/>
                      <w:color w:val="000000"/>
                    </w:rPr>
                  </w:rPrChange>
                </w:rPr>
                <w:t>0.4</w:t>
              </w:r>
            </w:ins>
            <w:r w:rsidR="00184A33">
              <w:t>2</w:t>
            </w:r>
          </w:p>
        </w:tc>
        <w:tc>
          <w:tcPr>
            <w:tcW w:w="1117" w:type="dxa"/>
            <w:tcBorders>
              <w:top w:val="nil"/>
              <w:left w:val="nil"/>
              <w:bottom w:val="nil"/>
              <w:right w:val="nil"/>
            </w:tcBorders>
            <w:shd w:val="clear" w:color="auto" w:fill="auto"/>
            <w:noWrap/>
            <w:hideMark/>
          </w:tcPr>
          <w:p w14:paraId="78CE4EDD" w14:textId="5315F5AE" w:rsidR="00493BF5" w:rsidRPr="00493BF5" w:rsidRDefault="00493BF5">
            <w:pPr>
              <w:pStyle w:val="Table"/>
              <w:jc w:val="center"/>
              <w:rPr>
                <w:ins w:id="4749" w:author="Daniel Stewart" w:date="2022-02-09T10:01:00Z"/>
                <w:rPrChange w:id="4750" w:author="Daniel Stewart" w:date="2022-02-09T10:02:00Z">
                  <w:rPr>
                    <w:ins w:id="4751" w:author="Daniel Stewart" w:date="2022-02-09T10:01:00Z"/>
                    <w:rFonts w:ascii="Calibri" w:hAnsi="Calibri" w:cs="Calibri"/>
                    <w:color w:val="000000"/>
                  </w:rPr>
                </w:rPrChange>
              </w:rPr>
              <w:pPrChange w:id="4752" w:author="Daniel Stewart" w:date="2022-02-10T12:49:00Z">
                <w:pPr>
                  <w:pStyle w:val="Table"/>
                </w:pPr>
              </w:pPrChange>
            </w:pPr>
            <w:ins w:id="4753" w:author="Daniel Stewart" w:date="2022-02-09T10:03:00Z">
              <w:r>
                <w:t>-</w:t>
              </w:r>
            </w:ins>
          </w:p>
        </w:tc>
        <w:tc>
          <w:tcPr>
            <w:tcW w:w="1134" w:type="dxa"/>
            <w:tcBorders>
              <w:top w:val="nil"/>
              <w:left w:val="nil"/>
              <w:bottom w:val="nil"/>
              <w:right w:val="nil"/>
            </w:tcBorders>
            <w:shd w:val="clear" w:color="auto" w:fill="auto"/>
            <w:noWrap/>
            <w:hideMark/>
          </w:tcPr>
          <w:p w14:paraId="1DB46D99" w14:textId="2A6EE489" w:rsidR="00493BF5" w:rsidRPr="00493BF5" w:rsidRDefault="00493BF5">
            <w:pPr>
              <w:pStyle w:val="Table"/>
              <w:jc w:val="center"/>
              <w:rPr>
                <w:ins w:id="4754" w:author="Daniel Stewart" w:date="2022-02-09T10:01:00Z"/>
                <w:rPrChange w:id="4755" w:author="Daniel Stewart" w:date="2022-02-09T10:02:00Z">
                  <w:rPr>
                    <w:ins w:id="4756" w:author="Daniel Stewart" w:date="2022-02-09T10:01:00Z"/>
                    <w:rFonts w:ascii="Calibri" w:hAnsi="Calibri" w:cs="Calibri"/>
                    <w:color w:val="000000"/>
                  </w:rPr>
                </w:rPrChange>
              </w:rPr>
              <w:pPrChange w:id="4757" w:author="Daniel Stewart" w:date="2022-02-10T12:49:00Z">
                <w:pPr>
                  <w:pStyle w:val="Table"/>
                </w:pPr>
              </w:pPrChange>
            </w:pPr>
            <w:ins w:id="4758" w:author="Daniel Stewart" w:date="2022-02-09T10:03:00Z">
              <w:r>
                <w:t>-</w:t>
              </w:r>
            </w:ins>
          </w:p>
        </w:tc>
      </w:tr>
      <w:tr w:rsidR="00C872E7" w:rsidRPr="00493BF5" w14:paraId="3E804317" w14:textId="77777777" w:rsidTr="00F446D6">
        <w:trPr>
          <w:trHeight w:hRule="exact" w:val="340"/>
          <w:jc w:val="center"/>
          <w:ins w:id="4759" w:author="Daniel Stewart" w:date="2022-02-09T10:01:00Z"/>
        </w:trPr>
        <w:tc>
          <w:tcPr>
            <w:tcW w:w="2144" w:type="dxa"/>
            <w:tcBorders>
              <w:top w:val="nil"/>
              <w:left w:val="nil"/>
              <w:bottom w:val="nil"/>
              <w:right w:val="nil"/>
            </w:tcBorders>
            <w:shd w:val="clear" w:color="auto" w:fill="auto"/>
            <w:noWrap/>
            <w:hideMark/>
          </w:tcPr>
          <w:p w14:paraId="1B7C1DF3" w14:textId="78453948" w:rsidR="00493BF5" w:rsidRPr="00493BF5" w:rsidRDefault="00493BF5" w:rsidP="00D95039">
            <w:pPr>
              <w:pStyle w:val="Table"/>
              <w:rPr>
                <w:ins w:id="4760" w:author="Daniel Stewart" w:date="2022-02-09T10:01:00Z"/>
                <w:rPrChange w:id="4761" w:author="Daniel Stewart" w:date="2022-02-09T10:02:00Z">
                  <w:rPr>
                    <w:ins w:id="4762" w:author="Daniel Stewart" w:date="2022-02-09T10:01:00Z"/>
                    <w:rFonts w:ascii="Calibri" w:hAnsi="Calibri" w:cs="Calibri"/>
                    <w:color w:val="000000"/>
                  </w:rPr>
                </w:rPrChange>
              </w:rPr>
            </w:pPr>
            <w:ins w:id="4763" w:author="Daniel Stewart" w:date="2022-02-09T10:01:00Z">
              <w:r w:rsidRPr="00493BF5">
                <w:rPr>
                  <w:rPrChange w:id="4764" w:author="Daniel Stewart" w:date="2022-02-09T10:02:00Z">
                    <w:rPr>
                      <w:rFonts w:ascii="Calibri" w:hAnsi="Calibri" w:cs="Calibri"/>
                      <w:color w:val="000000"/>
                    </w:rPr>
                  </w:rPrChange>
                </w:rPr>
                <w:t xml:space="preserve">Channel </w:t>
              </w:r>
            </w:ins>
            <w:ins w:id="4765" w:author="Daniel Stewart" w:date="2022-02-10T12:49:00Z">
              <w:r w:rsidR="00F446D6">
                <w:t>p</w:t>
              </w:r>
            </w:ins>
            <w:ins w:id="4766" w:author="Daniel Stewart" w:date="2022-02-09T10:01:00Z">
              <w:r w:rsidRPr="00493BF5">
                <w:rPr>
                  <w:rPrChange w:id="4767" w:author="Daniel Stewart" w:date="2022-02-09T10:02:00Z">
                    <w:rPr>
                      <w:rFonts w:ascii="Calibri" w:hAnsi="Calibri" w:cs="Calibri"/>
                      <w:color w:val="000000"/>
                    </w:rPr>
                  </w:rPrChange>
                </w:rPr>
                <w:t>roximity (m)</w:t>
              </w:r>
            </w:ins>
          </w:p>
        </w:tc>
        <w:tc>
          <w:tcPr>
            <w:tcW w:w="704" w:type="dxa"/>
            <w:tcBorders>
              <w:top w:val="nil"/>
              <w:left w:val="single" w:sz="4" w:space="0" w:color="auto"/>
              <w:bottom w:val="nil"/>
              <w:right w:val="nil"/>
            </w:tcBorders>
            <w:shd w:val="clear" w:color="auto" w:fill="auto"/>
            <w:noWrap/>
            <w:hideMark/>
          </w:tcPr>
          <w:p w14:paraId="0395C148" w14:textId="77777777" w:rsidR="00493BF5" w:rsidRPr="00493BF5" w:rsidRDefault="00493BF5">
            <w:pPr>
              <w:pStyle w:val="Table"/>
              <w:jc w:val="center"/>
              <w:rPr>
                <w:ins w:id="4768" w:author="Daniel Stewart" w:date="2022-02-09T10:01:00Z"/>
                <w:rPrChange w:id="4769" w:author="Daniel Stewart" w:date="2022-02-09T10:02:00Z">
                  <w:rPr>
                    <w:ins w:id="4770" w:author="Daniel Stewart" w:date="2022-02-09T10:01:00Z"/>
                    <w:rFonts w:ascii="Calibri" w:hAnsi="Calibri" w:cs="Calibri"/>
                    <w:color w:val="000000"/>
                  </w:rPr>
                </w:rPrChange>
              </w:rPr>
              <w:pPrChange w:id="4771" w:author="Daniel Stewart" w:date="2022-02-10T12:49:00Z">
                <w:pPr>
                  <w:pStyle w:val="Table"/>
                </w:pPr>
              </w:pPrChange>
            </w:pPr>
            <w:ins w:id="4772" w:author="Daniel Stewart" w:date="2022-02-09T10:01:00Z">
              <w:r w:rsidRPr="00493BF5">
                <w:rPr>
                  <w:rPrChange w:id="4773" w:author="Daniel Stewart" w:date="2022-02-09T10:02:00Z">
                    <w:rPr>
                      <w:rFonts w:ascii="Calibri" w:hAnsi="Calibri" w:cs="Calibri"/>
                      <w:color w:val="000000"/>
                    </w:rPr>
                  </w:rPrChange>
                </w:rPr>
                <w:t>0</w:t>
              </w:r>
            </w:ins>
          </w:p>
        </w:tc>
        <w:tc>
          <w:tcPr>
            <w:tcW w:w="852" w:type="dxa"/>
            <w:tcBorders>
              <w:top w:val="nil"/>
              <w:left w:val="nil"/>
              <w:bottom w:val="nil"/>
              <w:right w:val="nil"/>
            </w:tcBorders>
            <w:shd w:val="clear" w:color="auto" w:fill="auto"/>
            <w:noWrap/>
            <w:hideMark/>
          </w:tcPr>
          <w:p w14:paraId="23249E01" w14:textId="77777777" w:rsidR="00493BF5" w:rsidRPr="00493BF5" w:rsidRDefault="00493BF5">
            <w:pPr>
              <w:pStyle w:val="Table"/>
              <w:jc w:val="center"/>
              <w:rPr>
                <w:ins w:id="4774" w:author="Daniel Stewart" w:date="2022-02-09T10:01:00Z"/>
                <w:rPrChange w:id="4775" w:author="Daniel Stewart" w:date="2022-02-09T10:02:00Z">
                  <w:rPr>
                    <w:ins w:id="4776" w:author="Daniel Stewart" w:date="2022-02-09T10:01:00Z"/>
                    <w:rFonts w:ascii="Calibri" w:hAnsi="Calibri" w:cs="Calibri"/>
                    <w:color w:val="000000"/>
                  </w:rPr>
                </w:rPrChange>
              </w:rPr>
              <w:pPrChange w:id="4777" w:author="Daniel Stewart" w:date="2022-02-10T12:49:00Z">
                <w:pPr>
                  <w:pStyle w:val="Table"/>
                </w:pPr>
              </w:pPrChange>
            </w:pPr>
            <w:ins w:id="4778" w:author="Daniel Stewart" w:date="2022-02-09T10:01:00Z">
              <w:r w:rsidRPr="00493BF5">
                <w:rPr>
                  <w:rPrChange w:id="4779" w:author="Daniel Stewart" w:date="2022-02-09T10:02:00Z">
                    <w:rPr>
                      <w:rFonts w:ascii="Calibri" w:hAnsi="Calibri" w:cs="Calibri"/>
                      <w:color w:val="000000"/>
                    </w:rPr>
                  </w:rPrChange>
                </w:rPr>
                <w:t>201.43</w:t>
              </w:r>
            </w:ins>
          </w:p>
        </w:tc>
        <w:tc>
          <w:tcPr>
            <w:tcW w:w="852" w:type="dxa"/>
            <w:tcBorders>
              <w:top w:val="nil"/>
              <w:left w:val="nil"/>
              <w:bottom w:val="nil"/>
              <w:right w:val="nil"/>
            </w:tcBorders>
            <w:shd w:val="clear" w:color="auto" w:fill="auto"/>
            <w:noWrap/>
            <w:hideMark/>
          </w:tcPr>
          <w:p w14:paraId="4ECE64B4" w14:textId="55F45040" w:rsidR="00493BF5" w:rsidRPr="00493BF5" w:rsidRDefault="00493BF5">
            <w:pPr>
              <w:pStyle w:val="Table"/>
              <w:jc w:val="center"/>
              <w:rPr>
                <w:ins w:id="4780" w:author="Daniel Stewart" w:date="2022-02-09T10:01:00Z"/>
                <w:rPrChange w:id="4781" w:author="Daniel Stewart" w:date="2022-02-09T10:02:00Z">
                  <w:rPr>
                    <w:ins w:id="4782" w:author="Daniel Stewart" w:date="2022-02-09T10:01:00Z"/>
                    <w:rFonts w:ascii="Calibri" w:hAnsi="Calibri" w:cs="Calibri"/>
                    <w:color w:val="000000"/>
                  </w:rPr>
                </w:rPrChange>
              </w:rPr>
              <w:pPrChange w:id="4783" w:author="Daniel Stewart" w:date="2022-02-10T12:49:00Z">
                <w:pPr>
                  <w:pStyle w:val="Table"/>
                </w:pPr>
              </w:pPrChange>
            </w:pPr>
            <w:ins w:id="4784" w:author="Daniel Stewart" w:date="2022-02-09T10:01:00Z">
              <w:r w:rsidRPr="00493BF5">
                <w:rPr>
                  <w:rPrChange w:id="4785" w:author="Daniel Stewart" w:date="2022-02-09T10:02:00Z">
                    <w:rPr>
                      <w:rFonts w:ascii="Calibri" w:hAnsi="Calibri" w:cs="Calibri"/>
                      <w:color w:val="000000"/>
                    </w:rPr>
                  </w:rPrChange>
                </w:rPr>
                <w:t>20.46</w:t>
              </w:r>
            </w:ins>
          </w:p>
        </w:tc>
        <w:tc>
          <w:tcPr>
            <w:tcW w:w="852" w:type="dxa"/>
            <w:tcBorders>
              <w:top w:val="nil"/>
              <w:left w:val="nil"/>
              <w:bottom w:val="nil"/>
              <w:right w:val="single" w:sz="4" w:space="0" w:color="auto"/>
            </w:tcBorders>
            <w:shd w:val="clear" w:color="auto" w:fill="auto"/>
            <w:noWrap/>
            <w:hideMark/>
          </w:tcPr>
          <w:p w14:paraId="5EFA2D26" w14:textId="114A06FD" w:rsidR="00493BF5" w:rsidRPr="00493BF5" w:rsidRDefault="00493BF5">
            <w:pPr>
              <w:pStyle w:val="Table"/>
              <w:jc w:val="center"/>
              <w:rPr>
                <w:ins w:id="4786" w:author="Daniel Stewart" w:date="2022-02-09T10:01:00Z"/>
                <w:rPrChange w:id="4787" w:author="Daniel Stewart" w:date="2022-02-09T10:02:00Z">
                  <w:rPr>
                    <w:ins w:id="4788" w:author="Daniel Stewart" w:date="2022-02-09T10:01:00Z"/>
                    <w:rFonts w:ascii="Calibri" w:hAnsi="Calibri" w:cs="Calibri"/>
                    <w:color w:val="000000"/>
                  </w:rPr>
                </w:rPrChange>
              </w:rPr>
              <w:pPrChange w:id="4789" w:author="Daniel Stewart" w:date="2022-02-10T12:49:00Z">
                <w:pPr>
                  <w:pStyle w:val="Table"/>
                </w:pPr>
              </w:pPrChange>
            </w:pPr>
            <w:ins w:id="4790" w:author="Daniel Stewart" w:date="2022-02-09T10:01:00Z">
              <w:r w:rsidRPr="00493BF5">
                <w:rPr>
                  <w:rPrChange w:id="4791" w:author="Daniel Stewart" w:date="2022-02-09T10:02:00Z">
                    <w:rPr>
                      <w:rFonts w:ascii="Calibri" w:hAnsi="Calibri" w:cs="Calibri"/>
                      <w:color w:val="000000"/>
                    </w:rPr>
                  </w:rPrChange>
                </w:rPr>
                <w:t>28.8</w:t>
              </w:r>
            </w:ins>
            <w:ins w:id="4792" w:author="Daniel Stewart" w:date="2022-02-09T10:05:00Z">
              <w:r>
                <w:t>3</w:t>
              </w:r>
            </w:ins>
          </w:p>
        </w:tc>
        <w:tc>
          <w:tcPr>
            <w:tcW w:w="1117" w:type="dxa"/>
            <w:tcBorders>
              <w:top w:val="nil"/>
              <w:left w:val="nil"/>
              <w:bottom w:val="nil"/>
              <w:right w:val="nil"/>
            </w:tcBorders>
            <w:shd w:val="clear" w:color="auto" w:fill="auto"/>
            <w:noWrap/>
            <w:hideMark/>
          </w:tcPr>
          <w:p w14:paraId="3EA2E9E4" w14:textId="0C7F0522" w:rsidR="00493BF5" w:rsidRPr="00493BF5" w:rsidRDefault="00493BF5">
            <w:pPr>
              <w:pStyle w:val="Table"/>
              <w:jc w:val="center"/>
              <w:rPr>
                <w:ins w:id="4793" w:author="Daniel Stewart" w:date="2022-02-09T10:01:00Z"/>
                <w:rPrChange w:id="4794" w:author="Daniel Stewart" w:date="2022-02-09T10:02:00Z">
                  <w:rPr>
                    <w:ins w:id="4795" w:author="Daniel Stewart" w:date="2022-02-09T10:01:00Z"/>
                    <w:rFonts w:ascii="Calibri" w:hAnsi="Calibri" w:cs="Calibri"/>
                    <w:color w:val="000000"/>
                  </w:rPr>
                </w:rPrChange>
              </w:rPr>
              <w:pPrChange w:id="4796" w:author="Daniel Stewart" w:date="2022-02-10T12:49:00Z">
                <w:pPr>
                  <w:pStyle w:val="Table"/>
                </w:pPr>
              </w:pPrChange>
            </w:pPr>
            <w:ins w:id="4797" w:author="Daniel Stewart" w:date="2022-02-09T10:03:00Z">
              <w:r>
                <w:t>-</w:t>
              </w:r>
            </w:ins>
          </w:p>
        </w:tc>
        <w:tc>
          <w:tcPr>
            <w:tcW w:w="1134" w:type="dxa"/>
            <w:tcBorders>
              <w:top w:val="nil"/>
              <w:left w:val="nil"/>
              <w:bottom w:val="nil"/>
              <w:right w:val="nil"/>
            </w:tcBorders>
            <w:shd w:val="clear" w:color="auto" w:fill="auto"/>
            <w:noWrap/>
            <w:hideMark/>
          </w:tcPr>
          <w:p w14:paraId="0AF39690" w14:textId="6F1E1B96" w:rsidR="00493BF5" w:rsidRPr="00493BF5" w:rsidRDefault="00493BF5">
            <w:pPr>
              <w:pStyle w:val="Table"/>
              <w:jc w:val="center"/>
              <w:rPr>
                <w:ins w:id="4798" w:author="Daniel Stewart" w:date="2022-02-09T10:01:00Z"/>
                <w:rPrChange w:id="4799" w:author="Daniel Stewart" w:date="2022-02-09T10:02:00Z">
                  <w:rPr>
                    <w:ins w:id="4800" w:author="Daniel Stewart" w:date="2022-02-09T10:01:00Z"/>
                    <w:rFonts w:ascii="Calibri" w:hAnsi="Calibri" w:cs="Calibri"/>
                    <w:color w:val="000000"/>
                  </w:rPr>
                </w:rPrChange>
              </w:rPr>
              <w:pPrChange w:id="4801" w:author="Daniel Stewart" w:date="2022-02-10T12:49:00Z">
                <w:pPr>
                  <w:pStyle w:val="Table"/>
                </w:pPr>
              </w:pPrChange>
            </w:pPr>
            <w:ins w:id="4802" w:author="Daniel Stewart" w:date="2022-02-09T10:03:00Z">
              <w:r>
                <w:t>-</w:t>
              </w:r>
            </w:ins>
          </w:p>
        </w:tc>
      </w:tr>
      <w:tr w:rsidR="00C872E7" w:rsidRPr="00493BF5" w14:paraId="3CB2E85B" w14:textId="77777777" w:rsidTr="00F446D6">
        <w:trPr>
          <w:trHeight w:hRule="exact" w:val="340"/>
          <w:jc w:val="center"/>
          <w:ins w:id="4803" w:author="Daniel Stewart" w:date="2022-02-09T10:01:00Z"/>
        </w:trPr>
        <w:tc>
          <w:tcPr>
            <w:tcW w:w="2144" w:type="dxa"/>
            <w:tcBorders>
              <w:top w:val="nil"/>
              <w:left w:val="nil"/>
              <w:bottom w:val="nil"/>
              <w:right w:val="nil"/>
            </w:tcBorders>
            <w:shd w:val="clear" w:color="auto" w:fill="auto"/>
            <w:noWrap/>
            <w:hideMark/>
          </w:tcPr>
          <w:p w14:paraId="68D98904" w14:textId="5250A844" w:rsidR="00493BF5" w:rsidRPr="00493BF5" w:rsidRDefault="00493BF5" w:rsidP="00D95039">
            <w:pPr>
              <w:pStyle w:val="Table"/>
              <w:rPr>
                <w:ins w:id="4804" w:author="Daniel Stewart" w:date="2022-02-09T10:01:00Z"/>
                <w:rPrChange w:id="4805" w:author="Daniel Stewart" w:date="2022-02-09T10:02:00Z">
                  <w:rPr>
                    <w:ins w:id="4806" w:author="Daniel Stewart" w:date="2022-02-09T10:01:00Z"/>
                    <w:rFonts w:ascii="Calibri" w:hAnsi="Calibri" w:cs="Calibri"/>
                    <w:color w:val="000000"/>
                  </w:rPr>
                </w:rPrChange>
              </w:rPr>
            </w:pPr>
            <w:ins w:id="4807" w:author="Daniel Stewart" w:date="2022-02-09T10:01:00Z">
              <w:r w:rsidRPr="00493BF5">
                <w:rPr>
                  <w:rPrChange w:id="4808" w:author="Daniel Stewart" w:date="2022-02-09T10:02:00Z">
                    <w:rPr>
                      <w:rFonts w:ascii="Calibri" w:hAnsi="Calibri" w:cs="Calibri"/>
                      <w:color w:val="000000"/>
                    </w:rPr>
                  </w:rPrChange>
                </w:rPr>
                <w:t xml:space="preserve">North </w:t>
              </w:r>
            </w:ins>
            <w:ins w:id="4809" w:author="Daniel Stewart" w:date="2022-02-10T12:49:00Z">
              <w:r w:rsidR="00F446D6">
                <w:t>a</w:t>
              </w:r>
            </w:ins>
            <w:ins w:id="4810" w:author="Daniel Stewart" w:date="2022-02-09T10:01:00Z">
              <w:r w:rsidRPr="00493BF5">
                <w:rPr>
                  <w:rPrChange w:id="4811" w:author="Daniel Stewart" w:date="2022-02-09T10:02:00Z">
                    <w:rPr>
                      <w:rFonts w:ascii="Calibri" w:hAnsi="Calibri" w:cs="Calibri"/>
                      <w:color w:val="000000"/>
                    </w:rPr>
                  </w:rPrChange>
                </w:rPr>
                <w:t>rm</w:t>
              </w:r>
            </w:ins>
          </w:p>
        </w:tc>
        <w:tc>
          <w:tcPr>
            <w:tcW w:w="704" w:type="dxa"/>
            <w:tcBorders>
              <w:top w:val="nil"/>
              <w:left w:val="single" w:sz="4" w:space="0" w:color="auto"/>
              <w:bottom w:val="nil"/>
              <w:right w:val="nil"/>
            </w:tcBorders>
            <w:shd w:val="clear" w:color="auto" w:fill="auto"/>
            <w:noWrap/>
            <w:hideMark/>
          </w:tcPr>
          <w:p w14:paraId="7C6A403B" w14:textId="7FF4928F" w:rsidR="00493BF5" w:rsidRPr="00493BF5" w:rsidRDefault="00493BF5">
            <w:pPr>
              <w:pStyle w:val="Table"/>
              <w:jc w:val="center"/>
              <w:rPr>
                <w:ins w:id="4812" w:author="Daniel Stewart" w:date="2022-02-09T10:01:00Z"/>
                <w:rPrChange w:id="4813" w:author="Daniel Stewart" w:date="2022-02-09T10:02:00Z">
                  <w:rPr>
                    <w:ins w:id="4814" w:author="Daniel Stewart" w:date="2022-02-09T10:01:00Z"/>
                    <w:rFonts w:ascii="Calibri" w:hAnsi="Calibri" w:cs="Calibri"/>
                    <w:color w:val="000000"/>
                  </w:rPr>
                </w:rPrChange>
              </w:rPr>
              <w:pPrChange w:id="4815" w:author="Daniel Stewart" w:date="2022-02-10T12:49:00Z">
                <w:pPr>
                  <w:pStyle w:val="Table"/>
                </w:pPr>
              </w:pPrChange>
            </w:pPr>
            <w:ins w:id="4816" w:author="Daniel Stewart" w:date="2022-02-09T10:03:00Z">
              <w:r>
                <w:t>-</w:t>
              </w:r>
            </w:ins>
          </w:p>
        </w:tc>
        <w:tc>
          <w:tcPr>
            <w:tcW w:w="852" w:type="dxa"/>
            <w:tcBorders>
              <w:top w:val="nil"/>
              <w:left w:val="nil"/>
              <w:bottom w:val="nil"/>
              <w:right w:val="nil"/>
            </w:tcBorders>
            <w:shd w:val="clear" w:color="auto" w:fill="auto"/>
            <w:noWrap/>
            <w:hideMark/>
          </w:tcPr>
          <w:p w14:paraId="132F1936" w14:textId="243B5197" w:rsidR="00493BF5" w:rsidRPr="00493BF5" w:rsidRDefault="00493BF5">
            <w:pPr>
              <w:pStyle w:val="Table"/>
              <w:jc w:val="center"/>
              <w:rPr>
                <w:ins w:id="4817" w:author="Daniel Stewart" w:date="2022-02-09T10:01:00Z"/>
                <w:rPrChange w:id="4818" w:author="Daniel Stewart" w:date="2022-02-09T10:02:00Z">
                  <w:rPr>
                    <w:ins w:id="4819" w:author="Daniel Stewart" w:date="2022-02-09T10:01:00Z"/>
                    <w:rFonts w:ascii="Calibri" w:hAnsi="Calibri" w:cs="Calibri"/>
                    <w:color w:val="000000"/>
                  </w:rPr>
                </w:rPrChange>
              </w:rPr>
              <w:pPrChange w:id="4820" w:author="Daniel Stewart" w:date="2022-02-10T12:49:00Z">
                <w:pPr>
                  <w:pStyle w:val="Table"/>
                </w:pPr>
              </w:pPrChange>
            </w:pPr>
            <w:ins w:id="4821" w:author="Daniel Stewart" w:date="2022-02-09T10:03:00Z">
              <w:r>
                <w:t>-</w:t>
              </w:r>
            </w:ins>
          </w:p>
        </w:tc>
        <w:tc>
          <w:tcPr>
            <w:tcW w:w="852" w:type="dxa"/>
            <w:tcBorders>
              <w:top w:val="nil"/>
              <w:left w:val="nil"/>
              <w:bottom w:val="nil"/>
              <w:right w:val="nil"/>
            </w:tcBorders>
            <w:shd w:val="clear" w:color="auto" w:fill="auto"/>
            <w:noWrap/>
            <w:hideMark/>
          </w:tcPr>
          <w:p w14:paraId="10E6F72D" w14:textId="2B56ABBA" w:rsidR="00493BF5" w:rsidRPr="00493BF5" w:rsidRDefault="00493BF5">
            <w:pPr>
              <w:pStyle w:val="Table"/>
              <w:jc w:val="center"/>
              <w:rPr>
                <w:ins w:id="4822" w:author="Daniel Stewart" w:date="2022-02-09T10:01:00Z"/>
              </w:rPr>
              <w:pPrChange w:id="4823" w:author="Daniel Stewart" w:date="2022-02-10T12:49:00Z">
                <w:pPr>
                  <w:pStyle w:val="Table"/>
                </w:pPr>
              </w:pPrChange>
            </w:pPr>
            <w:ins w:id="4824" w:author="Daniel Stewart" w:date="2022-02-09T10:03:00Z">
              <w:r>
                <w:t>-</w:t>
              </w:r>
            </w:ins>
          </w:p>
        </w:tc>
        <w:tc>
          <w:tcPr>
            <w:tcW w:w="852" w:type="dxa"/>
            <w:tcBorders>
              <w:top w:val="nil"/>
              <w:left w:val="nil"/>
              <w:bottom w:val="nil"/>
              <w:right w:val="single" w:sz="4" w:space="0" w:color="auto"/>
            </w:tcBorders>
            <w:shd w:val="clear" w:color="auto" w:fill="auto"/>
            <w:noWrap/>
            <w:hideMark/>
          </w:tcPr>
          <w:p w14:paraId="07A52290" w14:textId="64A77467" w:rsidR="00493BF5" w:rsidRPr="00493BF5" w:rsidRDefault="00493BF5">
            <w:pPr>
              <w:pStyle w:val="Table"/>
              <w:jc w:val="center"/>
              <w:rPr>
                <w:ins w:id="4825" w:author="Daniel Stewart" w:date="2022-02-09T10:01:00Z"/>
                <w:rPrChange w:id="4826" w:author="Daniel Stewart" w:date="2022-02-09T10:02:00Z">
                  <w:rPr>
                    <w:ins w:id="4827" w:author="Daniel Stewart" w:date="2022-02-09T10:01:00Z"/>
                    <w:rFonts w:ascii="Calibri" w:hAnsi="Calibri" w:cs="Calibri"/>
                    <w:color w:val="000000"/>
                  </w:rPr>
                </w:rPrChange>
              </w:rPr>
              <w:pPrChange w:id="4828" w:author="Daniel Stewart" w:date="2022-02-10T12:49:00Z">
                <w:pPr>
                  <w:pStyle w:val="Table"/>
                </w:pPr>
              </w:pPrChange>
            </w:pPr>
            <w:ins w:id="4829" w:author="Daniel Stewart" w:date="2022-02-09T10:03:00Z">
              <w:r>
                <w:t>-</w:t>
              </w:r>
            </w:ins>
          </w:p>
        </w:tc>
        <w:tc>
          <w:tcPr>
            <w:tcW w:w="1117" w:type="dxa"/>
            <w:tcBorders>
              <w:top w:val="nil"/>
              <w:left w:val="nil"/>
              <w:bottom w:val="nil"/>
              <w:right w:val="nil"/>
            </w:tcBorders>
            <w:shd w:val="clear" w:color="auto" w:fill="auto"/>
            <w:noWrap/>
            <w:hideMark/>
          </w:tcPr>
          <w:p w14:paraId="652B9E0A" w14:textId="77777777" w:rsidR="00493BF5" w:rsidRPr="00493BF5" w:rsidRDefault="00493BF5">
            <w:pPr>
              <w:pStyle w:val="Table"/>
              <w:jc w:val="center"/>
              <w:rPr>
                <w:ins w:id="4830" w:author="Daniel Stewart" w:date="2022-02-09T10:01:00Z"/>
                <w:rPrChange w:id="4831" w:author="Daniel Stewart" w:date="2022-02-09T10:02:00Z">
                  <w:rPr>
                    <w:ins w:id="4832" w:author="Daniel Stewart" w:date="2022-02-09T10:01:00Z"/>
                    <w:rFonts w:ascii="Calibri" w:hAnsi="Calibri" w:cs="Calibri"/>
                    <w:color w:val="000000"/>
                  </w:rPr>
                </w:rPrChange>
              </w:rPr>
              <w:pPrChange w:id="4833" w:author="Daniel Stewart" w:date="2022-02-10T12:49:00Z">
                <w:pPr>
                  <w:pStyle w:val="Table"/>
                </w:pPr>
              </w:pPrChange>
            </w:pPr>
            <w:ins w:id="4834" w:author="Daniel Stewart" w:date="2022-02-09T10:01:00Z">
              <w:r w:rsidRPr="00493BF5">
                <w:rPr>
                  <w:rPrChange w:id="4835" w:author="Daniel Stewart" w:date="2022-02-09T10:02:00Z">
                    <w:rPr>
                      <w:rFonts w:ascii="Calibri" w:hAnsi="Calibri" w:cs="Calibri"/>
                      <w:color w:val="000000"/>
                    </w:rPr>
                  </w:rPrChange>
                </w:rPr>
                <w:t>524 (42%)</w:t>
              </w:r>
            </w:ins>
          </w:p>
        </w:tc>
        <w:tc>
          <w:tcPr>
            <w:tcW w:w="1134" w:type="dxa"/>
            <w:tcBorders>
              <w:top w:val="nil"/>
              <w:left w:val="nil"/>
              <w:bottom w:val="nil"/>
              <w:right w:val="nil"/>
            </w:tcBorders>
            <w:shd w:val="clear" w:color="auto" w:fill="auto"/>
            <w:noWrap/>
            <w:hideMark/>
          </w:tcPr>
          <w:p w14:paraId="555ADA85" w14:textId="77777777" w:rsidR="00493BF5" w:rsidRPr="00493BF5" w:rsidRDefault="00493BF5">
            <w:pPr>
              <w:pStyle w:val="Table"/>
              <w:jc w:val="center"/>
              <w:rPr>
                <w:ins w:id="4836" w:author="Daniel Stewart" w:date="2022-02-09T10:01:00Z"/>
                <w:rPrChange w:id="4837" w:author="Daniel Stewart" w:date="2022-02-09T10:02:00Z">
                  <w:rPr>
                    <w:ins w:id="4838" w:author="Daniel Stewart" w:date="2022-02-09T10:01:00Z"/>
                    <w:rFonts w:ascii="Calibri" w:hAnsi="Calibri" w:cs="Calibri"/>
                    <w:color w:val="000000"/>
                  </w:rPr>
                </w:rPrChange>
              </w:rPr>
              <w:pPrChange w:id="4839" w:author="Daniel Stewart" w:date="2022-02-10T12:49:00Z">
                <w:pPr>
                  <w:pStyle w:val="Table"/>
                </w:pPr>
              </w:pPrChange>
            </w:pPr>
            <w:ins w:id="4840" w:author="Daniel Stewart" w:date="2022-02-09T10:01:00Z">
              <w:r w:rsidRPr="00493BF5">
                <w:rPr>
                  <w:rPrChange w:id="4841" w:author="Daniel Stewart" w:date="2022-02-09T10:02:00Z">
                    <w:rPr>
                      <w:rFonts w:ascii="Calibri" w:hAnsi="Calibri" w:cs="Calibri"/>
                      <w:color w:val="000000"/>
                    </w:rPr>
                  </w:rPrChange>
                </w:rPr>
                <w:t>720 (58%)</w:t>
              </w:r>
            </w:ins>
          </w:p>
        </w:tc>
      </w:tr>
      <w:tr w:rsidR="00C872E7" w:rsidRPr="00493BF5" w14:paraId="135DEE46" w14:textId="77777777" w:rsidTr="00F446D6">
        <w:trPr>
          <w:trHeight w:hRule="exact" w:val="340"/>
          <w:jc w:val="center"/>
          <w:ins w:id="4842" w:author="Daniel Stewart" w:date="2022-02-09T10:01:00Z"/>
        </w:trPr>
        <w:tc>
          <w:tcPr>
            <w:tcW w:w="2144" w:type="dxa"/>
            <w:tcBorders>
              <w:top w:val="nil"/>
              <w:left w:val="nil"/>
              <w:bottom w:val="nil"/>
              <w:right w:val="nil"/>
            </w:tcBorders>
            <w:shd w:val="clear" w:color="auto" w:fill="auto"/>
            <w:noWrap/>
            <w:hideMark/>
          </w:tcPr>
          <w:p w14:paraId="13038A69" w14:textId="38735EC3" w:rsidR="00493BF5" w:rsidRPr="00493BF5" w:rsidRDefault="00493BF5" w:rsidP="00D95039">
            <w:pPr>
              <w:pStyle w:val="Table"/>
              <w:rPr>
                <w:ins w:id="4843" w:author="Daniel Stewart" w:date="2022-02-09T10:01:00Z"/>
                <w:rPrChange w:id="4844" w:author="Daniel Stewart" w:date="2022-02-09T10:02:00Z">
                  <w:rPr>
                    <w:ins w:id="4845" w:author="Daniel Stewart" w:date="2022-02-09T10:01:00Z"/>
                    <w:rFonts w:ascii="Calibri" w:hAnsi="Calibri" w:cs="Calibri"/>
                    <w:color w:val="000000"/>
                  </w:rPr>
                </w:rPrChange>
              </w:rPr>
            </w:pPr>
            <w:ins w:id="4846" w:author="Daniel Stewart" w:date="2022-02-09T10:01:00Z">
              <w:r w:rsidRPr="00493BF5">
                <w:rPr>
                  <w:rPrChange w:id="4847" w:author="Daniel Stewart" w:date="2022-02-09T10:02:00Z">
                    <w:rPr>
                      <w:rFonts w:ascii="Calibri" w:hAnsi="Calibri" w:cs="Calibri"/>
                      <w:color w:val="000000"/>
                    </w:rPr>
                  </w:rPrChange>
                </w:rPr>
                <w:t xml:space="preserve">Closed </w:t>
              </w:r>
            </w:ins>
            <w:ins w:id="4848" w:author="Daniel Stewart" w:date="2022-02-10T12:49:00Z">
              <w:r w:rsidR="00F446D6">
                <w:t>e</w:t>
              </w:r>
            </w:ins>
            <w:ins w:id="4849" w:author="Daniel Stewart" w:date="2022-02-09T10:01:00Z">
              <w:r w:rsidRPr="00493BF5">
                <w:rPr>
                  <w:rPrChange w:id="4850" w:author="Daniel Stewart" w:date="2022-02-09T10:02:00Z">
                    <w:rPr>
                      <w:rFonts w:ascii="Calibri" w:hAnsi="Calibri" w:cs="Calibri"/>
                      <w:color w:val="000000"/>
                    </w:rPr>
                  </w:rPrChange>
                </w:rPr>
                <w:t>mbayment</w:t>
              </w:r>
            </w:ins>
          </w:p>
        </w:tc>
        <w:tc>
          <w:tcPr>
            <w:tcW w:w="704" w:type="dxa"/>
            <w:tcBorders>
              <w:top w:val="nil"/>
              <w:left w:val="single" w:sz="4" w:space="0" w:color="auto"/>
              <w:bottom w:val="nil"/>
              <w:right w:val="nil"/>
            </w:tcBorders>
            <w:shd w:val="clear" w:color="auto" w:fill="auto"/>
            <w:noWrap/>
            <w:hideMark/>
          </w:tcPr>
          <w:p w14:paraId="09E19A2A" w14:textId="07298863" w:rsidR="00493BF5" w:rsidRPr="00493BF5" w:rsidRDefault="00493BF5">
            <w:pPr>
              <w:pStyle w:val="Table"/>
              <w:jc w:val="center"/>
              <w:rPr>
                <w:ins w:id="4851" w:author="Daniel Stewart" w:date="2022-02-09T10:01:00Z"/>
                <w:rPrChange w:id="4852" w:author="Daniel Stewart" w:date="2022-02-09T10:02:00Z">
                  <w:rPr>
                    <w:ins w:id="4853" w:author="Daniel Stewart" w:date="2022-02-09T10:01:00Z"/>
                    <w:rFonts w:ascii="Calibri" w:hAnsi="Calibri" w:cs="Calibri"/>
                    <w:color w:val="000000"/>
                  </w:rPr>
                </w:rPrChange>
              </w:rPr>
              <w:pPrChange w:id="4854" w:author="Daniel Stewart" w:date="2022-02-10T12:49:00Z">
                <w:pPr>
                  <w:pStyle w:val="Table"/>
                </w:pPr>
              </w:pPrChange>
            </w:pPr>
            <w:ins w:id="4855" w:author="Daniel Stewart" w:date="2022-02-09T10:03:00Z">
              <w:r>
                <w:t>-</w:t>
              </w:r>
            </w:ins>
          </w:p>
        </w:tc>
        <w:tc>
          <w:tcPr>
            <w:tcW w:w="852" w:type="dxa"/>
            <w:tcBorders>
              <w:top w:val="nil"/>
              <w:left w:val="nil"/>
              <w:bottom w:val="nil"/>
              <w:right w:val="nil"/>
            </w:tcBorders>
            <w:shd w:val="clear" w:color="auto" w:fill="auto"/>
            <w:noWrap/>
            <w:hideMark/>
          </w:tcPr>
          <w:p w14:paraId="2EE403B1" w14:textId="496A4981" w:rsidR="00493BF5" w:rsidRPr="00493BF5" w:rsidRDefault="00493BF5">
            <w:pPr>
              <w:pStyle w:val="Table"/>
              <w:jc w:val="center"/>
              <w:rPr>
                <w:ins w:id="4856" w:author="Daniel Stewart" w:date="2022-02-09T10:01:00Z"/>
                <w:rPrChange w:id="4857" w:author="Daniel Stewart" w:date="2022-02-09T10:02:00Z">
                  <w:rPr>
                    <w:ins w:id="4858" w:author="Daniel Stewart" w:date="2022-02-09T10:01:00Z"/>
                    <w:rFonts w:ascii="Calibri" w:hAnsi="Calibri" w:cs="Calibri"/>
                    <w:color w:val="000000"/>
                  </w:rPr>
                </w:rPrChange>
              </w:rPr>
              <w:pPrChange w:id="4859" w:author="Daniel Stewart" w:date="2022-02-10T12:49:00Z">
                <w:pPr>
                  <w:pStyle w:val="Table"/>
                </w:pPr>
              </w:pPrChange>
            </w:pPr>
            <w:ins w:id="4860" w:author="Daniel Stewart" w:date="2022-02-09T10:03:00Z">
              <w:r>
                <w:t>-</w:t>
              </w:r>
            </w:ins>
          </w:p>
        </w:tc>
        <w:tc>
          <w:tcPr>
            <w:tcW w:w="852" w:type="dxa"/>
            <w:tcBorders>
              <w:top w:val="nil"/>
              <w:left w:val="nil"/>
              <w:bottom w:val="nil"/>
              <w:right w:val="nil"/>
            </w:tcBorders>
            <w:shd w:val="clear" w:color="auto" w:fill="auto"/>
            <w:noWrap/>
            <w:hideMark/>
          </w:tcPr>
          <w:p w14:paraId="7C6E6D3F" w14:textId="29DC5825" w:rsidR="00493BF5" w:rsidRPr="00493BF5" w:rsidRDefault="00493BF5">
            <w:pPr>
              <w:pStyle w:val="Table"/>
              <w:jc w:val="center"/>
              <w:rPr>
                <w:ins w:id="4861" w:author="Daniel Stewart" w:date="2022-02-09T10:01:00Z"/>
              </w:rPr>
              <w:pPrChange w:id="4862" w:author="Daniel Stewart" w:date="2022-02-10T12:49:00Z">
                <w:pPr>
                  <w:pStyle w:val="Table"/>
                </w:pPr>
              </w:pPrChange>
            </w:pPr>
            <w:ins w:id="4863" w:author="Daniel Stewart" w:date="2022-02-09T10:03:00Z">
              <w:r>
                <w:t>-</w:t>
              </w:r>
            </w:ins>
          </w:p>
        </w:tc>
        <w:tc>
          <w:tcPr>
            <w:tcW w:w="852" w:type="dxa"/>
            <w:tcBorders>
              <w:top w:val="nil"/>
              <w:left w:val="nil"/>
              <w:bottom w:val="nil"/>
              <w:right w:val="single" w:sz="4" w:space="0" w:color="auto"/>
            </w:tcBorders>
            <w:shd w:val="clear" w:color="auto" w:fill="auto"/>
            <w:noWrap/>
            <w:hideMark/>
          </w:tcPr>
          <w:p w14:paraId="336202D2" w14:textId="5F61DFD5" w:rsidR="00493BF5" w:rsidRPr="00493BF5" w:rsidRDefault="00493BF5">
            <w:pPr>
              <w:pStyle w:val="Table"/>
              <w:jc w:val="center"/>
              <w:rPr>
                <w:ins w:id="4864" w:author="Daniel Stewart" w:date="2022-02-09T10:01:00Z"/>
                <w:rPrChange w:id="4865" w:author="Daniel Stewart" w:date="2022-02-09T10:02:00Z">
                  <w:rPr>
                    <w:ins w:id="4866" w:author="Daniel Stewart" w:date="2022-02-09T10:01:00Z"/>
                    <w:rFonts w:ascii="Calibri" w:hAnsi="Calibri" w:cs="Calibri"/>
                    <w:color w:val="000000"/>
                  </w:rPr>
                </w:rPrChange>
              </w:rPr>
              <w:pPrChange w:id="4867" w:author="Daniel Stewart" w:date="2022-02-10T12:49:00Z">
                <w:pPr>
                  <w:pStyle w:val="Table"/>
                </w:pPr>
              </w:pPrChange>
            </w:pPr>
            <w:ins w:id="4868" w:author="Daniel Stewart" w:date="2022-02-09T10:03:00Z">
              <w:r>
                <w:t>-</w:t>
              </w:r>
            </w:ins>
          </w:p>
        </w:tc>
        <w:tc>
          <w:tcPr>
            <w:tcW w:w="1117" w:type="dxa"/>
            <w:tcBorders>
              <w:top w:val="nil"/>
              <w:left w:val="nil"/>
              <w:bottom w:val="nil"/>
              <w:right w:val="nil"/>
            </w:tcBorders>
            <w:shd w:val="clear" w:color="auto" w:fill="auto"/>
            <w:noWrap/>
            <w:hideMark/>
          </w:tcPr>
          <w:p w14:paraId="521312B9" w14:textId="77777777" w:rsidR="00493BF5" w:rsidRPr="00493BF5" w:rsidRDefault="00493BF5">
            <w:pPr>
              <w:pStyle w:val="Table"/>
              <w:jc w:val="center"/>
              <w:rPr>
                <w:ins w:id="4869" w:author="Daniel Stewart" w:date="2022-02-09T10:01:00Z"/>
                <w:rPrChange w:id="4870" w:author="Daniel Stewart" w:date="2022-02-09T10:02:00Z">
                  <w:rPr>
                    <w:ins w:id="4871" w:author="Daniel Stewart" w:date="2022-02-09T10:01:00Z"/>
                    <w:rFonts w:ascii="Calibri" w:hAnsi="Calibri" w:cs="Calibri"/>
                    <w:color w:val="000000"/>
                  </w:rPr>
                </w:rPrChange>
              </w:rPr>
              <w:pPrChange w:id="4872" w:author="Daniel Stewart" w:date="2022-02-10T12:49:00Z">
                <w:pPr>
                  <w:pStyle w:val="Table"/>
                </w:pPr>
              </w:pPrChange>
            </w:pPr>
            <w:ins w:id="4873" w:author="Daniel Stewart" w:date="2022-02-09T10:01:00Z">
              <w:r w:rsidRPr="00493BF5">
                <w:rPr>
                  <w:rPrChange w:id="4874" w:author="Daniel Stewart" w:date="2022-02-09T10:02:00Z">
                    <w:rPr>
                      <w:rFonts w:ascii="Calibri" w:hAnsi="Calibri" w:cs="Calibri"/>
                      <w:color w:val="000000"/>
                    </w:rPr>
                  </w:rPrChange>
                </w:rPr>
                <w:t>273 (22%)</w:t>
              </w:r>
            </w:ins>
          </w:p>
        </w:tc>
        <w:tc>
          <w:tcPr>
            <w:tcW w:w="1134" w:type="dxa"/>
            <w:tcBorders>
              <w:top w:val="nil"/>
              <w:left w:val="nil"/>
              <w:bottom w:val="nil"/>
              <w:right w:val="nil"/>
            </w:tcBorders>
            <w:shd w:val="clear" w:color="auto" w:fill="auto"/>
            <w:noWrap/>
            <w:hideMark/>
          </w:tcPr>
          <w:p w14:paraId="40C21448" w14:textId="7C6F1C8F" w:rsidR="00493BF5" w:rsidRPr="00493BF5" w:rsidRDefault="00184A33" w:rsidP="00184A33">
            <w:pPr>
              <w:pStyle w:val="Table"/>
              <w:jc w:val="center"/>
              <w:rPr>
                <w:ins w:id="4875" w:author="Daniel Stewart" w:date="2022-02-09T10:01:00Z"/>
                <w:rPrChange w:id="4876" w:author="Daniel Stewart" w:date="2022-02-09T10:02:00Z">
                  <w:rPr>
                    <w:ins w:id="4877" w:author="Daniel Stewart" w:date="2022-02-09T10:01:00Z"/>
                    <w:rFonts w:ascii="Calibri" w:hAnsi="Calibri" w:cs="Calibri"/>
                    <w:color w:val="000000"/>
                  </w:rPr>
                </w:rPrChange>
              </w:rPr>
              <w:pPrChange w:id="4878" w:author="Daniel Stewart" w:date="2022-02-10T12:49:00Z">
                <w:pPr>
                  <w:pStyle w:val="Table"/>
                </w:pPr>
              </w:pPrChange>
            </w:pPr>
            <w:r>
              <w:t>971 (</w:t>
            </w:r>
            <w:ins w:id="4879" w:author="Daniel Stewart" w:date="2022-02-09T10:01:00Z">
              <w:r w:rsidR="00493BF5" w:rsidRPr="00493BF5">
                <w:rPr>
                  <w:rPrChange w:id="4880" w:author="Daniel Stewart" w:date="2022-02-09T10:02:00Z">
                    <w:rPr>
                      <w:rFonts w:ascii="Calibri" w:hAnsi="Calibri" w:cs="Calibri"/>
                      <w:color w:val="000000"/>
                    </w:rPr>
                  </w:rPrChange>
                </w:rPr>
                <w:t>8%)</w:t>
              </w:r>
            </w:ins>
          </w:p>
        </w:tc>
      </w:tr>
    </w:tbl>
    <w:p w14:paraId="0BBAD00B" w14:textId="5DEB427E" w:rsidR="00811C7B" w:rsidRDefault="00811C7B" w:rsidP="00811C7B">
      <w:pPr>
        <w:pStyle w:val="Heading2"/>
        <w:numPr>
          <w:ilvl w:val="0"/>
          <w:numId w:val="0"/>
        </w:numPr>
        <w:ind w:left="576" w:hanging="576"/>
      </w:pPr>
    </w:p>
    <w:p w14:paraId="7C2082BD" w14:textId="30EC11F8" w:rsidR="00811C7B" w:rsidRPr="00CE54E0" w:rsidRDefault="00811C7B">
      <w:pPr>
        <w:pStyle w:val="Heading2"/>
        <w:numPr>
          <w:ilvl w:val="0"/>
          <w:numId w:val="0"/>
        </w:numPr>
        <w:ind w:left="576" w:hanging="576"/>
        <w:rPr>
          <w:ins w:id="4881" w:author="Daniel Stewart" w:date="2022-02-09T11:41:00Z"/>
        </w:rPr>
        <w:pPrChange w:id="4882" w:author="Daniel Stewart" w:date="2022-02-10T12:47:00Z">
          <w:pPr>
            <w:pStyle w:val="Heading1"/>
          </w:pPr>
        </w:pPrChange>
      </w:pPr>
      <w:bookmarkStart w:id="4883" w:name="_Toc97625665"/>
      <w:ins w:id="4884" w:author="Daniel Stewart" w:date="2022-02-09T10:05:00Z">
        <w:r w:rsidRPr="00CE54E0">
          <w:t xml:space="preserve">Appendix </w:t>
        </w:r>
      </w:ins>
      <w:r w:rsidR="0086183B">
        <w:t>J</w:t>
      </w:r>
      <w:ins w:id="4885" w:author="Daniel Stewart" w:date="2022-02-09T10:05:00Z">
        <w:r w:rsidRPr="00CE54E0">
          <w:t xml:space="preserve">. </w:t>
        </w:r>
      </w:ins>
      <w:ins w:id="4886" w:author="Daniel Stewart" w:date="2022-02-09T10:06:00Z">
        <w:r w:rsidRPr="00CE54E0">
          <w:t xml:space="preserve">Native </w:t>
        </w:r>
      </w:ins>
      <w:r w:rsidR="00055075">
        <w:t>D</w:t>
      </w:r>
      <w:ins w:id="4887" w:author="Daniel Stewart" w:date="2022-02-09T10:06:00Z">
        <w:r w:rsidRPr="00CE54E0">
          <w:t>ominance</w:t>
        </w:r>
      </w:ins>
      <w:ins w:id="4888" w:author="Daniel Stewart" w:date="2022-02-09T10:05:00Z">
        <w:r w:rsidRPr="00CE54E0">
          <w:t xml:space="preserve"> </w:t>
        </w:r>
      </w:ins>
      <w:r w:rsidR="00055075">
        <w:t>M</w:t>
      </w:r>
      <w:ins w:id="4889" w:author="Daniel Stewart" w:date="2022-02-09T10:05:00Z">
        <w:r w:rsidRPr="00CE54E0">
          <w:t xml:space="preserve">odel </w:t>
        </w:r>
      </w:ins>
      <w:r w:rsidR="00055075">
        <w:t>S</w:t>
      </w:r>
      <w:ins w:id="4890" w:author="Daniel Stewart" w:date="2022-02-09T10:05:00Z">
        <w:r w:rsidRPr="00CE54E0">
          <w:t xml:space="preserve">ummary </w:t>
        </w:r>
      </w:ins>
      <w:r w:rsidR="00055075">
        <w:t>T</w:t>
      </w:r>
      <w:ins w:id="4891" w:author="Daniel Stewart" w:date="2022-02-09T10:05:00Z">
        <w:r w:rsidRPr="00CE54E0">
          <w:t>able</w:t>
        </w:r>
      </w:ins>
      <w:bookmarkEnd w:id="4883"/>
    </w:p>
    <w:p w14:paraId="2518AE3E" w14:textId="75D77F36" w:rsidR="00AD4E1F" w:rsidRDefault="00AD4E1F" w:rsidP="00AD4E1F">
      <w:pPr>
        <w:pStyle w:val="Caption"/>
        <w:keepNext/>
      </w:pPr>
      <w:bookmarkStart w:id="4892" w:name="_Toc96540392"/>
      <w:r>
        <w:t xml:space="preserve">Table </w:t>
      </w:r>
      <w:r w:rsidR="004F0ACE">
        <w:fldChar w:fldCharType="begin"/>
      </w:r>
      <w:r w:rsidR="004F0ACE">
        <w:instrText xml:space="preserve"> SEQ Table \* ARABIC </w:instrText>
      </w:r>
      <w:r w:rsidR="004F0ACE">
        <w:fldChar w:fldCharType="separate"/>
      </w:r>
      <w:r w:rsidR="00F77AA2">
        <w:rPr>
          <w:noProof/>
        </w:rPr>
        <w:t>9</w:t>
      </w:r>
      <w:r w:rsidR="004F0ACE">
        <w:rPr>
          <w:noProof/>
        </w:rPr>
        <w:fldChar w:fldCharType="end"/>
      </w:r>
      <w:r>
        <w:t xml:space="preserve">. </w:t>
      </w:r>
      <w:r w:rsidRPr="00BE2F67">
        <w:t>Model summary for the native dominance model</w:t>
      </w:r>
      <w:r w:rsidR="00FC141D">
        <w:t xml:space="preserve"> (</w:t>
      </w:r>
      <w:r w:rsidR="00FC141D">
        <w:rPr>
          <w:i/>
          <w:iCs/>
        </w:rPr>
        <w:t>n</w:t>
      </w:r>
      <w:r w:rsidR="00FC141D">
        <w:t xml:space="preserve"> = 1244)</w:t>
      </w:r>
      <w:r w:rsidRPr="00BE2F67">
        <w:t xml:space="preserve">, including model estimates, confidence intervals, </w:t>
      </w:r>
      <w:r w:rsidRPr="00AD4E1F">
        <w:rPr>
          <w:i/>
          <w:iCs/>
        </w:rPr>
        <w:t>p</w:t>
      </w:r>
      <w:r w:rsidRPr="00BE2F67">
        <w:t xml:space="preserve">-values, number of observations, and </w:t>
      </w:r>
      <w:r w:rsidRPr="00AD4E1F">
        <w:rPr>
          <w:i/>
          <w:iCs/>
        </w:rPr>
        <w:t>R</w:t>
      </w:r>
      <w:r w:rsidRPr="00AD4E1F">
        <w:rPr>
          <w:vertAlign w:val="superscript"/>
        </w:rPr>
        <w:t>2</w:t>
      </w:r>
      <w:r w:rsidRPr="00BE2F67">
        <w:t xml:space="preserve"> values.</w:t>
      </w:r>
      <w:bookmarkEnd w:id="4892"/>
    </w:p>
    <w:tbl>
      <w:tblPr>
        <w:tblW w:w="0" w:type="auto"/>
        <w:jc w:val="center"/>
        <w:tblCellMar>
          <w:top w:w="15" w:type="dxa"/>
          <w:left w:w="15" w:type="dxa"/>
          <w:bottom w:w="15" w:type="dxa"/>
          <w:right w:w="15" w:type="dxa"/>
        </w:tblCellMar>
        <w:tblLook w:val="04A0" w:firstRow="1" w:lastRow="0" w:firstColumn="1" w:lastColumn="0" w:noHBand="0" w:noVBand="1"/>
      </w:tblPr>
      <w:tblGrid>
        <w:gridCol w:w="2511"/>
        <w:gridCol w:w="730"/>
        <w:gridCol w:w="1306"/>
        <w:gridCol w:w="734"/>
      </w:tblGrid>
      <w:tr w:rsidR="000E3E28" w:rsidRPr="000E3E28" w14:paraId="4BF1ACDE" w14:textId="77777777" w:rsidTr="000E3E28">
        <w:trPr>
          <w:jc w:val="center"/>
        </w:trPr>
        <w:tc>
          <w:tcPr>
            <w:tcW w:w="0" w:type="auto"/>
            <w:tcBorders>
              <w:bottom w:val="single" w:sz="6" w:space="0" w:color="auto"/>
            </w:tcBorders>
            <w:vAlign w:val="center"/>
            <w:hideMark/>
          </w:tcPr>
          <w:p w14:paraId="26251760" w14:textId="77777777" w:rsidR="000E3E28" w:rsidRPr="000E3E28" w:rsidRDefault="000E3E28" w:rsidP="000E3E28">
            <w:pPr>
              <w:pStyle w:val="Table"/>
              <w:rPr>
                <w:i/>
                <w:iCs/>
              </w:rPr>
            </w:pPr>
            <w:r w:rsidRPr="000E3E28">
              <w:rPr>
                <w:i/>
                <w:iCs/>
              </w:rPr>
              <w:t>Predictors</w:t>
            </w:r>
          </w:p>
        </w:tc>
        <w:tc>
          <w:tcPr>
            <w:tcW w:w="0" w:type="auto"/>
            <w:tcBorders>
              <w:bottom w:val="single" w:sz="6" w:space="0" w:color="auto"/>
            </w:tcBorders>
            <w:vAlign w:val="center"/>
            <w:hideMark/>
          </w:tcPr>
          <w:p w14:paraId="77FE7B2A" w14:textId="77777777" w:rsidR="000E3E28" w:rsidRPr="000E3E28" w:rsidRDefault="000E3E28" w:rsidP="00FC141D">
            <w:pPr>
              <w:pStyle w:val="Table"/>
              <w:jc w:val="center"/>
              <w:rPr>
                <w:i/>
                <w:iCs/>
              </w:rPr>
            </w:pPr>
            <w:r w:rsidRPr="000E3E28">
              <w:rPr>
                <w:i/>
                <w:iCs/>
              </w:rPr>
              <w:t>Estimates</w:t>
            </w:r>
          </w:p>
        </w:tc>
        <w:tc>
          <w:tcPr>
            <w:tcW w:w="0" w:type="auto"/>
            <w:tcBorders>
              <w:bottom w:val="single" w:sz="6" w:space="0" w:color="auto"/>
            </w:tcBorders>
            <w:vAlign w:val="center"/>
            <w:hideMark/>
          </w:tcPr>
          <w:p w14:paraId="78C7EA6C" w14:textId="77777777" w:rsidR="000E3E28" w:rsidRPr="000E3E28" w:rsidRDefault="000E3E28" w:rsidP="00FC141D">
            <w:pPr>
              <w:pStyle w:val="Table"/>
              <w:jc w:val="center"/>
              <w:rPr>
                <w:i/>
                <w:iCs/>
              </w:rPr>
            </w:pPr>
            <w:r w:rsidRPr="000E3E28">
              <w:rPr>
                <w:i/>
                <w:iCs/>
              </w:rPr>
              <w:t>CI</w:t>
            </w:r>
          </w:p>
        </w:tc>
        <w:tc>
          <w:tcPr>
            <w:tcW w:w="0" w:type="auto"/>
            <w:tcBorders>
              <w:bottom w:val="single" w:sz="6" w:space="0" w:color="auto"/>
            </w:tcBorders>
            <w:vAlign w:val="center"/>
            <w:hideMark/>
          </w:tcPr>
          <w:p w14:paraId="28792E4B" w14:textId="77777777" w:rsidR="000E3E28" w:rsidRPr="000E3E28" w:rsidRDefault="000E3E28" w:rsidP="00FC141D">
            <w:pPr>
              <w:pStyle w:val="Table"/>
              <w:jc w:val="center"/>
              <w:rPr>
                <w:i/>
                <w:iCs/>
              </w:rPr>
            </w:pPr>
            <w:r w:rsidRPr="000E3E28">
              <w:rPr>
                <w:i/>
                <w:iCs/>
              </w:rPr>
              <w:t>p</w:t>
            </w:r>
          </w:p>
        </w:tc>
      </w:tr>
      <w:tr w:rsidR="000E3E28" w:rsidRPr="000E3E28" w14:paraId="1E02989B" w14:textId="77777777" w:rsidTr="000E3E28">
        <w:trPr>
          <w:jc w:val="center"/>
        </w:trPr>
        <w:tc>
          <w:tcPr>
            <w:tcW w:w="0" w:type="auto"/>
            <w:tcMar>
              <w:top w:w="113" w:type="dxa"/>
              <w:left w:w="113" w:type="dxa"/>
              <w:bottom w:w="113" w:type="dxa"/>
              <w:right w:w="113" w:type="dxa"/>
            </w:tcMar>
            <w:hideMark/>
          </w:tcPr>
          <w:p w14:paraId="11818E47" w14:textId="77777777" w:rsidR="000E3E28" w:rsidRPr="000E3E28" w:rsidRDefault="000E3E28" w:rsidP="000E3E28">
            <w:pPr>
              <w:pStyle w:val="Table"/>
              <w:rPr>
                <w:b/>
                <w:bCs/>
              </w:rPr>
            </w:pPr>
            <w:r w:rsidRPr="000E3E28">
              <w:rPr>
                <w:b/>
                <w:bCs/>
              </w:rPr>
              <w:t>(Intercept)</w:t>
            </w:r>
          </w:p>
        </w:tc>
        <w:tc>
          <w:tcPr>
            <w:tcW w:w="0" w:type="auto"/>
            <w:tcMar>
              <w:top w:w="113" w:type="dxa"/>
              <w:left w:w="113" w:type="dxa"/>
              <w:bottom w:w="113" w:type="dxa"/>
              <w:right w:w="113" w:type="dxa"/>
            </w:tcMar>
            <w:hideMark/>
          </w:tcPr>
          <w:p w14:paraId="323BF42A" w14:textId="77777777" w:rsidR="000E3E28" w:rsidRPr="000E3E28" w:rsidRDefault="000E3E28" w:rsidP="00FC141D">
            <w:pPr>
              <w:pStyle w:val="Table"/>
              <w:jc w:val="center"/>
              <w:rPr>
                <w:b/>
                <w:bCs/>
              </w:rPr>
            </w:pPr>
            <w:r w:rsidRPr="000E3E28">
              <w:rPr>
                <w:b/>
                <w:bCs/>
              </w:rPr>
              <w:t>91.02</w:t>
            </w:r>
          </w:p>
        </w:tc>
        <w:tc>
          <w:tcPr>
            <w:tcW w:w="0" w:type="auto"/>
            <w:tcMar>
              <w:top w:w="113" w:type="dxa"/>
              <w:left w:w="113" w:type="dxa"/>
              <w:bottom w:w="113" w:type="dxa"/>
              <w:right w:w="113" w:type="dxa"/>
            </w:tcMar>
            <w:hideMark/>
          </w:tcPr>
          <w:p w14:paraId="4112B5D7" w14:textId="77777777" w:rsidR="000E3E28" w:rsidRPr="000E3E28" w:rsidRDefault="000E3E28" w:rsidP="00FC141D">
            <w:pPr>
              <w:pStyle w:val="Table"/>
              <w:jc w:val="center"/>
              <w:rPr>
                <w:b/>
                <w:bCs/>
              </w:rPr>
            </w:pPr>
            <w:r w:rsidRPr="000E3E28">
              <w:rPr>
                <w:b/>
                <w:bCs/>
              </w:rPr>
              <w:t>70.80 – 111.25</w:t>
            </w:r>
          </w:p>
        </w:tc>
        <w:tc>
          <w:tcPr>
            <w:tcW w:w="0" w:type="auto"/>
            <w:tcMar>
              <w:top w:w="113" w:type="dxa"/>
              <w:left w:w="113" w:type="dxa"/>
              <w:bottom w:w="113" w:type="dxa"/>
              <w:right w:w="113" w:type="dxa"/>
            </w:tcMar>
            <w:hideMark/>
          </w:tcPr>
          <w:p w14:paraId="05D6D6FF" w14:textId="77777777" w:rsidR="000E3E28" w:rsidRPr="000E3E28" w:rsidRDefault="000E3E28" w:rsidP="00FC141D">
            <w:pPr>
              <w:pStyle w:val="Table"/>
              <w:jc w:val="center"/>
              <w:rPr>
                <w:b/>
                <w:bCs/>
              </w:rPr>
            </w:pPr>
            <w:r w:rsidRPr="000E3E28">
              <w:rPr>
                <w:b/>
                <w:bCs/>
              </w:rPr>
              <w:t>&lt;0.001</w:t>
            </w:r>
          </w:p>
        </w:tc>
      </w:tr>
      <w:tr w:rsidR="000E3E28" w:rsidRPr="000E3E28" w14:paraId="2F4CCA38" w14:textId="77777777" w:rsidTr="000E3E28">
        <w:trPr>
          <w:jc w:val="center"/>
        </w:trPr>
        <w:tc>
          <w:tcPr>
            <w:tcW w:w="0" w:type="auto"/>
            <w:tcMar>
              <w:top w:w="113" w:type="dxa"/>
              <w:left w:w="113" w:type="dxa"/>
              <w:bottom w:w="113" w:type="dxa"/>
              <w:right w:w="113" w:type="dxa"/>
            </w:tcMar>
            <w:hideMark/>
          </w:tcPr>
          <w:p w14:paraId="64A52CFA" w14:textId="34867791" w:rsidR="000E3E28" w:rsidRPr="000E3E28" w:rsidRDefault="000E3E28" w:rsidP="000E3E28">
            <w:pPr>
              <w:pStyle w:val="Table"/>
              <w:rPr>
                <w:b/>
                <w:bCs/>
              </w:rPr>
            </w:pPr>
            <w:r w:rsidRPr="000E3E28">
              <w:rPr>
                <w:b/>
                <w:bCs/>
              </w:rPr>
              <w:t>Closed embayment</w:t>
            </w:r>
            <w:r w:rsidRPr="000E3E28">
              <w:rPr>
                <w:b/>
                <w:bCs/>
              </w:rPr>
              <w:t xml:space="preserve"> [Yes]</w:t>
            </w:r>
          </w:p>
        </w:tc>
        <w:tc>
          <w:tcPr>
            <w:tcW w:w="0" w:type="auto"/>
            <w:tcMar>
              <w:top w:w="113" w:type="dxa"/>
              <w:left w:w="113" w:type="dxa"/>
              <w:bottom w:w="113" w:type="dxa"/>
              <w:right w:w="113" w:type="dxa"/>
            </w:tcMar>
            <w:hideMark/>
          </w:tcPr>
          <w:p w14:paraId="2FBB5547" w14:textId="77777777" w:rsidR="000E3E28" w:rsidRPr="000E3E28" w:rsidRDefault="000E3E28" w:rsidP="00FC141D">
            <w:pPr>
              <w:pStyle w:val="Table"/>
              <w:jc w:val="center"/>
              <w:rPr>
                <w:b/>
                <w:bCs/>
              </w:rPr>
            </w:pPr>
            <w:r w:rsidRPr="000E3E28">
              <w:rPr>
                <w:b/>
                <w:bCs/>
              </w:rPr>
              <w:t>-15.61</w:t>
            </w:r>
          </w:p>
        </w:tc>
        <w:tc>
          <w:tcPr>
            <w:tcW w:w="0" w:type="auto"/>
            <w:tcMar>
              <w:top w:w="113" w:type="dxa"/>
              <w:left w:w="113" w:type="dxa"/>
              <w:bottom w:w="113" w:type="dxa"/>
              <w:right w:w="113" w:type="dxa"/>
            </w:tcMar>
            <w:hideMark/>
          </w:tcPr>
          <w:p w14:paraId="40C35232" w14:textId="77777777" w:rsidR="000E3E28" w:rsidRPr="000E3E28" w:rsidRDefault="000E3E28" w:rsidP="00FC141D">
            <w:pPr>
              <w:pStyle w:val="Table"/>
              <w:jc w:val="center"/>
              <w:rPr>
                <w:b/>
                <w:bCs/>
              </w:rPr>
            </w:pPr>
            <w:r w:rsidRPr="000E3E28">
              <w:rPr>
                <w:b/>
                <w:bCs/>
              </w:rPr>
              <w:t>-29.02 – -2.20</w:t>
            </w:r>
          </w:p>
        </w:tc>
        <w:tc>
          <w:tcPr>
            <w:tcW w:w="0" w:type="auto"/>
            <w:tcMar>
              <w:top w:w="113" w:type="dxa"/>
              <w:left w:w="113" w:type="dxa"/>
              <w:bottom w:w="113" w:type="dxa"/>
              <w:right w:w="113" w:type="dxa"/>
            </w:tcMar>
            <w:hideMark/>
          </w:tcPr>
          <w:p w14:paraId="203513FE" w14:textId="75CABCDC" w:rsidR="000E3E28" w:rsidRPr="000E3E28" w:rsidRDefault="000E3E28" w:rsidP="00FC141D">
            <w:pPr>
              <w:pStyle w:val="Table"/>
              <w:jc w:val="center"/>
              <w:rPr>
                <w:b/>
                <w:bCs/>
              </w:rPr>
            </w:pPr>
            <w:r w:rsidRPr="000E3E28">
              <w:rPr>
                <w:b/>
                <w:bCs/>
              </w:rPr>
              <w:t>0.023</w:t>
            </w:r>
          </w:p>
        </w:tc>
      </w:tr>
      <w:tr w:rsidR="000E3E28" w:rsidRPr="000E3E28" w14:paraId="0B00CD77" w14:textId="77777777" w:rsidTr="000E3E28">
        <w:trPr>
          <w:jc w:val="center"/>
        </w:trPr>
        <w:tc>
          <w:tcPr>
            <w:tcW w:w="0" w:type="auto"/>
            <w:tcMar>
              <w:top w:w="113" w:type="dxa"/>
              <w:left w:w="113" w:type="dxa"/>
              <w:bottom w:w="113" w:type="dxa"/>
              <w:right w:w="113" w:type="dxa"/>
            </w:tcMar>
            <w:hideMark/>
          </w:tcPr>
          <w:p w14:paraId="2FF6A31B" w14:textId="781BFBC6" w:rsidR="000E3E28" w:rsidRPr="000E3E28" w:rsidRDefault="000E3E28" w:rsidP="000E3E28">
            <w:pPr>
              <w:pStyle w:val="Table"/>
            </w:pPr>
            <w:r w:rsidRPr="000E3E28">
              <w:t>A</w:t>
            </w:r>
            <w:r>
              <w:t>rm</w:t>
            </w:r>
            <w:r w:rsidRPr="000E3E28">
              <w:t xml:space="preserve"> [North]</w:t>
            </w:r>
          </w:p>
        </w:tc>
        <w:tc>
          <w:tcPr>
            <w:tcW w:w="0" w:type="auto"/>
            <w:tcMar>
              <w:top w:w="113" w:type="dxa"/>
              <w:left w:w="113" w:type="dxa"/>
              <w:bottom w:w="113" w:type="dxa"/>
              <w:right w:w="113" w:type="dxa"/>
            </w:tcMar>
            <w:hideMark/>
          </w:tcPr>
          <w:p w14:paraId="23DC17B4" w14:textId="77777777" w:rsidR="000E3E28" w:rsidRPr="000E3E28" w:rsidRDefault="000E3E28" w:rsidP="00FC141D">
            <w:pPr>
              <w:pStyle w:val="Table"/>
              <w:jc w:val="center"/>
            </w:pPr>
            <w:r w:rsidRPr="000E3E28">
              <w:t>-0.27</w:t>
            </w:r>
          </w:p>
        </w:tc>
        <w:tc>
          <w:tcPr>
            <w:tcW w:w="0" w:type="auto"/>
            <w:tcMar>
              <w:top w:w="113" w:type="dxa"/>
              <w:left w:w="113" w:type="dxa"/>
              <w:bottom w:w="113" w:type="dxa"/>
              <w:right w:w="113" w:type="dxa"/>
            </w:tcMar>
            <w:hideMark/>
          </w:tcPr>
          <w:p w14:paraId="4D862683" w14:textId="77777777" w:rsidR="000E3E28" w:rsidRPr="000E3E28" w:rsidRDefault="000E3E28" w:rsidP="00FC141D">
            <w:pPr>
              <w:pStyle w:val="Table"/>
              <w:jc w:val="center"/>
            </w:pPr>
            <w:r w:rsidRPr="000E3E28">
              <w:t>-11.34 – 10.80</w:t>
            </w:r>
          </w:p>
        </w:tc>
        <w:tc>
          <w:tcPr>
            <w:tcW w:w="0" w:type="auto"/>
            <w:tcMar>
              <w:top w:w="113" w:type="dxa"/>
              <w:left w:w="113" w:type="dxa"/>
              <w:bottom w:w="113" w:type="dxa"/>
              <w:right w:w="113" w:type="dxa"/>
            </w:tcMar>
            <w:hideMark/>
          </w:tcPr>
          <w:p w14:paraId="2E804C6D" w14:textId="77777777" w:rsidR="000E3E28" w:rsidRPr="000E3E28" w:rsidRDefault="000E3E28" w:rsidP="00FC141D">
            <w:pPr>
              <w:pStyle w:val="Table"/>
              <w:jc w:val="center"/>
            </w:pPr>
            <w:r w:rsidRPr="000E3E28">
              <w:t>0.962</w:t>
            </w:r>
          </w:p>
        </w:tc>
      </w:tr>
      <w:tr w:rsidR="000E3E28" w:rsidRPr="000E3E28" w14:paraId="7B679A50" w14:textId="77777777" w:rsidTr="000E3E28">
        <w:trPr>
          <w:jc w:val="center"/>
        </w:trPr>
        <w:tc>
          <w:tcPr>
            <w:tcW w:w="0" w:type="auto"/>
            <w:tcMar>
              <w:top w:w="113" w:type="dxa"/>
              <w:left w:w="113" w:type="dxa"/>
              <w:bottom w:w="113" w:type="dxa"/>
              <w:right w:w="113" w:type="dxa"/>
            </w:tcMar>
            <w:hideMark/>
          </w:tcPr>
          <w:p w14:paraId="38D6F5DE" w14:textId="5A78757B" w:rsidR="000E3E28" w:rsidRPr="000E3E28" w:rsidRDefault="000E3E28" w:rsidP="000E3E28">
            <w:pPr>
              <w:pStyle w:val="Table"/>
            </w:pPr>
            <w:ins w:id="4893" w:author="Daniel Stewart" w:date="2022-02-09T11:38:00Z">
              <w:r>
                <w:t>A</w:t>
              </w:r>
            </w:ins>
            <w:ins w:id="4894" w:author="Daniel Stewart" w:date="2022-02-09T11:35:00Z">
              <w:r>
                <w:t>ge at time of sampling</w:t>
              </w:r>
            </w:ins>
            <w:ins w:id="4895" w:author="Daniel Stewart" w:date="2022-02-09T11:38:00Z">
              <w:r>
                <w:t xml:space="preserve"> (years)</w:t>
              </w:r>
            </w:ins>
          </w:p>
        </w:tc>
        <w:tc>
          <w:tcPr>
            <w:tcW w:w="0" w:type="auto"/>
            <w:tcMar>
              <w:top w:w="113" w:type="dxa"/>
              <w:left w:w="113" w:type="dxa"/>
              <w:bottom w:w="113" w:type="dxa"/>
              <w:right w:w="113" w:type="dxa"/>
            </w:tcMar>
            <w:hideMark/>
          </w:tcPr>
          <w:p w14:paraId="29A322DC" w14:textId="77777777" w:rsidR="000E3E28" w:rsidRPr="000E3E28" w:rsidRDefault="000E3E28" w:rsidP="00FC141D">
            <w:pPr>
              <w:pStyle w:val="Table"/>
              <w:jc w:val="center"/>
            </w:pPr>
            <w:r w:rsidRPr="000E3E28">
              <w:t>-0.31</w:t>
            </w:r>
          </w:p>
        </w:tc>
        <w:tc>
          <w:tcPr>
            <w:tcW w:w="0" w:type="auto"/>
            <w:tcMar>
              <w:top w:w="113" w:type="dxa"/>
              <w:left w:w="113" w:type="dxa"/>
              <w:bottom w:w="113" w:type="dxa"/>
              <w:right w:w="113" w:type="dxa"/>
            </w:tcMar>
            <w:hideMark/>
          </w:tcPr>
          <w:p w14:paraId="727D2A42" w14:textId="77777777" w:rsidR="000E3E28" w:rsidRPr="000E3E28" w:rsidRDefault="000E3E28" w:rsidP="00FC141D">
            <w:pPr>
              <w:pStyle w:val="Table"/>
              <w:jc w:val="center"/>
            </w:pPr>
            <w:r w:rsidRPr="000E3E28">
              <w:t>-0.93 – 0.32</w:t>
            </w:r>
          </w:p>
        </w:tc>
        <w:tc>
          <w:tcPr>
            <w:tcW w:w="0" w:type="auto"/>
            <w:tcMar>
              <w:top w:w="113" w:type="dxa"/>
              <w:left w:w="113" w:type="dxa"/>
              <w:bottom w:w="113" w:type="dxa"/>
              <w:right w:w="113" w:type="dxa"/>
            </w:tcMar>
            <w:hideMark/>
          </w:tcPr>
          <w:p w14:paraId="46CB2C19" w14:textId="77777777" w:rsidR="000E3E28" w:rsidRPr="000E3E28" w:rsidRDefault="000E3E28" w:rsidP="00FC141D">
            <w:pPr>
              <w:pStyle w:val="Table"/>
              <w:jc w:val="center"/>
            </w:pPr>
            <w:r w:rsidRPr="000E3E28">
              <w:t>0.339</w:t>
            </w:r>
          </w:p>
        </w:tc>
      </w:tr>
      <w:tr w:rsidR="000E3E28" w:rsidRPr="000E3E28" w14:paraId="356754E7" w14:textId="77777777" w:rsidTr="000E3E28">
        <w:trPr>
          <w:jc w:val="center"/>
        </w:trPr>
        <w:tc>
          <w:tcPr>
            <w:tcW w:w="0" w:type="auto"/>
            <w:tcMar>
              <w:top w:w="113" w:type="dxa"/>
              <w:left w:w="113" w:type="dxa"/>
              <w:bottom w:w="113" w:type="dxa"/>
              <w:right w:w="113" w:type="dxa"/>
            </w:tcMar>
            <w:hideMark/>
          </w:tcPr>
          <w:p w14:paraId="5097EA18" w14:textId="20B6CFE7" w:rsidR="000E3E28" w:rsidRPr="000E3E28" w:rsidRDefault="000E3E28" w:rsidP="000E3E28">
            <w:pPr>
              <w:pStyle w:val="Table"/>
              <w:rPr>
                <w:b/>
                <w:bCs/>
              </w:rPr>
            </w:pPr>
            <w:ins w:id="4896" w:author="Daniel Stewart" w:date="2022-02-09T11:38:00Z">
              <w:r w:rsidRPr="000E3E28">
                <w:rPr>
                  <w:b/>
                  <w:bCs/>
                </w:rPr>
                <w:t>Distance upriver (km)</w:t>
              </w:r>
            </w:ins>
          </w:p>
        </w:tc>
        <w:tc>
          <w:tcPr>
            <w:tcW w:w="0" w:type="auto"/>
            <w:tcMar>
              <w:top w:w="113" w:type="dxa"/>
              <w:left w:w="113" w:type="dxa"/>
              <w:bottom w:w="113" w:type="dxa"/>
              <w:right w:w="113" w:type="dxa"/>
            </w:tcMar>
            <w:hideMark/>
          </w:tcPr>
          <w:p w14:paraId="6EFC7E72" w14:textId="77777777" w:rsidR="000E3E28" w:rsidRPr="000E3E28" w:rsidRDefault="000E3E28" w:rsidP="00FC141D">
            <w:pPr>
              <w:pStyle w:val="Table"/>
              <w:jc w:val="center"/>
              <w:rPr>
                <w:b/>
                <w:bCs/>
              </w:rPr>
            </w:pPr>
            <w:r w:rsidRPr="000E3E28">
              <w:rPr>
                <w:b/>
                <w:bCs/>
              </w:rPr>
              <w:t>-1.12</w:t>
            </w:r>
          </w:p>
        </w:tc>
        <w:tc>
          <w:tcPr>
            <w:tcW w:w="0" w:type="auto"/>
            <w:tcMar>
              <w:top w:w="113" w:type="dxa"/>
              <w:left w:w="113" w:type="dxa"/>
              <w:bottom w:w="113" w:type="dxa"/>
              <w:right w:w="113" w:type="dxa"/>
            </w:tcMar>
            <w:hideMark/>
          </w:tcPr>
          <w:p w14:paraId="678BD28C" w14:textId="77777777" w:rsidR="000E3E28" w:rsidRPr="000E3E28" w:rsidRDefault="000E3E28" w:rsidP="00FC141D">
            <w:pPr>
              <w:pStyle w:val="Table"/>
              <w:jc w:val="center"/>
              <w:rPr>
                <w:b/>
                <w:bCs/>
              </w:rPr>
            </w:pPr>
            <w:r w:rsidRPr="000E3E28">
              <w:rPr>
                <w:b/>
                <w:bCs/>
              </w:rPr>
              <w:t>-1.96 – -0.28</w:t>
            </w:r>
          </w:p>
        </w:tc>
        <w:tc>
          <w:tcPr>
            <w:tcW w:w="0" w:type="auto"/>
            <w:tcMar>
              <w:top w:w="113" w:type="dxa"/>
              <w:left w:w="113" w:type="dxa"/>
              <w:bottom w:w="113" w:type="dxa"/>
              <w:right w:w="113" w:type="dxa"/>
            </w:tcMar>
            <w:hideMark/>
          </w:tcPr>
          <w:p w14:paraId="7A193DDE" w14:textId="158C6285" w:rsidR="000E3E28" w:rsidRPr="000E3E28" w:rsidRDefault="000E3E28" w:rsidP="00FC141D">
            <w:pPr>
              <w:pStyle w:val="Table"/>
              <w:jc w:val="center"/>
              <w:rPr>
                <w:b/>
                <w:bCs/>
              </w:rPr>
            </w:pPr>
            <w:r w:rsidRPr="000E3E28">
              <w:rPr>
                <w:b/>
                <w:bCs/>
              </w:rPr>
              <w:t>0.009</w:t>
            </w:r>
          </w:p>
        </w:tc>
      </w:tr>
      <w:tr w:rsidR="000E3E28" w:rsidRPr="000E3E28" w14:paraId="273166B8" w14:textId="77777777" w:rsidTr="000E3E28">
        <w:trPr>
          <w:jc w:val="center"/>
        </w:trPr>
        <w:tc>
          <w:tcPr>
            <w:tcW w:w="0" w:type="auto"/>
            <w:tcMar>
              <w:top w:w="113" w:type="dxa"/>
              <w:left w:w="113" w:type="dxa"/>
              <w:bottom w:w="113" w:type="dxa"/>
              <w:right w:w="113" w:type="dxa"/>
            </w:tcMar>
            <w:hideMark/>
          </w:tcPr>
          <w:p w14:paraId="5830E115" w14:textId="119AF58F" w:rsidR="000E3E28" w:rsidRPr="000E3E28" w:rsidRDefault="000E3E28" w:rsidP="000E3E28">
            <w:pPr>
              <w:pStyle w:val="Table"/>
              <w:rPr>
                <w:b/>
                <w:bCs/>
              </w:rPr>
            </w:pPr>
            <w:ins w:id="4897" w:author="Daniel Stewart" w:date="2022-02-09T11:38:00Z">
              <w:r w:rsidRPr="000E3E28">
                <w:rPr>
                  <w:b/>
                  <w:bCs/>
                </w:rPr>
                <w:t>Plot elevation (m)</w:t>
              </w:r>
            </w:ins>
          </w:p>
        </w:tc>
        <w:tc>
          <w:tcPr>
            <w:tcW w:w="0" w:type="auto"/>
            <w:tcMar>
              <w:top w:w="113" w:type="dxa"/>
              <w:left w:w="113" w:type="dxa"/>
              <w:bottom w:w="113" w:type="dxa"/>
              <w:right w:w="113" w:type="dxa"/>
            </w:tcMar>
            <w:hideMark/>
          </w:tcPr>
          <w:p w14:paraId="6637C130" w14:textId="77777777" w:rsidR="000E3E28" w:rsidRPr="000E3E28" w:rsidRDefault="000E3E28" w:rsidP="00FC141D">
            <w:pPr>
              <w:pStyle w:val="Table"/>
              <w:jc w:val="center"/>
              <w:rPr>
                <w:b/>
                <w:bCs/>
              </w:rPr>
            </w:pPr>
            <w:r w:rsidRPr="000E3E28">
              <w:rPr>
                <w:b/>
                <w:bCs/>
              </w:rPr>
              <w:t>-9.47</w:t>
            </w:r>
          </w:p>
        </w:tc>
        <w:tc>
          <w:tcPr>
            <w:tcW w:w="0" w:type="auto"/>
            <w:tcMar>
              <w:top w:w="113" w:type="dxa"/>
              <w:left w:w="113" w:type="dxa"/>
              <w:bottom w:w="113" w:type="dxa"/>
              <w:right w:w="113" w:type="dxa"/>
            </w:tcMar>
            <w:hideMark/>
          </w:tcPr>
          <w:p w14:paraId="03FB311F" w14:textId="77777777" w:rsidR="000E3E28" w:rsidRPr="000E3E28" w:rsidRDefault="000E3E28" w:rsidP="00FC141D">
            <w:pPr>
              <w:pStyle w:val="Table"/>
              <w:jc w:val="center"/>
              <w:rPr>
                <w:b/>
                <w:bCs/>
              </w:rPr>
            </w:pPr>
            <w:r w:rsidRPr="000E3E28">
              <w:rPr>
                <w:b/>
                <w:bCs/>
              </w:rPr>
              <w:t>-18.55 – -0.39</w:t>
            </w:r>
          </w:p>
        </w:tc>
        <w:tc>
          <w:tcPr>
            <w:tcW w:w="0" w:type="auto"/>
            <w:tcMar>
              <w:top w:w="113" w:type="dxa"/>
              <w:left w:w="113" w:type="dxa"/>
              <w:bottom w:w="113" w:type="dxa"/>
              <w:right w:w="113" w:type="dxa"/>
            </w:tcMar>
            <w:hideMark/>
          </w:tcPr>
          <w:p w14:paraId="56982E34" w14:textId="77777777" w:rsidR="000E3E28" w:rsidRPr="000E3E28" w:rsidRDefault="000E3E28" w:rsidP="00FC141D">
            <w:pPr>
              <w:pStyle w:val="Table"/>
              <w:jc w:val="center"/>
              <w:rPr>
                <w:b/>
                <w:bCs/>
              </w:rPr>
            </w:pPr>
            <w:r w:rsidRPr="000E3E28">
              <w:rPr>
                <w:b/>
                <w:bCs/>
              </w:rPr>
              <w:t>0.041</w:t>
            </w:r>
          </w:p>
        </w:tc>
      </w:tr>
      <w:tr w:rsidR="000E3E28" w:rsidRPr="000E3E28" w14:paraId="4AB21928" w14:textId="77777777" w:rsidTr="000E3E28">
        <w:trPr>
          <w:jc w:val="center"/>
        </w:trPr>
        <w:tc>
          <w:tcPr>
            <w:tcW w:w="0" w:type="auto"/>
            <w:tcMar>
              <w:top w:w="113" w:type="dxa"/>
              <w:left w:w="113" w:type="dxa"/>
              <w:bottom w:w="113" w:type="dxa"/>
              <w:right w:w="113" w:type="dxa"/>
            </w:tcMar>
            <w:hideMark/>
          </w:tcPr>
          <w:p w14:paraId="2D3E74EA" w14:textId="4D837795" w:rsidR="000E3E28" w:rsidRPr="000E3E28" w:rsidRDefault="000E3E28" w:rsidP="000E3E28">
            <w:pPr>
              <w:pStyle w:val="Table"/>
            </w:pPr>
            <w:ins w:id="4898" w:author="Daniel Stewart" w:date="2022-02-09T11:38:00Z">
              <w:r>
                <w:t>Channel proximity (m)</w:t>
              </w:r>
            </w:ins>
          </w:p>
        </w:tc>
        <w:tc>
          <w:tcPr>
            <w:tcW w:w="0" w:type="auto"/>
            <w:tcMar>
              <w:top w:w="113" w:type="dxa"/>
              <w:left w:w="113" w:type="dxa"/>
              <w:bottom w:w="113" w:type="dxa"/>
              <w:right w:w="113" w:type="dxa"/>
            </w:tcMar>
            <w:hideMark/>
          </w:tcPr>
          <w:p w14:paraId="50180734" w14:textId="77777777" w:rsidR="000E3E28" w:rsidRPr="000E3E28" w:rsidRDefault="000E3E28" w:rsidP="00FC141D">
            <w:pPr>
              <w:pStyle w:val="Table"/>
              <w:jc w:val="center"/>
            </w:pPr>
            <w:r w:rsidRPr="000E3E28">
              <w:t>-0.01</w:t>
            </w:r>
          </w:p>
        </w:tc>
        <w:tc>
          <w:tcPr>
            <w:tcW w:w="0" w:type="auto"/>
            <w:tcMar>
              <w:top w:w="113" w:type="dxa"/>
              <w:left w:w="113" w:type="dxa"/>
              <w:bottom w:w="113" w:type="dxa"/>
              <w:right w:w="113" w:type="dxa"/>
            </w:tcMar>
            <w:hideMark/>
          </w:tcPr>
          <w:p w14:paraId="44D939B2" w14:textId="77777777" w:rsidR="000E3E28" w:rsidRPr="000E3E28" w:rsidRDefault="000E3E28" w:rsidP="00FC141D">
            <w:pPr>
              <w:pStyle w:val="Table"/>
              <w:jc w:val="center"/>
            </w:pPr>
            <w:r w:rsidRPr="000E3E28">
              <w:t>-0.11 – 0.09</w:t>
            </w:r>
          </w:p>
        </w:tc>
        <w:tc>
          <w:tcPr>
            <w:tcW w:w="0" w:type="auto"/>
            <w:tcMar>
              <w:top w:w="113" w:type="dxa"/>
              <w:left w:w="113" w:type="dxa"/>
              <w:bottom w:w="113" w:type="dxa"/>
              <w:right w:w="113" w:type="dxa"/>
            </w:tcMar>
            <w:hideMark/>
          </w:tcPr>
          <w:p w14:paraId="5C873967" w14:textId="20CF833C" w:rsidR="000E3E28" w:rsidRPr="000E3E28" w:rsidRDefault="000E3E28" w:rsidP="00FC141D">
            <w:pPr>
              <w:pStyle w:val="Table"/>
              <w:jc w:val="center"/>
            </w:pPr>
            <w:r w:rsidRPr="000E3E28">
              <w:t>0.882</w:t>
            </w:r>
          </w:p>
        </w:tc>
      </w:tr>
      <w:tr w:rsidR="000E3E28" w:rsidRPr="000E3E28" w14:paraId="5520A384" w14:textId="77777777" w:rsidTr="000E3E28">
        <w:trPr>
          <w:jc w:val="center"/>
        </w:trPr>
        <w:tc>
          <w:tcPr>
            <w:tcW w:w="0" w:type="auto"/>
            <w:tcMar>
              <w:top w:w="113" w:type="dxa"/>
              <w:left w:w="113" w:type="dxa"/>
              <w:bottom w:w="113" w:type="dxa"/>
              <w:right w:w="113" w:type="dxa"/>
            </w:tcMar>
            <w:hideMark/>
          </w:tcPr>
          <w:p w14:paraId="2D7BED39" w14:textId="39B6C5F9" w:rsidR="000E3E28" w:rsidRPr="000E3E28" w:rsidRDefault="000E3E28" w:rsidP="000E3E28">
            <w:pPr>
              <w:pStyle w:val="Table"/>
            </w:pPr>
            <w:ins w:id="4899" w:author="Daniel Stewart" w:date="2022-02-09T11:39:00Z">
              <w:r>
                <w:t xml:space="preserve">Distance </w:t>
              </w:r>
            </w:ins>
            <w:ins w:id="4900" w:author="Daniel Stewart" w:date="2022-02-10T12:51:00Z">
              <w:r>
                <w:t>u</w:t>
              </w:r>
            </w:ins>
            <w:ins w:id="4901" w:author="Daniel Stewart" w:date="2022-02-09T11:39:00Z">
              <w:r>
                <w:t>priver:</w:t>
              </w:r>
            </w:ins>
            <w:ins w:id="4902" w:author="Daniel Stewart" w:date="2022-02-10T12:51:00Z">
              <w:r>
                <w:t>e</w:t>
              </w:r>
            </w:ins>
            <w:ins w:id="4903" w:author="Daniel Stewart" w:date="2022-02-09T11:39:00Z">
              <w:r>
                <w:t>levation</w:t>
              </w:r>
            </w:ins>
          </w:p>
        </w:tc>
        <w:tc>
          <w:tcPr>
            <w:tcW w:w="0" w:type="auto"/>
            <w:tcMar>
              <w:top w:w="113" w:type="dxa"/>
              <w:left w:w="113" w:type="dxa"/>
              <w:bottom w:w="113" w:type="dxa"/>
              <w:right w:w="113" w:type="dxa"/>
            </w:tcMar>
            <w:hideMark/>
          </w:tcPr>
          <w:p w14:paraId="06486772" w14:textId="77777777" w:rsidR="000E3E28" w:rsidRPr="000E3E28" w:rsidRDefault="000E3E28" w:rsidP="00FC141D">
            <w:pPr>
              <w:pStyle w:val="Table"/>
              <w:jc w:val="center"/>
            </w:pPr>
            <w:r w:rsidRPr="000E3E28">
              <w:t>0.33</w:t>
            </w:r>
          </w:p>
        </w:tc>
        <w:tc>
          <w:tcPr>
            <w:tcW w:w="0" w:type="auto"/>
            <w:tcMar>
              <w:top w:w="113" w:type="dxa"/>
              <w:left w:w="113" w:type="dxa"/>
              <w:bottom w:w="113" w:type="dxa"/>
              <w:right w:w="113" w:type="dxa"/>
            </w:tcMar>
            <w:hideMark/>
          </w:tcPr>
          <w:p w14:paraId="22B53BAF" w14:textId="77777777" w:rsidR="000E3E28" w:rsidRPr="000E3E28" w:rsidRDefault="000E3E28" w:rsidP="00FC141D">
            <w:pPr>
              <w:pStyle w:val="Table"/>
              <w:jc w:val="center"/>
            </w:pPr>
            <w:r w:rsidRPr="000E3E28">
              <w:t>-0.21 – 0.87</w:t>
            </w:r>
          </w:p>
        </w:tc>
        <w:tc>
          <w:tcPr>
            <w:tcW w:w="0" w:type="auto"/>
            <w:tcMar>
              <w:top w:w="113" w:type="dxa"/>
              <w:left w:w="113" w:type="dxa"/>
              <w:bottom w:w="113" w:type="dxa"/>
              <w:right w:w="113" w:type="dxa"/>
            </w:tcMar>
            <w:hideMark/>
          </w:tcPr>
          <w:p w14:paraId="1DBF760D" w14:textId="77777777" w:rsidR="000E3E28" w:rsidRPr="000E3E28" w:rsidRDefault="000E3E28" w:rsidP="00FC141D">
            <w:pPr>
              <w:pStyle w:val="Table"/>
              <w:jc w:val="center"/>
            </w:pPr>
            <w:r w:rsidRPr="000E3E28">
              <w:t>0.235</w:t>
            </w:r>
          </w:p>
        </w:tc>
      </w:tr>
      <w:tr w:rsidR="000E3E28" w:rsidRPr="000E3E28" w14:paraId="5DFBE636" w14:textId="77777777" w:rsidTr="000E3E28">
        <w:trPr>
          <w:jc w:val="center"/>
        </w:trPr>
        <w:tc>
          <w:tcPr>
            <w:tcW w:w="0" w:type="auto"/>
            <w:gridSpan w:val="4"/>
            <w:tcMar>
              <w:top w:w="192" w:type="dxa"/>
              <w:left w:w="15" w:type="dxa"/>
              <w:bottom w:w="15" w:type="dxa"/>
              <w:right w:w="15" w:type="dxa"/>
            </w:tcMar>
            <w:vAlign w:val="center"/>
            <w:hideMark/>
          </w:tcPr>
          <w:p w14:paraId="602DF424" w14:textId="1208C2FA" w:rsidR="000E3E28" w:rsidRPr="00A73510" w:rsidRDefault="000E3E28" w:rsidP="000E3E28">
            <w:pPr>
              <w:pStyle w:val="Table"/>
              <w:rPr>
                <w:i/>
                <w:iCs/>
              </w:rPr>
            </w:pPr>
            <w:r w:rsidRPr="00A73510">
              <w:rPr>
                <w:i/>
                <w:iCs/>
              </w:rPr>
              <w:t>Random Effects</w:t>
            </w:r>
          </w:p>
        </w:tc>
      </w:tr>
      <w:tr w:rsidR="000E3E28" w:rsidRPr="000E3E28" w14:paraId="122F0B1D" w14:textId="77777777" w:rsidTr="000E3E28">
        <w:trPr>
          <w:jc w:val="center"/>
        </w:trPr>
        <w:tc>
          <w:tcPr>
            <w:tcW w:w="0" w:type="auto"/>
            <w:tcMar>
              <w:top w:w="57" w:type="dxa"/>
              <w:left w:w="113" w:type="dxa"/>
              <w:bottom w:w="57" w:type="dxa"/>
              <w:right w:w="113" w:type="dxa"/>
            </w:tcMar>
            <w:hideMark/>
          </w:tcPr>
          <w:p w14:paraId="23BB9D5B" w14:textId="77777777" w:rsidR="000E3E28" w:rsidRPr="000E3E28" w:rsidRDefault="000E3E28" w:rsidP="000E3E28">
            <w:pPr>
              <w:pStyle w:val="Table"/>
            </w:pPr>
            <w:r w:rsidRPr="000E3E28">
              <w:t>σ</w:t>
            </w:r>
            <w:r w:rsidRPr="000E3E28">
              <w:rPr>
                <w:vertAlign w:val="superscript"/>
              </w:rPr>
              <w:t>2</w:t>
            </w:r>
          </w:p>
        </w:tc>
        <w:tc>
          <w:tcPr>
            <w:tcW w:w="0" w:type="auto"/>
            <w:gridSpan w:val="3"/>
            <w:tcMar>
              <w:top w:w="57" w:type="dxa"/>
              <w:left w:w="113" w:type="dxa"/>
              <w:bottom w:w="57" w:type="dxa"/>
              <w:right w:w="113" w:type="dxa"/>
            </w:tcMar>
            <w:hideMark/>
          </w:tcPr>
          <w:p w14:paraId="6F906992" w14:textId="52472438" w:rsidR="000E3E28" w:rsidRPr="000E3E28" w:rsidRDefault="000E3E28" w:rsidP="000E3E28">
            <w:pPr>
              <w:pStyle w:val="Table"/>
            </w:pPr>
            <w:r w:rsidRPr="000E3E28">
              <w:t>773.07</w:t>
            </w:r>
          </w:p>
        </w:tc>
      </w:tr>
      <w:tr w:rsidR="000E3E28" w:rsidRPr="000E3E28" w14:paraId="517327FD" w14:textId="77777777" w:rsidTr="000E3E28">
        <w:trPr>
          <w:jc w:val="center"/>
        </w:trPr>
        <w:tc>
          <w:tcPr>
            <w:tcW w:w="0" w:type="auto"/>
            <w:tcMar>
              <w:top w:w="57" w:type="dxa"/>
              <w:left w:w="113" w:type="dxa"/>
              <w:bottom w:w="57" w:type="dxa"/>
              <w:right w:w="113" w:type="dxa"/>
            </w:tcMar>
            <w:hideMark/>
          </w:tcPr>
          <w:p w14:paraId="31CA21CA" w14:textId="77777777" w:rsidR="000E3E28" w:rsidRPr="000E3E28" w:rsidRDefault="000E3E28" w:rsidP="000E3E28">
            <w:pPr>
              <w:pStyle w:val="Table"/>
            </w:pPr>
            <w:r w:rsidRPr="000E3E28">
              <w:t>τ</w:t>
            </w:r>
            <w:r w:rsidRPr="000E3E28">
              <w:rPr>
                <w:vertAlign w:val="subscript"/>
              </w:rPr>
              <w:t>00</w:t>
            </w:r>
            <w:r w:rsidRPr="000E3E28">
              <w:t> </w:t>
            </w:r>
            <w:r w:rsidRPr="000E3E28">
              <w:rPr>
                <w:vertAlign w:val="subscript"/>
              </w:rPr>
              <w:t>SITE</w:t>
            </w:r>
          </w:p>
        </w:tc>
        <w:tc>
          <w:tcPr>
            <w:tcW w:w="0" w:type="auto"/>
            <w:gridSpan w:val="3"/>
            <w:tcMar>
              <w:top w:w="57" w:type="dxa"/>
              <w:left w:w="113" w:type="dxa"/>
              <w:bottom w:w="57" w:type="dxa"/>
              <w:right w:w="113" w:type="dxa"/>
            </w:tcMar>
            <w:hideMark/>
          </w:tcPr>
          <w:p w14:paraId="327F1C73" w14:textId="77777777" w:rsidR="000E3E28" w:rsidRPr="000E3E28" w:rsidRDefault="000E3E28" w:rsidP="000E3E28">
            <w:pPr>
              <w:pStyle w:val="Table"/>
            </w:pPr>
            <w:r w:rsidRPr="000E3E28">
              <w:t>450.58</w:t>
            </w:r>
          </w:p>
        </w:tc>
      </w:tr>
      <w:tr w:rsidR="000E3E28" w:rsidRPr="000E3E28" w14:paraId="0DF7CE58" w14:textId="77777777" w:rsidTr="000E3E28">
        <w:trPr>
          <w:jc w:val="center"/>
        </w:trPr>
        <w:tc>
          <w:tcPr>
            <w:tcW w:w="0" w:type="auto"/>
            <w:tcMar>
              <w:top w:w="57" w:type="dxa"/>
              <w:left w:w="113" w:type="dxa"/>
              <w:bottom w:w="57" w:type="dxa"/>
              <w:right w:w="113" w:type="dxa"/>
            </w:tcMar>
            <w:hideMark/>
          </w:tcPr>
          <w:p w14:paraId="49D2084D" w14:textId="77777777" w:rsidR="000E3E28" w:rsidRPr="000E3E28" w:rsidRDefault="000E3E28" w:rsidP="000E3E28">
            <w:pPr>
              <w:pStyle w:val="Table"/>
            </w:pPr>
            <w:r w:rsidRPr="000E3E28">
              <w:t>τ</w:t>
            </w:r>
            <w:r w:rsidRPr="000E3E28">
              <w:rPr>
                <w:vertAlign w:val="subscript"/>
              </w:rPr>
              <w:t>00</w:t>
            </w:r>
            <w:r w:rsidRPr="000E3E28">
              <w:t> </w:t>
            </w:r>
            <w:r w:rsidRPr="000E3E28">
              <w:rPr>
                <w:vertAlign w:val="subscript"/>
              </w:rPr>
              <w:t>SAMPLE_YEAR</w:t>
            </w:r>
          </w:p>
        </w:tc>
        <w:tc>
          <w:tcPr>
            <w:tcW w:w="0" w:type="auto"/>
            <w:gridSpan w:val="3"/>
            <w:tcMar>
              <w:top w:w="57" w:type="dxa"/>
              <w:left w:w="113" w:type="dxa"/>
              <w:bottom w:w="57" w:type="dxa"/>
              <w:right w:w="113" w:type="dxa"/>
            </w:tcMar>
            <w:hideMark/>
          </w:tcPr>
          <w:p w14:paraId="19954153" w14:textId="77777777" w:rsidR="000E3E28" w:rsidRPr="000E3E28" w:rsidRDefault="000E3E28" w:rsidP="000E3E28">
            <w:pPr>
              <w:pStyle w:val="Table"/>
            </w:pPr>
            <w:r w:rsidRPr="000E3E28">
              <w:t>0.00</w:t>
            </w:r>
          </w:p>
        </w:tc>
      </w:tr>
      <w:tr w:rsidR="000E3E28" w:rsidRPr="000E3E28" w14:paraId="56C21BDA" w14:textId="77777777" w:rsidTr="000E3E28">
        <w:trPr>
          <w:jc w:val="center"/>
        </w:trPr>
        <w:tc>
          <w:tcPr>
            <w:tcW w:w="0" w:type="auto"/>
            <w:tcMar>
              <w:top w:w="57" w:type="dxa"/>
              <w:left w:w="113" w:type="dxa"/>
              <w:bottom w:w="57" w:type="dxa"/>
              <w:right w:w="113" w:type="dxa"/>
            </w:tcMar>
            <w:hideMark/>
          </w:tcPr>
          <w:p w14:paraId="76B3BA7E" w14:textId="77777777" w:rsidR="000E3E28" w:rsidRPr="000E3E28" w:rsidRDefault="000E3E28" w:rsidP="000E3E28">
            <w:pPr>
              <w:pStyle w:val="Table"/>
            </w:pPr>
            <w:r w:rsidRPr="000E3E28">
              <w:t>ICC</w:t>
            </w:r>
          </w:p>
        </w:tc>
        <w:tc>
          <w:tcPr>
            <w:tcW w:w="0" w:type="auto"/>
            <w:gridSpan w:val="3"/>
            <w:tcMar>
              <w:top w:w="57" w:type="dxa"/>
              <w:left w:w="113" w:type="dxa"/>
              <w:bottom w:w="57" w:type="dxa"/>
              <w:right w:w="113" w:type="dxa"/>
            </w:tcMar>
            <w:hideMark/>
          </w:tcPr>
          <w:p w14:paraId="68065A46" w14:textId="77777777" w:rsidR="000E3E28" w:rsidRPr="000E3E28" w:rsidRDefault="000E3E28" w:rsidP="000E3E28">
            <w:pPr>
              <w:pStyle w:val="Table"/>
            </w:pPr>
            <w:r w:rsidRPr="000E3E28">
              <w:t>0.37</w:t>
            </w:r>
          </w:p>
        </w:tc>
      </w:tr>
      <w:tr w:rsidR="000E3E28" w:rsidRPr="000E3E28" w14:paraId="3102044F" w14:textId="77777777" w:rsidTr="000E3E28">
        <w:trPr>
          <w:jc w:val="center"/>
        </w:trPr>
        <w:tc>
          <w:tcPr>
            <w:tcW w:w="0" w:type="auto"/>
            <w:tcMar>
              <w:top w:w="57" w:type="dxa"/>
              <w:left w:w="113" w:type="dxa"/>
              <w:bottom w:w="57" w:type="dxa"/>
              <w:right w:w="113" w:type="dxa"/>
            </w:tcMar>
            <w:hideMark/>
          </w:tcPr>
          <w:p w14:paraId="6FB34DAA" w14:textId="77777777" w:rsidR="000E3E28" w:rsidRPr="000E3E28" w:rsidRDefault="000E3E28" w:rsidP="000E3E28">
            <w:pPr>
              <w:pStyle w:val="Table"/>
            </w:pPr>
            <w:r w:rsidRPr="000E3E28">
              <w:t>N </w:t>
            </w:r>
            <w:r w:rsidRPr="000E3E28">
              <w:rPr>
                <w:vertAlign w:val="subscript"/>
              </w:rPr>
              <w:t>SITE</w:t>
            </w:r>
          </w:p>
        </w:tc>
        <w:tc>
          <w:tcPr>
            <w:tcW w:w="0" w:type="auto"/>
            <w:gridSpan w:val="3"/>
            <w:tcMar>
              <w:top w:w="57" w:type="dxa"/>
              <w:left w:w="113" w:type="dxa"/>
              <w:bottom w:w="57" w:type="dxa"/>
              <w:right w:w="113" w:type="dxa"/>
            </w:tcMar>
            <w:hideMark/>
          </w:tcPr>
          <w:p w14:paraId="4CB759EF" w14:textId="77777777" w:rsidR="000E3E28" w:rsidRPr="000E3E28" w:rsidRDefault="000E3E28" w:rsidP="000E3E28">
            <w:pPr>
              <w:pStyle w:val="Table"/>
            </w:pPr>
            <w:r w:rsidRPr="000E3E28">
              <w:t>79</w:t>
            </w:r>
          </w:p>
        </w:tc>
      </w:tr>
      <w:tr w:rsidR="000E3E28" w:rsidRPr="000E3E28" w14:paraId="588D767E" w14:textId="77777777" w:rsidTr="000E3E28">
        <w:trPr>
          <w:jc w:val="center"/>
        </w:trPr>
        <w:tc>
          <w:tcPr>
            <w:tcW w:w="0" w:type="auto"/>
            <w:tcMar>
              <w:top w:w="57" w:type="dxa"/>
              <w:left w:w="113" w:type="dxa"/>
              <w:bottom w:w="57" w:type="dxa"/>
              <w:right w:w="113" w:type="dxa"/>
            </w:tcMar>
            <w:hideMark/>
          </w:tcPr>
          <w:p w14:paraId="356C266A" w14:textId="77777777" w:rsidR="000E3E28" w:rsidRPr="000E3E28" w:rsidRDefault="000E3E28" w:rsidP="000E3E28">
            <w:pPr>
              <w:pStyle w:val="Table"/>
            </w:pPr>
            <w:r w:rsidRPr="000E3E28">
              <w:t>N </w:t>
            </w:r>
            <w:r w:rsidRPr="000E3E28">
              <w:rPr>
                <w:vertAlign w:val="subscript"/>
              </w:rPr>
              <w:t>SAMPLE_YEAR</w:t>
            </w:r>
          </w:p>
        </w:tc>
        <w:tc>
          <w:tcPr>
            <w:tcW w:w="0" w:type="auto"/>
            <w:gridSpan w:val="3"/>
            <w:tcMar>
              <w:top w:w="57" w:type="dxa"/>
              <w:left w:w="113" w:type="dxa"/>
              <w:bottom w:w="57" w:type="dxa"/>
              <w:right w:w="113" w:type="dxa"/>
            </w:tcMar>
            <w:hideMark/>
          </w:tcPr>
          <w:p w14:paraId="110A7093" w14:textId="77777777" w:rsidR="000E3E28" w:rsidRPr="000E3E28" w:rsidRDefault="000E3E28" w:rsidP="000E3E28">
            <w:pPr>
              <w:pStyle w:val="Table"/>
            </w:pPr>
            <w:r w:rsidRPr="000E3E28">
              <w:t>2</w:t>
            </w:r>
          </w:p>
        </w:tc>
      </w:tr>
      <w:tr w:rsidR="000E3E28" w:rsidRPr="000E3E28" w14:paraId="2F17A96D" w14:textId="77777777" w:rsidTr="000E3E28">
        <w:trPr>
          <w:jc w:val="center"/>
        </w:trPr>
        <w:tc>
          <w:tcPr>
            <w:tcW w:w="0" w:type="auto"/>
            <w:tcBorders>
              <w:top w:val="single" w:sz="6" w:space="0" w:color="auto"/>
            </w:tcBorders>
            <w:tcMar>
              <w:top w:w="57" w:type="dxa"/>
              <w:left w:w="113" w:type="dxa"/>
              <w:bottom w:w="57" w:type="dxa"/>
              <w:right w:w="113" w:type="dxa"/>
            </w:tcMar>
            <w:hideMark/>
          </w:tcPr>
          <w:p w14:paraId="4607975D" w14:textId="77777777" w:rsidR="000E3E28" w:rsidRPr="000E3E28" w:rsidRDefault="000E3E28" w:rsidP="000E3E28">
            <w:pPr>
              <w:pStyle w:val="Table"/>
            </w:pPr>
            <w:r w:rsidRPr="000E3E28">
              <w:t>Observations</w:t>
            </w:r>
          </w:p>
        </w:tc>
        <w:tc>
          <w:tcPr>
            <w:tcW w:w="0" w:type="auto"/>
            <w:gridSpan w:val="3"/>
            <w:tcBorders>
              <w:top w:val="single" w:sz="6" w:space="0" w:color="auto"/>
            </w:tcBorders>
            <w:tcMar>
              <w:top w:w="57" w:type="dxa"/>
              <w:left w:w="113" w:type="dxa"/>
              <w:bottom w:w="57" w:type="dxa"/>
              <w:right w:w="113" w:type="dxa"/>
            </w:tcMar>
            <w:hideMark/>
          </w:tcPr>
          <w:p w14:paraId="2C46B197" w14:textId="77777777" w:rsidR="000E3E28" w:rsidRPr="000E3E28" w:rsidRDefault="000E3E28" w:rsidP="000E3E28">
            <w:pPr>
              <w:pStyle w:val="Table"/>
            </w:pPr>
            <w:r w:rsidRPr="000E3E28">
              <w:t>1244</w:t>
            </w:r>
          </w:p>
        </w:tc>
      </w:tr>
      <w:tr w:rsidR="000E3E28" w:rsidRPr="000E3E28" w14:paraId="10EEA02A" w14:textId="77777777" w:rsidTr="000E3E28">
        <w:trPr>
          <w:jc w:val="center"/>
        </w:trPr>
        <w:tc>
          <w:tcPr>
            <w:tcW w:w="0" w:type="auto"/>
            <w:tcMar>
              <w:top w:w="57" w:type="dxa"/>
              <w:left w:w="113" w:type="dxa"/>
              <w:bottom w:w="57" w:type="dxa"/>
              <w:right w:w="113" w:type="dxa"/>
            </w:tcMar>
            <w:hideMark/>
          </w:tcPr>
          <w:p w14:paraId="39CB7D96" w14:textId="77777777" w:rsidR="000E3E28" w:rsidRPr="000E3E28" w:rsidRDefault="000E3E28" w:rsidP="000E3E28">
            <w:pPr>
              <w:pStyle w:val="Table"/>
            </w:pPr>
            <w:r w:rsidRPr="000E3E28">
              <w:t>Marginal R</w:t>
            </w:r>
            <w:r w:rsidRPr="000E3E28">
              <w:rPr>
                <w:vertAlign w:val="superscript"/>
              </w:rPr>
              <w:t>2</w:t>
            </w:r>
            <w:r w:rsidRPr="000E3E28">
              <w:t> / Conditional R</w:t>
            </w:r>
            <w:r w:rsidRPr="000E3E28">
              <w:rPr>
                <w:vertAlign w:val="superscript"/>
              </w:rPr>
              <w:t>2</w:t>
            </w:r>
          </w:p>
        </w:tc>
        <w:tc>
          <w:tcPr>
            <w:tcW w:w="0" w:type="auto"/>
            <w:gridSpan w:val="3"/>
            <w:tcMar>
              <w:top w:w="57" w:type="dxa"/>
              <w:left w:w="113" w:type="dxa"/>
              <w:bottom w:w="57" w:type="dxa"/>
              <w:right w:w="113" w:type="dxa"/>
            </w:tcMar>
            <w:hideMark/>
          </w:tcPr>
          <w:p w14:paraId="4E9DA5CE" w14:textId="77777777" w:rsidR="000E3E28" w:rsidRPr="000E3E28" w:rsidRDefault="000E3E28" w:rsidP="000E3E28">
            <w:pPr>
              <w:pStyle w:val="Table"/>
            </w:pPr>
            <w:r w:rsidRPr="000E3E28">
              <w:t>0.084 / 0.421</w:t>
            </w:r>
          </w:p>
        </w:tc>
      </w:tr>
    </w:tbl>
    <w:p w14:paraId="3CF1D53E" w14:textId="332791B9" w:rsidR="000E3E28" w:rsidRPr="000E3E28" w:rsidRDefault="000E3E28" w:rsidP="000E3E28"/>
    <w:p w14:paraId="19DDCD1E" w14:textId="77777777" w:rsidR="00E14933" w:rsidRDefault="00E14933" w:rsidP="00811C7B">
      <w:pPr>
        <w:pStyle w:val="Heading2"/>
        <w:numPr>
          <w:ilvl w:val="0"/>
          <w:numId w:val="0"/>
        </w:numPr>
        <w:ind w:left="576" w:hanging="576"/>
      </w:pPr>
    </w:p>
    <w:p w14:paraId="0095CFEE" w14:textId="77777777" w:rsidR="00E14933" w:rsidRDefault="00E14933">
      <w:pPr>
        <w:spacing w:line="240" w:lineRule="auto"/>
        <w:jc w:val="left"/>
        <w:rPr>
          <w:rFonts w:eastAsiaTheme="majorEastAsia"/>
          <w:b/>
          <w:bCs/>
          <w:color w:val="000000" w:themeColor="text1"/>
          <w:sz w:val="26"/>
          <w:szCs w:val="26"/>
        </w:rPr>
      </w:pPr>
      <w:r>
        <w:br w:type="page"/>
      </w:r>
    </w:p>
    <w:p w14:paraId="0C7C1584" w14:textId="6D12AD78" w:rsidR="00811C7B" w:rsidRDefault="00811C7B" w:rsidP="00811C7B">
      <w:pPr>
        <w:pStyle w:val="Heading2"/>
        <w:numPr>
          <w:ilvl w:val="0"/>
          <w:numId w:val="0"/>
        </w:numPr>
        <w:ind w:left="576" w:hanging="576"/>
      </w:pPr>
      <w:bookmarkStart w:id="4904" w:name="_Toc97625666"/>
      <w:r w:rsidRPr="00CE54E0">
        <w:lastRenderedPageBreak/>
        <w:t xml:space="preserve">Appendix </w:t>
      </w:r>
      <w:r w:rsidR="0086183B">
        <w:t>K</w:t>
      </w:r>
      <w:del w:id="4905" w:author="Daniel Stewart" w:date="2022-02-10T12:47:00Z">
        <w:r w:rsidRPr="00CE54E0" w:rsidDel="000367B4">
          <w:delText>F</w:delText>
        </w:r>
      </w:del>
      <w:r w:rsidRPr="00CE54E0">
        <w:t xml:space="preserve">. </w:t>
      </w:r>
      <w:del w:id="4906" w:author="Daniel Stewart" w:date="2022-02-10T13:02:00Z">
        <w:r w:rsidRPr="00CE54E0" w:rsidDel="00B5401F">
          <w:delText xml:space="preserve">Relative % Cover </w:delText>
        </w:r>
      </w:del>
      <w:r w:rsidRPr="00CE54E0">
        <w:t xml:space="preserve">Native </w:t>
      </w:r>
      <w:r w:rsidR="00055075">
        <w:t>D</w:t>
      </w:r>
      <w:ins w:id="4907" w:author="Daniel Stewart" w:date="2022-02-10T13:02:00Z">
        <w:r w:rsidRPr="00CE54E0">
          <w:t xml:space="preserve">ominance </w:t>
        </w:r>
      </w:ins>
      <w:r w:rsidR="00055075">
        <w:t>M</w:t>
      </w:r>
      <w:del w:id="4908" w:author="Daniel Stewart" w:date="2022-02-10T13:02:00Z">
        <w:r w:rsidRPr="00CE54E0" w:rsidDel="00B5401F">
          <w:delText>M</w:delText>
        </w:r>
      </w:del>
      <w:r w:rsidRPr="00CE54E0">
        <w:t xml:space="preserve">odel </w:t>
      </w:r>
      <w:r w:rsidR="00055075">
        <w:t>V</w:t>
      </w:r>
      <w:del w:id="4909" w:author="Daniel Stewart" w:date="2022-02-10T13:02:00Z">
        <w:r w:rsidRPr="00CE54E0" w:rsidDel="00B5401F">
          <w:delText>V</w:delText>
        </w:r>
      </w:del>
      <w:r w:rsidRPr="00CE54E0">
        <w:t>isualizations</w:t>
      </w:r>
      <w:bookmarkEnd w:id="4904"/>
    </w:p>
    <w:p w14:paraId="48497B96" w14:textId="5E693ABC" w:rsidR="00A200F2" w:rsidRPr="00CE54E0" w:rsidDel="00C94549" w:rsidRDefault="00A200F2">
      <w:pPr>
        <w:pStyle w:val="Heading2"/>
        <w:numPr>
          <w:ilvl w:val="0"/>
          <w:numId w:val="0"/>
        </w:numPr>
        <w:ind w:left="576" w:hanging="576"/>
        <w:rPr>
          <w:del w:id="4910" w:author="Daniel Stewart" w:date="2022-02-08T08:35:00Z"/>
        </w:rPr>
        <w:pPrChange w:id="4911" w:author="Daniel Stewart" w:date="2022-02-10T12:58:00Z">
          <w:pPr>
            <w:pStyle w:val="Heading1"/>
          </w:pPr>
        </w:pPrChange>
      </w:pPr>
      <w:del w:id="4912" w:author="Daniel Stewart" w:date="2022-02-08T08:35:00Z">
        <w:r w:rsidRPr="00CE54E0" w:rsidDel="00C94549">
          <w:rPr>
            <w:b w:val="0"/>
            <w:bCs w:val="0"/>
            <w:noProof/>
          </w:rPr>
          <w:drawing>
            <wp:inline distT="0" distB="0" distL="0" distR="0" wp14:anchorId="47F3AC18" wp14:editId="05FF29AC">
              <wp:extent cx="5148097" cy="3432064"/>
              <wp:effectExtent l="0" t="0" r="0" b="0"/>
              <wp:docPr id="144723463" name="Picture 14472346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23463" name="Picture 144723463" descr="Chart&#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5148097" cy="3432064"/>
                      </a:xfrm>
                      <a:prstGeom prst="rect">
                        <a:avLst/>
                      </a:prstGeom>
                    </pic:spPr>
                  </pic:pic>
                </a:graphicData>
              </a:graphic>
            </wp:inline>
          </w:drawing>
        </w:r>
      </w:del>
    </w:p>
    <w:p w14:paraId="461704D4" w14:textId="28BA5F33" w:rsidR="00A200F2" w:rsidRPr="00CE54E0" w:rsidDel="00C94549" w:rsidRDefault="00A200F2">
      <w:pPr>
        <w:pStyle w:val="Heading2"/>
        <w:numPr>
          <w:ilvl w:val="0"/>
          <w:numId w:val="0"/>
        </w:numPr>
        <w:ind w:left="576" w:hanging="576"/>
        <w:rPr>
          <w:del w:id="4913" w:author="Daniel Stewart" w:date="2022-02-08T08:35:00Z"/>
        </w:rPr>
        <w:pPrChange w:id="4914" w:author="Daniel Stewart" w:date="2022-02-10T12:58:00Z">
          <w:pPr>
            <w:pStyle w:val="Heading1"/>
          </w:pPr>
        </w:pPrChange>
      </w:pPr>
      <w:del w:id="4915" w:author="Daniel Stewart" w:date="2022-02-08T08:35:00Z">
        <w:r w:rsidRPr="00CE54E0" w:rsidDel="00C94549">
          <w:delText>Figure E2. Cross sectional plot displaying the fit of a model with an interaction between % edge habitat and elevation on % recessed marsh. Continuous elevation data are placed into one of three cross-sections: 10th percentile (red), 50th percentile (green), and 90th percentile (blue). The expected value is displayed by regression lines, surrounded by 95% confidence intervals. Positive and negative residuals are located on the top and bottom axes.</w:delText>
        </w:r>
      </w:del>
    </w:p>
    <w:p w14:paraId="2D28ED58" w14:textId="07ED33DB" w:rsidR="00A200F2" w:rsidRDefault="00A200F2" w:rsidP="00D95039">
      <w:pPr>
        <w:rPr>
          <w:ins w:id="4916" w:author="Daniel Stewart" w:date="2022-02-10T13:02:00Z"/>
        </w:rPr>
      </w:pPr>
    </w:p>
    <w:p w14:paraId="28933067" w14:textId="0E569057" w:rsidR="00B5401F" w:rsidRDefault="00125851" w:rsidP="00EF45BD">
      <w:pPr>
        <w:rPr>
          <w:ins w:id="4917" w:author="Daniel Stewart" w:date="2022-02-10T13:02:00Z"/>
        </w:rPr>
      </w:pPr>
      <w:r>
        <w:rPr>
          <w:noProof/>
        </w:rPr>
        <mc:AlternateContent>
          <mc:Choice Requires="wps">
            <w:drawing>
              <wp:anchor distT="0" distB="0" distL="114300" distR="114300" simplePos="0" relativeHeight="251728976" behindDoc="0" locked="0" layoutInCell="1" allowOverlap="1" wp14:anchorId="532BFFA3" wp14:editId="47868128">
                <wp:simplePos x="0" y="0"/>
                <wp:positionH relativeFrom="column">
                  <wp:posOffset>457200</wp:posOffset>
                </wp:positionH>
                <wp:positionV relativeFrom="paragraph">
                  <wp:posOffset>6262370</wp:posOffset>
                </wp:positionV>
                <wp:extent cx="4829175" cy="605790"/>
                <wp:effectExtent l="0" t="0" r="0" b="3810"/>
                <wp:wrapTopAndBottom/>
                <wp:docPr id="55" name="Text Box 55"/>
                <wp:cNvGraphicFramePr/>
                <a:graphic xmlns:a="http://schemas.openxmlformats.org/drawingml/2006/main">
                  <a:graphicData uri="http://schemas.microsoft.com/office/word/2010/wordprocessingShape">
                    <wps:wsp>
                      <wps:cNvSpPr txBox="1"/>
                      <wps:spPr>
                        <a:xfrm>
                          <a:off x="0" y="0"/>
                          <a:ext cx="4829175" cy="605790"/>
                        </a:xfrm>
                        <a:prstGeom prst="rect">
                          <a:avLst/>
                        </a:prstGeom>
                        <a:solidFill>
                          <a:prstClr val="white"/>
                        </a:solidFill>
                        <a:ln>
                          <a:noFill/>
                        </a:ln>
                      </wps:spPr>
                      <wps:txbx>
                        <w:txbxContent>
                          <w:p w14:paraId="69AC5562" w14:textId="77FA434F" w:rsidR="0086183B" w:rsidRPr="00A77784" w:rsidRDefault="0086183B" w:rsidP="0086183B">
                            <w:pPr>
                              <w:pStyle w:val="Caption"/>
                              <w:rPr>
                                <w:noProof/>
                                <w:sz w:val="22"/>
                                <w:szCs w:val="22"/>
                              </w:rPr>
                            </w:pPr>
                            <w:bookmarkStart w:id="4918" w:name="_Toc96540408"/>
                            <w:r>
                              <w:t xml:space="preserve">Figure </w:t>
                            </w:r>
                            <w:r w:rsidR="004F0ACE">
                              <w:fldChar w:fldCharType="begin"/>
                            </w:r>
                            <w:r w:rsidR="004F0ACE">
                              <w:instrText xml:space="preserve"> SEQ Figure \* ARABIC </w:instrText>
                            </w:r>
                            <w:r w:rsidR="004F0ACE">
                              <w:fldChar w:fldCharType="separate"/>
                            </w:r>
                            <w:r>
                              <w:rPr>
                                <w:noProof/>
                              </w:rPr>
                              <w:t>13</w:t>
                            </w:r>
                            <w:r w:rsidR="004F0ACE">
                              <w:rPr>
                                <w:noProof/>
                              </w:rPr>
                              <w:fldChar w:fldCharType="end"/>
                            </w:r>
                            <w:r>
                              <w:t xml:space="preserve">. </w:t>
                            </w:r>
                            <w:r w:rsidRPr="009127CF">
                              <w:t>Plots</w:t>
                            </w:r>
                            <w:r>
                              <w:t xml:space="preserve"> </w:t>
                            </w:r>
                            <w:r w:rsidRPr="009127CF">
                              <w:t xml:space="preserve">displaying how </w:t>
                            </w:r>
                            <w:r>
                              <w:t xml:space="preserve">relative % cover of native species </w:t>
                            </w:r>
                            <w:r w:rsidRPr="009127CF">
                              <w:t>changes as a function of each model predictor (x-axis), while all other model variables are held fixed. The expected value is displayed with the blue line, 95% confidence interval for the expected value with the grey band, and partial residuals with red dots</w:t>
                            </w:r>
                            <w:ins w:id="4919" w:author="Daniel Stewart" w:date="2022-02-10T12:59:00Z">
                              <w:r>
                                <w:t>.</w:t>
                              </w:r>
                            </w:ins>
                            <w:bookmarkEnd w:id="4918"/>
                            <w:del w:id="4920" w:author="Daniel Stewart" w:date="2022-02-10T12:59:00Z">
                              <w:r w:rsidDel="003E6B39">
                                <w:delText xml:space="preserve"> (bottom right exempt)</w:delText>
                              </w:r>
                              <w:r w:rsidRPr="009127CF" w:rsidDel="003E6B39">
                                <w:delText>.</w:delText>
                              </w:r>
                            </w:del>
                            <w:r>
                              <w:t xml:space="preserve"> </w:t>
                            </w:r>
                          </w:p>
                          <w:p w14:paraId="6BA7D83D" w14:textId="135475FC" w:rsidR="0086183B" w:rsidRPr="00EE0A26" w:rsidRDefault="0086183B" w:rsidP="0086183B">
                            <w:pPr>
                              <w:pStyle w:val="Caption"/>
                              <w:rPr>
                                <w:noProof/>
                                <w:sz w:val="22"/>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2BFFA3" id="Text Box 55" o:spid="_x0000_s1035" type="#_x0000_t202" style="position:absolute;left:0;text-align:left;margin-left:36pt;margin-top:493.1pt;width:380.25pt;height:47.7pt;z-index:251728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" stroked="f">
                <v:textbox inset="0,0,0,0">
                  <w:txbxContent>
                    <w:p w14:paraId="69AC5562" w14:textId="77FA434F" w:rsidR="0086183B" w:rsidRPr="00A77784" w:rsidRDefault="0086183B" w:rsidP="0086183B">
                      <w:pPr>
                        <w:pStyle w:val="Caption"/>
                        <w:rPr>
                          <w:noProof/>
                          <w:sz w:val="22"/>
                          <w:szCs w:val="22"/>
                        </w:rPr>
                      </w:pPr>
                      <w:bookmarkStart w:id="4921" w:name="_Toc96540408"/>
                      <w:r>
                        <w:t xml:space="preserve">Figure </w:t>
                      </w:r>
                      <w:r w:rsidR="004F0ACE">
                        <w:fldChar w:fldCharType="begin"/>
                      </w:r>
                      <w:r w:rsidR="004F0ACE">
                        <w:instrText xml:space="preserve"> SEQ Figure \* ARABIC </w:instrText>
                      </w:r>
                      <w:r w:rsidR="004F0ACE">
                        <w:fldChar w:fldCharType="separate"/>
                      </w:r>
                      <w:r>
                        <w:rPr>
                          <w:noProof/>
                        </w:rPr>
                        <w:t>13</w:t>
                      </w:r>
                      <w:r w:rsidR="004F0ACE">
                        <w:rPr>
                          <w:noProof/>
                        </w:rPr>
                        <w:fldChar w:fldCharType="end"/>
                      </w:r>
                      <w:r>
                        <w:t xml:space="preserve">. </w:t>
                      </w:r>
                      <w:r w:rsidRPr="009127CF">
                        <w:t>Plots</w:t>
                      </w:r>
                      <w:r>
                        <w:t xml:space="preserve"> </w:t>
                      </w:r>
                      <w:r w:rsidRPr="009127CF">
                        <w:t xml:space="preserve">displaying how </w:t>
                      </w:r>
                      <w:r>
                        <w:t xml:space="preserve">relative % cover of native species </w:t>
                      </w:r>
                      <w:r w:rsidRPr="009127CF">
                        <w:t>changes as a function of each model predictor (x-axis), while all other model variables are held fixed. The expected value is displayed with the blue line, 95% confidence interval for the expected value with the grey band, and partial residuals with red dots</w:t>
                      </w:r>
                      <w:ins w:id="4922" w:author="Daniel Stewart" w:date="2022-02-10T12:59:00Z">
                        <w:r>
                          <w:t>.</w:t>
                        </w:r>
                      </w:ins>
                      <w:bookmarkEnd w:id="4921"/>
                      <w:del w:id="4923" w:author="Daniel Stewart" w:date="2022-02-10T12:59:00Z">
                        <w:r w:rsidDel="003E6B39">
                          <w:delText xml:space="preserve"> (bottom right exempt)</w:delText>
                        </w:r>
                        <w:r w:rsidRPr="009127CF" w:rsidDel="003E6B39">
                          <w:delText>.</w:delText>
                        </w:r>
                      </w:del>
                      <w:r>
                        <w:t xml:space="preserve"> </w:t>
                      </w:r>
                    </w:p>
                    <w:p w14:paraId="6BA7D83D" w14:textId="135475FC" w:rsidR="0086183B" w:rsidRPr="00EE0A26" w:rsidRDefault="0086183B" w:rsidP="0086183B">
                      <w:pPr>
                        <w:pStyle w:val="Caption"/>
                        <w:rPr>
                          <w:noProof/>
                          <w:sz w:val="22"/>
                          <w:szCs w:val="22"/>
                        </w:rPr>
                      </w:pPr>
                    </w:p>
                  </w:txbxContent>
                </v:textbox>
                <w10:wrap type="topAndBottom"/>
              </v:shape>
            </w:pict>
          </mc:Fallback>
        </mc:AlternateContent>
      </w:r>
      <w:r>
        <w:rPr>
          <w:noProof/>
        </w:rPr>
        <w:drawing>
          <wp:anchor distT="0" distB="0" distL="114300" distR="114300" simplePos="0" relativeHeight="251768912" behindDoc="0" locked="0" layoutInCell="1" allowOverlap="1" wp14:anchorId="3E2F3020" wp14:editId="063C875A">
            <wp:simplePos x="0" y="0"/>
            <wp:positionH relativeFrom="column">
              <wp:posOffset>3206115</wp:posOffset>
            </wp:positionH>
            <wp:positionV relativeFrom="paragraph">
              <wp:posOffset>4269105</wp:posOffset>
            </wp:positionV>
            <wp:extent cx="1838960" cy="1871980"/>
            <wp:effectExtent l="0" t="0" r="2540" b="0"/>
            <wp:wrapTopAndBottom/>
            <wp:docPr id="438458061" name="Picture 438458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458061" name="Picture 438458061"/>
                    <pic:cNvPicPr/>
                  </pic:nvPicPr>
                  <pic:blipFill rotWithShape="1">
                    <a:blip r:embed="rId67">
                      <a:extLst>
                        <a:ext uri="{28A0092B-C50C-407E-A947-70E740481C1C}">
                          <a14:useLocalDpi xmlns:a14="http://schemas.microsoft.com/office/drawing/2010/main" val="0"/>
                        </a:ext>
                      </a:extLst>
                    </a:blip>
                    <a:srcRect l="11361" t="19993" r="10031"/>
                    <a:stretch/>
                  </pic:blipFill>
                  <pic:spPr bwMode="auto">
                    <a:xfrm>
                      <a:off x="0" y="0"/>
                      <a:ext cx="1838960" cy="18719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70960" behindDoc="0" locked="0" layoutInCell="1" allowOverlap="1" wp14:anchorId="573651B9" wp14:editId="0DB94F8D">
            <wp:simplePos x="0" y="0"/>
            <wp:positionH relativeFrom="column">
              <wp:posOffset>733425</wp:posOffset>
            </wp:positionH>
            <wp:positionV relativeFrom="paragraph">
              <wp:posOffset>4283710</wp:posOffset>
            </wp:positionV>
            <wp:extent cx="1903095" cy="1753870"/>
            <wp:effectExtent l="0" t="0" r="1905" b="0"/>
            <wp:wrapTopAndBottom/>
            <wp:docPr id="438458062" name="Picture 438458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458062" name="Picture 438458062"/>
                    <pic:cNvPicPr/>
                  </pic:nvPicPr>
                  <pic:blipFill rotWithShape="1">
                    <a:blip r:embed="rId68">
                      <a:extLst>
                        <a:ext uri="{28A0092B-C50C-407E-A947-70E740481C1C}">
                          <a14:useLocalDpi xmlns:a14="http://schemas.microsoft.com/office/drawing/2010/main" val="0"/>
                        </a:ext>
                      </a:extLst>
                    </a:blip>
                    <a:srcRect l="9088" t="19994" r="9574" b="5026"/>
                    <a:stretch/>
                  </pic:blipFill>
                  <pic:spPr bwMode="auto">
                    <a:xfrm>
                      <a:off x="0" y="0"/>
                      <a:ext cx="1903095" cy="17538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8288" behindDoc="0" locked="0" layoutInCell="1" allowOverlap="1" wp14:anchorId="2A69BBE9" wp14:editId="5385119B">
            <wp:simplePos x="0" y="0"/>
            <wp:positionH relativeFrom="column">
              <wp:posOffset>530860</wp:posOffset>
            </wp:positionH>
            <wp:positionV relativeFrom="paragraph">
              <wp:posOffset>2062642</wp:posOffset>
            </wp:positionV>
            <wp:extent cx="2339975" cy="2339975"/>
            <wp:effectExtent l="0" t="0" r="0" b="0"/>
            <wp:wrapTopAndBottom/>
            <wp:docPr id="144723466" name="Picture 144723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23466" name="Picture 144723466"/>
                    <pic:cNvPicPr/>
                  </pic:nvPicPr>
                  <pic:blipFill>
                    <a:blip r:embed="rId69">
                      <a:extLst>
                        <a:ext uri="{28A0092B-C50C-407E-A947-70E740481C1C}">
                          <a14:useLocalDpi xmlns:a14="http://schemas.microsoft.com/office/drawing/2010/main" val="0"/>
                        </a:ext>
                      </a:extLst>
                    </a:blip>
                    <a:stretch>
                      <a:fillRect/>
                    </a:stretch>
                  </pic:blipFill>
                  <pic:spPr>
                    <a:xfrm>
                      <a:off x="0" y="0"/>
                      <a:ext cx="2339975" cy="233997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66864" behindDoc="0" locked="0" layoutInCell="1" allowOverlap="1" wp14:anchorId="5018CACB" wp14:editId="211D91B9">
            <wp:simplePos x="0" y="0"/>
            <wp:positionH relativeFrom="column">
              <wp:posOffset>3124997</wp:posOffset>
            </wp:positionH>
            <wp:positionV relativeFrom="paragraph">
              <wp:posOffset>2551430</wp:posOffset>
            </wp:positionV>
            <wp:extent cx="1924050" cy="1753870"/>
            <wp:effectExtent l="0" t="0" r="6350" b="0"/>
            <wp:wrapTopAndBottom/>
            <wp:docPr id="438458058" name="Picture 438458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458058" name="Picture 438458058"/>
                    <pic:cNvPicPr/>
                  </pic:nvPicPr>
                  <pic:blipFill rotWithShape="1">
                    <a:blip r:embed="rId70">
                      <a:extLst>
                        <a:ext uri="{28A0092B-C50C-407E-A947-70E740481C1C}">
                          <a14:useLocalDpi xmlns:a14="http://schemas.microsoft.com/office/drawing/2010/main" val="0"/>
                        </a:ext>
                      </a:extLst>
                    </a:blip>
                    <a:srcRect l="8180" t="21357" r="9562" b="3669"/>
                    <a:stretch/>
                  </pic:blipFill>
                  <pic:spPr bwMode="auto">
                    <a:xfrm>
                      <a:off x="0" y="0"/>
                      <a:ext cx="1924050" cy="17538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64816" behindDoc="0" locked="0" layoutInCell="1" allowOverlap="1" wp14:anchorId="41AAEFD6" wp14:editId="16E38BE7">
            <wp:simplePos x="0" y="0"/>
            <wp:positionH relativeFrom="column">
              <wp:posOffset>3088640</wp:posOffset>
            </wp:positionH>
            <wp:positionV relativeFrom="paragraph">
              <wp:posOffset>795493</wp:posOffset>
            </wp:positionV>
            <wp:extent cx="1998980" cy="1753870"/>
            <wp:effectExtent l="0" t="0" r="0" b="0"/>
            <wp:wrapTopAndBottom/>
            <wp:docPr id="438458057" name="Picture 438458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458057" name="Picture 438458057"/>
                    <pic:cNvPicPr/>
                  </pic:nvPicPr>
                  <pic:blipFill rotWithShape="1">
                    <a:blip r:embed="rId71">
                      <a:extLst>
                        <a:ext uri="{28A0092B-C50C-407E-A947-70E740481C1C}">
                          <a14:useLocalDpi xmlns:a14="http://schemas.microsoft.com/office/drawing/2010/main" val="0"/>
                        </a:ext>
                      </a:extLst>
                    </a:blip>
                    <a:srcRect l="6363" t="20447" r="8180" b="4586"/>
                    <a:stretch/>
                  </pic:blipFill>
                  <pic:spPr bwMode="auto">
                    <a:xfrm>
                      <a:off x="0" y="0"/>
                      <a:ext cx="1998980" cy="17538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52528" behindDoc="0" locked="0" layoutInCell="1" allowOverlap="1" wp14:anchorId="39735D68" wp14:editId="563851B9">
            <wp:simplePos x="0" y="0"/>
            <wp:positionH relativeFrom="column">
              <wp:posOffset>733587</wp:posOffset>
            </wp:positionH>
            <wp:positionV relativeFrom="paragraph">
              <wp:posOffset>320040</wp:posOffset>
            </wp:positionV>
            <wp:extent cx="2105660" cy="2232660"/>
            <wp:effectExtent l="0" t="0" r="2540" b="254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rotWithShape="1">
                    <a:blip r:embed="rId72">
                      <a:extLst>
                        <a:ext uri="{28A0092B-C50C-407E-A947-70E740481C1C}">
                          <a14:useLocalDpi xmlns:a14="http://schemas.microsoft.com/office/drawing/2010/main" val="0"/>
                        </a:ext>
                      </a:extLst>
                    </a:blip>
                    <a:srcRect l="9996" b="4578"/>
                    <a:stretch/>
                  </pic:blipFill>
                  <pic:spPr bwMode="auto">
                    <a:xfrm>
                      <a:off x="0" y="0"/>
                      <a:ext cx="2105660" cy="22326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5E5DEDD" w14:textId="6B1705A0" w:rsidR="00B5401F" w:rsidRDefault="00B5401F" w:rsidP="00D95039">
      <w:pPr>
        <w:rPr>
          <w:color w:val="000000" w:themeColor="text1"/>
          <w:sz w:val="32"/>
          <w:szCs w:val="32"/>
        </w:rPr>
      </w:pPr>
    </w:p>
    <w:p w14:paraId="16261AB8" w14:textId="16AE4AD2" w:rsidR="00A200F2" w:rsidDel="00BA4337" w:rsidRDefault="00A200F2">
      <w:pPr>
        <w:ind w:left="900" w:right="926"/>
        <w:jc w:val="center"/>
        <w:rPr>
          <w:del w:id="4924" w:author="Daniel Stewart" w:date="2022-02-10T13:23:00Z"/>
        </w:rPr>
        <w:pPrChange w:id="4925" w:author="Daniel Stewart" w:date="2022-02-10T13:23:00Z">
          <w:pPr/>
        </w:pPrChange>
      </w:pPr>
    </w:p>
    <w:p w14:paraId="6AFD26D7" w14:textId="03D40E08" w:rsidR="00A200F2" w:rsidDel="00C10339" w:rsidRDefault="00A200F2">
      <w:pPr>
        <w:pStyle w:val="Heading1"/>
        <w:numPr>
          <w:ilvl w:val="0"/>
          <w:numId w:val="0"/>
        </w:numPr>
        <w:ind w:left="432" w:hanging="432"/>
        <w:rPr>
          <w:del w:id="4926" w:author="Daniel Stewart" w:date="2022-02-09T13:47:00Z"/>
          <w:rFonts w:eastAsia="Times New Roman"/>
        </w:rPr>
        <w:pPrChange w:id="4927" w:author="Daniel Stewart" w:date="2022-02-10T12:47:00Z">
          <w:pPr>
            <w:pStyle w:val="Heading1"/>
          </w:pPr>
        </w:pPrChange>
      </w:pPr>
    </w:p>
    <w:p w14:paraId="0CC7F8C0" w14:textId="792AFF14" w:rsidR="00A200F2" w:rsidDel="00C10339" w:rsidRDefault="00A200F2">
      <w:pPr>
        <w:pStyle w:val="Heading1"/>
        <w:numPr>
          <w:ilvl w:val="0"/>
          <w:numId w:val="0"/>
        </w:numPr>
        <w:ind w:left="432" w:hanging="432"/>
        <w:rPr>
          <w:del w:id="4928" w:author="Daniel Stewart" w:date="2022-02-09T13:47:00Z"/>
          <w:rFonts w:eastAsia="Times New Roman"/>
        </w:rPr>
        <w:pPrChange w:id="4929" w:author="Daniel Stewart" w:date="2022-02-10T12:47:00Z">
          <w:pPr>
            <w:pStyle w:val="Heading1"/>
          </w:pPr>
        </w:pPrChange>
      </w:pPr>
    </w:p>
    <w:p w14:paraId="6E9E8DED" w14:textId="0188889F" w:rsidR="00A200F2" w:rsidDel="00C10339" w:rsidRDefault="00A200F2">
      <w:pPr>
        <w:pStyle w:val="Heading1"/>
        <w:numPr>
          <w:ilvl w:val="0"/>
          <w:numId w:val="0"/>
        </w:numPr>
        <w:ind w:left="432" w:hanging="432"/>
        <w:rPr>
          <w:del w:id="4930" w:author="Daniel Stewart" w:date="2022-02-09T13:47:00Z"/>
          <w:rFonts w:eastAsia="Times New Roman"/>
        </w:rPr>
        <w:pPrChange w:id="4931" w:author="Daniel Stewart" w:date="2022-02-10T12:47:00Z">
          <w:pPr>
            <w:pStyle w:val="Heading1"/>
          </w:pPr>
        </w:pPrChange>
      </w:pPr>
    </w:p>
    <w:p w14:paraId="53B7B56E" w14:textId="3D833CB9" w:rsidR="00A200F2" w:rsidDel="000367B4" w:rsidRDefault="00A200F2">
      <w:pPr>
        <w:pStyle w:val="Heading1"/>
        <w:numPr>
          <w:ilvl w:val="0"/>
          <w:numId w:val="0"/>
        </w:numPr>
        <w:ind w:left="432" w:hanging="432"/>
        <w:rPr>
          <w:del w:id="4932" w:author="Daniel Stewart" w:date="2022-02-10T12:47:00Z"/>
          <w:rFonts w:eastAsia="Times New Roman"/>
        </w:rPr>
        <w:pPrChange w:id="4933" w:author="Daniel Stewart" w:date="2022-02-10T12:47:00Z">
          <w:pPr>
            <w:pStyle w:val="Heading1"/>
          </w:pPr>
        </w:pPrChange>
      </w:pPr>
    </w:p>
    <w:p w14:paraId="49B83260" w14:textId="554F4B94" w:rsidR="00A200F2" w:rsidRPr="0082724B" w:rsidDel="000367B4" w:rsidRDefault="00A200F2" w:rsidP="00D95039">
      <w:pPr>
        <w:rPr>
          <w:del w:id="4934" w:author="Daniel Stewart" w:date="2022-02-10T12:47:00Z"/>
        </w:rPr>
      </w:pPr>
    </w:p>
    <w:p w14:paraId="3A71588E" w14:textId="2AFAF6BC" w:rsidR="00A200F2" w:rsidDel="000367B4" w:rsidRDefault="00A200F2" w:rsidP="00D95039">
      <w:pPr>
        <w:rPr>
          <w:del w:id="4935" w:author="Daniel Stewart" w:date="2022-02-10T12:47:00Z"/>
        </w:rPr>
      </w:pPr>
    </w:p>
    <w:p w14:paraId="740ED5A9" w14:textId="5B8558EC" w:rsidR="00C10339" w:rsidRDefault="00C10339" w:rsidP="00E14933">
      <w:pPr>
        <w:jc w:val="center"/>
        <w:rPr>
          <w:ins w:id="4936" w:author="Daniel Stewart" w:date="2022-02-09T13:48:00Z"/>
          <w:color w:val="000000" w:themeColor="text1"/>
          <w:sz w:val="32"/>
          <w:szCs w:val="32"/>
        </w:rPr>
      </w:pPr>
      <w:ins w:id="4937" w:author="Daniel Stewart" w:date="2022-02-09T13:48:00Z">
        <w:r>
          <w:br w:type="page"/>
        </w:r>
      </w:ins>
      <w:ins w:id="4938" w:author="Daniel Stewart" w:date="2022-02-10T10:40:00Z">
        <w:r w:rsidR="00E14933">
          <w:rPr>
            <w:noProof/>
          </w:rPr>
          <w:lastRenderedPageBreak/>
          <w:drawing>
            <wp:anchor distT="0" distB="0" distL="114300" distR="114300" simplePos="0" relativeHeight="251773008" behindDoc="0" locked="0" layoutInCell="1" allowOverlap="1" wp14:anchorId="2FC62B0E" wp14:editId="4BDF253F">
              <wp:simplePos x="0" y="0"/>
              <wp:positionH relativeFrom="column">
                <wp:posOffset>4173382</wp:posOffset>
              </wp:positionH>
              <wp:positionV relativeFrom="paragraph">
                <wp:posOffset>626745</wp:posOffset>
              </wp:positionV>
              <wp:extent cx="839972" cy="201930"/>
              <wp:effectExtent l="0" t="0" r="0" b="1270"/>
              <wp:wrapNone/>
              <wp:docPr id="438458066" name="Picture 43845806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458066" name="Picture 438458066" descr="Chart, line chart&#10;&#10;Description automatically generated"/>
                      <pic:cNvPicPr/>
                    </pic:nvPicPr>
                    <pic:blipFill rotWithShape="1">
                      <a:blip r:embed="rId73">
                        <a:extLst>
                          <a:ext uri="{28A0092B-C50C-407E-A947-70E740481C1C}">
                            <a14:useLocalDpi xmlns:a14="http://schemas.microsoft.com/office/drawing/2010/main" val="0"/>
                          </a:ext>
                        </a:extLst>
                      </a:blip>
                      <a:srcRect l="77454" t="26668" r="4148" b="65024"/>
                      <a:stretch/>
                    </pic:blipFill>
                    <pic:spPr bwMode="auto">
                      <a:xfrm>
                        <a:off x="0" y="0"/>
                        <a:ext cx="839972" cy="2019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ins>
      <w:r w:rsidR="00E14933">
        <w:rPr>
          <w:noProof/>
        </w:rPr>
        <mc:AlternateContent>
          <mc:Choice Requires="wps">
            <w:drawing>
              <wp:anchor distT="0" distB="0" distL="114300" distR="114300" simplePos="0" relativeHeight="251731024" behindDoc="0" locked="0" layoutInCell="1" allowOverlap="1" wp14:anchorId="16CA2E1A" wp14:editId="40FE4C5F">
                <wp:simplePos x="0" y="0"/>
                <wp:positionH relativeFrom="column">
                  <wp:posOffset>616585</wp:posOffset>
                </wp:positionH>
                <wp:positionV relativeFrom="paragraph">
                  <wp:posOffset>2434590</wp:posOffset>
                </wp:positionV>
                <wp:extent cx="4613910" cy="800100"/>
                <wp:effectExtent l="0" t="0" r="0" b="0"/>
                <wp:wrapTopAndBottom/>
                <wp:docPr id="58" name="Text Box 58"/>
                <wp:cNvGraphicFramePr/>
                <a:graphic xmlns:a="http://schemas.openxmlformats.org/drawingml/2006/main">
                  <a:graphicData uri="http://schemas.microsoft.com/office/word/2010/wordprocessingShape">
                    <wps:wsp>
                      <wps:cNvSpPr txBox="1"/>
                      <wps:spPr>
                        <a:xfrm>
                          <a:off x="0" y="0"/>
                          <a:ext cx="4613910" cy="800100"/>
                        </a:xfrm>
                        <a:prstGeom prst="rect">
                          <a:avLst/>
                        </a:prstGeom>
                        <a:solidFill>
                          <a:prstClr val="white"/>
                        </a:solidFill>
                        <a:ln>
                          <a:noFill/>
                        </a:ln>
                      </wps:spPr>
                      <wps:txbx>
                        <w:txbxContent>
                          <w:p w14:paraId="4AE5F73D" w14:textId="5C90526D" w:rsidR="0086183B" w:rsidRPr="006F7AB2" w:rsidRDefault="0086183B" w:rsidP="0086183B">
                            <w:pPr>
                              <w:pStyle w:val="Caption"/>
                              <w:rPr>
                                <w:noProof/>
                                <w:sz w:val="22"/>
                                <w:szCs w:val="22"/>
                              </w:rPr>
                            </w:pPr>
                            <w:bookmarkStart w:id="4939" w:name="_Toc96540409"/>
                            <w:r>
                              <w:t xml:space="preserve">Figure </w:t>
                            </w:r>
                            <w:r w:rsidR="004F0ACE">
                              <w:fldChar w:fldCharType="begin"/>
                            </w:r>
                            <w:r w:rsidR="004F0ACE">
                              <w:instrText xml:space="preserve"> SEQ Figure \* ARABIC </w:instrText>
                            </w:r>
                            <w:r w:rsidR="004F0ACE">
                              <w:fldChar w:fldCharType="separate"/>
                            </w:r>
                            <w:r>
                              <w:rPr>
                                <w:noProof/>
                              </w:rPr>
                              <w:t>14</w:t>
                            </w:r>
                            <w:r w:rsidR="004F0ACE">
                              <w:rPr>
                                <w:noProof/>
                              </w:rPr>
                              <w:fldChar w:fldCharType="end"/>
                            </w:r>
                            <w:r>
                              <w:t>. Cross sectional plo</w:t>
                            </w:r>
                            <w:r w:rsidRPr="00DB3FAF">
                              <w:t>t</w:t>
                            </w:r>
                            <w:r>
                              <w:t>s</w:t>
                            </w:r>
                            <w:r w:rsidRPr="00DB3FAF">
                              <w:t xml:space="preserve"> displaying </w:t>
                            </w:r>
                            <w:r>
                              <w:t>the fit of a model with an interaction between % distance upriver and elevation</w:t>
                            </w:r>
                            <w:r w:rsidR="00540B5A">
                              <w:t>.</w:t>
                            </w:r>
                            <w:r>
                              <w:t xml:space="preserve"> Continuous elevation data are placed into one of three cross-sections: 10</w:t>
                            </w:r>
                            <w:r w:rsidRPr="009127CF">
                              <w:rPr>
                                <w:vertAlign w:val="superscript"/>
                              </w:rPr>
                              <w:t>th</w:t>
                            </w:r>
                            <w:r>
                              <w:t xml:space="preserve"> percentile (red), 50</w:t>
                            </w:r>
                            <w:r w:rsidRPr="009127CF">
                              <w:rPr>
                                <w:vertAlign w:val="superscript"/>
                              </w:rPr>
                              <w:t>th</w:t>
                            </w:r>
                            <w:r>
                              <w:t xml:space="preserve"> percentile (green), and 90</w:t>
                            </w:r>
                            <w:r w:rsidRPr="009127CF">
                              <w:rPr>
                                <w:vertAlign w:val="superscript"/>
                              </w:rPr>
                              <w:t>th</w:t>
                            </w:r>
                            <w:r>
                              <w:t xml:space="preserve"> percentile (blue)</w:t>
                            </w:r>
                            <w:ins w:id="4940" w:author="Daniel Stewart" w:date="2022-02-09T12:20:00Z">
                              <w:r>
                                <w:t>, and</w:t>
                              </w:r>
                            </w:ins>
                            <w:ins w:id="4941" w:author="Daniel Stewart" w:date="2022-02-09T12:21:00Z">
                              <w:r>
                                <w:t xml:space="preserve"> </w:t>
                              </w:r>
                            </w:ins>
                            <w:del w:id="4942" w:author="Daniel Stewart" w:date="2022-02-09T12:20:00Z">
                              <w:r w:rsidDel="00A24308">
                                <w:delText>.</w:delText>
                              </w:r>
                            </w:del>
                            <w:del w:id="4943" w:author="Daniel Stewart" w:date="2022-02-09T12:21:00Z">
                              <w:r w:rsidDel="00A24308">
                                <w:delText xml:space="preserve"> </w:delText>
                              </w:r>
                              <w:r w:rsidRPr="00DB3FAF" w:rsidDel="00A24308">
                                <w:delText>T</w:delText>
                              </w:r>
                            </w:del>
                            <w:ins w:id="4944" w:author="Daniel Stewart" w:date="2022-02-09T12:21:00Z">
                              <w:r>
                                <w:t>t</w:t>
                              </w:r>
                            </w:ins>
                            <w:r w:rsidRPr="00DB3FAF">
                              <w:t xml:space="preserve">he expected value </w:t>
                            </w:r>
                            <w:ins w:id="4945" w:author="Daniel Stewart" w:date="2022-02-09T12:21:00Z">
                              <w:r>
                                <w:t>of each cross-section is displayed</w:t>
                              </w:r>
                            </w:ins>
                            <w:del w:id="4946" w:author="Daniel Stewart" w:date="2022-02-09T12:21:00Z">
                              <w:r w:rsidRPr="00DB3FAF" w:rsidDel="00A24308">
                                <w:delText>is displayed</w:delText>
                              </w:r>
                            </w:del>
                            <w:r w:rsidRPr="00DB3FAF">
                              <w:t xml:space="preserve"> </w:t>
                            </w:r>
                            <w:r>
                              <w:t>by regression lines</w:t>
                            </w:r>
                            <w:del w:id="4947" w:author="Daniel Stewart" w:date="2022-02-09T12:20:00Z">
                              <w:r w:rsidDel="00A24308">
                                <w:delText>, surrounded by 95% confidence intervals</w:delText>
                              </w:r>
                            </w:del>
                            <w:r>
                              <w:t>. Positive and negative residuals are located on the top and bottom axes.</w:t>
                            </w:r>
                            <w:bookmarkEnd w:id="493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CA2E1A" id="Text Box 58" o:spid="_x0000_s1036" type="#_x0000_t202" style="position:absolute;left:0;text-align:left;margin-left:48.55pt;margin-top:191.7pt;width:363.3pt;height:63pt;z-index:251731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" stroked="f">
                <v:textbox inset="0,0,0,0">
                  <w:txbxContent>
                    <w:p w14:paraId="4AE5F73D" w14:textId="5C90526D" w:rsidR="0086183B" w:rsidRPr="006F7AB2" w:rsidRDefault="0086183B" w:rsidP="0086183B">
                      <w:pPr>
                        <w:pStyle w:val="Caption"/>
                        <w:rPr>
                          <w:noProof/>
                          <w:sz w:val="22"/>
                          <w:szCs w:val="22"/>
                        </w:rPr>
                      </w:pPr>
                      <w:bookmarkStart w:id="4948" w:name="_Toc96540409"/>
                      <w:r>
                        <w:t xml:space="preserve">Figure </w:t>
                      </w:r>
                      <w:r w:rsidR="004F0ACE">
                        <w:fldChar w:fldCharType="begin"/>
                      </w:r>
                      <w:r w:rsidR="004F0ACE">
                        <w:instrText xml:space="preserve"> SEQ Figure \* ARABIC </w:instrText>
                      </w:r>
                      <w:r w:rsidR="004F0ACE">
                        <w:fldChar w:fldCharType="separate"/>
                      </w:r>
                      <w:r>
                        <w:rPr>
                          <w:noProof/>
                        </w:rPr>
                        <w:t>14</w:t>
                      </w:r>
                      <w:r w:rsidR="004F0ACE">
                        <w:rPr>
                          <w:noProof/>
                        </w:rPr>
                        <w:fldChar w:fldCharType="end"/>
                      </w:r>
                      <w:r>
                        <w:t>. Cross sectional plo</w:t>
                      </w:r>
                      <w:r w:rsidRPr="00DB3FAF">
                        <w:t>t</w:t>
                      </w:r>
                      <w:r>
                        <w:t>s</w:t>
                      </w:r>
                      <w:r w:rsidRPr="00DB3FAF">
                        <w:t xml:space="preserve"> displaying </w:t>
                      </w:r>
                      <w:r>
                        <w:t>the fit of a model with an interaction between % distance upriver and elevation</w:t>
                      </w:r>
                      <w:r w:rsidR="00540B5A">
                        <w:t>.</w:t>
                      </w:r>
                      <w:r>
                        <w:t xml:space="preserve"> Continuous elevation data are placed into one of three cross-sections: 10</w:t>
                      </w:r>
                      <w:r w:rsidRPr="009127CF">
                        <w:rPr>
                          <w:vertAlign w:val="superscript"/>
                        </w:rPr>
                        <w:t>th</w:t>
                      </w:r>
                      <w:r>
                        <w:t xml:space="preserve"> percentile (red), 50</w:t>
                      </w:r>
                      <w:r w:rsidRPr="009127CF">
                        <w:rPr>
                          <w:vertAlign w:val="superscript"/>
                        </w:rPr>
                        <w:t>th</w:t>
                      </w:r>
                      <w:r>
                        <w:t xml:space="preserve"> percentile (green), and 90</w:t>
                      </w:r>
                      <w:r w:rsidRPr="009127CF">
                        <w:rPr>
                          <w:vertAlign w:val="superscript"/>
                        </w:rPr>
                        <w:t>th</w:t>
                      </w:r>
                      <w:r>
                        <w:t xml:space="preserve"> percentile (blue)</w:t>
                      </w:r>
                      <w:ins w:id="4949" w:author="Daniel Stewart" w:date="2022-02-09T12:20:00Z">
                        <w:r>
                          <w:t>, and</w:t>
                        </w:r>
                      </w:ins>
                      <w:ins w:id="4950" w:author="Daniel Stewart" w:date="2022-02-09T12:21:00Z">
                        <w:r>
                          <w:t xml:space="preserve"> </w:t>
                        </w:r>
                      </w:ins>
                      <w:del w:id="4951" w:author="Daniel Stewart" w:date="2022-02-09T12:20:00Z">
                        <w:r w:rsidDel="00A24308">
                          <w:delText>.</w:delText>
                        </w:r>
                      </w:del>
                      <w:del w:id="4952" w:author="Daniel Stewart" w:date="2022-02-09T12:21:00Z">
                        <w:r w:rsidDel="00A24308">
                          <w:delText xml:space="preserve"> </w:delText>
                        </w:r>
                        <w:r w:rsidRPr="00DB3FAF" w:rsidDel="00A24308">
                          <w:delText>T</w:delText>
                        </w:r>
                      </w:del>
                      <w:ins w:id="4953" w:author="Daniel Stewart" w:date="2022-02-09T12:21:00Z">
                        <w:r>
                          <w:t>t</w:t>
                        </w:r>
                      </w:ins>
                      <w:r w:rsidRPr="00DB3FAF">
                        <w:t xml:space="preserve">he expected value </w:t>
                      </w:r>
                      <w:ins w:id="4954" w:author="Daniel Stewart" w:date="2022-02-09T12:21:00Z">
                        <w:r>
                          <w:t>of each cross-section is displayed</w:t>
                        </w:r>
                      </w:ins>
                      <w:del w:id="4955" w:author="Daniel Stewart" w:date="2022-02-09T12:21:00Z">
                        <w:r w:rsidRPr="00DB3FAF" w:rsidDel="00A24308">
                          <w:delText>is displayed</w:delText>
                        </w:r>
                      </w:del>
                      <w:r w:rsidRPr="00DB3FAF">
                        <w:t xml:space="preserve"> </w:t>
                      </w:r>
                      <w:r>
                        <w:t>by regression lines</w:t>
                      </w:r>
                      <w:del w:id="4956" w:author="Daniel Stewart" w:date="2022-02-09T12:20:00Z">
                        <w:r w:rsidDel="00A24308">
                          <w:delText>, surrounded by 95% confidence intervals</w:delText>
                        </w:r>
                      </w:del>
                      <w:r>
                        <w:t>. Positive and negative residuals are located on the top and bottom axes.</w:t>
                      </w:r>
                      <w:bookmarkEnd w:id="4948"/>
                    </w:p>
                  </w:txbxContent>
                </v:textbox>
                <w10:wrap type="topAndBottom"/>
              </v:shape>
            </w:pict>
          </mc:Fallback>
        </mc:AlternateContent>
      </w:r>
      <w:r w:rsidR="00E14933">
        <w:rPr>
          <w:noProof/>
          <w:color w:val="000000" w:themeColor="text1"/>
          <w:sz w:val="32"/>
          <w:szCs w:val="32"/>
        </w:rPr>
        <w:drawing>
          <wp:inline distT="0" distB="0" distL="0" distR="0" wp14:anchorId="45486F10" wp14:editId="71336530">
            <wp:extent cx="4495162" cy="2394000"/>
            <wp:effectExtent l="0" t="0" r="1270" b="0"/>
            <wp:docPr id="438458065" name="Picture 43845806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458065" name="Picture 438458065" descr="Chart, line chart&#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4495162" cy="2394000"/>
                    </a:xfrm>
                    <a:prstGeom prst="rect">
                      <a:avLst/>
                    </a:prstGeom>
                  </pic:spPr>
                </pic:pic>
              </a:graphicData>
            </a:graphic>
          </wp:inline>
        </w:drawing>
      </w:r>
    </w:p>
    <w:p w14:paraId="0E067706" w14:textId="6C091489" w:rsidR="00E14933" w:rsidRDefault="00E14933">
      <w:pPr>
        <w:spacing w:line="240" w:lineRule="auto"/>
        <w:jc w:val="left"/>
        <w:rPr>
          <w:rFonts w:eastAsiaTheme="majorEastAsia"/>
          <w:b/>
          <w:bCs/>
          <w:color w:val="000000" w:themeColor="text1"/>
          <w:sz w:val="26"/>
          <w:szCs w:val="26"/>
        </w:rPr>
      </w:pPr>
      <w:r>
        <w:br w:type="page"/>
      </w:r>
    </w:p>
    <w:p w14:paraId="295F0499" w14:textId="41A91138" w:rsidR="00A200F2" w:rsidRPr="00CE54E0" w:rsidRDefault="00C10339">
      <w:pPr>
        <w:pStyle w:val="Heading2"/>
        <w:numPr>
          <w:ilvl w:val="0"/>
          <w:numId w:val="0"/>
        </w:numPr>
        <w:ind w:left="576" w:hanging="576"/>
        <w:rPr>
          <w:ins w:id="4957" w:author="Daniel Stewart" w:date="2022-02-09T13:49:00Z"/>
        </w:rPr>
        <w:pPrChange w:id="4958" w:author="Daniel Stewart" w:date="2022-02-10T12:48:00Z">
          <w:pPr>
            <w:pStyle w:val="Heading1"/>
          </w:pPr>
        </w:pPrChange>
      </w:pPr>
      <w:bookmarkStart w:id="4959" w:name="_Toc97625667"/>
      <w:ins w:id="4960" w:author="Daniel Stewart" w:date="2022-02-09T13:48:00Z">
        <w:r w:rsidRPr="00CE54E0">
          <w:lastRenderedPageBreak/>
          <w:t xml:space="preserve">Appendix </w:t>
        </w:r>
      </w:ins>
      <w:r w:rsidR="0086183B">
        <w:t>L</w:t>
      </w:r>
      <w:ins w:id="4961" w:author="Daniel Stewart" w:date="2022-02-09T13:48:00Z">
        <w:r w:rsidRPr="00CE54E0">
          <w:t xml:space="preserve">: </w:t>
        </w:r>
      </w:ins>
      <w:ins w:id="4962" w:author="Daniel Stewart" w:date="2022-02-09T13:47:00Z">
        <w:r w:rsidRPr="00CE54E0">
          <w:t xml:space="preserve">Summary </w:t>
        </w:r>
      </w:ins>
      <w:r w:rsidR="00055075">
        <w:t>S</w:t>
      </w:r>
      <w:ins w:id="4963" w:author="Daniel Stewart" w:date="2022-02-09T13:47:00Z">
        <w:r w:rsidRPr="00CE54E0">
          <w:t xml:space="preserve">tatistics of </w:t>
        </w:r>
      </w:ins>
      <w:r w:rsidR="00055075">
        <w:t>R</w:t>
      </w:r>
      <w:ins w:id="4964" w:author="Daniel Stewart" w:date="2022-02-09T13:50:00Z">
        <w:r w:rsidR="004F71F1" w:rsidRPr="00CE54E0">
          <w:t>ichness</w:t>
        </w:r>
      </w:ins>
      <w:ins w:id="4965" w:author="Daniel Stewart" w:date="2022-02-09T13:47:00Z">
        <w:r w:rsidRPr="00CE54E0">
          <w:t xml:space="preserve"> </w:t>
        </w:r>
      </w:ins>
      <w:r w:rsidR="00055075">
        <w:t>M</w:t>
      </w:r>
      <w:ins w:id="4966" w:author="Daniel Stewart" w:date="2022-02-09T13:47:00Z">
        <w:r w:rsidRPr="00CE54E0">
          <w:t>odel</w:t>
        </w:r>
      </w:ins>
      <w:ins w:id="4967" w:author="Daniel Stewart" w:date="2022-02-09T13:50:00Z">
        <w:r w:rsidR="004F71F1" w:rsidRPr="00CE54E0">
          <w:t xml:space="preserve"> </w:t>
        </w:r>
      </w:ins>
      <w:r w:rsidR="00055075">
        <w:t>V</w:t>
      </w:r>
      <w:ins w:id="4968" w:author="Daniel Stewart" w:date="2022-02-09T13:47:00Z">
        <w:r w:rsidRPr="00CE54E0">
          <w:t>ariables</w:t>
        </w:r>
      </w:ins>
      <w:bookmarkEnd w:id="4959"/>
    </w:p>
    <w:p w14:paraId="663D74B7" w14:textId="18088C39" w:rsidR="00AD4E1F" w:rsidRDefault="00AD4E1F" w:rsidP="00AD4E1F">
      <w:pPr>
        <w:pStyle w:val="Caption"/>
        <w:keepNext/>
      </w:pPr>
      <w:bookmarkStart w:id="4969" w:name="_Toc96540393"/>
      <w:r>
        <w:t xml:space="preserve">Table </w:t>
      </w:r>
      <w:r w:rsidR="004F0ACE">
        <w:fldChar w:fldCharType="begin"/>
      </w:r>
      <w:r w:rsidR="004F0ACE">
        <w:instrText xml:space="preserve"> SEQ Table \* ARABIC </w:instrText>
      </w:r>
      <w:r w:rsidR="004F0ACE">
        <w:fldChar w:fldCharType="separate"/>
      </w:r>
      <w:r w:rsidR="00F77AA2">
        <w:rPr>
          <w:noProof/>
        </w:rPr>
        <w:t>10</w:t>
      </w:r>
      <w:r w:rsidR="004F0ACE">
        <w:rPr>
          <w:noProof/>
        </w:rPr>
        <w:fldChar w:fldCharType="end"/>
      </w:r>
      <w:r>
        <w:t xml:space="preserve">. </w:t>
      </w:r>
      <w:r w:rsidRPr="00564370">
        <w:t xml:space="preserve">Summary statistics for all variables included in the native </w:t>
      </w:r>
      <w:r w:rsidR="00572CC4">
        <w:t xml:space="preserve">and non-native </w:t>
      </w:r>
      <w:r w:rsidRPr="00564370">
        <w:t>richness model</w:t>
      </w:r>
      <w:r w:rsidR="00572CC4">
        <w:t>s</w:t>
      </w:r>
      <w:r w:rsidR="00E22A49">
        <w:t xml:space="preserve"> (</w:t>
      </w:r>
      <w:r w:rsidR="00E22A49">
        <w:rPr>
          <w:i/>
          <w:iCs/>
        </w:rPr>
        <w:t>n</w:t>
      </w:r>
      <w:r w:rsidR="00E22A49">
        <w:t xml:space="preserve"> = 1716)</w:t>
      </w:r>
      <w:r w:rsidRPr="00564370">
        <w:t>. Continuous data are summarized using minimum, maximum, mean, and standard deviation values, while categorical data show the number and relative frequency of each variable.</w:t>
      </w:r>
      <w:bookmarkEnd w:id="4969"/>
    </w:p>
    <w:tbl>
      <w:tblPr>
        <w:tblW w:w="7797" w:type="dxa"/>
        <w:jc w:val="center"/>
        <w:tblLook w:val="04A0" w:firstRow="1" w:lastRow="0" w:firstColumn="1" w:lastColumn="0" w:noHBand="0" w:noVBand="1"/>
      </w:tblPr>
      <w:tblGrid>
        <w:gridCol w:w="2127"/>
        <w:gridCol w:w="666"/>
        <w:gridCol w:w="852"/>
        <w:gridCol w:w="852"/>
        <w:gridCol w:w="852"/>
        <w:gridCol w:w="1172"/>
        <w:gridCol w:w="1276"/>
      </w:tblGrid>
      <w:tr w:rsidR="008045FC" w:rsidRPr="004F71F1" w14:paraId="77DA23DB" w14:textId="77777777" w:rsidTr="00B5401F">
        <w:trPr>
          <w:trHeight w:hRule="exact" w:val="340"/>
          <w:jc w:val="center"/>
          <w:ins w:id="4970" w:author="Daniel Stewart" w:date="2022-02-09T13:49:00Z"/>
        </w:trPr>
        <w:tc>
          <w:tcPr>
            <w:tcW w:w="2127" w:type="dxa"/>
            <w:tcBorders>
              <w:top w:val="nil"/>
              <w:left w:val="nil"/>
              <w:bottom w:val="nil"/>
              <w:right w:val="nil"/>
            </w:tcBorders>
            <w:shd w:val="clear" w:color="auto" w:fill="auto"/>
            <w:noWrap/>
            <w:vAlign w:val="center"/>
            <w:hideMark/>
          </w:tcPr>
          <w:p w14:paraId="57926172" w14:textId="77777777" w:rsidR="004F71F1" w:rsidRPr="009A48D2" w:rsidRDefault="004F71F1" w:rsidP="00D95039">
            <w:pPr>
              <w:pStyle w:val="Table"/>
              <w:rPr>
                <w:ins w:id="4971" w:author="Daniel Stewart" w:date="2022-02-09T13:49:00Z"/>
              </w:rPr>
            </w:pPr>
          </w:p>
        </w:tc>
        <w:tc>
          <w:tcPr>
            <w:tcW w:w="3222" w:type="dxa"/>
            <w:gridSpan w:val="4"/>
            <w:tcBorders>
              <w:top w:val="nil"/>
              <w:left w:val="single" w:sz="4" w:space="0" w:color="auto"/>
              <w:bottom w:val="single" w:sz="4" w:space="0" w:color="auto"/>
              <w:right w:val="single" w:sz="4" w:space="0" w:color="000000"/>
            </w:tcBorders>
            <w:shd w:val="clear" w:color="auto" w:fill="auto"/>
            <w:noWrap/>
            <w:vAlign w:val="center"/>
            <w:hideMark/>
          </w:tcPr>
          <w:p w14:paraId="25B1309A" w14:textId="44F081FA" w:rsidR="004F71F1" w:rsidRPr="00B5401F" w:rsidRDefault="004F71F1">
            <w:pPr>
              <w:pStyle w:val="Table"/>
              <w:jc w:val="center"/>
              <w:rPr>
                <w:ins w:id="4972" w:author="Daniel Stewart" w:date="2022-02-09T13:49:00Z"/>
                <w:b/>
                <w:bCs/>
                <w:rPrChange w:id="4973" w:author="Daniel Stewart" w:date="2022-02-10T13:01:00Z">
                  <w:rPr>
                    <w:ins w:id="4974" w:author="Daniel Stewart" w:date="2022-02-09T13:49:00Z"/>
                    <w:rFonts w:ascii="Calibri" w:hAnsi="Calibri" w:cs="Calibri"/>
                    <w:color w:val="000000"/>
                  </w:rPr>
                </w:rPrChange>
              </w:rPr>
              <w:pPrChange w:id="4975" w:author="Daniel Stewart" w:date="2022-02-10T13:01:00Z">
                <w:pPr>
                  <w:pStyle w:val="Table"/>
                </w:pPr>
              </w:pPrChange>
            </w:pPr>
            <w:ins w:id="4976" w:author="Daniel Stewart" w:date="2022-02-09T13:49:00Z">
              <w:r w:rsidRPr="00B5401F">
                <w:rPr>
                  <w:b/>
                  <w:bCs/>
                  <w:rPrChange w:id="4977" w:author="Daniel Stewart" w:date="2022-02-10T13:01:00Z">
                    <w:rPr>
                      <w:rFonts w:ascii="Calibri" w:hAnsi="Calibri" w:cs="Calibri"/>
                      <w:color w:val="000000"/>
                    </w:rPr>
                  </w:rPrChange>
                </w:rPr>
                <w:t>Continuous Variable</w:t>
              </w:r>
            </w:ins>
          </w:p>
        </w:tc>
        <w:tc>
          <w:tcPr>
            <w:tcW w:w="2448" w:type="dxa"/>
            <w:gridSpan w:val="2"/>
            <w:tcBorders>
              <w:top w:val="nil"/>
              <w:left w:val="nil"/>
              <w:bottom w:val="single" w:sz="4" w:space="0" w:color="auto"/>
              <w:right w:val="nil"/>
            </w:tcBorders>
            <w:shd w:val="clear" w:color="auto" w:fill="auto"/>
            <w:noWrap/>
            <w:vAlign w:val="center"/>
            <w:hideMark/>
          </w:tcPr>
          <w:p w14:paraId="19A243C9" w14:textId="77777777" w:rsidR="004F71F1" w:rsidRPr="00B5401F" w:rsidRDefault="004F71F1">
            <w:pPr>
              <w:pStyle w:val="Table"/>
              <w:jc w:val="center"/>
              <w:rPr>
                <w:ins w:id="4978" w:author="Daniel Stewart" w:date="2022-02-09T13:49:00Z"/>
                <w:b/>
                <w:bCs/>
                <w:rPrChange w:id="4979" w:author="Daniel Stewart" w:date="2022-02-10T13:01:00Z">
                  <w:rPr>
                    <w:ins w:id="4980" w:author="Daniel Stewart" w:date="2022-02-09T13:49:00Z"/>
                    <w:rFonts w:ascii="Calibri" w:hAnsi="Calibri" w:cs="Calibri"/>
                    <w:color w:val="000000"/>
                  </w:rPr>
                </w:rPrChange>
              </w:rPr>
              <w:pPrChange w:id="4981" w:author="Daniel Stewart" w:date="2022-02-10T13:01:00Z">
                <w:pPr>
                  <w:pStyle w:val="Table"/>
                </w:pPr>
              </w:pPrChange>
            </w:pPr>
            <w:ins w:id="4982" w:author="Daniel Stewart" w:date="2022-02-09T13:49:00Z">
              <w:r w:rsidRPr="00B5401F">
                <w:rPr>
                  <w:b/>
                  <w:bCs/>
                  <w:rPrChange w:id="4983" w:author="Daniel Stewart" w:date="2022-02-10T13:01:00Z">
                    <w:rPr>
                      <w:rFonts w:ascii="Calibri" w:hAnsi="Calibri" w:cs="Calibri"/>
                      <w:color w:val="000000"/>
                    </w:rPr>
                  </w:rPrChange>
                </w:rPr>
                <w:t>Categorical Variable</w:t>
              </w:r>
            </w:ins>
          </w:p>
        </w:tc>
      </w:tr>
      <w:tr w:rsidR="008C5224" w:rsidRPr="004F71F1" w14:paraId="163BDF08" w14:textId="77777777" w:rsidTr="00B5401F">
        <w:trPr>
          <w:trHeight w:hRule="exact" w:val="340"/>
          <w:jc w:val="center"/>
          <w:ins w:id="4984" w:author="Daniel Stewart" w:date="2022-02-09T13:49:00Z"/>
        </w:trPr>
        <w:tc>
          <w:tcPr>
            <w:tcW w:w="2127" w:type="dxa"/>
            <w:tcBorders>
              <w:top w:val="single" w:sz="4" w:space="0" w:color="auto"/>
              <w:left w:val="nil"/>
              <w:bottom w:val="single" w:sz="4" w:space="0" w:color="auto"/>
              <w:right w:val="nil"/>
            </w:tcBorders>
            <w:shd w:val="clear" w:color="auto" w:fill="auto"/>
            <w:noWrap/>
            <w:vAlign w:val="center"/>
            <w:hideMark/>
          </w:tcPr>
          <w:p w14:paraId="42130CA1" w14:textId="77777777" w:rsidR="004F71F1" w:rsidRPr="00B5401F" w:rsidRDefault="004F71F1" w:rsidP="00D95039">
            <w:pPr>
              <w:pStyle w:val="Table"/>
              <w:rPr>
                <w:ins w:id="4985" w:author="Daniel Stewart" w:date="2022-02-09T13:49:00Z"/>
                <w:i/>
                <w:iCs/>
                <w:rPrChange w:id="4986" w:author="Daniel Stewart" w:date="2022-02-10T13:01:00Z">
                  <w:rPr>
                    <w:ins w:id="4987" w:author="Daniel Stewart" w:date="2022-02-09T13:49:00Z"/>
                    <w:rFonts w:ascii="Calibri" w:hAnsi="Calibri" w:cs="Calibri"/>
                    <w:color w:val="000000"/>
                  </w:rPr>
                </w:rPrChange>
              </w:rPr>
            </w:pPr>
            <w:ins w:id="4988" w:author="Daniel Stewart" w:date="2022-02-09T13:49:00Z">
              <w:r w:rsidRPr="00B5401F">
                <w:rPr>
                  <w:i/>
                  <w:iCs/>
                  <w:rPrChange w:id="4989" w:author="Daniel Stewart" w:date="2022-02-10T13:01:00Z">
                    <w:rPr>
                      <w:rFonts w:ascii="Calibri" w:hAnsi="Calibri" w:cs="Calibri"/>
                      <w:color w:val="000000"/>
                    </w:rPr>
                  </w:rPrChange>
                </w:rPr>
                <w:t>Variable</w:t>
              </w:r>
            </w:ins>
          </w:p>
        </w:tc>
        <w:tc>
          <w:tcPr>
            <w:tcW w:w="666" w:type="dxa"/>
            <w:tcBorders>
              <w:top w:val="nil"/>
              <w:left w:val="single" w:sz="4" w:space="0" w:color="auto"/>
              <w:bottom w:val="single" w:sz="4" w:space="0" w:color="auto"/>
              <w:right w:val="nil"/>
            </w:tcBorders>
            <w:shd w:val="clear" w:color="auto" w:fill="auto"/>
            <w:noWrap/>
            <w:vAlign w:val="center"/>
            <w:hideMark/>
          </w:tcPr>
          <w:p w14:paraId="6FD8622A" w14:textId="77777777" w:rsidR="004F71F1" w:rsidRPr="00B5401F" w:rsidRDefault="004F71F1">
            <w:pPr>
              <w:pStyle w:val="Table"/>
              <w:jc w:val="center"/>
              <w:rPr>
                <w:ins w:id="4990" w:author="Daniel Stewart" w:date="2022-02-09T13:49:00Z"/>
                <w:i/>
                <w:iCs/>
                <w:rPrChange w:id="4991" w:author="Daniel Stewart" w:date="2022-02-10T13:01:00Z">
                  <w:rPr>
                    <w:ins w:id="4992" w:author="Daniel Stewart" w:date="2022-02-09T13:49:00Z"/>
                    <w:rFonts w:ascii="Calibri" w:hAnsi="Calibri" w:cs="Calibri"/>
                    <w:color w:val="000000"/>
                  </w:rPr>
                </w:rPrChange>
              </w:rPr>
              <w:pPrChange w:id="4993" w:author="Daniel Stewart" w:date="2022-02-10T13:01:00Z">
                <w:pPr>
                  <w:pStyle w:val="Table"/>
                </w:pPr>
              </w:pPrChange>
            </w:pPr>
            <w:ins w:id="4994" w:author="Daniel Stewart" w:date="2022-02-09T13:49:00Z">
              <w:r w:rsidRPr="00B5401F">
                <w:rPr>
                  <w:i/>
                  <w:iCs/>
                  <w:rPrChange w:id="4995" w:author="Daniel Stewart" w:date="2022-02-10T13:01:00Z">
                    <w:rPr>
                      <w:rFonts w:ascii="Calibri" w:hAnsi="Calibri" w:cs="Calibri"/>
                      <w:color w:val="000000"/>
                    </w:rPr>
                  </w:rPrChange>
                </w:rPr>
                <w:t>min</w:t>
              </w:r>
            </w:ins>
          </w:p>
        </w:tc>
        <w:tc>
          <w:tcPr>
            <w:tcW w:w="852" w:type="dxa"/>
            <w:tcBorders>
              <w:top w:val="nil"/>
              <w:left w:val="nil"/>
              <w:bottom w:val="single" w:sz="4" w:space="0" w:color="auto"/>
              <w:right w:val="nil"/>
            </w:tcBorders>
            <w:shd w:val="clear" w:color="auto" w:fill="auto"/>
            <w:noWrap/>
            <w:vAlign w:val="center"/>
            <w:hideMark/>
          </w:tcPr>
          <w:p w14:paraId="5B3ADD37" w14:textId="77777777" w:rsidR="004F71F1" w:rsidRPr="00B5401F" w:rsidRDefault="004F71F1">
            <w:pPr>
              <w:pStyle w:val="Table"/>
              <w:jc w:val="center"/>
              <w:rPr>
                <w:ins w:id="4996" w:author="Daniel Stewart" w:date="2022-02-09T13:49:00Z"/>
                <w:i/>
                <w:iCs/>
                <w:rPrChange w:id="4997" w:author="Daniel Stewart" w:date="2022-02-10T13:01:00Z">
                  <w:rPr>
                    <w:ins w:id="4998" w:author="Daniel Stewart" w:date="2022-02-09T13:49:00Z"/>
                    <w:rFonts w:ascii="Calibri" w:hAnsi="Calibri" w:cs="Calibri"/>
                    <w:color w:val="000000"/>
                  </w:rPr>
                </w:rPrChange>
              </w:rPr>
              <w:pPrChange w:id="4999" w:author="Daniel Stewart" w:date="2022-02-10T13:01:00Z">
                <w:pPr>
                  <w:pStyle w:val="Table"/>
                </w:pPr>
              </w:pPrChange>
            </w:pPr>
            <w:ins w:id="5000" w:author="Daniel Stewart" w:date="2022-02-09T13:49:00Z">
              <w:r w:rsidRPr="00B5401F">
                <w:rPr>
                  <w:i/>
                  <w:iCs/>
                  <w:rPrChange w:id="5001" w:author="Daniel Stewart" w:date="2022-02-10T13:01:00Z">
                    <w:rPr>
                      <w:rFonts w:ascii="Calibri" w:hAnsi="Calibri" w:cs="Calibri"/>
                      <w:color w:val="000000"/>
                    </w:rPr>
                  </w:rPrChange>
                </w:rPr>
                <w:t>max</w:t>
              </w:r>
            </w:ins>
          </w:p>
        </w:tc>
        <w:tc>
          <w:tcPr>
            <w:tcW w:w="852" w:type="dxa"/>
            <w:tcBorders>
              <w:top w:val="nil"/>
              <w:left w:val="nil"/>
              <w:bottom w:val="single" w:sz="4" w:space="0" w:color="auto"/>
              <w:right w:val="nil"/>
            </w:tcBorders>
            <w:shd w:val="clear" w:color="auto" w:fill="auto"/>
            <w:noWrap/>
            <w:vAlign w:val="center"/>
            <w:hideMark/>
          </w:tcPr>
          <w:p w14:paraId="7C457FD6" w14:textId="77777777" w:rsidR="004F71F1" w:rsidRPr="00B5401F" w:rsidRDefault="004F71F1">
            <w:pPr>
              <w:pStyle w:val="Table"/>
              <w:jc w:val="center"/>
              <w:rPr>
                <w:ins w:id="5002" w:author="Daniel Stewart" w:date="2022-02-09T13:49:00Z"/>
                <w:i/>
                <w:iCs/>
                <w:rPrChange w:id="5003" w:author="Daniel Stewart" w:date="2022-02-10T13:01:00Z">
                  <w:rPr>
                    <w:ins w:id="5004" w:author="Daniel Stewart" w:date="2022-02-09T13:49:00Z"/>
                    <w:rFonts w:ascii="Calibri" w:hAnsi="Calibri" w:cs="Calibri"/>
                    <w:color w:val="000000"/>
                  </w:rPr>
                </w:rPrChange>
              </w:rPr>
              <w:pPrChange w:id="5005" w:author="Daniel Stewart" w:date="2022-02-10T13:01:00Z">
                <w:pPr>
                  <w:pStyle w:val="Table"/>
                </w:pPr>
              </w:pPrChange>
            </w:pPr>
            <w:ins w:id="5006" w:author="Daniel Stewart" w:date="2022-02-09T13:49:00Z">
              <w:r w:rsidRPr="00B5401F">
                <w:rPr>
                  <w:i/>
                  <w:iCs/>
                  <w:rPrChange w:id="5007" w:author="Daniel Stewart" w:date="2022-02-10T13:01:00Z">
                    <w:rPr>
                      <w:rFonts w:ascii="Calibri" w:hAnsi="Calibri" w:cs="Calibri"/>
                      <w:color w:val="000000"/>
                    </w:rPr>
                  </w:rPrChange>
                </w:rPr>
                <w:t>mean</w:t>
              </w:r>
            </w:ins>
          </w:p>
        </w:tc>
        <w:tc>
          <w:tcPr>
            <w:tcW w:w="852" w:type="dxa"/>
            <w:tcBorders>
              <w:top w:val="nil"/>
              <w:left w:val="nil"/>
              <w:bottom w:val="single" w:sz="4" w:space="0" w:color="auto"/>
              <w:right w:val="single" w:sz="4" w:space="0" w:color="auto"/>
            </w:tcBorders>
            <w:shd w:val="clear" w:color="auto" w:fill="auto"/>
            <w:noWrap/>
            <w:vAlign w:val="center"/>
            <w:hideMark/>
          </w:tcPr>
          <w:p w14:paraId="1146346C" w14:textId="77777777" w:rsidR="004F71F1" w:rsidRPr="00B5401F" w:rsidRDefault="004F71F1">
            <w:pPr>
              <w:pStyle w:val="Table"/>
              <w:jc w:val="center"/>
              <w:rPr>
                <w:ins w:id="5008" w:author="Daniel Stewart" w:date="2022-02-09T13:49:00Z"/>
                <w:i/>
                <w:iCs/>
                <w:rPrChange w:id="5009" w:author="Daniel Stewart" w:date="2022-02-10T13:01:00Z">
                  <w:rPr>
                    <w:ins w:id="5010" w:author="Daniel Stewart" w:date="2022-02-09T13:49:00Z"/>
                    <w:rFonts w:ascii="Calibri" w:hAnsi="Calibri" w:cs="Calibri"/>
                    <w:color w:val="000000"/>
                  </w:rPr>
                </w:rPrChange>
              </w:rPr>
              <w:pPrChange w:id="5011" w:author="Daniel Stewart" w:date="2022-02-10T13:01:00Z">
                <w:pPr>
                  <w:pStyle w:val="Table"/>
                </w:pPr>
              </w:pPrChange>
            </w:pPr>
            <w:ins w:id="5012" w:author="Daniel Stewart" w:date="2022-02-09T13:49:00Z">
              <w:r w:rsidRPr="00B5401F">
                <w:rPr>
                  <w:i/>
                  <w:iCs/>
                  <w:rPrChange w:id="5013" w:author="Daniel Stewart" w:date="2022-02-10T13:01:00Z">
                    <w:rPr>
                      <w:rFonts w:ascii="Calibri" w:hAnsi="Calibri" w:cs="Calibri"/>
                      <w:color w:val="000000"/>
                    </w:rPr>
                  </w:rPrChange>
                </w:rPr>
                <w:t>stdev</w:t>
              </w:r>
            </w:ins>
          </w:p>
        </w:tc>
        <w:tc>
          <w:tcPr>
            <w:tcW w:w="1172" w:type="dxa"/>
            <w:tcBorders>
              <w:top w:val="nil"/>
              <w:left w:val="nil"/>
              <w:bottom w:val="single" w:sz="4" w:space="0" w:color="auto"/>
              <w:right w:val="nil"/>
            </w:tcBorders>
            <w:shd w:val="clear" w:color="auto" w:fill="auto"/>
            <w:noWrap/>
            <w:vAlign w:val="center"/>
            <w:hideMark/>
          </w:tcPr>
          <w:p w14:paraId="4D55DA7E" w14:textId="77777777" w:rsidR="004F71F1" w:rsidRPr="00B5401F" w:rsidRDefault="004F71F1">
            <w:pPr>
              <w:pStyle w:val="Table"/>
              <w:jc w:val="center"/>
              <w:rPr>
                <w:ins w:id="5014" w:author="Daniel Stewart" w:date="2022-02-09T13:49:00Z"/>
                <w:i/>
                <w:iCs/>
                <w:rPrChange w:id="5015" w:author="Daniel Stewart" w:date="2022-02-10T13:01:00Z">
                  <w:rPr>
                    <w:ins w:id="5016" w:author="Daniel Stewart" w:date="2022-02-09T13:49:00Z"/>
                    <w:rFonts w:ascii="Calibri" w:hAnsi="Calibri" w:cs="Calibri"/>
                    <w:color w:val="000000"/>
                  </w:rPr>
                </w:rPrChange>
              </w:rPr>
              <w:pPrChange w:id="5017" w:author="Daniel Stewart" w:date="2022-02-10T13:01:00Z">
                <w:pPr>
                  <w:pStyle w:val="Table"/>
                </w:pPr>
              </w:pPrChange>
            </w:pPr>
            <w:ins w:id="5018" w:author="Daniel Stewart" w:date="2022-02-09T13:49:00Z">
              <w:r w:rsidRPr="00B5401F">
                <w:rPr>
                  <w:i/>
                  <w:iCs/>
                  <w:rPrChange w:id="5019" w:author="Daniel Stewart" w:date="2022-02-10T13:01:00Z">
                    <w:rPr>
                      <w:rFonts w:ascii="Calibri" w:hAnsi="Calibri" w:cs="Calibri"/>
                      <w:color w:val="000000"/>
                    </w:rPr>
                  </w:rPrChange>
                </w:rPr>
                <w:t>yes</w:t>
              </w:r>
            </w:ins>
          </w:p>
        </w:tc>
        <w:tc>
          <w:tcPr>
            <w:tcW w:w="1276" w:type="dxa"/>
            <w:tcBorders>
              <w:top w:val="nil"/>
              <w:left w:val="nil"/>
              <w:bottom w:val="single" w:sz="4" w:space="0" w:color="auto"/>
              <w:right w:val="nil"/>
            </w:tcBorders>
            <w:shd w:val="clear" w:color="auto" w:fill="auto"/>
            <w:noWrap/>
            <w:vAlign w:val="center"/>
            <w:hideMark/>
          </w:tcPr>
          <w:p w14:paraId="71ABE3A5" w14:textId="77777777" w:rsidR="004F71F1" w:rsidRPr="00B5401F" w:rsidRDefault="004F71F1">
            <w:pPr>
              <w:pStyle w:val="Table"/>
              <w:jc w:val="center"/>
              <w:rPr>
                <w:ins w:id="5020" w:author="Daniel Stewart" w:date="2022-02-09T13:49:00Z"/>
                <w:i/>
                <w:iCs/>
                <w:rPrChange w:id="5021" w:author="Daniel Stewart" w:date="2022-02-10T13:01:00Z">
                  <w:rPr>
                    <w:ins w:id="5022" w:author="Daniel Stewart" w:date="2022-02-09T13:49:00Z"/>
                    <w:rFonts w:ascii="Calibri" w:hAnsi="Calibri" w:cs="Calibri"/>
                    <w:color w:val="000000"/>
                  </w:rPr>
                </w:rPrChange>
              </w:rPr>
              <w:pPrChange w:id="5023" w:author="Daniel Stewart" w:date="2022-02-10T13:01:00Z">
                <w:pPr>
                  <w:pStyle w:val="Table"/>
                </w:pPr>
              </w:pPrChange>
            </w:pPr>
            <w:ins w:id="5024" w:author="Daniel Stewart" w:date="2022-02-09T13:49:00Z">
              <w:r w:rsidRPr="00B5401F">
                <w:rPr>
                  <w:i/>
                  <w:iCs/>
                  <w:rPrChange w:id="5025" w:author="Daniel Stewart" w:date="2022-02-10T13:01:00Z">
                    <w:rPr>
                      <w:rFonts w:ascii="Calibri" w:hAnsi="Calibri" w:cs="Calibri"/>
                      <w:color w:val="000000"/>
                    </w:rPr>
                  </w:rPrChange>
                </w:rPr>
                <w:t>no</w:t>
              </w:r>
            </w:ins>
          </w:p>
        </w:tc>
      </w:tr>
      <w:tr w:rsidR="00863AE7" w:rsidRPr="004F71F1" w14:paraId="13D9DA87" w14:textId="77777777" w:rsidTr="00B5401F">
        <w:trPr>
          <w:trHeight w:val="340"/>
          <w:jc w:val="center"/>
          <w:ins w:id="5026" w:author="Daniel Stewart" w:date="2022-02-09T13:49:00Z"/>
        </w:trPr>
        <w:tc>
          <w:tcPr>
            <w:tcW w:w="2127" w:type="dxa"/>
            <w:tcBorders>
              <w:top w:val="nil"/>
              <w:left w:val="nil"/>
              <w:bottom w:val="nil"/>
              <w:right w:val="nil"/>
            </w:tcBorders>
            <w:shd w:val="clear" w:color="auto" w:fill="auto"/>
            <w:noWrap/>
            <w:vAlign w:val="center"/>
            <w:hideMark/>
          </w:tcPr>
          <w:p w14:paraId="12CD02C3" w14:textId="33A3D76E" w:rsidR="004F71F1" w:rsidRPr="004F71F1" w:rsidRDefault="004F71F1" w:rsidP="00D95039">
            <w:pPr>
              <w:pStyle w:val="Table"/>
              <w:rPr>
                <w:ins w:id="5027" w:author="Daniel Stewart" w:date="2022-02-09T13:49:00Z"/>
                <w:rPrChange w:id="5028" w:author="Daniel Stewart" w:date="2022-02-09T13:52:00Z">
                  <w:rPr>
                    <w:ins w:id="5029" w:author="Daniel Stewart" w:date="2022-02-09T13:49:00Z"/>
                    <w:rFonts w:ascii="Calibri" w:hAnsi="Calibri" w:cs="Calibri"/>
                    <w:color w:val="000000"/>
                  </w:rPr>
                </w:rPrChange>
              </w:rPr>
            </w:pPr>
            <w:ins w:id="5030" w:author="Daniel Stewart" w:date="2022-02-09T13:49:00Z">
              <w:r w:rsidRPr="004F71F1">
                <w:rPr>
                  <w:rPrChange w:id="5031" w:author="Daniel Stewart" w:date="2022-02-09T13:52:00Z">
                    <w:rPr>
                      <w:rFonts w:ascii="Calibri" w:hAnsi="Calibri" w:cs="Calibri"/>
                      <w:color w:val="000000"/>
                    </w:rPr>
                  </w:rPrChange>
                </w:rPr>
                <w:t xml:space="preserve">Distance </w:t>
              </w:r>
            </w:ins>
            <w:ins w:id="5032" w:author="Daniel Stewart" w:date="2022-02-10T13:01:00Z">
              <w:r w:rsidR="00B5401F">
                <w:t>u</w:t>
              </w:r>
            </w:ins>
            <w:ins w:id="5033" w:author="Daniel Stewart" w:date="2022-02-09T13:49:00Z">
              <w:r w:rsidRPr="004F71F1">
                <w:rPr>
                  <w:rPrChange w:id="5034" w:author="Daniel Stewart" w:date="2022-02-09T13:52:00Z">
                    <w:rPr>
                      <w:rFonts w:ascii="Calibri" w:hAnsi="Calibri" w:cs="Calibri"/>
                      <w:color w:val="000000"/>
                    </w:rPr>
                  </w:rPrChange>
                </w:rPr>
                <w:t>priver (km)</w:t>
              </w:r>
            </w:ins>
          </w:p>
        </w:tc>
        <w:tc>
          <w:tcPr>
            <w:tcW w:w="666" w:type="dxa"/>
            <w:tcBorders>
              <w:top w:val="nil"/>
              <w:left w:val="single" w:sz="4" w:space="0" w:color="auto"/>
              <w:bottom w:val="nil"/>
              <w:right w:val="nil"/>
            </w:tcBorders>
            <w:shd w:val="clear" w:color="auto" w:fill="auto"/>
            <w:noWrap/>
            <w:vAlign w:val="center"/>
            <w:hideMark/>
          </w:tcPr>
          <w:p w14:paraId="5DEFBC91" w14:textId="72F0654E" w:rsidR="004F71F1" w:rsidRPr="004F71F1" w:rsidRDefault="004F71F1">
            <w:pPr>
              <w:pStyle w:val="Table"/>
              <w:jc w:val="center"/>
              <w:rPr>
                <w:ins w:id="5035" w:author="Daniel Stewart" w:date="2022-02-09T13:49:00Z"/>
                <w:rPrChange w:id="5036" w:author="Daniel Stewart" w:date="2022-02-09T13:52:00Z">
                  <w:rPr>
                    <w:ins w:id="5037" w:author="Daniel Stewart" w:date="2022-02-09T13:49:00Z"/>
                    <w:rFonts w:ascii="Calibri" w:hAnsi="Calibri" w:cs="Calibri"/>
                    <w:color w:val="000000"/>
                  </w:rPr>
                </w:rPrChange>
              </w:rPr>
              <w:pPrChange w:id="5038" w:author="Daniel Stewart" w:date="2022-02-10T13:01:00Z">
                <w:pPr>
                  <w:pStyle w:val="Table"/>
                </w:pPr>
              </w:pPrChange>
            </w:pPr>
            <w:ins w:id="5039" w:author="Daniel Stewart" w:date="2022-02-09T13:49:00Z">
              <w:r w:rsidRPr="004F71F1">
                <w:rPr>
                  <w:rPrChange w:id="5040" w:author="Daniel Stewart" w:date="2022-02-09T13:52:00Z">
                    <w:rPr>
                      <w:rFonts w:ascii="Calibri" w:hAnsi="Calibri" w:cs="Calibri"/>
                      <w:color w:val="000000"/>
                    </w:rPr>
                  </w:rPrChange>
                </w:rPr>
                <w:t>0.44</w:t>
              </w:r>
            </w:ins>
          </w:p>
        </w:tc>
        <w:tc>
          <w:tcPr>
            <w:tcW w:w="852" w:type="dxa"/>
            <w:tcBorders>
              <w:top w:val="nil"/>
              <w:left w:val="nil"/>
              <w:bottom w:val="nil"/>
              <w:right w:val="nil"/>
            </w:tcBorders>
            <w:shd w:val="clear" w:color="auto" w:fill="auto"/>
            <w:noWrap/>
            <w:vAlign w:val="center"/>
            <w:hideMark/>
          </w:tcPr>
          <w:p w14:paraId="5121FCB0" w14:textId="78E7ADBF" w:rsidR="004F71F1" w:rsidRPr="004F71F1" w:rsidRDefault="004F71F1">
            <w:pPr>
              <w:pStyle w:val="Table"/>
              <w:jc w:val="center"/>
              <w:rPr>
                <w:ins w:id="5041" w:author="Daniel Stewart" w:date="2022-02-09T13:49:00Z"/>
                <w:rPrChange w:id="5042" w:author="Daniel Stewart" w:date="2022-02-09T13:52:00Z">
                  <w:rPr>
                    <w:ins w:id="5043" w:author="Daniel Stewart" w:date="2022-02-09T13:49:00Z"/>
                    <w:rFonts w:ascii="Calibri" w:hAnsi="Calibri" w:cs="Calibri"/>
                    <w:color w:val="000000"/>
                  </w:rPr>
                </w:rPrChange>
              </w:rPr>
              <w:pPrChange w:id="5044" w:author="Daniel Stewart" w:date="2022-02-10T13:01:00Z">
                <w:pPr>
                  <w:pStyle w:val="Table"/>
                </w:pPr>
              </w:pPrChange>
            </w:pPr>
            <w:ins w:id="5045" w:author="Daniel Stewart" w:date="2022-02-09T13:49:00Z">
              <w:r w:rsidRPr="004F71F1">
                <w:rPr>
                  <w:rPrChange w:id="5046" w:author="Daniel Stewart" w:date="2022-02-09T13:52:00Z">
                    <w:rPr>
                      <w:rFonts w:ascii="Calibri" w:hAnsi="Calibri" w:cs="Calibri"/>
                      <w:color w:val="000000"/>
                    </w:rPr>
                  </w:rPrChange>
                </w:rPr>
                <w:t>46.9</w:t>
              </w:r>
            </w:ins>
            <w:ins w:id="5047" w:author="Daniel Stewart" w:date="2022-02-09T13:50:00Z">
              <w:r w:rsidRPr="004F71F1">
                <w:rPr>
                  <w:rPrChange w:id="5048" w:author="Daniel Stewart" w:date="2022-02-09T13:52:00Z">
                    <w:rPr>
                      <w:color w:val="000000"/>
                    </w:rPr>
                  </w:rPrChange>
                </w:rPr>
                <w:t>2</w:t>
              </w:r>
            </w:ins>
          </w:p>
        </w:tc>
        <w:tc>
          <w:tcPr>
            <w:tcW w:w="852" w:type="dxa"/>
            <w:tcBorders>
              <w:top w:val="nil"/>
              <w:left w:val="nil"/>
              <w:bottom w:val="nil"/>
              <w:right w:val="nil"/>
            </w:tcBorders>
            <w:shd w:val="clear" w:color="auto" w:fill="auto"/>
            <w:noWrap/>
            <w:vAlign w:val="center"/>
            <w:hideMark/>
          </w:tcPr>
          <w:p w14:paraId="1FE7C900" w14:textId="6AA2F817" w:rsidR="004F71F1" w:rsidRPr="004F71F1" w:rsidRDefault="004F71F1">
            <w:pPr>
              <w:pStyle w:val="Table"/>
              <w:jc w:val="center"/>
              <w:rPr>
                <w:ins w:id="5049" w:author="Daniel Stewart" w:date="2022-02-09T13:49:00Z"/>
                <w:rPrChange w:id="5050" w:author="Daniel Stewart" w:date="2022-02-09T13:52:00Z">
                  <w:rPr>
                    <w:ins w:id="5051" w:author="Daniel Stewart" w:date="2022-02-09T13:49:00Z"/>
                    <w:rFonts w:ascii="Calibri" w:hAnsi="Calibri" w:cs="Calibri"/>
                    <w:color w:val="000000"/>
                  </w:rPr>
                </w:rPrChange>
              </w:rPr>
              <w:pPrChange w:id="5052" w:author="Daniel Stewart" w:date="2022-02-10T13:01:00Z">
                <w:pPr>
                  <w:pStyle w:val="Table"/>
                </w:pPr>
              </w:pPrChange>
            </w:pPr>
            <w:ins w:id="5053" w:author="Daniel Stewart" w:date="2022-02-09T13:49:00Z">
              <w:r w:rsidRPr="004F71F1">
                <w:rPr>
                  <w:rPrChange w:id="5054" w:author="Daniel Stewart" w:date="2022-02-09T13:52:00Z">
                    <w:rPr>
                      <w:rFonts w:ascii="Calibri" w:hAnsi="Calibri" w:cs="Calibri"/>
                      <w:color w:val="000000"/>
                    </w:rPr>
                  </w:rPrChange>
                </w:rPr>
                <w:t>14.85</w:t>
              </w:r>
            </w:ins>
          </w:p>
        </w:tc>
        <w:tc>
          <w:tcPr>
            <w:tcW w:w="852" w:type="dxa"/>
            <w:tcBorders>
              <w:top w:val="nil"/>
              <w:left w:val="nil"/>
              <w:bottom w:val="nil"/>
              <w:right w:val="nil"/>
            </w:tcBorders>
            <w:shd w:val="clear" w:color="auto" w:fill="auto"/>
            <w:noWrap/>
            <w:vAlign w:val="center"/>
            <w:hideMark/>
          </w:tcPr>
          <w:p w14:paraId="1A16CF68" w14:textId="78EE0EAF" w:rsidR="004F71F1" w:rsidRPr="004F71F1" w:rsidRDefault="004F71F1">
            <w:pPr>
              <w:pStyle w:val="Table"/>
              <w:jc w:val="center"/>
              <w:rPr>
                <w:ins w:id="5055" w:author="Daniel Stewart" w:date="2022-02-09T13:49:00Z"/>
                <w:rPrChange w:id="5056" w:author="Daniel Stewart" w:date="2022-02-09T13:52:00Z">
                  <w:rPr>
                    <w:ins w:id="5057" w:author="Daniel Stewart" w:date="2022-02-09T13:49:00Z"/>
                    <w:rFonts w:ascii="Calibri" w:hAnsi="Calibri" w:cs="Calibri"/>
                    <w:color w:val="000000"/>
                  </w:rPr>
                </w:rPrChange>
              </w:rPr>
              <w:pPrChange w:id="5058" w:author="Daniel Stewart" w:date="2022-02-10T13:01:00Z">
                <w:pPr>
                  <w:pStyle w:val="Table"/>
                </w:pPr>
              </w:pPrChange>
            </w:pPr>
            <w:ins w:id="5059" w:author="Daniel Stewart" w:date="2022-02-09T13:49:00Z">
              <w:r w:rsidRPr="004F71F1">
                <w:rPr>
                  <w:rPrChange w:id="5060" w:author="Daniel Stewart" w:date="2022-02-09T13:52:00Z">
                    <w:rPr>
                      <w:rFonts w:ascii="Calibri" w:hAnsi="Calibri" w:cs="Calibri"/>
                      <w:color w:val="000000"/>
                    </w:rPr>
                  </w:rPrChange>
                </w:rPr>
                <w:t>9.02</w:t>
              </w:r>
            </w:ins>
          </w:p>
        </w:tc>
        <w:tc>
          <w:tcPr>
            <w:tcW w:w="1172" w:type="dxa"/>
            <w:tcBorders>
              <w:top w:val="nil"/>
              <w:left w:val="single" w:sz="4" w:space="0" w:color="auto"/>
              <w:bottom w:val="nil"/>
              <w:right w:val="nil"/>
            </w:tcBorders>
            <w:shd w:val="clear" w:color="auto" w:fill="auto"/>
            <w:noWrap/>
            <w:vAlign w:val="center"/>
            <w:hideMark/>
          </w:tcPr>
          <w:p w14:paraId="781F8A6A" w14:textId="0FC7703B" w:rsidR="004F71F1" w:rsidRPr="004F71F1" w:rsidRDefault="004F71F1">
            <w:pPr>
              <w:pStyle w:val="Table"/>
              <w:jc w:val="center"/>
              <w:rPr>
                <w:ins w:id="5061" w:author="Daniel Stewart" w:date="2022-02-09T13:49:00Z"/>
                <w:rPrChange w:id="5062" w:author="Daniel Stewart" w:date="2022-02-09T13:52:00Z">
                  <w:rPr>
                    <w:ins w:id="5063" w:author="Daniel Stewart" w:date="2022-02-09T13:49:00Z"/>
                    <w:rFonts w:ascii="Calibri" w:hAnsi="Calibri" w:cs="Calibri"/>
                    <w:color w:val="000000"/>
                  </w:rPr>
                </w:rPrChange>
              </w:rPr>
              <w:pPrChange w:id="5064" w:author="Daniel Stewart" w:date="2022-02-10T13:01:00Z">
                <w:pPr>
                  <w:pStyle w:val="Table"/>
                </w:pPr>
              </w:pPrChange>
            </w:pPr>
          </w:p>
        </w:tc>
        <w:tc>
          <w:tcPr>
            <w:tcW w:w="1276" w:type="dxa"/>
            <w:tcBorders>
              <w:top w:val="nil"/>
              <w:left w:val="nil"/>
              <w:bottom w:val="nil"/>
              <w:right w:val="nil"/>
            </w:tcBorders>
            <w:shd w:val="clear" w:color="auto" w:fill="auto"/>
            <w:noWrap/>
            <w:vAlign w:val="center"/>
            <w:hideMark/>
          </w:tcPr>
          <w:p w14:paraId="6D0E0934" w14:textId="7129501D" w:rsidR="004F71F1" w:rsidRPr="004F71F1" w:rsidRDefault="004F71F1">
            <w:pPr>
              <w:pStyle w:val="Table"/>
              <w:jc w:val="center"/>
              <w:rPr>
                <w:ins w:id="5065" w:author="Daniel Stewart" w:date="2022-02-09T13:49:00Z"/>
                <w:rPrChange w:id="5066" w:author="Daniel Stewart" w:date="2022-02-09T13:52:00Z">
                  <w:rPr>
                    <w:ins w:id="5067" w:author="Daniel Stewart" w:date="2022-02-09T13:49:00Z"/>
                    <w:rFonts w:ascii="Calibri" w:hAnsi="Calibri" w:cs="Calibri"/>
                    <w:color w:val="000000"/>
                  </w:rPr>
                </w:rPrChange>
              </w:rPr>
              <w:pPrChange w:id="5068" w:author="Daniel Stewart" w:date="2022-02-10T13:01:00Z">
                <w:pPr>
                  <w:pStyle w:val="Table"/>
                </w:pPr>
              </w:pPrChange>
            </w:pPr>
          </w:p>
        </w:tc>
      </w:tr>
      <w:tr w:rsidR="00863AE7" w:rsidRPr="004F71F1" w14:paraId="77926768" w14:textId="77777777" w:rsidTr="00B5401F">
        <w:trPr>
          <w:trHeight w:hRule="exact" w:val="340"/>
          <w:jc w:val="center"/>
          <w:ins w:id="5069" w:author="Daniel Stewart" w:date="2022-02-09T13:49:00Z"/>
        </w:trPr>
        <w:tc>
          <w:tcPr>
            <w:tcW w:w="2127" w:type="dxa"/>
            <w:tcBorders>
              <w:top w:val="nil"/>
              <w:left w:val="nil"/>
              <w:bottom w:val="nil"/>
              <w:right w:val="nil"/>
            </w:tcBorders>
            <w:shd w:val="clear" w:color="auto" w:fill="auto"/>
            <w:noWrap/>
            <w:vAlign w:val="center"/>
            <w:hideMark/>
          </w:tcPr>
          <w:p w14:paraId="399E4F29" w14:textId="77777777" w:rsidR="004F71F1" w:rsidRPr="004F71F1" w:rsidRDefault="004F71F1" w:rsidP="00D95039">
            <w:pPr>
              <w:pStyle w:val="Table"/>
              <w:rPr>
                <w:ins w:id="5070" w:author="Daniel Stewart" w:date="2022-02-09T13:49:00Z"/>
                <w:rPrChange w:id="5071" w:author="Daniel Stewart" w:date="2022-02-09T13:52:00Z">
                  <w:rPr>
                    <w:ins w:id="5072" w:author="Daniel Stewart" w:date="2022-02-09T13:49:00Z"/>
                    <w:rFonts w:ascii="Calibri" w:hAnsi="Calibri" w:cs="Calibri"/>
                    <w:color w:val="000000"/>
                  </w:rPr>
                </w:rPrChange>
              </w:rPr>
            </w:pPr>
            <w:ins w:id="5073" w:author="Daniel Stewart" w:date="2022-02-09T13:49:00Z">
              <w:r w:rsidRPr="004F71F1">
                <w:rPr>
                  <w:rPrChange w:id="5074" w:author="Daniel Stewart" w:date="2022-02-09T13:52:00Z">
                    <w:rPr>
                      <w:rFonts w:ascii="Calibri" w:hAnsi="Calibri" w:cs="Calibri"/>
                      <w:color w:val="000000"/>
                    </w:rPr>
                  </w:rPrChange>
                </w:rPr>
                <w:t>Elevation (m)</w:t>
              </w:r>
            </w:ins>
          </w:p>
        </w:tc>
        <w:tc>
          <w:tcPr>
            <w:tcW w:w="666" w:type="dxa"/>
            <w:tcBorders>
              <w:top w:val="nil"/>
              <w:left w:val="single" w:sz="4" w:space="0" w:color="auto"/>
              <w:bottom w:val="nil"/>
              <w:right w:val="nil"/>
            </w:tcBorders>
            <w:shd w:val="clear" w:color="auto" w:fill="auto"/>
            <w:noWrap/>
            <w:vAlign w:val="center"/>
            <w:hideMark/>
          </w:tcPr>
          <w:p w14:paraId="094F9916" w14:textId="46B09B77" w:rsidR="004F71F1" w:rsidRPr="004F71F1" w:rsidRDefault="00E22A49">
            <w:pPr>
              <w:pStyle w:val="Table"/>
              <w:jc w:val="center"/>
              <w:rPr>
                <w:ins w:id="5075" w:author="Daniel Stewart" w:date="2022-02-09T13:49:00Z"/>
                <w:rPrChange w:id="5076" w:author="Daniel Stewart" w:date="2022-02-09T13:52:00Z">
                  <w:rPr>
                    <w:ins w:id="5077" w:author="Daniel Stewart" w:date="2022-02-09T13:49:00Z"/>
                    <w:rFonts w:ascii="Calibri" w:hAnsi="Calibri" w:cs="Calibri"/>
                    <w:color w:val="000000"/>
                  </w:rPr>
                </w:rPrChange>
              </w:rPr>
              <w:pPrChange w:id="5078" w:author="Daniel Stewart" w:date="2022-02-10T13:01:00Z">
                <w:pPr>
                  <w:pStyle w:val="Table"/>
                </w:pPr>
              </w:pPrChange>
            </w:pPr>
            <w:r>
              <w:t>-</w:t>
            </w:r>
            <w:ins w:id="5079" w:author="Daniel Stewart" w:date="2022-02-09T13:49:00Z">
              <w:r w:rsidR="004F71F1" w:rsidRPr="004F71F1">
                <w:rPr>
                  <w:rPrChange w:id="5080" w:author="Daniel Stewart" w:date="2022-02-09T13:52:00Z">
                    <w:rPr>
                      <w:rFonts w:ascii="Calibri" w:hAnsi="Calibri" w:cs="Calibri"/>
                      <w:color w:val="000000"/>
                    </w:rPr>
                  </w:rPrChange>
                </w:rPr>
                <w:t>0.77</w:t>
              </w:r>
            </w:ins>
          </w:p>
        </w:tc>
        <w:tc>
          <w:tcPr>
            <w:tcW w:w="852" w:type="dxa"/>
            <w:tcBorders>
              <w:top w:val="nil"/>
              <w:left w:val="nil"/>
              <w:bottom w:val="nil"/>
              <w:right w:val="nil"/>
            </w:tcBorders>
            <w:shd w:val="clear" w:color="auto" w:fill="auto"/>
            <w:noWrap/>
            <w:vAlign w:val="center"/>
            <w:hideMark/>
          </w:tcPr>
          <w:p w14:paraId="4DB09584" w14:textId="7E52B9D8" w:rsidR="004F71F1" w:rsidRPr="004F71F1" w:rsidRDefault="004F71F1">
            <w:pPr>
              <w:pStyle w:val="Table"/>
              <w:jc w:val="center"/>
              <w:rPr>
                <w:ins w:id="5081" w:author="Daniel Stewart" w:date="2022-02-09T13:49:00Z"/>
                <w:rPrChange w:id="5082" w:author="Daniel Stewart" w:date="2022-02-09T13:52:00Z">
                  <w:rPr>
                    <w:ins w:id="5083" w:author="Daniel Stewart" w:date="2022-02-09T13:49:00Z"/>
                    <w:rFonts w:ascii="Calibri" w:hAnsi="Calibri" w:cs="Calibri"/>
                    <w:color w:val="000000"/>
                  </w:rPr>
                </w:rPrChange>
              </w:rPr>
              <w:pPrChange w:id="5084" w:author="Daniel Stewart" w:date="2022-02-10T13:01:00Z">
                <w:pPr>
                  <w:pStyle w:val="Table"/>
                </w:pPr>
              </w:pPrChange>
            </w:pPr>
            <w:ins w:id="5085" w:author="Daniel Stewart" w:date="2022-02-09T13:49:00Z">
              <w:r w:rsidRPr="004F71F1">
                <w:rPr>
                  <w:rPrChange w:id="5086" w:author="Daniel Stewart" w:date="2022-02-09T13:52:00Z">
                    <w:rPr>
                      <w:rFonts w:ascii="Calibri" w:hAnsi="Calibri" w:cs="Calibri"/>
                      <w:color w:val="000000"/>
                    </w:rPr>
                  </w:rPrChange>
                </w:rPr>
                <w:t>2.</w:t>
              </w:r>
            </w:ins>
            <w:r w:rsidR="00E22A49">
              <w:t>25</w:t>
            </w:r>
          </w:p>
        </w:tc>
        <w:tc>
          <w:tcPr>
            <w:tcW w:w="852" w:type="dxa"/>
            <w:tcBorders>
              <w:top w:val="nil"/>
              <w:left w:val="nil"/>
              <w:bottom w:val="nil"/>
              <w:right w:val="nil"/>
            </w:tcBorders>
            <w:shd w:val="clear" w:color="auto" w:fill="auto"/>
            <w:noWrap/>
            <w:vAlign w:val="center"/>
            <w:hideMark/>
          </w:tcPr>
          <w:p w14:paraId="0A64CF75" w14:textId="020AEF14" w:rsidR="004F71F1" w:rsidRPr="004F71F1" w:rsidRDefault="004F71F1">
            <w:pPr>
              <w:pStyle w:val="Table"/>
              <w:jc w:val="center"/>
              <w:rPr>
                <w:ins w:id="5087" w:author="Daniel Stewart" w:date="2022-02-09T13:49:00Z"/>
                <w:rPrChange w:id="5088" w:author="Daniel Stewart" w:date="2022-02-09T13:52:00Z">
                  <w:rPr>
                    <w:ins w:id="5089" w:author="Daniel Stewart" w:date="2022-02-09T13:49:00Z"/>
                    <w:rFonts w:ascii="Calibri" w:hAnsi="Calibri" w:cs="Calibri"/>
                    <w:color w:val="000000"/>
                  </w:rPr>
                </w:rPrChange>
              </w:rPr>
              <w:pPrChange w:id="5090" w:author="Daniel Stewart" w:date="2022-02-10T13:01:00Z">
                <w:pPr>
                  <w:pStyle w:val="Table"/>
                </w:pPr>
              </w:pPrChange>
            </w:pPr>
            <w:ins w:id="5091" w:author="Daniel Stewart" w:date="2022-02-09T13:49:00Z">
              <w:r w:rsidRPr="004F71F1">
                <w:rPr>
                  <w:rPrChange w:id="5092" w:author="Daniel Stewart" w:date="2022-02-09T13:52:00Z">
                    <w:rPr>
                      <w:rFonts w:ascii="Calibri" w:hAnsi="Calibri" w:cs="Calibri"/>
                      <w:color w:val="000000"/>
                    </w:rPr>
                  </w:rPrChange>
                </w:rPr>
                <w:t>0.</w:t>
              </w:r>
            </w:ins>
            <w:r w:rsidR="00E22A49">
              <w:t>82</w:t>
            </w:r>
          </w:p>
        </w:tc>
        <w:tc>
          <w:tcPr>
            <w:tcW w:w="852" w:type="dxa"/>
            <w:tcBorders>
              <w:top w:val="nil"/>
              <w:left w:val="nil"/>
              <w:bottom w:val="nil"/>
              <w:right w:val="nil"/>
            </w:tcBorders>
            <w:shd w:val="clear" w:color="auto" w:fill="auto"/>
            <w:noWrap/>
            <w:vAlign w:val="center"/>
            <w:hideMark/>
          </w:tcPr>
          <w:p w14:paraId="58778190" w14:textId="434310D6" w:rsidR="004F71F1" w:rsidRPr="004F71F1" w:rsidRDefault="004F71F1">
            <w:pPr>
              <w:pStyle w:val="Table"/>
              <w:jc w:val="center"/>
              <w:rPr>
                <w:ins w:id="5093" w:author="Daniel Stewart" w:date="2022-02-09T13:49:00Z"/>
                <w:rPrChange w:id="5094" w:author="Daniel Stewart" w:date="2022-02-09T13:52:00Z">
                  <w:rPr>
                    <w:ins w:id="5095" w:author="Daniel Stewart" w:date="2022-02-09T13:49:00Z"/>
                    <w:rFonts w:ascii="Calibri" w:hAnsi="Calibri" w:cs="Calibri"/>
                    <w:color w:val="000000"/>
                  </w:rPr>
                </w:rPrChange>
              </w:rPr>
              <w:pPrChange w:id="5096" w:author="Daniel Stewart" w:date="2022-02-10T13:01:00Z">
                <w:pPr>
                  <w:pStyle w:val="Table"/>
                </w:pPr>
              </w:pPrChange>
            </w:pPr>
            <w:ins w:id="5097" w:author="Daniel Stewart" w:date="2022-02-09T13:49:00Z">
              <w:r w:rsidRPr="004F71F1">
                <w:rPr>
                  <w:rPrChange w:id="5098" w:author="Daniel Stewart" w:date="2022-02-09T13:52:00Z">
                    <w:rPr>
                      <w:rFonts w:ascii="Calibri" w:hAnsi="Calibri" w:cs="Calibri"/>
                      <w:color w:val="000000"/>
                    </w:rPr>
                  </w:rPrChange>
                </w:rPr>
                <w:t>0.4</w:t>
              </w:r>
            </w:ins>
            <w:r w:rsidR="00E22A49">
              <w:t>5</w:t>
            </w:r>
          </w:p>
        </w:tc>
        <w:tc>
          <w:tcPr>
            <w:tcW w:w="1172" w:type="dxa"/>
            <w:tcBorders>
              <w:top w:val="nil"/>
              <w:left w:val="single" w:sz="4" w:space="0" w:color="auto"/>
              <w:bottom w:val="nil"/>
              <w:right w:val="nil"/>
            </w:tcBorders>
            <w:shd w:val="clear" w:color="auto" w:fill="auto"/>
            <w:noWrap/>
            <w:vAlign w:val="center"/>
            <w:hideMark/>
          </w:tcPr>
          <w:p w14:paraId="7BB244C8" w14:textId="58F349B7" w:rsidR="004F71F1" w:rsidRPr="004F71F1" w:rsidRDefault="004F71F1">
            <w:pPr>
              <w:pStyle w:val="Table"/>
              <w:jc w:val="center"/>
              <w:rPr>
                <w:ins w:id="5099" w:author="Daniel Stewart" w:date="2022-02-09T13:49:00Z"/>
                <w:rPrChange w:id="5100" w:author="Daniel Stewart" w:date="2022-02-09T13:52:00Z">
                  <w:rPr>
                    <w:ins w:id="5101" w:author="Daniel Stewart" w:date="2022-02-09T13:49:00Z"/>
                    <w:rFonts w:ascii="Calibri" w:hAnsi="Calibri" w:cs="Calibri"/>
                    <w:color w:val="000000"/>
                  </w:rPr>
                </w:rPrChange>
              </w:rPr>
              <w:pPrChange w:id="5102" w:author="Daniel Stewart" w:date="2022-02-10T13:01:00Z">
                <w:pPr>
                  <w:pStyle w:val="Table"/>
                </w:pPr>
              </w:pPrChange>
            </w:pPr>
          </w:p>
        </w:tc>
        <w:tc>
          <w:tcPr>
            <w:tcW w:w="1276" w:type="dxa"/>
            <w:tcBorders>
              <w:top w:val="nil"/>
              <w:left w:val="nil"/>
              <w:bottom w:val="nil"/>
              <w:right w:val="nil"/>
            </w:tcBorders>
            <w:shd w:val="clear" w:color="auto" w:fill="auto"/>
            <w:noWrap/>
            <w:vAlign w:val="center"/>
            <w:hideMark/>
          </w:tcPr>
          <w:p w14:paraId="010593D6" w14:textId="77777777" w:rsidR="004F71F1" w:rsidRPr="004F71F1" w:rsidRDefault="004F71F1">
            <w:pPr>
              <w:pStyle w:val="Table"/>
              <w:jc w:val="center"/>
              <w:rPr>
                <w:ins w:id="5103" w:author="Daniel Stewart" w:date="2022-02-09T13:49:00Z"/>
                <w:rPrChange w:id="5104" w:author="Daniel Stewart" w:date="2022-02-09T13:52:00Z">
                  <w:rPr>
                    <w:ins w:id="5105" w:author="Daniel Stewart" w:date="2022-02-09T13:49:00Z"/>
                    <w:rFonts w:ascii="Calibri" w:hAnsi="Calibri" w:cs="Calibri"/>
                    <w:color w:val="000000"/>
                  </w:rPr>
                </w:rPrChange>
              </w:rPr>
              <w:pPrChange w:id="5106" w:author="Daniel Stewart" w:date="2022-02-10T13:01:00Z">
                <w:pPr>
                  <w:pStyle w:val="Table"/>
                </w:pPr>
              </w:pPrChange>
            </w:pPr>
          </w:p>
        </w:tc>
      </w:tr>
      <w:tr w:rsidR="00863AE7" w:rsidRPr="004F71F1" w14:paraId="2A555ECC" w14:textId="77777777" w:rsidTr="00B5401F">
        <w:trPr>
          <w:trHeight w:hRule="exact" w:val="340"/>
          <w:jc w:val="center"/>
          <w:ins w:id="5107" w:author="Daniel Stewart" w:date="2022-02-09T13:49:00Z"/>
        </w:trPr>
        <w:tc>
          <w:tcPr>
            <w:tcW w:w="2127" w:type="dxa"/>
            <w:tcBorders>
              <w:top w:val="nil"/>
              <w:left w:val="nil"/>
              <w:bottom w:val="nil"/>
              <w:right w:val="nil"/>
            </w:tcBorders>
            <w:shd w:val="clear" w:color="auto" w:fill="auto"/>
            <w:noWrap/>
            <w:vAlign w:val="center"/>
            <w:hideMark/>
          </w:tcPr>
          <w:p w14:paraId="38306A00" w14:textId="6D2FF91C" w:rsidR="004F71F1" w:rsidRPr="004F71F1" w:rsidRDefault="004F71F1" w:rsidP="00D95039">
            <w:pPr>
              <w:pStyle w:val="Table"/>
              <w:rPr>
                <w:ins w:id="5108" w:author="Daniel Stewart" w:date="2022-02-09T13:49:00Z"/>
                <w:rPrChange w:id="5109" w:author="Daniel Stewart" w:date="2022-02-09T13:52:00Z">
                  <w:rPr>
                    <w:ins w:id="5110" w:author="Daniel Stewart" w:date="2022-02-09T13:49:00Z"/>
                    <w:rFonts w:ascii="Calibri" w:hAnsi="Calibri" w:cs="Calibri"/>
                    <w:color w:val="000000"/>
                  </w:rPr>
                </w:rPrChange>
              </w:rPr>
            </w:pPr>
            <w:ins w:id="5111" w:author="Daniel Stewart" w:date="2022-02-09T13:49:00Z">
              <w:r w:rsidRPr="004F71F1">
                <w:rPr>
                  <w:rPrChange w:id="5112" w:author="Daniel Stewart" w:date="2022-02-09T13:52:00Z">
                    <w:rPr>
                      <w:rFonts w:ascii="Calibri" w:hAnsi="Calibri" w:cs="Calibri"/>
                      <w:color w:val="000000"/>
                    </w:rPr>
                  </w:rPrChange>
                </w:rPr>
                <w:t xml:space="preserve">Channel </w:t>
              </w:r>
            </w:ins>
            <w:ins w:id="5113" w:author="Daniel Stewart" w:date="2022-02-10T13:01:00Z">
              <w:r w:rsidR="00B5401F">
                <w:t>p</w:t>
              </w:r>
            </w:ins>
            <w:ins w:id="5114" w:author="Daniel Stewart" w:date="2022-02-09T13:49:00Z">
              <w:r w:rsidRPr="004F71F1">
                <w:rPr>
                  <w:rPrChange w:id="5115" w:author="Daniel Stewart" w:date="2022-02-09T13:52:00Z">
                    <w:rPr>
                      <w:rFonts w:ascii="Calibri" w:hAnsi="Calibri" w:cs="Calibri"/>
                      <w:color w:val="000000"/>
                    </w:rPr>
                  </w:rPrChange>
                </w:rPr>
                <w:t>roximity (m)</w:t>
              </w:r>
            </w:ins>
          </w:p>
        </w:tc>
        <w:tc>
          <w:tcPr>
            <w:tcW w:w="666" w:type="dxa"/>
            <w:tcBorders>
              <w:top w:val="nil"/>
              <w:left w:val="single" w:sz="4" w:space="0" w:color="auto"/>
              <w:bottom w:val="nil"/>
              <w:right w:val="nil"/>
            </w:tcBorders>
            <w:shd w:val="clear" w:color="auto" w:fill="auto"/>
            <w:noWrap/>
            <w:vAlign w:val="center"/>
            <w:hideMark/>
          </w:tcPr>
          <w:p w14:paraId="345F4D87" w14:textId="77777777" w:rsidR="004F71F1" w:rsidRPr="004F71F1" w:rsidRDefault="004F71F1">
            <w:pPr>
              <w:pStyle w:val="Table"/>
              <w:jc w:val="center"/>
              <w:rPr>
                <w:ins w:id="5116" w:author="Daniel Stewart" w:date="2022-02-09T13:49:00Z"/>
                <w:rPrChange w:id="5117" w:author="Daniel Stewart" w:date="2022-02-09T13:52:00Z">
                  <w:rPr>
                    <w:ins w:id="5118" w:author="Daniel Stewart" w:date="2022-02-09T13:49:00Z"/>
                    <w:rFonts w:ascii="Calibri" w:hAnsi="Calibri" w:cs="Calibri"/>
                    <w:color w:val="000000"/>
                  </w:rPr>
                </w:rPrChange>
              </w:rPr>
              <w:pPrChange w:id="5119" w:author="Daniel Stewart" w:date="2022-02-10T13:01:00Z">
                <w:pPr>
                  <w:pStyle w:val="Table"/>
                </w:pPr>
              </w:pPrChange>
            </w:pPr>
            <w:ins w:id="5120" w:author="Daniel Stewart" w:date="2022-02-09T13:49:00Z">
              <w:r w:rsidRPr="004F71F1">
                <w:rPr>
                  <w:rPrChange w:id="5121" w:author="Daniel Stewart" w:date="2022-02-09T13:52:00Z">
                    <w:rPr>
                      <w:rFonts w:ascii="Calibri" w:hAnsi="Calibri" w:cs="Calibri"/>
                      <w:color w:val="000000"/>
                    </w:rPr>
                  </w:rPrChange>
                </w:rPr>
                <w:t>0</w:t>
              </w:r>
            </w:ins>
          </w:p>
        </w:tc>
        <w:tc>
          <w:tcPr>
            <w:tcW w:w="852" w:type="dxa"/>
            <w:tcBorders>
              <w:top w:val="nil"/>
              <w:left w:val="nil"/>
              <w:bottom w:val="nil"/>
              <w:right w:val="nil"/>
            </w:tcBorders>
            <w:shd w:val="clear" w:color="auto" w:fill="auto"/>
            <w:noWrap/>
            <w:vAlign w:val="center"/>
            <w:hideMark/>
          </w:tcPr>
          <w:p w14:paraId="472E117A" w14:textId="77777777" w:rsidR="004F71F1" w:rsidRPr="004F71F1" w:rsidRDefault="004F71F1">
            <w:pPr>
              <w:pStyle w:val="Table"/>
              <w:jc w:val="center"/>
              <w:rPr>
                <w:ins w:id="5122" w:author="Daniel Stewart" w:date="2022-02-09T13:49:00Z"/>
                <w:rPrChange w:id="5123" w:author="Daniel Stewart" w:date="2022-02-09T13:52:00Z">
                  <w:rPr>
                    <w:ins w:id="5124" w:author="Daniel Stewart" w:date="2022-02-09T13:49:00Z"/>
                    <w:rFonts w:ascii="Calibri" w:hAnsi="Calibri" w:cs="Calibri"/>
                    <w:color w:val="000000"/>
                  </w:rPr>
                </w:rPrChange>
              </w:rPr>
              <w:pPrChange w:id="5125" w:author="Daniel Stewart" w:date="2022-02-10T13:01:00Z">
                <w:pPr>
                  <w:pStyle w:val="Table"/>
                </w:pPr>
              </w:pPrChange>
            </w:pPr>
            <w:ins w:id="5126" w:author="Daniel Stewart" w:date="2022-02-09T13:49:00Z">
              <w:r w:rsidRPr="004F71F1">
                <w:rPr>
                  <w:rPrChange w:id="5127" w:author="Daniel Stewart" w:date="2022-02-09T13:52:00Z">
                    <w:rPr>
                      <w:rFonts w:ascii="Calibri" w:hAnsi="Calibri" w:cs="Calibri"/>
                      <w:color w:val="000000"/>
                    </w:rPr>
                  </w:rPrChange>
                </w:rPr>
                <w:t>201.43</w:t>
              </w:r>
            </w:ins>
          </w:p>
        </w:tc>
        <w:tc>
          <w:tcPr>
            <w:tcW w:w="852" w:type="dxa"/>
            <w:tcBorders>
              <w:top w:val="nil"/>
              <w:left w:val="nil"/>
              <w:bottom w:val="nil"/>
              <w:right w:val="nil"/>
            </w:tcBorders>
            <w:shd w:val="clear" w:color="auto" w:fill="auto"/>
            <w:noWrap/>
            <w:vAlign w:val="center"/>
            <w:hideMark/>
          </w:tcPr>
          <w:p w14:paraId="4D616291" w14:textId="62A003C7" w:rsidR="004F71F1" w:rsidRPr="004F71F1" w:rsidRDefault="00E22A49">
            <w:pPr>
              <w:pStyle w:val="Table"/>
              <w:jc w:val="center"/>
              <w:rPr>
                <w:ins w:id="5128" w:author="Daniel Stewart" w:date="2022-02-09T13:49:00Z"/>
                <w:rPrChange w:id="5129" w:author="Daniel Stewart" w:date="2022-02-09T13:52:00Z">
                  <w:rPr>
                    <w:ins w:id="5130" w:author="Daniel Stewart" w:date="2022-02-09T13:49:00Z"/>
                    <w:rFonts w:ascii="Calibri" w:hAnsi="Calibri" w:cs="Calibri"/>
                    <w:color w:val="000000"/>
                  </w:rPr>
                </w:rPrChange>
              </w:rPr>
              <w:pPrChange w:id="5131" w:author="Daniel Stewart" w:date="2022-02-10T13:01:00Z">
                <w:pPr>
                  <w:pStyle w:val="Table"/>
                </w:pPr>
              </w:pPrChange>
            </w:pPr>
            <w:r>
              <w:t>19</w:t>
            </w:r>
            <w:ins w:id="5132" w:author="Daniel Stewart" w:date="2022-02-09T13:49:00Z">
              <w:r w:rsidR="004F71F1" w:rsidRPr="004F71F1">
                <w:rPr>
                  <w:rPrChange w:id="5133" w:author="Daniel Stewart" w:date="2022-02-09T13:52:00Z">
                    <w:rPr>
                      <w:rFonts w:ascii="Calibri" w:hAnsi="Calibri" w:cs="Calibri"/>
                      <w:color w:val="000000"/>
                    </w:rPr>
                  </w:rPrChange>
                </w:rPr>
                <w:t>.4</w:t>
              </w:r>
            </w:ins>
            <w:r>
              <w:t>7</w:t>
            </w:r>
          </w:p>
        </w:tc>
        <w:tc>
          <w:tcPr>
            <w:tcW w:w="852" w:type="dxa"/>
            <w:tcBorders>
              <w:top w:val="nil"/>
              <w:left w:val="nil"/>
              <w:bottom w:val="nil"/>
              <w:right w:val="nil"/>
            </w:tcBorders>
            <w:shd w:val="clear" w:color="auto" w:fill="auto"/>
            <w:noWrap/>
            <w:vAlign w:val="center"/>
            <w:hideMark/>
          </w:tcPr>
          <w:p w14:paraId="2C0F2813" w14:textId="73E796B2" w:rsidR="004F71F1" w:rsidRPr="004F71F1" w:rsidRDefault="004F71F1">
            <w:pPr>
              <w:pStyle w:val="Table"/>
              <w:jc w:val="center"/>
              <w:rPr>
                <w:ins w:id="5134" w:author="Daniel Stewart" w:date="2022-02-09T13:49:00Z"/>
                <w:rPrChange w:id="5135" w:author="Daniel Stewart" w:date="2022-02-09T13:52:00Z">
                  <w:rPr>
                    <w:ins w:id="5136" w:author="Daniel Stewart" w:date="2022-02-09T13:49:00Z"/>
                    <w:rFonts w:ascii="Calibri" w:hAnsi="Calibri" w:cs="Calibri"/>
                    <w:color w:val="000000"/>
                  </w:rPr>
                </w:rPrChange>
              </w:rPr>
              <w:pPrChange w:id="5137" w:author="Daniel Stewart" w:date="2022-02-10T13:01:00Z">
                <w:pPr>
                  <w:pStyle w:val="Table"/>
                </w:pPr>
              </w:pPrChange>
            </w:pPr>
            <w:ins w:id="5138" w:author="Daniel Stewart" w:date="2022-02-09T13:49:00Z">
              <w:r w:rsidRPr="004F71F1">
                <w:rPr>
                  <w:rPrChange w:id="5139" w:author="Daniel Stewart" w:date="2022-02-09T13:52:00Z">
                    <w:rPr>
                      <w:rFonts w:ascii="Calibri" w:hAnsi="Calibri" w:cs="Calibri"/>
                      <w:color w:val="000000"/>
                    </w:rPr>
                  </w:rPrChange>
                </w:rPr>
                <w:t>2</w:t>
              </w:r>
            </w:ins>
            <w:r w:rsidR="00E22A49">
              <w:t>5.59</w:t>
            </w:r>
          </w:p>
        </w:tc>
        <w:tc>
          <w:tcPr>
            <w:tcW w:w="1172" w:type="dxa"/>
            <w:tcBorders>
              <w:top w:val="nil"/>
              <w:left w:val="single" w:sz="4" w:space="0" w:color="auto"/>
              <w:bottom w:val="nil"/>
              <w:right w:val="nil"/>
            </w:tcBorders>
            <w:shd w:val="clear" w:color="auto" w:fill="auto"/>
            <w:noWrap/>
            <w:vAlign w:val="center"/>
            <w:hideMark/>
          </w:tcPr>
          <w:p w14:paraId="5C811ABF" w14:textId="085FE1F4" w:rsidR="004F71F1" w:rsidRPr="004F71F1" w:rsidRDefault="004F71F1">
            <w:pPr>
              <w:pStyle w:val="Table"/>
              <w:jc w:val="center"/>
              <w:rPr>
                <w:ins w:id="5140" w:author="Daniel Stewart" w:date="2022-02-09T13:49:00Z"/>
                <w:rPrChange w:id="5141" w:author="Daniel Stewart" w:date="2022-02-09T13:52:00Z">
                  <w:rPr>
                    <w:ins w:id="5142" w:author="Daniel Stewart" w:date="2022-02-09T13:49:00Z"/>
                    <w:rFonts w:ascii="Calibri" w:hAnsi="Calibri" w:cs="Calibri"/>
                    <w:color w:val="000000"/>
                  </w:rPr>
                </w:rPrChange>
              </w:rPr>
              <w:pPrChange w:id="5143" w:author="Daniel Stewart" w:date="2022-02-10T13:01:00Z">
                <w:pPr>
                  <w:pStyle w:val="Table"/>
                </w:pPr>
              </w:pPrChange>
            </w:pPr>
          </w:p>
        </w:tc>
        <w:tc>
          <w:tcPr>
            <w:tcW w:w="1276" w:type="dxa"/>
            <w:tcBorders>
              <w:top w:val="nil"/>
              <w:left w:val="nil"/>
              <w:bottom w:val="nil"/>
              <w:right w:val="nil"/>
            </w:tcBorders>
            <w:shd w:val="clear" w:color="auto" w:fill="auto"/>
            <w:noWrap/>
            <w:vAlign w:val="center"/>
            <w:hideMark/>
          </w:tcPr>
          <w:p w14:paraId="5FEBF3EA" w14:textId="77777777" w:rsidR="004F71F1" w:rsidRPr="004F71F1" w:rsidRDefault="004F71F1">
            <w:pPr>
              <w:pStyle w:val="Table"/>
              <w:jc w:val="center"/>
              <w:rPr>
                <w:ins w:id="5144" w:author="Daniel Stewart" w:date="2022-02-09T13:49:00Z"/>
                <w:rPrChange w:id="5145" w:author="Daniel Stewart" w:date="2022-02-09T13:52:00Z">
                  <w:rPr>
                    <w:ins w:id="5146" w:author="Daniel Stewart" w:date="2022-02-09T13:49:00Z"/>
                    <w:rFonts w:ascii="Calibri" w:hAnsi="Calibri" w:cs="Calibri"/>
                    <w:color w:val="000000"/>
                  </w:rPr>
                </w:rPrChange>
              </w:rPr>
              <w:pPrChange w:id="5147" w:author="Daniel Stewart" w:date="2022-02-10T13:01:00Z">
                <w:pPr>
                  <w:pStyle w:val="Table"/>
                </w:pPr>
              </w:pPrChange>
            </w:pPr>
          </w:p>
        </w:tc>
      </w:tr>
      <w:tr w:rsidR="00863AE7" w:rsidRPr="004F71F1" w14:paraId="413A5409" w14:textId="77777777" w:rsidTr="00B5401F">
        <w:trPr>
          <w:trHeight w:hRule="exact" w:val="340"/>
          <w:jc w:val="center"/>
          <w:ins w:id="5148" w:author="Daniel Stewart" w:date="2022-02-09T13:49:00Z"/>
        </w:trPr>
        <w:tc>
          <w:tcPr>
            <w:tcW w:w="2127" w:type="dxa"/>
            <w:tcBorders>
              <w:top w:val="nil"/>
              <w:left w:val="nil"/>
              <w:bottom w:val="nil"/>
              <w:right w:val="nil"/>
            </w:tcBorders>
            <w:shd w:val="clear" w:color="auto" w:fill="auto"/>
            <w:noWrap/>
            <w:vAlign w:val="center"/>
            <w:hideMark/>
          </w:tcPr>
          <w:p w14:paraId="6CE80ABA" w14:textId="34551DB9" w:rsidR="004F71F1" w:rsidRPr="004F71F1" w:rsidRDefault="004F71F1" w:rsidP="00D95039">
            <w:pPr>
              <w:pStyle w:val="Table"/>
              <w:rPr>
                <w:ins w:id="5149" w:author="Daniel Stewart" w:date="2022-02-09T13:49:00Z"/>
                <w:rPrChange w:id="5150" w:author="Daniel Stewart" w:date="2022-02-09T13:52:00Z">
                  <w:rPr>
                    <w:ins w:id="5151" w:author="Daniel Stewart" w:date="2022-02-09T13:49:00Z"/>
                    <w:rFonts w:ascii="Calibri" w:hAnsi="Calibri" w:cs="Calibri"/>
                    <w:color w:val="000000"/>
                  </w:rPr>
                </w:rPrChange>
              </w:rPr>
            </w:pPr>
            <w:ins w:id="5152" w:author="Daniel Stewart" w:date="2022-02-09T13:49:00Z">
              <w:r w:rsidRPr="004F71F1">
                <w:rPr>
                  <w:rPrChange w:id="5153" w:author="Daniel Stewart" w:date="2022-02-09T13:52:00Z">
                    <w:rPr>
                      <w:rFonts w:ascii="Calibri" w:hAnsi="Calibri" w:cs="Calibri"/>
                      <w:color w:val="000000"/>
                    </w:rPr>
                  </w:rPrChange>
                </w:rPr>
                <w:t xml:space="preserve">North </w:t>
              </w:r>
            </w:ins>
            <w:ins w:id="5154" w:author="Daniel Stewart" w:date="2022-02-10T13:01:00Z">
              <w:r w:rsidR="00B5401F">
                <w:t>a</w:t>
              </w:r>
            </w:ins>
            <w:ins w:id="5155" w:author="Daniel Stewart" w:date="2022-02-09T13:49:00Z">
              <w:r w:rsidRPr="004F71F1">
                <w:rPr>
                  <w:rPrChange w:id="5156" w:author="Daniel Stewart" w:date="2022-02-09T13:52:00Z">
                    <w:rPr>
                      <w:rFonts w:ascii="Calibri" w:hAnsi="Calibri" w:cs="Calibri"/>
                      <w:color w:val="000000"/>
                    </w:rPr>
                  </w:rPrChange>
                </w:rPr>
                <w:t>rm</w:t>
              </w:r>
            </w:ins>
          </w:p>
        </w:tc>
        <w:tc>
          <w:tcPr>
            <w:tcW w:w="666" w:type="dxa"/>
            <w:tcBorders>
              <w:top w:val="nil"/>
              <w:left w:val="single" w:sz="4" w:space="0" w:color="auto"/>
              <w:bottom w:val="nil"/>
              <w:right w:val="nil"/>
            </w:tcBorders>
            <w:shd w:val="clear" w:color="auto" w:fill="auto"/>
            <w:noWrap/>
            <w:vAlign w:val="center"/>
            <w:hideMark/>
          </w:tcPr>
          <w:p w14:paraId="1CF07B55" w14:textId="348ECFD1" w:rsidR="004F71F1" w:rsidRPr="004F71F1" w:rsidRDefault="004F71F1">
            <w:pPr>
              <w:pStyle w:val="Table"/>
              <w:jc w:val="center"/>
              <w:rPr>
                <w:ins w:id="5157" w:author="Daniel Stewart" w:date="2022-02-09T13:49:00Z"/>
                <w:rPrChange w:id="5158" w:author="Daniel Stewart" w:date="2022-02-09T13:52:00Z">
                  <w:rPr>
                    <w:ins w:id="5159" w:author="Daniel Stewart" w:date="2022-02-09T13:49:00Z"/>
                    <w:rFonts w:ascii="Calibri" w:hAnsi="Calibri" w:cs="Calibri"/>
                    <w:color w:val="000000"/>
                  </w:rPr>
                </w:rPrChange>
              </w:rPr>
              <w:pPrChange w:id="5160" w:author="Daniel Stewart" w:date="2022-02-10T13:01:00Z">
                <w:pPr>
                  <w:pStyle w:val="Table"/>
                </w:pPr>
              </w:pPrChange>
            </w:pPr>
            <w:ins w:id="5161" w:author="Daniel Stewart" w:date="2022-02-09T13:52:00Z">
              <w:r>
                <w:t>-</w:t>
              </w:r>
            </w:ins>
          </w:p>
        </w:tc>
        <w:tc>
          <w:tcPr>
            <w:tcW w:w="852" w:type="dxa"/>
            <w:tcBorders>
              <w:top w:val="nil"/>
              <w:left w:val="nil"/>
              <w:bottom w:val="nil"/>
              <w:right w:val="nil"/>
            </w:tcBorders>
            <w:shd w:val="clear" w:color="auto" w:fill="auto"/>
            <w:noWrap/>
            <w:vAlign w:val="center"/>
            <w:hideMark/>
          </w:tcPr>
          <w:p w14:paraId="50B825CC" w14:textId="24DF2DD9" w:rsidR="004F71F1" w:rsidRPr="004F71F1" w:rsidRDefault="004F71F1">
            <w:pPr>
              <w:pStyle w:val="Table"/>
              <w:jc w:val="center"/>
              <w:rPr>
                <w:ins w:id="5162" w:author="Daniel Stewart" w:date="2022-02-09T13:49:00Z"/>
                <w:rPrChange w:id="5163" w:author="Daniel Stewart" w:date="2022-02-09T13:52:00Z">
                  <w:rPr>
                    <w:ins w:id="5164" w:author="Daniel Stewart" w:date="2022-02-09T13:49:00Z"/>
                    <w:rFonts w:ascii="Calibri" w:hAnsi="Calibri" w:cs="Calibri"/>
                    <w:color w:val="000000"/>
                  </w:rPr>
                </w:rPrChange>
              </w:rPr>
              <w:pPrChange w:id="5165" w:author="Daniel Stewart" w:date="2022-02-10T13:01:00Z">
                <w:pPr>
                  <w:pStyle w:val="Table"/>
                </w:pPr>
              </w:pPrChange>
            </w:pPr>
            <w:ins w:id="5166" w:author="Daniel Stewart" w:date="2022-02-09T13:52:00Z">
              <w:r>
                <w:t>-</w:t>
              </w:r>
            </w:ins>
          </w:p>
        </w:tc>
        <w:tc>
          <w:tcPr>
            <w:tcW w:w="852" w:type="dxa"/>
            <w:tcBorders>
              <w:top w:val="nil"/>
              <w:left w:val="nil"/>
              <w:bottom w:val="nil"/>
              <w:right w:val="nil"/>
            </w:tcBorders>
            <w:shd w:val="clear" w:color="auto" w:fill="auto"/>
            <w:noWrap/>
            <w:vAlign w:val="center"/>
            <w:hideMark/>
          </w:tcPr>
          <w:p w14:paraId="438EEC9C" w14:textId="53E6A5D3" w:rsidR="004F71F1" w:rsidRPr="004F71F1" w:rsidRDefault="004F71F1">
            <w:pPr>
              <w:pStyle w:val="Table"/>
              <w:jc w:val="center"/>
              <w:rPr>
                <w:ins w:id="5167" w:author="Daniel Stewart" w:date="2022-02-09T13:49:00Z"/>
              </w:rPr>
              <w:pPrChange w:id="5168" w:author="Daniel Stewart" w:date="2022-02-10T13:01:00Z">
                <w:pPr>
                  <w:pStyle w:val="Table"/>
                </w:pPr>
              </w:pPrChange>
            </w:pPr>
            <w:ins w:id="5169" w:author="Daniel Stewart" w:date="2022-02-09T13:52:00Z">
              <w:r>
                <w:t>-</w:t>
              </w:r>
            </w:ins>
          </w:p>
        </w:tc>
        <w:tc>
          <w:tcPr>
            <w:tcW w:w="852" w:type="dxa"/>
            <w:tcBorders>
              <w:top w:val="nil"/>
              <w:left w:val="nil"/>
              <w:bottom w:val="nil"/>
              <w:right w:val="nil"/>
            </w:tcBorders>
            <w:shd w:val="clear" w:color="auto" w:fill="auto"/>
            <w:noWrap/>
            <w:vAlign w:val="center"/>
            <w:hideMark/>
          </w:tcPr>
          <w:p w14:paraId="5D17ECEB" w14:textId="76A9E1D8" w:rsidR="004F71F1" w:rsidRPr="004F71F1" w:rsidRDefault="004F71F1">
            <w:pPr>
              <w:pStyle w:val="Table"/>
              <w:jc w:val="center"/>
              <w:rPr>
                <w:ins w:id="5170" w:author="Daniel Stewart" w:date="2022-02-09T13:49:00Z"/>
              </w:rPr>
              <w:pPrChange w:id="5171" w:author="Daniel Stewart" w:date="2022-02-10T13:01:00Z">
                <w:pPr>
                  <w:pStyle w:val="Table"/>
                </w:pPr>
              </w:pPrChange>
            </w:pPr>
            <w:ins w:id="5172" w:author="Daniel Stewart" w:date="2022-02-09T13:52:00Z">
              <w:r>
                <w:t>-</w:t>
              </w:r>
            </w:ins>
          </w:p>
        </w:tc>
        <w:tc>
          <w:tcPr>
            <w:tcW w:w="1172" w:type="dxa"/>
            <w:tcBorders>
              <w:top w:val="nil"/>
              <w:left w:val="single" w:sz="4" w:space="0" w:color="auto"/>
              <w:bottom w:val="nil"/>
              <w:right w:val="nil"/>
            </w:tcBorders>
            <w:shd w:val="clear" w:color="auto" w:fill="auto"/>
            <w:noWrap/>
            <w:vAlign w:val="center"/>
            <w:hideMark/>
          </w:tcPr>
          <w:p w14:paraId="79E8E1D0" w14:textId="77777777" w:rsidR="004F71F1" w:rsidRPr="004F71F1" w:rsidRDefault="004F71F1">
            <w:pPr>
              <w:pStyle w:val="Table"/>
              <w:jc w:val="center"/>
              <w:rPr>
                <w:ins w:id="5173" w:author="Daniel Stewart" w:date="2022-02-09T13:49:00Z"/>
                <w:rPrChange w:id="5174" w:author="Daniel Stewart" w:date="2022-02-09T13:52:00Z">
                  <w:rPr>
                    <w:ins w:id="5175" w:author="Daniel Stewart" w:date="2022-02-09T13:49:00Z"/>
                    <w:rFonts w:ascii="Calibri" w:hAnsi="Calibri" w:cs="Calibri"/>
                    <w:color w:val="000000"/>
                  </w:rPr>
                </w:rPrChange>
              </w:rPr>
              <w:pPrChange w:id="5176" w:author="Daniel Stewart" w:date="2022-02-10T13:01:00Z">
                <w:pPr>
                  <w:pStyle w:val="Table"/>
                </w:pPr>
              </w:pPrChange>
            </w:pPr>
            <w:ins w:id="5177" w:author="Daniel Stewart" w:date="2022-02-09T13:49:00Z">
              <w:r w:rsidRPr="004F71F1">
                <w:rPr>
                  <w:rPrChange w:id="5178" w:author="Daniel Stewart" w:date="2022-02-09T13:52:00Z">
                    <w:rPr>
                      <w:rFonts w:ascii="Calibri" w:hAnsi="Calibri" w:cs="Calibri"/>
                      <w:color w:val="000000"/>
                    </w:rPr>
                  </w:rPrChange>
                </w:rPr>
                <w:t>651 (38%)</w:t>
              </w:r>
            </w:ins>
          </w:p>
        </w:tc>
        <w:tc>
          <w:tcPr>
            <w:tcW w:w="1276" w:type="dxa"/>
            <w:tcBorders>
              <w:top w:val="nil"/>
              <w:left w:val="nil"/>
              <w:bottom w:val="nil"/>
              <w:right w:val="nil"/>
            </w:tcBorders>
            <w:shd w:val="clear" w:color="auto" w:fill="auto"/>
            <w:noWrap/>
            <w:vAlign w:val="center"/>
            <w:hideMark/>
          </w:tcPr>
          <w:p w14:paraId="762BDEB9" w14:textId="77777777" w:rsidR="004F71F1" w:rsidRPr="004F71F1" w:rsidRDefault="004F71F1">
            <w:pPr>
              <w:pStyle w:val="Table"/>
              <w:jc w:val="center"/>
              <w:rPr>
                <w:ins w:id="5179" w:author="Daniel Stewart" w:date="2022-02-09T13:49:00Z"/>
                <w:rPrChange w:id="5180" w:author="Daniel Stewart" w:date="2022-02-09T13:52:00Z">
                  <w:rPr>
                    <w:ins w:id="5181" w:author="Daniel Stewart" w:date="2022-02-09T13:49:00Z"/>
                    <w:rFonts w:ascii="Calibri" w:hAnsi="Calibri" w:cs="Calibri"/>
                    <w:color w:val="000000"/>
                  </w:rPr>
                </w:rPrChange>
              </w:rPr>
              <w:pPrChange w:id="5182" w:author="Daniel Stewart" w:date="2022-02-10T13:01:00Z">
                <w:pPr>
                  <w:pStyle w:val="Table"/>
                </w:pPr>
              </w:pPrChange>
            </w:pPr>
            <w:ins w:id="5183" w:author="Daniel Stewart" w:date="2022-02-09T13:49:00Z">
              <w:r w:rsidRPr="004F71F1">
                <w:rPr>
                  <w:rPrChange w:id="5184" w:author="Daniel Stewart" w:date="2022-02-09T13:52:00Z">
                    <w:rPr>
                      <w:rFonts w:ascii="Calibri" w:hAnsi="Calibri" w:cs="Calibri"/>
                      <w:color w:val="000000"/>
                    </w:rPr>
                  </w:rPrChange>
                </w:rPr>
                <w:t>1065 (62%)</w:t>
              </w:r>
            </w:ins>
          </w:p>
        </w:tc>
      </w:tr>
      <w:tr w:rsidR="00863AE7" w:rsidRPr="004F71F1" w14:paraId="03B4F05F" w14:textId="77777777" w:rsidTr="00B5401F">
        <w:trPr>
          <w:trHeight w:hRule="exact" w:val="340"/>
          <w:jc w:val="center"/>
          <w:ins w:id="5185" w:author="Daniel Stewart" w:date="2022-02-09T13:49:00Z"/>
        </w:trPr>
        <w:tc>
          <w:tcPr>
            <w:tcW w:w="2127" w:type="dxa"/>
            <w:tcBorders>
              <w:top w:val="nil"/>
              <w:left w:val="nil"/>
              <w:bottom w:val="nil"/>
              <w:right w:val="nil"/>
            </w:tcBorders>
            <w:shd w:val="clear" w:color="auto" w:fill="auto"/>
            <w:noWrap/>
            <w:vAlign w:val="center"/>
            <w:hideMark/>
          </w:tcPr>
          <w:p w14:paraId="4E8A755C" w14:textId="4A54C0BF" w:rsidR="004F71F1" w:rsidRPr="004F71F1" w:rsidRDefault="004F71F1" w:rsidP="00D95039">
            <w:pPr>
              <w:pStyle w:val="Table"/>
              <w:rPr>
                <w:ins w:id="5186" w:author="Daniel Stewart" w:date="2022-02-09T13:49:00Z"/>
                <w:rPrChange w:id="5187" w:author="Daniel Stewart" w:date="2022-02-09T13:52:00Z">
                  <w:rPr>
                    <w:ins w:id="5188" w:author="Daniel Stewart" w:date="2022-02-09T13:49:00Z"/>
                    <w:rFonts w:ascii="Calibri" w:hAnsi="Calibri" w:cs="Calibri"/>
                    <w:color w:val="000000"/>
                  </w:rPr>
                </w:rPrChange>
              </w:rPr>
            </w:pPr>
            <w:ins w:id="5189" w:author="Daniel Stewart" w:date="2022-02-09T13:49:00Z">
              <w:r w:rsidRPr="004F71F1">
                <w:rPr>
                  <w:rPrChange w:id="5190" w:author="Daniel Stewart" w:date="2022-02-09T13:52:00Z">
                    <w:rPr>
                      <w:rFonts w:ascii="Calibri" w:hAnsi="Calibri" w:cs="Calibri"/>
                      <w:color w:val="000000"/>
                    </w:rPr>
                  </w:rPrChange>
                </w:rPr>
                <w:t xml:space="preserve">Closed </w:t>
              </w:r>
            </w:ins>
            <w:ins w:id="5191" w:author="Daniel Stewart" w:date="2022-02-10T13:01:00Z">
              <w:r w:rsidR="00B5401F">
                <w:t>e</w:t>
              </w:r>
            </w:ins>
            <w:ins w:id="5192" w:author="Daniel Stewart" w:date="2022-02-09T13:49:00Z">
              <w:r w:rsidRPr="004F71F1">
                <w:rPr>
                  <w:rPrChange w:id="5193" w:author="Daniel Stewart" w:date="2022-02-09T13:52:00Z">
                    <w:rPr>
                      <w:rFonts w:ascii="Calibri" w:hAnsi="Calibri" w:cs="Calibri"/>
                      <w:color w:val="000000"/>
                    </w:rPr>
                  </w:rPrChange>
                </w:rPr>
                <w:t>mbayment</w:t>
              </w:r>
            </w:ins>
          </w:p>
        </w:tc>
        <w:tc>
          <w:tcPr>
            <w:tcW w:w="666" w:type="dxa"/>
            <w:tcBorders>
              <w:top w:val="nil"/>
              <w:left w:val="single" w:sz="4" w:space="0" w:color="auto"/>
              <w:bottom w:val="nil"/>
              <w:right w:val="nil"/>
            </w:tcBorders>
            <w:shd w:val="clear" w:color="auto" w:fill="auto"/>
            <w:noWrap/>
            <w:vAlign w:val="center"/>
            <w:hideMark/>
          </w:tcPr>
          <w:p w14:paraId="30C53605" w14:textId="65C759D1" w:rsidR="004F71F1" w:rsidRPr="004F71F1" w:rsidRDefault="004F71F1">
            <w:pPr>
              <w:pStyle w:val="Table"/>
              <w:jc w:val="center"/>
              <w:rPr>
                <w:ins w:id="5194" w:author="Daniel Stewart" w:date="2022-02-09T13:49:00Z"/>
                <w:rPrChange w:id="5195" w:author="Daniel Stewart" w:date="2022-02-09T13:52:00Z">
                  <w:rPr>
                    <w:ins w:id="5196" w:author="Daniel Stewart" w:date="2022-02-09T13:49:00Z"/>
                    <w:rFonts w:ascii="Calibri" w:hAnsi="Calibri" w:cs="Calibri"/>
                    <w:color w:val="000000"/>
                  </w:rPr>
                </w:rPrChange>
              </w:rPr>
              <w:pPrChange w:id="5197" w:author="Daniel Stewart" w:date="2022-02-10T13:01:00Z">
                <w:pPr>
                  <w:pStyle w:val="Table"/>
                </w:pPr>
              </w:pPrChange>
            </w:pPr>
            <w:ins w:id="5198" w:author="Daniel Stewart" w:date="2022-02-09T13:52:00Z">
              <w:r>
                <w:t>-</w:t>
              </w:r>
            </w:ins>
          </w:p>
        </w:tc>
        <w:tc>
          <w:tcPr>
            <w:tcW w:w="852" w:type="dxa"/>
            <w:tcBorders>
              <w:top w:val="nil"/>
              <w:left w:val="nil"/>
              <w:bottom w:val="nil"/>
              <w:right w:val="nil"/>
            </w:tcBorders>
            <w:shd w:val="clear" w:color="auto" w:fill="auto"/>
            <w:noWrap/>
            <w:vAlign w:val="center"/>
            <w:hideMark/>
          </w:tcPr>
          <w:p w14:paraId="18B6315D" w14:textId="16CA574E" w:rsidR="004F71F1" w:rsidRPr="004F71F1" w:rsidRDefault="004F71F1">
            <w:pPr>
              <w:pStyle w:val="Table"/>
              <w:jc w:val="center"/>
              <w:rPr>
                <w:ins w:id="5199" w:author="Daniel Stewart" w:date="2022-02-09T13:49:00Z"/>
                <w:rPrChange w:id="5200" w:author="Daniel Stewart" w:date="2022-02-09T13:52:00Z">
                  <w:rPr>
                    <w:ins w:id="5201" w:author="Daniel Stewart" w:date="2022-02-09T13:49:00Z"/>
                    <w:rFonts w:ascii="Calibri" w:hAnsi="Calibri" w:cs="Calibri"/>
                    <w:color w:val="000000"/>
                  </w:rPr>
                </w:rPrChange>
              </w:rPr>
              <w:pPrChange w:id="5202" w:author="Daniel Stewart" w:date="2022-02-10T13:01:00Z">
                <w:pPr>
                  <w:pStyle w:val="Table"/>
                </w:pPr>
              </w:pPrChange>
            </w:pPr>
            <w:ins w:id="5203" w:author="Daniel Stewart" w:date="2022-02-09T13:52:00Z">
              <w:r>
                <w:t>-</w:t>
              </w:r>
            </w:ins>
          </w:p>
        </w:tc>
        <w:tc>
          <w:tcPr>
            <w:tcW w:w="852" w:type="dxa"/>
            <w:tcBorders>
              <w:top w:val="nil"/>
              <w:left w:val="nil"/>
              <w:bottom w:val="nil"/>
              <w:right w:val="nil"/>
            </w:tcBorders>
            <w:shd w:val="clear" w:color="auto" w:fill="auto"/>
            <w:noWrap/>
            <w:vAlign w:val="center"/>
            <w:hideMark/>
          </w:tcPr>
          <w:p w14:paraId="20908492" w14:textId="27996EDF" w:rsidR="004F71F1" w:rsidRPr="004F71F1" w:rsidRDefault="004F71F1">
            <w:pPr>
              <w:pStyle w:val="Table"/>
              <w:jc w:val="center"/>
              <w:rPr>
                <w:ins w:id="5204" w:author="Daniel Stewart" w:date="2022-02-09T13:49:00Z"/>
              </w:rPr>
              <w:pPrChange w:id="5205" w:author="Daniel Stewart" w:date="2022-02-10T13:01:00Z">
                <w:pPr>
                  <w:pStyle w:val="Table"/>
                </w:pPr>
              </w:pPrChange>
            </w:pPr>
            <w:ins w:id="5206" w:author="Daniel Stewart" w:date="2022-02-09T13:52:00Z">
              <w:r>
                <w:t>-</w:t>
              </w:r>
            </w:ins>
          </w:p>
        </w:tc>
        <w:tc>
          <w:tcPr>
            <w:tcW w:w="852" w:type="dxa"/>
            <w:tcBorders>
              <w:top w:val="nil"/>
              <w:left w:val="nil"/>
              <w:bottom w:val="nil"/>
              <w:right w:val="nil"/>
            </w:tcBorders>
            <w:shd w:val="clear" w:color="auto" w:fill="auto"/>
            <w:noWrap/>
            <w:vAlign w:val="center"/>
            <w:hideMark/>
          </w:tcPr>
          <w:p w14:paraId="633A88F6" w14:textId="79DBD251" w:rsidR="004F71F1" w:rsidRPr="004F71F1" w:rsidRDefault="004F71F1">
            <w:pPr>
              <w:pStyle w:val="Table"/>
              <w:jc w:val="center"/>
              <w:rPr>
                <w:ins w:id="5207" w:author="Daniel Stewart" w:date="2022-02-09T13:49:00Z"/>
              </w:rPr>
              <w:pPrChange w:id="5208" w:author="Daniel Stewart" w:date="2022-02-10T13:01:00Z">
                <w:pPr>
                  <w:pStyle w:val="Table"/>
                </w:pPr>
              </w:pPrChange>
            </w:pPr>
            <w:ins w:id="5209" w:author="Daniel Stewart" w:date="2022-02-09T13:52:00Z">
              <w:r>
                <w:t>-</w:t>
              </w:r>
            </w:ins>
          </w:p>
        </w:tc>
        <w:tc>
          <w:tcPr>
            <w:tcW w:w="1172" w:type="dxa"/>
            <w:tcBorders>
              <w:top w:val="nil"/>
              <w:left w:val="single" w:sz="4" w:space="0" w:color="auto"/>
              <w:bottom w:val="nil"/>
              <w:right w:val="nil"/>
            </w:tcBorders>
            <w:shd w:val="clear" w:color="auto" w:fill="auto"/>
            <w:noWrap/>
            <w:vAlign w:val="center"/>
            <w:hideMark/>
          </w:tcPr>
          <w:p w14:paraId="57A540D9" w14:textId="77777777" w:rsidR="004F71F1" w:rsidRPr="004F71F1" w:rsidRDefault="004F71F1">
            <w:pPr>
              <w:pStyle w:val="Table"/>
              <w:jc w:val="center"/>
              <w:rPr>
                <w:ins w:id="5210" w:author="Daniel Stewart" w:date="2022-02-09T13:49:00Z"/>
                <w:rPrChange w:id="5211" w:author="Daniel Stewart" w:date="2022-02-09T13:52:00Z">
                  <w:rPr>
                    <w:ins w:id="5212" w:author="Daniel Stewart" w:date="2022-02-09T13:49:00Z"/>
                    <w:rFonts w:ascii="Calibri" w:hAnsi="Calibri" w:cs="Calibri"/>
                    <w:color w:val="000000"/>
                  </w:rPr>
                </w:rPrChange>
              </w:rPr>
              <w:pPrChange w:id="5213" w:author="Daniel Stewart" w:date="2022-02-10T13:01:00Z">
                <w:pPr>
                  <w:pStyle w:val="Table"/>
                </w:pPr>
              </w:pPrChange>
            </w:pPr>
            <w:ins w:id="5214" w:author="Daniel Stewart" w:date="2022-02-09T13:49:00Z">
              <w:r w:rsidRPr="004F71F1">
                <w:rPr>
                  <w:rPrChange w:id="5215" w:author="Daniel Stewart" w:date="2022-02-09T13:52:00Z">
                    <w:rPr>
                      <w:rFonts w:ascii="Calibri" w:hAnsi="Calibri" w:cs="Calibri"/>
                      <w:color w:val="000000"/>
                    </w:rPr>
                  </w:rPrChange>
                </w:rPr>
                <w:t>273 (16%)</w:t>
              </w:r>
            </w:ins>
          </w:p>
        </w:tc>
        <w:tc>
          <w:tcPr>
            <w:tcW w:w="1276" w:type="dxa"/>
            <w:tcBorders>
              <w:top w:val="nil"/>
              <w:left w:val="nil"/>
              <w:bottom w:val="nil"/>
              <w:right w:val="nil"/>
            </w:tcBorders>
            <w:shd w:val="clear" w:color="auto" w:fill="auto"/>
            <w:noWrap/>
            <w:vAlign w:val="center"/>
            <w:hideMark/>
          </w:tcPr>
          <w:p w14:paraId="79B5ABDB" w14:textId="77777777" w:rsidR="004F71F1" w:rsidRPr="004F71F1" w:rsidRDefault="004F71F1">
            <w:pPr>
              <w:pStyle w:val="Table"/>
              <w:jc w:val="center"/>
              <w:rPr>
                <w:ins w:id="5216" w:author="Daniel Stewart" w:date="2022-02-09T13:49:00Z"/>
                <w:rPrChange w:id="5217" w:author="Daniel Stewart" w:date="2022-02-09T13:52:00Z">
                  <w:rPr>
                    <w:ins w:id="5218" w:author="Daniel Stewart" w:date="2022-02-09T13:49:00Z"/>
                    <w:rFonts w:ascii="Calibri" w:hAnsi="Calibri" w:cs="Calibri"/>
                    <w:color w:val="000000"/>
                  </w:rPr>
                </w:rPrChange>
              </w:rPr>
              <w:pPrChange w:id="5219" w:author="Daniel Stewart" w:date="2022-02-10T13:01:00Z">
                <w:pPr>
                  <w:pStyle w:val="Table"/>
                </w:pPr>
              </w:pPrChange>
            </w:pPr>
            <w:ins w:id="5220" w:author="Daniel Stewart" w:date="2022-02-09T13:49:00Z">
              <w:r w:rsidRPr="004F71F1">
                <w:rPr>
                  <w:rPrChange w:id="5221" w:author="Daniel Stewart" w:date="2022-02-09T13:52:00Z">
                    <w:rPr>
                      <w:rFonts w:ascii="Calibri" w:hAnsi="Calibri" w:cs="Calibri"/>
                      <w:color w:val="000000"/>
                    </w:rPr>
                  </w:rPrChange>
                </w:rPr>
                <w:t>1443 (84%)</w:t>
              </w:r>
            </w:ins>
          </w:p>
        </w:tc>
      </w:tr>
      <w:tr w:rsidR="00863AE7" w:rsidRPr="004F71F1" w14:paraId="01FEF4CD" w14:textId="77777777" w:rsidTr="00B5401F">
        <w:trPr>
          <w:trHeight w:hRule="exact" w:val="340"/>
          <w:jc w:val="center"/>
          <w:ins w:id="5222" w:author="Daniel Stewart" w:date="2022-02-09T13:49:00Z"/>
        </w:trPr>
        <w:tc>
          <w:tcPr>
            <w:tcW w:w="2127" w:type="dxa"/>
            <w:tcBorders>
              <w:top w:val="nil"/>
              <w:left w:val="nil"/>
              <w:bottom w:val="nil"/>
              <w:right w:val="nil"/>
            </w:tcBorders>
            <w:shd w:val="clear" w:color="auto" w:fill="auto"/>
            <w:noWrap/>
            <w:vAlign w:val="center"/>
            <w:hideMark/>
          </w:tcPr>
          <w:p w14:paraId="0A4FEAD5" w14:textId="0A2DAD2D" w:rsidR="004F71F1" w:rsidRPr="004F71F1" w:rsidRDefault="004F71F1" w:rsidP="00D95039">
            <w:pPr>
              <w:pStyle w:val="Table"/>
              <w:rPr>
                <w:ins w:id="5223" w:author="Daniel Stewart" w:date="2022-02-09T13:49:00Z"/>
                <w:rPrChange w:id="5224" w:author="Daniel Stewart" w:date="2022-02-09T13:52:00Z">
                  <w:rPr>
                    <w:ins w:id="5225" w:author="Daniel Stewart" w:date="2022-02-09T13:49:00Z"/>
                    <w:rFonts w:ascii="Calibri" w:hAnsi="Calibri" w:cs="Calibri"/>
                    <w:color w:val="000000"/>
                  </w:rPr>
                </w:rPrChange>
              </w:rPr>
            </w:pPr>
            <w:ins w:id="5226" w:author="Daniel Stewart" w:date="2022-02-09T13:49:00Z">
              <w:r w:rsidRPr="004F71F1">
                <w:rPr>
                  <w:rPrChange w:id="5227" w:author="Daniel Stewart" w:date="2022-02-09T13:52:00Z">
                    <w:rPr>
                      <w:rFonts w:ascii="Calibri" w:hAnsi="Calibri" w:cs="Calibri"/>
                      <w:color w:val="000000"/>
                    </w:rPr>
                  </w:rPrChange>
                </w:rPr>
                <w:t xml:space="preserve">Reference </w:t>
              </w:r>
            </w:ins>
            <w:ins w:id="5228" w:author="Daniel Stewart" w:date="2022-02-10T13:01:00Z">
              <w:r w:rsidR="00B5401F">
                <w:t>m</w:t>
              </w:r>
            </w:ins>
            <w:ins w:id="5229" w:author="Daniel Stewart" w:date="2022-02-09T13:49:00Z">
              <w:r w:rsidRPr="004F71F1">
                <w:rPr>
                  <w:rPrChange w:id="5230" w:author="Daniel Stewart" w:date="2022-02-09T13:52:00Z">
                    <w:rPr>
                      <w:rFonts w:ascii="Calibri" w:hAnsi="Calibri" w:cs="Calibri"/>
                      <w:color w:val="000000"/>
                    </w:rPr>
                  </w:rPrChange>
                </w:rPr>
                <w:t>arsh</w:t>
              </w:r>
            </w:ins>
          </w:p>
        </w:tc>
        <w:tc>
          <w:tcPr>
            <w:tcW w:w="666" w:type="dxa"/>
            <w:tcBorders>
              <w:top w:val="nil"/>
              <w:left w:val="single" w:sz="4" w:space="0" w:color="auto"/>
              <w:bottom w:val="nil"/>
              <w:right w:val="nil"/>
            </w:tcBorders>
            <w:shd w:val="clear" w:color="auto" w:fill="auto"/>
            <w:noWrap/>
            <w:vAlign w:val="center"/>
            <w:hideMark/>
          </w:tcPr>
          <w:p w14:paraId="36F09863" w14:textId="2BCD9F69" w:rsidR="004F71F1" w:rsidRPr="004F71F1" w:rsidRDefault="004F71F1">
            <w:pPr>
              <w:pStyle w:val="Table"/>
              <w:jc w:val="center"/>
              <w:rPr>
                <w:ins w:id="5231" w:author="Daniel Stewart" w:date="2022-02-09T13:49:00Z"/>
                <w:sz w:val="20"/>
                <w:szCs w:val="20"/>
                <w:rPrChange w:id="5232" w:author="Daniel Stewart" w:date="2022-02-09T13:52:00Z">
                  <w:rPr>
                    <w:ins w:id="5233" w:author="Daniel Stewart" w:date="2022-02-09T13:49:00Z"/>
                    <w:rFonts w:ascii="Calibri" w:hAnsi="Calibri" w:cs="Calibri"/>
                    <w:color w:val="000000"/>
                    <w:sz w:val="24"/>
                    <w:szCs w:val="24"/>
                  </w:rPr>
                </w:rPrChange>
              </w:rPr>
              <w:pPrChange w:id="5234" w:author="Daniel Stewart" w:date="2022-02-10T13:01:00Z">
                <w:pPr>
                  <w:pStyle w:val="Table"/>
                </w:pPr>
              </w:pPrChange>
            </w:pPr>
            <w:ins w:id="5235" w:author="Daniel Stewart" w:date="2022-02-09T13:52:00Z">
              <w:r>
                <w:t>-</w:t>
              </w:r>
            </w:ins>
          </w:p>
        </w:tc>
        <w:tc>
          <w:tcPr>
            <w:tcW w:w="852" w:type="dxa"/>
            <w:tcBorders>
              <w:top w:val="nil"/>
              <w:left w:val="nil"/>
              <w:bottom w:val="nil"/>
              <w:right w:val="nil"/>
            </w:tcBorders>
            <w:shd w:val="clear" w:color="auto" w:fill="auto"/>
            <w:noWrap/>
            <w:vAlign w:val="center"/>
            <w:hideMark/>
          </w:tcPr>
          <w:p w14:paraId="4712F1D8" w14:textId="5977C5BC" w:rsidR="004F71F1" w:rsidRPr="004F71F1" w:rsidRDefault="004F71F1">
            <w:pPr>
              <w:pStyle w:val="Table"/>
              <w:jc w:val="center"/>
              <w:rPr>
                <w:ins w:id="5236" w:author="Daniel Stewart" w:date="2022-02-09T13:49:00Z"/>
                <w:sz w:val="20"/>
                <w:szCs w:val="20"/>
                <w:rPrChange w:id="5237" w:author="Daniel Stewart" w:date="2022-02-09T13:52:00Z">
                  <w:rPr>
                    <w:ins w:id="5238" w:author="Daniel Stewart" w:date="2022-02-09T13:49:00Z"/>
                    <w:rFonts w:ascii="Calibri" w:hAnsi="Calibri" w:cs="Calibri"/>
                    <w:color w:val="000000"/>
                    <w:sz w:val="24"/>
                    <w:szCs w:val="24"/>
                  </w:rPr>
                </w:rPrChange>
              </w:rPr>
              <w:pPrChange w:id="5239" w:author="Daniel Stewart" w:date="2022-02-10T13:01:00Z">
                <w:pPr>
                  <w:pStyle w:val="Table"/>
                </w:pPr>
              </w:pPrChange>
            </w:pPr>
            <w:ins w:id="5240" w:author="Daniel Stewart" w:date="2022-02-09T13:52:00Z">
              <w:r>
                <w:t>-</w:t>
              </w:r>
            </w:ins>
          </w:p>
        </w:tc>
        <w:tc>
          <w:tcPr>
            <w:tcW w:w="852" w:type="dxa"/>
            <w:tcBorders>
              <w:top w:val="nil"/>
              <w:left w:val="nil"/>
              <w:bottom w:val="nil"/>
              <w:right w:val="nil"/>
            </w:tcBorders>
            <w:shd w:val="clear" w:color="auto" w:fill="auto"/>
            <w:noWrap/>
            <w:vAlign w:val="center"/>
            <w:hideMark/>
          </w:tcPr>
          <w:p w14:paraId="3CD4CA2E" w14:textId="14DA56FF" w:rsidR="004F71F1" w:rsidRPr="004F71F1" w:rsidRDefault="004F71F1">
            <w:pPr>
              <w:pStyle w:val="Table"/>
              <w:jc w:val="center"/>
              <w:rPr>
                <w:ins w:id="5241" w:author="Daniel Stewart" w:date="2022-02-09T13:49:00Z"/>
              </w:rPr>
              <w:pPrChange w:id="5242" w:author="Daniel Stewart" w:date="2022-02-10T13:01:00Z">
                <w:pPr>
                  <w:pStyle w:val="Table"/>
                </w:pPr>
              </w:pPrChange>
            </w:pPr>
            <w:ins w:id="5243" w:author="Daniel Stewart" w:date="2022-02-09T13:52:00Z">
              <w:r>
                <w:t>-</w:t>
              </w:r>
            </w:ins>
          </w:p>
        </w:tc>
        <w:tc>
          <w:tcPr>
            <w:tcW w:w="852" w:type="dxa"/>
            <w:tcBorders>
              <w:top w:val="nil"/>
              <w:left w:val="nil"/>
              <w:bottom w:val="nil"/>
              <w:right w:val="nil"/>
            </w:tcBorders>
            <w:shd w:val="clear" w:color="auto" w:fill="auto"/>
            <w:noWrap/>
            <w:vAlign w:val="center"/>
            <w:hideMark/>
          </w:tcPr>
          <w:p w14:paraId="4A5D10F7" w14:textId="6D612330" w:rsidR="004F71F1" w:rsidRPr="004F71F1" w:rsidRDefault="004F71F1">
            <w:pPr>
              <w:pStyle w:val="Table"/>
              <w:jc w:val="center"/>
              <w:rPr>
                <w:ins w:id="5244" w:author="Daniel Stewart" w:date="2022-02-09T13:49:00Z"/>
              </w:rPr>
              <w:pPrChange w:id="5245" w:author="Daniel Stewart" w:date="2022-02-10T13:01:00Z">
                <w:pPr>
                  <w:pStyle w:val="Table"/>
                </w:pPr>
              </w:pPrChange>
            </w:pPr>
            <w:ins w:id="5246" w:author="Daniel Stewart" w:date="2022-02-09T13:52:00Z">
              <w:r>
                <w:t>-</w:t>
              </w:r>
            </w:ins>
          </w:p>
        </w:tc>
        <w:tc>
          <w:tcPr>
            <w:tcW w:w="1172" w:type="dxa"/>
            <w:tcBorders>
              <w:top w:val="nil"/>
              <w:left w:val="single" w:sz="4" w:space="0" w:color="auto"/>
              <w:bottom w:val="nil"/>
              <w:right w:val="nil"/>
            </w:tcBorders>
            <w:shd w:val="clear" w:color="auto" w:fill="auto"/>
            <w:noWrap/>
            <w:vAlign w:val="center"/>
            <w:hideMark/>
          </w:tcPr>
          <w:p w14:paraId="6F60ADCB" w14:textId="77777777" w:rsidR="004F71F1" w:rsidRPr="004F71F1" w:rsidRDefault="004F71F1">
            <w:pPr>
              <w:pStyle w:val="Table"/>
              <w:jc w:val="center"/>
              <w:rPr>
                <w:ins w:id="5247" w:author="Daniel Stewart" w:date="2022-02-09T13:49:00Z"/>
                <w:rPrChange w:id="5248" w:author="Daniel Stewart" w:date="2022-02-09T13:52:00Z">
                  <w:rPr>
                    <w:ins w:id="5249" w:author="Daniel Stewart" w:date="2022-02-09T13:49:00Z"/>
                    <w:rFonts w:ascii="Calibri" w:hAnsi="Calibri" w:cs="Calibri"/>
                    <w:color w:val="000000"/>
                  </w:rPr>
                </w:rPrChange>
              </w:rPr>
              <w:pPrChange w:id="5250" w:author="Daniel Stewart" w:date="2022-02-10T13:01:00Z">
                <w:pPr>
                  <w:pStyle w:val="Table"/>
                </w:pPr>
              </w:pPrChange>
            </w:pPr>
            <w:ins w:id="5251" w:author="Daniel Stewart" w:date="2022-02-09T13:49:00Z">
              <w:r w:rsidRPr="004F71F1">
                <w:rPr>
                  <w:rPrChange w:id="5252" w:author="Daniel Stewart" w:date="2022-02-09T13:52:00Z">
                    <w:rPr>
                      <w:rFonts w:ascii="Calibri" w:hAnsi="Calibri" w:cs="Calibri"/>
                      <w:color w:val="000000"/>
                    </w:rPr>
                  </w:rPrChange>
                </w:rPr>
                <w:t>472 (28%)</w:t>
              </w:r>
            </w:ins>
          </w:p>
        </w:tc>
        <w:tc>
          <w:tcPr>
            <w:tcW w:w="1276" w:type="dxa"/>
            <w:tcBorders>
              <w:top w:val="nil"/>
              <w:left w:val="nil"/>
              <w:bottom w:val="nil"/>
              <w:right w:val="nil"/>
            </w:tcBorders>
            <w:shd w:val="clear" w:color="auto" w:fill="auto"/>
            <w:noWrap/>
            <w:vAlign w:val="center"/>
            <w:hideMark/>
          </w:tcPr>
          <w:p w14:paraId="6AF82B52" w14:textId="77777777" w:rsidR="004F71F1" w:rsidRPr="004F71F1" w:rsidRDefault="004F71F1">
            <w:pPr>
              <w:pStyle w:val="Table"/>
              <w:jc w:val="center"/>
              <w:rPr>
                <w:ins w:id="5253" w:author="Daniel Stewart" w:date="2022-02-09T13:49:00Z"/>
                <w:rPrChange w:id="5254" w:author="Daniel Stewart" w:date="2022-02-09T13:52:00Z">
                  <w:rPr>
                    <w:ins w:id="5255" w:author="Daniel Stewart" w:date="2022-02-09T13:49:00Z"/>
                    <w:rFonts w:ascii="Calibri" w:hAnsi="Calibri" w:cs="Calibri"/>
                    <w:color w:val="000000"/>
                  </w:rPr>
                </w:rPrChange>
              </w:rPr>
              <w:pPrChange w:id="5256" w:author="Daniel Stewart" w:date="2022-02-10T13:01:00Z">
                <w:pPr>
                  <w:pStyle w:val="Table"/>
                </w:pPr>
              </w:pPrChange>
            </w:pPr>
            <w:ins w:id="5257" w:author="Daniel Stewart" w:date="2022-02-09T13:49:00Z">
              <w:r w:rsidRPr="004F71F1">
                <w:rPr>
                  <w:rPrChange w:id="5258" w:author="Daniel Stewart" w:date="2022-02-09T13:52:00Z">
                    <w:rPr>
                      <w:rFonts w:ascii="Calibri" w:hAnsi="Calibri" w:cs="Calibri"/>
                      <w:color w:val="000000"/>
                    </w:rPr>
                  </w:rPrChange>
                </w:rPr>
                <w:t>1443 (72%)</w:t>
              </w:r>
            </w:ins>
          </w:p>
        </w:tc>
      </w:tr>
    </w:tbl>
    <w:p w14:paraId="1A4ADF3F" w14:textId="7C4F20D3" w:rsidR="004F71F1" w:rsidRDefault="004F71F1" w:rsidP="00D95039">
      <w:pPr>
        <w:rPr>
          <w:ins w:id="5259" w:author="Daniel Stewart" w:date="2022-02-10T09:41:00Z"/>
        </w:rPr>
      </w:pPr>
    </w:p>
    <w:p w14:paraId="367D0372" w14:textId="49FBF8F0" w:rsidR="00E90451" w:rsidRPr="00CE54E0" w:rsidRDefault="00E90451">
      <w:pPr>
        <w:pStyle w:val="Heading2"/>
        <w:numPr>
          <w:ilvl w:val="0"/>
          <w:numId w:val="0"/>
        </w:numPr>
        <w:ind w:left="576" w:hanging="576"/>
        <w:rPr>
          <w:ins w:id="5260" w:author="Daniel Stewart" w:date="2022-02-10T09:41:00Z"/>
        </w:rPr>
        <w:pPrChange w:id="5261" w:author="Daniel Stewart" w:date="2022-02-10T12:48:00Z">
          <w:pPr>
            <w:pStyle w:val="Heading1"/>
            <w:numPr>
              <w:numId w:val="0"/>
            </w:numPr>
            <w:ind w:left="0" w:firstLine="0"/>
            <w:jc w:val="left"/>
          </w:pPr>
        </w:pPrChange>
      </w:pPr>
      <w:bookmarkStart w:id="5262" w:name="_Toc97625668"/>
      <w:ins w:id="5263" w:author="Daniel Stewart" w:date="2022-02-10T09:41:00Z">
        <w:r w:rsidRPr="00CE54E0">
          <w:t xml:space="preserve">Appendix </w:t>
        </w:r>
      </w:ins>
      <w:r w:rsidR="0086183B">
        <w:t>M</w:t>
      </w:r>
      <w:ins w:id="5264" w:author="Daniel Stewart" w:date="2022-02-10T09:41:00Z">
        <w:r w:rsidRPr="00CE54E0">
          <w:t xml:space="preserve">. Native </w:t>
        </w:r>
      </w:ins>
      <w:r w:rsidR="00055075">
        <w:t>R</w:t>
      </w:r>
      <w:ins w:id="5265" w:author="Daniel Stewart" w:date="2022-02-10T09:41:00Z">
        <w:r w:rsidRPr="00CE54E0">
          <w:t xml:space="preserve">ichness </w:t>
        </w:r>
      </w:ins>
      <w:r w:rsidR="00055075">
        <w:t>M</w:t>
      </w:r>
      <w:ins w:id="5266" w:author="Daniel Stewart" w:date="2022-02-10T09:41:00Z">
        <w:r w:rsidRPr="00CE54E0">
          <w:t xml:space="preserve">odel </w:t>
        </w:r>
      </w:ins>
      <w:r w:rsidR="00055075">
        <w:t>S</w:t>
      </w:r>
      <w:ins w:id="5267" w:author="Daniel Stewart" w:date="2022-02-10T09:41:00Z">
        <w:r w:rsidRPr="00CE54E0">
          <w:t xml:space="preserve">ummary </w:t>
        </w:r>
      </w:ins>
      <w:r w:rsidR="00055075">
        <w:t>T</w:t>
      </w:r>
      <w:ins w:id="5268" w:author="Daniel Stewart" w:date="2022-02-10T09:41:00Z">
        <w:r w:rsidRPr="00CE54E0">
          <w:t>able</w:t>
        </w:r>
        <w:bookmarkEnd w:id="5262"/>
      </w:ins>
    </w:p>
    <w:p w14:paraId="279D2C76" w14:textId="3CCDF27B" w:rsidR="00AD4E1F" w:rsidRDefault="00AD4E1F" w:rsidP="00AD4E1F">
      <w:pPr>
        <w:pStyle w:val="Caption"/>
        <w:keepNext/>
      </w:pPr>
      <w:bookmarkStart w:id="5269" w:name="_Toc96540394"/>
      <w:r>
        <w:t xml:space="preserve">Table </w:t>
      </w:r>
      <w:r w:rsidR="004F0ACE">
        <w:fldChar w:fldCharType="begin"/>
      </w:r>
      <w:r w:rsidR="004F0ACE">
        <w:instrText xml:space="preserve"> SEQ Table \* ARABIC </w:instrText>
      </w:r>
      <w:r w:rsidR="004F0ACE">
        <w:fldChar w:fldCharType="separate"/>
      </w:r>
      <w:r w:rsidR="00F77AA2">
        <w:rPr>
          <w:noProof/>
        </w:rPr>
        <w:t>11</w:t>
      </w:r>
      <w:r w:rsidR="004F0ACE">
        <w:rPr>
          <w:noProof/>
        </w:rPr>
        <w:fldChar w:fldCharType="end"/>
      </w:r>
      <w:r>
        <w:t xml:space="preserve">. </w:t>
      </w:r>
      <w:r w:rsidRPr="004A56D3">
        <w:t>Model summary for the native richness model</w:t>
      </w:r>
      <w:r w:rsidR="00E22A49">
        <w:t xml:space="preserve"> (</w:t>
      </w:r>
      <w:r w:rsidR="00E22A49">
        <w:rPr>
          <w:i/>
          <w:iCs/>
        </w:rPr>
        <w:t>n</w:t>
      </w:r>
      <w:r w:rsidR="00E22A49">
        <w:t xml:space="preserve"> = 1716)</w:t>
      </w:r>
      <w:r w:rsidRPr="004A56D3">
        <w:t xml:space="preserve">, including model estimates, confidence intervals, </w:t>
      </w:r>
      <w:r w:rsidRPr="00572CC4">
        <w:rPr>
          <w:i/>
          <w:iCs/>
        </w:rPr>
        <w:t>p</w:t>
      </w:r>
      <w:r w:rsidRPr="004A56D3">
        <w:t xml:space="preserve">-values, number of observations, and </w:t>
      </w:r>
      <w:r w:rsidRPr="00572CC4">
        <w:rPr>
          <w:i/>
          <w:iCs/>
        </w:rPr>
        <w:t>R</w:t>
      </w:r>
      <w:r w:rsidRPr="00572CC4">
        <w:rPr>
          <w:vertAlign w:val="superscript"/>
        </w:rPr>
        <w:t>2</w:t>
      </w:r>
      <w:r w:rsidRPr="004A56D3">
        <w:t xml:space="preserve"> values.</w:t>
      </w:r>
      <w:bookmarkEnd w:id="5269"/>
    </w:p>
    <w:tbl>
      <w:tblPr>
        <w:tblW w:w="0" w:type="auto"/>
        <w:jc w:val="center"/>
        <w:tblCellMar>
          <w:top w:w="15" w:type="dxa"/>
          <w:left w:w="15" w:type="dxa"/>
          <w:bottom w:w="15" w:type="dxa"/>
          <w:right w:w="15" w:type="dxa"/>
        </w:tblCellMar>
        <w:tblLook w:val="04A0" w:firstRow="1" w:lastRow="0" w:firstColumn="1" w:lastColumn="0" w:noHBand="0" w:noVBand="1"/>
      </w:tblPr>
      <w:tblGrid>
        <w:gridCol w:w="2326"/>
        <w:gridCol w:w="730"/>
        <w:gridCol w:w="1156"/>
        <w:gridCol w:w="734"/>
      </w:tblGrid>
      <w:tr w:rsidR="00E22A49" w:rsidRPr="00E22A49" w14:paraId="1560181C" w14:textId="77777777" w:rsidTr="00E22A49">
        <w:trPr>
          <w:jc w:val="center"/>
        </w:trPr>
        <w:tc>
          <w:tcPr>
            <w:tcW w:w="0" w:type="auto"/>
            <w:tcBorders>
              <w:bottom w:val="single" w:sz="6" w:space="0" w:color="auto"/>
            </w:tcBorders>
            <w:vAlign w:val="center"/>
            <w:hideMark/>
          </w:tcPr>
          <w:p w14:paraId="5A1431B1" w14:textId="77777777" w:rsidR="00E22A49" w:rsidRPr="00E22A49" w:rsidRDefault="00E22A49" w:rsidP="00E22A49">
            <w:pPr>
              <w:pStyle w:val="Table"/>
              <w:rPr>
                <w:i/>
                <w:iCs/>
              </w:rPr>
            </w:pPr>
            <w:r w:rsidRPr="00E22A49">
              <w:rPr>
                <w:i/>
                <w:iCs/>
              </w:rPr>
              <w:t>Predictors</w:t>
            </w:r>
          </w:p>
        </w:tc>
        <w:tc>
          <w:tcPr>
            <w:tcW w:w="0" w:type="auto"/>
            <w:tcBorders>
              <w:bottom w:val="single" w:sz="6" w:space="0" w:color="auto"/>
            </w:tcBorders>
            <w:vAlign w:val="center"/>
            <w:hideMark/>
          </w:tcPr>
          <w:p w14:paraId="53C342DE" w14:textId="77777777" w:rsidR="00E22A49" w:rsidRPr="00E22A49" w:rsidRDefault="00E22A49" w:rsidP="00E22A49">
            <w:pPr>
              <w:pStyle w:val="Table"/>
              <w:jc w:val="center"/>
              <w:rPr>
                <w:i/>
                <w:iCs/>
              </w:rPr>
            </w:pPr>
            <w:r w:rsidRPr="00E22A49">
              <w:rPr>
                <w:i/>
                <w:iCs/>
              </w:rPr>
              <w:t>Estimates</w:t>
            </w:r>
          </w:p>
        </w:tc>
        <w:tc>
          <w:tcPr>
            <w:tcW w:w="0" w:type="auto"/>
            <w:tcBorders>
              <w:bottom w:val="single" w:sz="6" w:space="0" w:color="auto"/>
            </w:tcBorders>
            <w:vAlign w:val="center"/>
            <w:hideMark/>
          </w:tcPr>
          <w:p w14:paraId="04E92A40" w14:textId="77777777" w:rsidR="00E22A49" w:rsidRPr="00E22A49" w:rsidRDefault="00E22A49" w:rsidP="00E22A49">
            <w:pPr>
              <w:pStyle w:val="Table"/>
              <w:jc w:val="center"/>
              <w:rPr>
                <w:i/>
                <w:iCs/>
              </w:rPr>
            </w:pPr>
            <w:r w:rsidRPr="00E22A49">
              <w:rPr>
                <w:i/>
                <w:iCs/>
              </w:rPr>
              <w:t>CI</w:t>
            </w:r>
          </w:p>
        </w:tc>
        <w:tc>
          <w:tcPr>
            <w:tcW w:w="0" w:type="auto"/>
            <w:tcBorders>
              <w:bottom w:val="single" w:sz="6" w:space="0" w:color="auto"/>
            </w:tcBorders>
            <w:vAlign w:val="center"/>
            <w:hideMark/>
          </w:tcPr>
          <w:p w14:paraId="00068670" w14:textId="77777777" w:rsidR="00E22A49" w:rsidRPr="00E22A49" w:rsidRDefault="00E22A49" w:rsidP="00E22A49">
            <w:pPr>
              <w:pStyle w:val="Table"/>
              <w:jc w:val="center"/>
              <w:rPr>
                <w:i/>
                <w:iCs/>
              </w:rPr>
            </w:pPr>
            <w:r w:rsidRPr="00E22A49">
              <w:rPr>
                <w:i/>
                <w:iCs/>
              </w:rPr>
              <w:t>p</w:t>
            </w:r>
          </w:p>
        </w:tc>
      </w:tr>
      <w:tr w:rsidR="00E22A49" w:rsidRPr="00A73510" w14:paraId="4E2357EB" w14:textId="77777777" w:rsidTr="00E22A49">
        <w:trPr>
          <w:jc w:val="center"/>
        </w:trPr>
        <w:tc>
          <w:tcPr>
            <w:tcW w:w="0" w:type="auto"/>
            <w:tcMar>
              <w:top w:w="113" w:type="dxa"/>
              <w:left w:w="113" w:type="dxa"/>
              <w:bottom w:w="113" w:type="dxa"/>
              <w:right w:w="113" w:type="dxa"/>
            </w:tcMar>
            <w:hideMark/>
          </w:tcPr>
          <w:p w14:paraId="22899E1A" w14:textId="77777777" w:rsidR="00E22A49" w:rsidRPr="00A73510" w:rsidRDefault="00E22A49" w:rsidP="00E22A49">
            <w:pPr>
              <w:pStyle w:val="Table"/>
              <w:rPr>
                <w:b/>
                <w:bCs/>
              </w:rPr>
            </w:pPr>
            <w:r w:rsidRPr="00A73510">
              <w:rPr>
                <w:b/>
                <w:bCs/>
              </w:rPr>
              <w:t>(Intercept)</w:t>
            </w:r>
          </w:p>
        </w:tc>
        <w:tc>
          <w:tcPr>
            <w:tcW w:w="0" w:type="auto"/>
            <w:tcMar>
              <w:top w:w="113" w:type="dxa"/>
              <w:left w:w="113" w:type="dxa"/>
              <w:bottom w:w="113" w:type="dxa"/>
              <w:right w:w="113" w:type="dxa"/>
            </w:tcMar>
            <w:hideMark/>
          </w:tcPr>
          <w:p w14:paraId="148307DC" w14:textId="77777777" w:rsidR="00E22A49" w:rsidRPr="00A73510" w:rsidRDefault="00E22A49" w:rsidP="00E22A49">
            <w:pPr>
              <w:pStyle w:val="Table"/>
              <w:jc w:val="center"/>
              <w:rPr>
                <w:b/>
                <w:bCs/>
              </w:rPr>
            </w:pPr>
            <w:r w:rsidRPr="00A73510">
              <w:rPr>
                <w:b/>
                <w:bCs/>
              </w:rPr>
              <w:t>2.06</w:t>
            </w:r>
          </w:p>
        </w:tc>
        <w:tc>
          <w:tcPr>
            <w:tcW w:w="0" w:type="auto"/>
            <w:tcMar>
              <w:top w:w="113" w:type="dxa"/>
              <w:left w:w="113" w:type="dxa"/>
              <w:bottom w:w="113" w:type="dxa"/>
              <w:right w:w="113" w:type="dxa"/>
            </w:tcMar>
            <w:hideMark/>
          </w:tcPr>
          <w:p w14:paraId="01D13DF8" w14:textId="77777777" w:rsidR="00E22A49" w:rsidRPr="00A73510" w:rsidRDefault="00E22A49" w:rsidP="00E22A49">
            <w:pPr>
              <w:pStyle w:val="Table"/>
              <w:jc w:val="center"/>
              <w:rPr>
                <w:b/>
                <w:bCs/>
              </w:rPr>
            </w:pPr>
            <w:r w:rsidRPr="00A73510">
              <w:rPr>
                <w:b/>
                <w:bCs/>
              </w:rPr>
              <w:t>0.77 – 3.35</w:t>
            </w:r>
          </w:p>
        </w:tc>
        <w:tc>
          <w:tcPr>
            <w:tcW w:w="0" w:type="auto"/>
            <w:tcMar>
              <w:top w:w="113" w:type="dxa"/>
              <w:left w:w="113" w:type="dxa"/>
              <w:bottom w:w="113" w:type="dxa"/>
              <w:right w:w="113" w:type="dxa"/>
            </w:tcMar>
            <w:hideMark/>
          </w:tcPr>
          <w:p w14:paraId="53430BAA" w14:textId="77777777" w:rsidR="00E22A49" w:rsidRPr="00A73510" w:rsidRDefault="00E22A49" w:rsidP="00E22A49">
            <w:pPr>
              <w:pStyle w:val="Table"/>
              <w:jc w:val="center"/>
              <w:rPr>
                <w:b/>
                <w:bCs/>
              </w:rPr>
            </w:pPr>
            <w:r w:rsidRPr="00A73510">
              <w:rPr>
                <w:b/>
                <w:bCs/>
              </w:rPr>
              <w:t>0.002</w:t>
            </w:r>
          </w:p>
        </w:tc>
      </w:tr>
      <w:tr w:rsidR="00E22A49" w:rsidRPr="00A73510" w14:paraId="28FA5D08" w14:textId="77777777" w:rsidTr="00E22A49">
        <w:trPr>
          <w:jc w:val="center"/>
        </w:trPr>
        <w:tc>
          <w:tcPr>
            <w:tcW w:w="0" w:type="auto"/>
            <w:tcMar>
              <w:top w:w="113" w:type="dxa"/>
              <w:left w:w="113" w:type="dxa"/>
              <w:bottom w:w="113" w:type="dxa"/>
              <w:right w:w="113" w:type="dxa"/>
            </w:tcMar>
            <w:hideMark/>
          </w:tcPr>
          <w:p w14:paraId="3CF0B713" w14:textId="2CBBB76E" w:rsidR="00E22A49" w:rsidRPr="00A73510" w:rsidRDefault="00E22A49" w:rsidP="00E22A49">
            <w:pPr>
              <w:pStyle w:val="Table"/>
              <w:rPr>
                <w:b/>
                <w:bCs/>
              </w:rPr>
            </w:pPr>
            <w:r w:rsidRPr="00A73510">
              <w:rPr>
                <w:b/>
                <w:bCs/>
              </w:rPr>
              <w:t>Closed embayment</w:t>
            </w:r>
            <w:r w:rsidRPr="00A73510">
              <w:rPr>
                <w:b/>
                <w:bCs/>
              </w:rPr>
              <w:t xml:space="preserve"> [Yes]</w:t>
            </w:r>
          </w:p>
        </w:tc>
        <w:tc>
          <w:tcPr>
            <w:tcW w:w="0" w:type="auto"/>
            <w:tcMar>
              <w:top w:w="113" w:type="dxa"/>
              <w:left w:w="113" w:type="dxa"/>
              <w:bottom w:w="113" w:type="dxa"/>
              <w:right w:w="113" w:type="dxa"/>
            </w:tcMar>
            <w:hideMark/>
          </w:tcPr>
          <w:p w14:paraId="79AC3289" w14:textId="77777777" w:rsidR="00E22A49" w:rsidRPr="00A73510" w:rsidRDefault="00E22A49" w:rsidP="00E22A49">
            <w:pPr>
              <w:pStyle w:val="Table"/>
              <w:jc w:val="center"/>
              <w:rPr>
                <w:b/>
                <w:bCs/>
              </w:rPr>
            </w:pPr>
            <w:r w:rsidRPr="00A73510">
              <w:rPr>
                <w:b/>
                <w:bCs/>
              </w:rPr>
              <w:t>-1.46</w:t>
            </w:r>
          </w:p>
        </w:tc>
        <w:tc>
          <w:tcPr>
            <w:tcW w:w="0" w:type="auto"/>
            <w:tcMar>
              <w:top w:w="113" w:type="dxa"/>
              <w:left w:w="113" w:type="dxa"/>
              <w:bottom w:w="113" w:type="dxa"/>
              <w:right w:w="113" w:type="dxa"/>
            </w:tcMar>
            <w:hideMark/>
          </w:tcPr>
          <w:p w14:paraId="5E1B9B6B" w14:textId="77777777" w:rsidR="00E22A49" w:rsidRPr="00A73510" w:rsidRDefault="00E22A49" w:rsidP="00E22A49">
            <w:pPr>
              <w:pStyle w:val="Table"/>
              <w:jc w:val="center"/>
              <w:rPr>
                <w:b/>
                <w:bCs/>
              </w:rPr>
            </w:pPr>
            <w:r w:rsidRPr="00A73510">
              <w:rPr>
                <w:b/>
                <w:bCs/>
              </w:rPr>
              <w:t>-2.30 – -0.63</w:t>
            </w:r>
          </w:p>
        </w:tc>
        <w:tc>
          <w:tcPr>
            <w:tcW w:w="0" w:type="auto"/>
            <w:tcMar>
              <w:top w:w="113" w:type="dxa"/>
              <w:left w:w="113" w:type="dxa"/>
              <w:bottom w:w="113" w:type="dxa"/>
              <w:right w:w="113" w:type="dxa"/>
            </w:tcMar>
            <w:hideMark/>
          </w:tcPr>
          <w:p w14:paraId="64263634" w14:textId="77777777" w:rsidR="00E22A49" w:rsidRPr="00A73510" w:rsidRDefault="00E22A49" w:rsidP="00E22A49">
            <w:pPr>
              <w:pStyle w:val="Table"/>
              <w:jc w:val="center"/>
              <w:rPr>
                <w:b/>
                <w:bCs/>
              </w:rPr>
            </w:pPr>
            <w:r w:rsidRPr="00A73510">
              <w:rPr>
                <w:b/>
                <w:bCs/>
              </w:rPr>
              <w:t>0.001</w:t>
            </w:r>
          </w:p>
        </w:tc>
      </w:tr>
      <w:tr w:rsidR="00E22A49" w:rsidRPr="00E22A49" w14:paraId="305CCC70" w14:textId="77777777" w:rsidTr="00E22A49">
        <w:trPr>
          <w:jc w:val="center"/>
        </w:trPr>
        <w:tc>
          <w:tcPr>
            <w:tcW w:w="0" w:type="auto"/>
            <w:tcMar>
              <w:top w:w="113" w:type="dxa"/>
              <w:left w:w="113" w:type="dxa"/>
              <w:bottom w:w="113" w:type="dxa"/>
              <w:right w:w="113" w:type="dxa"/>
            </w:tcMar>
            <w:hideMark/>
          </w:tcPr>
          <w:p w14:paraId="27CFC437" w14:textId="7BD5364A" w:rsidR="00E22A49" w:rsidRPr="00E22A49" w:rsidRDefault="00E22A49" w:rsidP="00E22A49">
            <w:pPr>
              <w:pStyle w:val="Table"/>
            </w:pPr>
            <w:ins w:id="5270" w:author="Daniel Stewart" w:date="2022-02-10T10:02:00Z">
              <w:r>
                <w:t xml:space="preserve">River </w:t>
              </w:r>
            </w:ins>
            <w:ins w:id="5271" w:author="Daniel Stewart" w:date="2022-02-10T10:04:00Z">
              <w:r>
                <w:t>a</w:t>
              </w:r>
            </w:ins>
            <w:ins w:id="5272" w:author="Daniel Stewart" w:date="2022-02-10T10:02:00Z">
              <w:r>
                <w:t>rm</w:t>
              </w:r>
            </w:ins>
            <w:ins w:id="5273" w:author="Daniel Stewart" w:date="2022-02-10T09:42:00Z">
              <w:r>
                <w:t xml:space="preserve"> [North]</w:t>
              </w:r>
            </w:ins>
          </w:p>
        </w:tc>
        <w:tc>
          <w:tcPr>
            <w:tcW w:w="0" w:type="auto"/>
            <w:tcMar>
              <w:top w:w="113" w:type="dxa"/>
              <w:left w:w="113" w:type="dxa"/>
              <w:bottom w:w="113" w:type="dxa"/>
              <w:right w:w="113" w:type="dxa"/>
            </w:tcMar>
            <w:hideMark/>
          </w:tcPr>
          <w:p w14:paraId="68A73052" w14:textId="77777777" w:rsidR="00E22A49" w:rsidRPr="00E22A49" w:rsidRDefault="00E22A49" w:rsidP="00E22A49">
            <w:pPr>
              <w:pStyle w:val="Table"/>
              <w:jc w:val="center"/>
            </w:pPr>
            <w:r w:rsidRPr="00E22A49">
              <w:t>0.26</w:t>
            </w:r>
          </w:p>
        </w:tc>
        <w:tc>
          <w:tcPr>
            <w:tcW w:w="0" w:type="auto"/>
            <w:tcMar>
              <w:top w:w="113" w:type="dxa"/>
              <w:left w:w="113" w:type="dxa"/>
              <w:bottom w:w="113" w:type="dxa"/>
              <w:right w:w="113" w:type="dxa"/>
            </w:tcMar>
            <w:hideMark/>
          </w:tcPr>
          <w:p w14:paraId="70F5986C" w14:textId="77777777" w:rsidR="00E22A49" w:rsidRPr="00E22A49" w:rsidRDefault="00E22A49" w:rsidP="00E22A49">
            <w:pPr>
              <w:pStyle w:val="Table"/>
              <w:jc w:val="center"/>
            </w:pPr>
            <w:r w:rsidRPr="00E22A49">
              <w:t>-0.37 – 0.89</w:t>
            </w:r>
          </w:p>
        </w:tc>
        <w:tc>
          <w:tcPr>
            <w:tcW w:w="0" w:type="auto"/>
            <w:tcMar>
              <w:top w:w="113" w:type="dxa"/>
              <w:left w:w="113" w:type="dxa"/>
              <w:bottom w:w="113" w:type="dxa"/>
              <w:right w:w="113" w:type="dxa"/>
            </w:tcMar>
            <w:hideMark/>
          </w:tcPr>
          <w:p w14:paraId="18E550E3" w14:textId="77777777" w:rsidR="00E22A49" w:rsidRPr="00E22A49" w:rsidRDefault="00E22A49" w:rsidP="00E22A49">
            <w:pPr>
              <w:pStyle w:val="Table"/>
              <w:jc w:val="center"/>
            </w:pPr>
            <w:r w:rsidRPr="00E22A49">
              <w:t>0.421</w:t>
            </w:r>
          </w:p>
        </w:tc>
      </w:tr>
      <w:tr w:rsidR="00E22A49" w:rsidRPr="00E22A49" w14:paraId="43222365" w14:textId="77777777" w:rsidTr="00E22A49">
        <w:trPr>
          <w:jc w:val="center"/>
        </w:trPr>
        <w:tc>
          <w:tcPr>
            <w:tcW w:w="0" w:type="auto"/>
            <w:tcMar>
              <w:top w:w="113" w:type="dxa"/>
              <w:left w:w="113" w:type="dxa"/>
              <w:bottom w:w="113" w:type="dxa"/>
              <w:right w:w="113" w:type="dxa"/>
            </w:tcMar>
            <w:hideMark/>
          </w:tcPr>
          <w:p w14:paraId="731BB276" w14:textId="77E634B3" w:rsidR="00E22A49" w:rsidRPr="00E22A49" w:rsidRDefault="00E22A49" w:rsidP="00E22A49">
            <w:pPr>
              <w:pStyle w:val="Table"/>
            </w:pPr>
            <w:ins w:id="5274" w:author="Daniel Stewart" w:date="2022-02-10T09:42:00Z">
              <w:r>
                <w:t>R</w:t>
              </w:r>
            </w:ins>
            <w:ins w:id="5275" w:author="Daniel Stewart" w:date="2022-02-10T10:02:00Z">
              <w:r>
                <w:t xml:space="preserve">eference </w:t>
              </w:r>
            </w:ins>
            <w:ins w:id="5276" w:author="Daniel Stewart" w:date="2022-02-10T10:04:00Z">
              <w:r>
                <w:t>s</w:t>
              </w:r>
            </w:ins>
            <w:ins w:id="5277" w:author="Daniel Stewart" w:date="2022-02-10T10:02:00Z">
              <w:r>
                <w:t>ite</w:t>
              </w:r>
            </w:ins>
            <w:ins w:id="5278" w:author="Daniel Stewart" w:date="2022-02-10T09:42:00Z">
              <w:r>
                <w:t xml:space="preserve"> [Yes]</w:t>
              </w:r>
            </w:ins>
          </w:p>
        </w:tc>
        <w:tc>
          <w:tcPr>
            <w:tcW w:w="0" w:type="auto"/>
            <w:tcMar>
              <w:top w:w="113" w:type="dxa"/>
              <w:left w:w="113" w:type="dxa"/>
              <w:bottom w:w="113" w:type="dxa"/>
              <w:right w:w="113" w:type="dxa"/>
            </w:tcMar>
            <w:hideMark/>
          </w:tcPr>
          <w:p w14:paraId="089A478A" w14:textId="77777777" w:rsidR="00E22A49" w:rsidRPr="00E22A49" w:rsidRDefault="00E22A49" w:rsidP="00E22A49">
            <w:pPr>
              <w:pStyle w:val="Table"/>
              <w:jc w:val="center"/>
            </w:pPr>
            <w:r w:rsidRPr="00E22A49">
              <w:t>-0.01</w:t>
            </w:r>
          </w:p>
        </w:tc>
        <w:tc>
          <w:tcPr>
            <w:tcW w:w="0" w:type="auto"/>
            <w:tcMar>
              <w:top w:w="113" w:type="dxa"/>
              <w:left w:w="113" w:type="dxa"/>
              <w:bottom w:w="113" w:type="dxa"/>
              <w:right w:w="113" w:type="dxa"/>
            </w:tcMar>
            <w:hideMark/>
          </w:tcPr>
          <w:p w14:paraId="21B7378D" w14:textId="77777777" w:rsidR="00E22A49" w:rsidRPr="00E22A49" w:rsidRDefault="00E22A49" w:rsidP="00E22A49">
            <w:pPr>
              <w:pStyle w:val="Table"/>
              <w:jc w:val="center"/>
            </w:pPr>
            <w:r w:rsidRPr="00E22A49">
              <w:t>-0.73 – 0.70</w:t>
            </w:r>
          </w:p>
        </w:tc>
        <w:tc>
          <w:tcPr>
            <w:tcW w:w="0" w:type="auto"/>
            <w:tcMar>
              <w:top w:w="113" w:type="dxa"/>
              <w:left w:w="113" w:type="dxa"/>
              <w:bottom w:w="113" w:type="dxa"/>
              <w:right w:w="113" w:type="dxa"/>
            </w:tcMar>
            <w:hideMark/>
          </w:tcPr>
          <w:p w14:paraId="0CDADB77" w14:textId="77777777" w:rsidR="00E22A49" w:rsidRPr="00E22A49" w:rsidRDefault="00E22A49" w:rsidP="00E22A49">
            <w:pPr>
              <w:pStyle w:val="Table"/>
              <w:jc w:val="center"/>
            </w:pPr>
            <w:r w:rsidRPr="00E22A49">
              <w:t>0.971</w:t>
            </w:r>
          </w:p>
        </w:tc>
      </w:tr>
      <w:tr w:rsidR="00E22A49" w:rsidRPr="00E22A49" w14:paraId="3DAB98FA" w14:textId="77777777" w:rsidTr="00E22A49">
        <w:trPr>
          <w:jc w:val="center"/>
        </w:trPr>
        <w:tc>
          <w:tcPr>
            <w:tcW w:w="0" w:type="auto"/>
            <w:tcMar>
              <w:top w:w="113" w:type="dxa"/>
              <w:left w:w="113" w:type="dxa"/>
              <w:bottom w:w="113" w:type="dxa"/>
              <w:right w:w="113" w:type="dxa"/>
            </w:tcMar>
            <w:hideMark/>
          </w:tcPr>
          <w:p w14:paraId="0FB4B841" w14:textId="6C658BF7" w:rsidR="00E22A49" w:rsidRPr="00E22A49" w:rsidRDefault="00E22A49" w:rsidP="00E22A49">
            <w:pPr>
              <w:pStyle w:val="Table"/>
            </w:pPr>
            <w:ins w:id="5279" w:author="Daniel Stewart" w:date="2022-02-10T10:03:00Z">
              <w:r>
                <w:t xml:space="preserve">Channel </w:t>
              </w:r>
            </w:ins>
            <w:ins w:id="5280" w:author="Daniel Stewart" w:date="2022-02-10T10:04:00Z">
              <w:r>
                <w:t>p</w:t>
              </w:r>
            </w:ins>
            <w:ins w:id="5281" w:author="Daniel Stewart" w:date="2022-02-10T10:03:00Z">
              <w:r>
                <w:t>roximity (m)</w:t>
              </w:r>
            </w:ins>
          </w:p>
        </w:tc>
        <w:tc>
          <w:tcPr>
            <w:tcW w:w="0" w:type="auto"/>
            <w:tcMar>
              <w:top w:w="113" w:type="dxa"/>
              <w:left w:w="113" w:type="dxa"/>
              <w:bottom w:w="113" w:type="dxa"/>
              <w:right w:w="113" w:type="dxa"/>
            </w:tcMar>
            <w:hideMark/>
          </w:tcPr>
          <w:p w14:paraId="230D51EF" w14:textId="77777777" w:rsidR="00E22A49" w:rsidRPr="00E22A49" w:rsidRDefault="00E22A49" w:rsidP="00E22A49">
            <w:pPr>
              <w:pStyle w:val="Table"/>
              <w:jc w:val="center"/>
            </w:pPr>
            <w:r w:rsidRPr="00E22A49">
              <w:t>0.00</w:t>
            </w:r>
          </w:p>
        </w:tc>
        <w:tc>
          <w:tcPr>
            <w:tcW w:w="0" w:type="auto"/>
            <w:tcMar>
              <w:top w:w="113" w:type="dxa"/>
              <w:left w:w="113" w:type="dxa"/>
              <w:bottom w:w="113" w:type="dxa"/>
              <w:right w:w="113" w:type="dxa"/>
            </w:tcMar>
            <w:hideMark/>
          </w:tcPr>
          <w:p w14:paraId="510CF9C4" w14:textId="77777777" w:rsidR="00E22A49" w:rsidRPr="00E22A49" w:rsidRDefault="00E22A49" w:rsidP="00E22A49">
            <w:pPr>
              <w:pStyle w:val="Table"/>
              <w:jc w:val="center"/>
            </w:pPr>
            <w:r w:rsidRPr="00E22A49">
              <w:t>-0.00 – 0.01</w:t>
            </w:r>
          </w:p>
        </w:tc>
        <w:tc>
          <w:tcPr>
            <w:tcW w:w="0" w:type="auto"/>
            <w:tcMar>
              <w:top w:w="113" w:type="dxa"/>
              <w:left w:w="113" w:type="dxa"/>
              <w:bottom w:w="113" w:type="dxa"/>
              <w:right w:w="113" w:type="dxa"/>
            </w:tcMar>
            <w:hideMark/>
          </w:tcPr>
          <w:p w14:paraId="79D6BA07" w14:textId="77777777" w:rsidR="00E22A49" w:rsidRPr="00E22A49" w:rsidRDefault="00E22A49" w:rsidP="00E22A49">
            <w:pPr>
              <w:pStyle w:val="Table"/>
              <w:jc w:val="center"/>
            </w:pPr>
            <w:r w:rsidRPr="00E22A49">
              <w:t>0.148</w:t>
            </w:r>
          </w:p>
        </w:tc>
      </w:tr>
      <w:tr w:rsidR="00E22A49" w:rsidRPr="00A73510" w14:paraId="05B3726D" w14:textId="77777777" w:rsidTr="00E22A49">
        <w:trPr>
          <w:jc w:val="center"/>
        </w:trPr>
        <w:tc>
          <w:tcPr>
            <w:tcW w:w="0" w:type="auto"/>
            <w:tcMar>
              <w:top w:w="113" w:type="dxa"/>
              <w:left w:w="113" w:type="dxa"/>
              <w:bottom w:w="113" w:type="dxa"/>
              <w:right w:w="113" w:type="dxa"/>
            </w:tcMar>
            <w:hideMark/>
          </w:tcPr>
          <w:p w14:paraId="7B18812A" w14:textId="6BE8408D" w:rsidR="00E22A49" w:rsidRPr="00A73510" w:rsidRDefault="00E22A49" w:rsidP="00E22A49">
            <w:pPr>
              <w:pStyle w:val="Table"/>
              <w:rPr>
                <w:b/>
                <w:bCs/>
              </w:rPr>
            </w:pPr>
            <w:ins w:id="5282" w:author="Daniel Stewart" w:date="2022-02-10T10:04:00Z">
              <w:r w:rsidRPr="00A73510">
                <w:rPr>
                  <w:b/>
                  <w:bCs/>
                </w:rPr>
                <w:t>Distance upriver (km)</w:t>
              </w:r>
            </w:ins>
          </w:p>
        </w:tc>
        <w:tc>
          <w:tcPr>
            <w:tcW w:w="0" w:type="auto"/>
            <w:tcMar>
              <w:top w:w="113" w:type="dxa"/>
              <w:left w:w="113" w:type="dxa"/>
              <w:bottom w:w="113" w:type="dxa"/>
              <w:right w:w="113" w:type="dxa"/>
            </w:tcMar>
            <w:hideMark/>
          </w:tcPr>
          <w:p w14:paraId="762019FF" w14:textId="77777777" w:rsidR="00E22A49" w:rsidRPr="00A73510" w:rsidRDefault="00E22A49" w:rsidP="00E22A49">
            <w:pPr>
              <w:pStyle w:val="Table"/>
              <w:jc w:val="center"/>
              <w:rPr>
                <w:b/>
                <w:bCs/>
              </w:rPr>
            </w:pPr>
            <w:r w:rsidRPr="00A73510">
              <w:rPr>
                <w:b/>
                <w:bCs/>
              </w:rPr>
              <w:t>0.07</w:t>
            </w:r>
          </w:p>
        </w:tc>
        <w:tc>
          <w:tcPr>
            <w:tcW w:w="0" w:type="auto"/>
            <w:tcMar>
              <w:top w:w="113" w:type="dxa"/>
              <w:left w:w="113" w:type="dxa"/>
              <w:bottom w:w="113" w:type="dxa"/>
              <w:right w:w="113" w:type="dxa"/>
            </w:tcMar>
            <w:hideMark/>
          </w:tcPr>
          <w:p w14:paraId="489241A6" w14:textId="77777777" w:rsidR="00E22A49" w:rsidRPr="00A73510" w:rsidRDefault="00E22A49" w:rsidP="00E22A49">
            <w:pPr>
              <w:pStyle w:val="Table"/>
              <w:jc w:val="center"/>
              <w:rPr>
                <w:b/>
                <w:bCs/>
              </w:rPr>
            </w:pPr>
            <w:r w:rsidRPr="00A73510">
              <w:rPr>
                <w:b/>
                <w:bCs/>
              </w:rPr>
              <w:t>0.02 – 0.11</w:t>
            </w:r>
          </w:p>
        </w:tc>
        <w:tc>
          <w:tcPr>
            <w:tcW w:w="0" w:type="auto"/>
            <w:tcMar>
              <w:top w:w="113" w:type="dxa"/>
              <w:left w:w="113" w:type="dxa"/>
              <w:bottom w:w="113" w:type="dxa"/>
              <w:right w:w="113" w:type="dxa"/>
            </w:tcMar>
            <w:hideMark/>
          </w:tcPr>
          <w:p w14:paraId="2DED5A71" w14:textId="77777777" w:rsidR="00E22A49" w:rsidRPr="00A73510" w:rsidRDefault="00E22A49" w:rsidP="00E22A49">
            <w:pPr>
              <w:pStyle w:val="Table"/>
              <w:jc w:val="center"/>
              <w:rPr>
                <w:b/>
                <w:bCs/>
              </w:rPr>
            </w:pPr>
            <w:r w:rsidRPr="00A73510">
              <w:rPr>
                <w:b/>
                <w:bCs/>
              </w:rPr>
              <w:t>0.007</w:t>
            </w:r>
          </w:p>
        </w:tc>
      </w:tr>
      <w:tr w:rsidR="00E22A49" w:rsidRPr="00E22A49" w14:paraId="6898A1A7" w14:textId="77777777" w:rsidTr="00E22A49">
        <w:trPr>
          <w:jc w:val="center"/>
        </w:trPr>
        <w:tc>
          <w:tcPr>
            <w:tcW w:w="0" w:type="auto"/>
            <w:tcMar>
              <w:top w:w="113" w:type="dxa"/>
              <w:left w:w="113" w:type="dxa"/>
              <w:bottom w:w="113" w:type="dxa"/>
              <w:right w:w="113" w:type="dxa"/>
            </w:tcMar>
            <w:hideMark/>
          </w:tcPr>
          <w:p w14:paraId="50397D1D" w14:textId="45387427" w:rsidR="00E22A49" w:rsidRPr="00A73510" w:rsidRDefault="00E22A49" w:rsidP="00E22A49">
            <w:pPr>
              <w:pStyle w:val="Table"/>
              <w:rPr>
                <w:b/>
                <w:bCs/>
              </w:rPr>
            </w:pPr>
            <w:ins w:id="5283" w:author="Daniel Stewart" w:date="2022-02-10T10:04:00Z">
              <w:r w:rsidRPr="00A73510">
                <w:rPr>
                  <w:b/>
                  <w:bCs/>
                </w:rPr>
                <w:t>Elevation (m)</w:t>
              </w:r>
            </w:ins>
          </w:p>
        </w:tc>
        <w:tc>
          <w:tcPr>
            <w:tcW w:w="0" w:type="auto"/>
            <w:tcMar>
              <w:top w:w="113" w:type="dxa"/>
              <w:left w:w="113" w:type="dxa"/>
              <w:bottom w:w="113" w:type="dxa"/>
              <w:right w:w="113" w:type="dxa"/>
            </w:tcMar>
            <w:hideMark/>
          </w:tcPr>
          <w:p w14:paraId="4881A03F" w14:textId="77777777" w:rsidR="00E22A49" w:rsidRPr="00A73510" w:rsidRDefault="00E22A49" w:rsidP="00E22A49">
            <w:pPr>
              <w:pStyle w:val="Table"/>
              <w:jc w:val="center"/>
              <w:rPr>
                <w:b/>
                <w:bCs/>
              </w:rPr>
            </w:pPr>
            <w:r w:rsidRPr="00A73510">
              <w:rPr>
                <w:b/>
                <w:bCs/>
              </w:rPr>
              <w:t>1.07</w:t>
            </w:r>
          </w:p>
        </w:tc>
        <w:tc>
          <w:tcPr>
            <w:tcW w:w="0" w:type="auto"/>
            <w:tcMar>
              <w:top w:w="113" w:type="dxa"/>
              <w:left w:w="113" w:type="dxa"/>
              <w:bottom w:w="113" w:type="dxa"/>
              <w:right w:w="113" w:type="dxa"/>
            </w:tcMar>
            <w:hideMark/>
          </w:tcPr>
          <w:p w14:paraId="2FED5B24" w14:textId="77777777" w:rsidR="00E22A49" w:rsidRPr="00A73510" w:rsidRDefault="00E22A49" w:rsidP="00E22A49">
            <w:pPr>
              <w:pStyle w:val="Table"/>
              <w:jc w:val="center"/>
              <w:rPr>
                <w:b/>
                <w:bCs/>
              </w:rPr>
            </w:pPr>
            <w:r w:rsidRPr="00A73510">
              <w:rPr>
                <w:b/>
                <w:bCs/>
              </w:rPr>
              <w:t>0.57 – 1.57</w:t>
            </w:r>
          </w:p>
        </w:tc>
        <w:tc>
          <w:tcPr>
            <w:tcW w:w="0" w:type="auto"/>
            <w:tcMar>
              <w:top w:w="113" w:type="dxa"/>
              <w:left w:w="113" w:type="dxa"/>
              <w:bottom w:w="113" w:type="dxa"/>
              <w:right w:w="113" w:type="dxa"/>
            </w:tcMar>
            <w:hideMark/>
          </w:tcPr>
          <w:p w14:paraId="3FCE4E24" w14:textId="77777777" w:rsidR="00E22A49" w:rsidRPr="00A73510" w:rsidRDefault="00E22A49" w:rsidP="00E22A49">
            <w:pPr>
              <w:pStyle w:val="Table"/>
              <w:jc w:val="center"/>
              <w:rPr>
                <w:b/>
                <w:bCs/>
              </w:rPr>
            </w:pPr>
            <w:r w:rsidRPr="00A73510">
              <w:rPr>
                <w:b/>
                <w:bCs/>
              </w:rPr>
              <w:t>&lt;0.001</w:t>
            </w:r>
          </w:p>
        </w:tc>
      </w:tr>
      <w:tr w:rsidR="00E22A49" w:rsidRPr="00E22A49" w14:paraId="369CD4A9" w14:textId="77777777" w:rsidTr="00E22A49">
        <w:trPr>
          <w:jc w:val="center"/>
        </w:trPr>
        <w:tc>
          <w:tcPr>
            <w:tcW w:w="0" w:type="auto"/>
            <w:tcMar>
              <w:top w:w="113" w:type="dxa"/>
              <w:left w:w="113" w:type="dxa"/>
              <w:bottom w:w="113" w:type="dxa"/>
              <w:right w:w="113" w:type="dxa"/>
            </w:tcMar>
            <w:hideMark/>
          </w:tcPr>
          <w:p w14:paraId="427E770F" w14:textId="6A79C8F9" w:rsidR="00E22A49" w:rsidRPr="00E22A49" w:rsidRDefault="00E22A49" w:rsidP="00E22A49">
            <w:pPr>
              <w:pStyle w:val="Table"/>
            </w:pPr>
            <w:ins w:id="5284" w:author="Daniel Stewart" w:date="2022-02-10T10:04:00Z">
              <w:r>
                <w:t xml:space="preserve">Distance </w:t>
              </w:r>
            </w:ins>
            <w:ins w:id="5285" w:author="Daniel Stewart" w:date="2022-02-10T13:06:00Z">
              <w:r>
                <w:t>u</w:t>
              </w:r>
            </w:ins>
            <w:ins w:id="5286" w:author="Daniel Stewart" w:date="2022-02-10T10:04:00Z">
              <w:r>
                <w:t xml:space="preserve">priver: </w:t>
              </w:r>
            </w:ins>
            <w:ins w:id="5287" w:author="Daniel Stewart" w:date="2022-02-10T13:06:00Z">
              <w:r>
                <w:t>e</w:t>
              </w:r>
            </w:ins>
            <w:ins w:id="5288" w:author="Daniel Stewart" w:date="2022-02-10T10:04:00Z">
              <w:r>
                <w:t>levation</w:t>
              </w:r>
            </w:ins>
          </w:p>
        </w:tc>
        <w:tc>
          <w:tcPr>
            <w:tcW w:w="0" w:type="auto"/>
            <w:tcMar>
              <w:top w:w="113" w:type="dxa"/>
              <w:left w:w="113" w:type="dxa"/>
              <w:bottom w:w="113" w:type="dxa"/>
              <w:right w:w="113" w:type="dxa"/>
            </w:tcMar>
            <w:hideMark/>
          </w:tcPr>
          <w:p w14:paraId="08AA49CD" w14:textId="77777777" w:rsidR="00E22A49" w:rsidRPr="00E22A49" w:rsidRDefault="00E22A49" w:rsidP="00E22A49">
            <w:pPr>
              <w:pStyle w:val="Table"/>
              <w:jc w:val="center"/>
            </w:pPr>
            <w:r w:rsidRPr="00E22A49">
              <w:t>-0.02</w:t>
            </w:r>
          </w:p>
        </w:tc>
        <w:tc>
          <w:tcPr>
            <w:tcW w:w="0" w:type="auto"/>
            <w:tcMar>
              <w:top w:w="113" w:type="dxa"/>
              <w:left w:w="113" w:type="dxa"/>
              <w:bottom w:w="113" w:type="dxa"/>
              <w:right w:w="113" w:type="dxa"/>
            </w:tcMar>
            <w:hideMark/>
          </w:tcPr>
          <w:p w14:paraId="07DDFEAA" w14:textId="77777777" w:rsidR="00E22A49" w:rsidRPr="00E22A49" w:rsidRDefault="00E22A49" w:rsidP="00E22A49">
            <w:pPr>
              <w:pStyle w:val="Table"/>
              <w:jc w:val="center"/>
            </w:pPr>
            <w:r w:rsidRPr="00E22A49">
              <w:t>-0.06 – 0.01</w:t>
            </w:r>
          </w:p>
        </w:tc>
        <w:tc>
          <w:tcPr>
            <w:tcW w:w="0" w:type="auto"/>
            <w:tcMar>
              <w:top w:w="113" w:type="dxa"/>
              <w:left w:w="113" w:type="dxa"/>
              <w:bottom w:w="113" w:type="dxa"/>
              <w:right w:w="113" w:type="dxa"/>
            </w:tcMar>
            <w:hideMark/>
          </w:tcPr>
          <w:p w14:paraId="6A7F7448" w14:textId="77777777" w:rsidR="00E22A49" w:rsidRPr="00E22A49" w:rsidRDefault="00E22A49" w:rsidP="00E22A49">
            <w:pPr>
              <w:pStyle w:val="Table"/>
              <w:jc w:val="center"/>
            </w:pPr>
            <w:r w:rsidRPr="00E22A49">
              <w:t>0.136</w:t>
            </w:r>
          </w:p>
        </w:tc>
      </w:tr>
      <w:tr w:rsidR="00E22A49" w:rsidRPr="00E22A49" w14:paraId="7551BE9C" w14:textId="77777777" w:rsidTr="00E22A49">
        <w:trPr>
          <w:jc w:val="center"/>
        </w:trPr>
        <w:tc>
          <w:tcPr>
            <w:tcW w:w="0" w:type="auto"/>
            <w:gridSpan w:val="4"/>
            <w:tcMar>
              <w:top w:w="192" w:type="dxa"/>
              <w:left w:w="15" w:type="dxa"/>
              <w:bottom w:w="15" w:type="dxa"/>
              <w:right w:w="15" w:type="dxa"/>
            </w:tcMar>
            <w:vAlign w:val="center"/>
            <w:hideMark/>
          </w:tcPr>
          <w:p w14:paraId="39971D74" w14:textId="77777777" w:rsidR="00E22A49" w:rsidRPr="00A73510" w:rsidRDefault="00E22A49" w:rsidP="00E22A49">
            <w:pPr>
              <w:pStyle w:val="Table"/>
              <w:rPr>
                <w:i/>
                <w:iCs/>
              </w:rPr>
            </w:pPr>
            <w:r w:rsidRPr="00A73510">
              <w:rPr>
                <w:i/>
                <w:iCs/>
              </w:rPr>
              <w:t>Random Effects</w:t>
            </w:r>
          </w:p>
        </w:tc>
      </w:tr>
      <w:tr w:rsidR="00E22A49" w:rsidRPr="00E22A49" w14:paraId="09376B24" w14:textId="77777777" w:rsidTr="00E22A49">
        <w:trPr>
          <w:jc w:val="center"/>
        </w:trPr>
        <w:tc>
          <w:tcPr>
            <w:tcW w:w="0" w:type="auto"/>
            <w:tcMar>
              <w:top w:w="57" w:type="dxa"/>
              <w:left w:w="113" w:type="dxa"/>
              <w:bottom w:w="57" w:type="dxa"/>
              <w:right w:w="113" w:type="dxa"/>
            </w:tcMar>
            <w:hideMark/>
          </w:tcPr>
          <w:p w14:paraId="5C0A4DD9" w14:textId="77777777" w:rsidR="00E22A49" w:rsidRPr="00E22A49" w:rsidRDefault="00E22A49" w:rsidP="00E22A49">
            <w:pPr>
              <w:pStyle w:val="Table"/>
            </w:pPr>
            <w:r w:rsidRPr="00E22A49">
              <w:t>σ</w:t>
            </w:r>
            <w:r w:rsidRPr="00E22A49">
              <w:rPr>
                <w:vertAlign w:val="superscript"/>
              </w:rPr>
              <w:t>2</w:t>
            </w:r>
          </w:p>
        </w:tc>
        <w:tc>
          <w:tcPr>
            <w:tcW w:w="0" w:type="auto"/>
            <w:gridSpan w:val="3"/>
            <w:tcMar>
              <w:top w:w="57" w:type="dxa"/>
              <w:left w:w="113" w:type="dxa"/>
              <w:bottom w:w="57" w:type="dxa"/>
              <w:right w:w="113" w:type="dxa"/>
            </w:tcMar>
            <w:hideMark/>
          </w:tcPr>
          <w:p w14:paraId="12595C52" w14:textId="77777777" w:rsidR="00E22A49" w:rsidRPr="00E22A49" w:rsidRDefault="00E22A49" w:rsidP="00E22A49">
            <w:pPr>
              <w:pStyle w:val="Table"/>
            </w:pPr>
            <w:r w:rsidRPr="00E22A49">
              <w:t>3.51</w:t>
            </w:r>
          </w:p>
        </w:tc>
      </w:tr>
      <w:tr w:rsidR="00E22A49" w:rsidRPr="00E22A49" w14:paraId="13FF3F00" w14:textId="77777777" w:rsidTr="00E22A49">
        <w:trPr>
          <w:jc w:val="center"/>
        </w:trPr>
        <w:tc>
          <w:tcPr>
            <w:tcW w:w="0" w:type="auto"/>
            <w:tcMar>
              <w:top w:w="57" w:type="dxa"/>
              <w:left w:w="113" w:type="dxa"/>
              <w:bottom w:w="57" w:type="dxa"/>
              <w:right w:w="113" w:type="dxa"/>
            </w:tcMar>
            <w:hideMark/>
          </w:tcPr>
          <w:p w14:paraId="2E160425" w14:textId="77777777" w:rsidR="00E22A49" w:rsidRPr="00E22A49" w:rsidRDefault="00E22A49" w:rsidP="00E22A49">
            <w:pPr>
              <w:pStyle w:val="Table"/>
            </w:pPr>
            <w:r w:rsidRPr="00E22A49">
              <w:t>τ</w:t>
            </w:r>
            <w:r w:rsidRPr="00E22A49">
              <w:rPr>
                <w:vertAlign w:val="subscript"/>
              </w:rPr>
              <w:t>00</w:t>
            </w:r>
            <w:r w:rsidRPr="00E22A49">
              <w:t> </w:t>
            </w:r>
            <w:r w:rsidRPr="00E22A49">
              <w:rPr>
                <w:vertAlign w:val="subscript"/>
              </w:rPr>
              <w:t>SITE</w:t>
            </w:r>
          </w:p>
        </w:tc>
        <w:tc>
          <w:tcPr>
            <w:tcW w:w="0" w:type="auto"/>
            <w:gridSpan w:val="3"/>
            <w:tcMar>
              <w:top w:w="57" w:type="dxa"/>
              <w:left w:w="113" w:type="dxa"/>
              <w:bottom w:w="57" w:type="dxa"/>
              <w:right w:w="113" w:type="dxa"/>
            </w:tcMar>
            <w:hideMark/>
          </w:tcPr>
          <w:p w14:paraId="1DA9BE89" w14:textId="77777777" w:rsidR="00E22A49" w:rsidRPr="00E22A49" w:rsidRDefault="00E22A49" w:rsidP="00E22A49">
            <w:pPr>
              <w:pStyle w:val="Table"/>
            </w:pPr>
            <w:r w:rsidRPr="00E22A49">
              <w:t>1.62</w:t>
            </w:r>
          </w:p>
        </w:tc>
      </w:tr>
      <w:tr w:rsidR="00E22A49" w:rsidRPr="00E22A49" w14:paraId="7D1E53BF" w14:textId="77777777" w:rsidTr="00E22A49">
        <w:trPr>
          <w:jc w:val="center"/>
        </w:trPr>
        <w:tc>
          <w:tcPr>
            <w:tcW w:w="0" w:type="auto"/>
            <w:tcMar>
              <w:top w:w="57" w:type="dxa"/>
              <w:left w:w="113" w:type="dxa"/>
              <w:bottom w:w="57" w:type="dxa"/>
              <w:right w:w="113" w:type="dxa"/>
            </w:tcMar>
            <w:hideMark/>
          </w:tcPr>
          <w:p w14:paraId="4220A370" w14:textId="77777777" w:rsidR="00E22A49" w:rsidRPr="00E22A49" w:rsidRDefault="00E22A49" w:rsidP="00E22A49">
            <w:pPr>
              <w:pStyle w:val="Table"/>
            </w:pPr>
            <w:r w:rsidRPr="00E22A49">
              <w:t>τ</w:t>
            </w:r>
            <w:r w:rsidRPr="00E22A49">
              <w:rPr>
                <w:vertAlign w:val="subscript"/>
              </w:rPr>
              <w:t>00</w:t>
            </w:r>
            <w:r w:rsidRPr="00E22A49">
              <w:t> </w:t>
            </w:r>
            <w:r w:rsidRPr="00E22A49">
              <w:rPr>
                <w:vertAlign w:val="subscript"/>
              </w:rPr>
              <w:t>SAMPLE_YEAR</w:t>
            </w:r>
          </w:p>
        </w:tc>
        <w:tc>
          <w:tcPr>
            <w:tcW w:w="0" w:type="auto"/>
            <w:gridSpan w:val="3"/>
            <w:tcMar>
              <w:top w:w="57" w:type="dxa"/>
              <w:left w:w="113" w:type="dxa"/>
              <w:bottom w:w="57" w:type="dxa"/>
              <w:right w:w="113" w:type="dxa"/>
            </w:tcMar>
            <w:hideMark/>
          </w:tcPr>
          <w:p w14:paraId="792AE19E" w14:textId="77777777" w:rsidR="00E22A49" w:rsidRPr="00E22A49" w:rsidRDefault="00E22A49" w:rsidP="00E22A49">
            <w:pPr>
              <w:pStyle w:val="Table"/>
            </w:pPr>
            <w:r w:rsidRPr="00E22A49">
              <w:t>0.46</w:t>
            </w:r>
          </w:p>
        </w:tc>
      </w:tr>
      <w:tr w:rsidR="00E22A49" w:rsidRPr="00E22A49" w14:paraId="0E9FC66B" w14:textId="77777777" w:rsidTr="00E22A49">
        <w:trPr>
          <w:jc w:val="center"/>
        </w:trPr>
        <w:tc>
          <w:tcPr>
            <w:tcW w:w="0" w:type="auto"/>
            <w:tcMar>
              <w:top w:w="57" w:type="dxa"/>
              <w:left w:w="113" w:type="dxa"/>
              <w:bottom w:w="57" w:type="dxa"/>
              <w:right w:w="113" w:type="dxa"/>
            </w:tcMar>
            <w:hideMark/>
          </w:tcPr>
          <w:p w14:paraId="0F7FAF37" w14:textId="77777777" w:rsidR="00E22A49" w:rsidRPr="00E22A49" w:rsidRDefault="00E22A49" w:rsidP="00E22A49">
            <w:pPr>
              <w:pStyle w:val="Table"/>
            </w:pPr>
            <w:r w:rsidRPr="00E22A49">
              <w:t>ICC</w:t>
            </w:r>
          </w:p>
        </w:tc>
        <w:tc>
          <w:tcPr>
            <w:tcW w:w="0" w:type="auto"/>
            <w:gridSpan w:val="3"/>
            <w:tcMar>
              <w:top w:w="57" w:type="dxa"/>
              <w:left w:w="113" w:type="dxa"/>
              <w:bottom w:w="57" w:type="dxa"/>
              <w:right w:w="113" w:type="dxa"/>
            </w:tcMar>
            <w:hideMark/>
          </w:tcPr>
          <w:p w14:paraId="307188F4" w14:textId="77777777" w:rsidR="00E22A49" w:rsidRPr="00E22A49" w:rsidRDefault="00E22A49" w:rsidP="00E22A49">
            <w:pPr>
              <w:pStyle w:val="Table"/>
            </w:pPr>
            <w:r w:rsidRPr="00E22A49">
              <w:t>0.37</w:t>
            </w:r>
          </w:p>
        </w:tc>
      </w:tr>
      <w:tr w:rsidR="00E22A49" w:rsidRPr="00E22A49" w14:paraId="281EFF5C" w14:textId="77777777" w:rsidTr="00E22A49">
        <w:trPr>
          <w:jc w:val="center"/>
        </w:trPr>
        <w:tc>
          <w:tcPr>
            <w:tcW w:w="0" w:type="auto"/>
            <w:tcMar>
              <w:top w:w="57" w:type="dxa"/>
              <w:left w:w="113" w:type="dxa"/>
              <w:bottom w:w="57" w:type="dxa"/>
              <w:right w:w="113" w:type="dxa"/>
            </w:tcMar>
            <w:hideMark/>
          </w:tcPr>
          <w:p w14:paraId="228BBF2E" w14:textId="77777777" w:rsidR="00E22A49" w:rsidRPr="00E22A49" w:rsidRDefault="00E22A49" w:rsidP="00E22A49">
            <w:pPr>
              <w:pStyle w:val="Table"/>
            </w:pPr>
            <w:r w:rsidRPr="00E22A49">
              <w:t>N </w:t>
            </w:r>
            <w:r w:rsidRPr="00E22A49">
              <w:rPr>
                <w:vertAlign w:val="subscript"/>
              </w:rPr>
              <w:t>SITE</w:t>
            </w:r>
          </w:p>
        </w:tc>
        <w:tc>
          <w:tcPr>
            <w:tcW w:w="0" w:type="auto"/>
            <w:gridSpan w:val="3"/>
            <w:tcMar>
              <w:top w:w="57" w:type="dxa"/>
              <w:left w:w="113" w:type="dxa"/>
              <w:bottom w:w="57" w:type="dxa"/>
              <w:right w:w="113" w:type="dxa"/>
            </w:tcMar>
            <w:hideMark/>
          </w:tcPr>
          <w:p w14:paraId="6632060D" w14:textId="77777777" w:rsidR="00E22A49" w:rsidRPr="00E22A49" w:rsidRDefault="00E22A49" w:rsidP="00E22A49">
            <w:pPr>
              <w:pStyle w:val="Table"/>
            </w:pPr>
            <w:r w:rsidRPr="00E22A49">
              <w:t>95</w:t>
            </w:r>
          </w:p>
        </w:tc>
      </w:tr>
      <w:tr w:rsidR="00E22A49" w:rsidRPr="00E22A49" w14:paraId="6A4CAD63" w14:textId="77777777" w:rsidTr="00E22A49">
        <w:trPr>
          <w:jc w:val="center"/>
        </w:trPr>
        <w:tc>
          <w:tcPr>
            <w:tcW w:w="0" w:type="auto"/>
            <w:tcMar>
              <w:top w:w="57" w:type="dxa"/>
              <w:left w:w="113" w:type="dxa"/>
              <w:bottom w:w="57" w:type="dxa"/>
              <w:right w:w="113" w:type="dxa"/>
            </w:tcMar>
            <w:hideMark/>
          </w:tcPr>
          <w:p w14:paraId="48372FB5" w14:textId="77777777" w:rsidR="00E22A49" w:rsidRPr="00E22A49" w:rsidRDefault="00E22A49" w:rsidP="00E22A49">
            <w:pPr>
              <w:pStyle w:val="Table"/>
            </w:pPr>
            <w:r w:rsidRPr="00E22A49">
              <w:t>N </w:t>
            </w:r>
            <w:r w:rsidRPr="00E22A49">
              <w:rPr>
                <w:vertAlign w:val="subscript"/>
              </w:rPr>
              <w:t>SAMPLE_YEAR</w:t>
            </w:r>
          </w:p>
        </w:tc>
        <w:tc>
          <w:tcPr>
            <w:tcW w:w="0" w:type="auto"/>
            <w:gridSpan w:val="3"/>
            <w:tcMar>
              <w:top w:w="57" w:type="dxa"/>
              <w:left w:w="113" w:type="dxa"/>
              <w:bottom w:w="57" w:type="dxa"/>
              <w:right w:w="113" w:type="dxa"/>
            </w:tcMar>
            <w:hideMark/>
          </w:tcPr>
          <w:p w14:paraId="082E10F1" w14:textId="77777777" w:rsidR="00E22A49" w:rsidRPr="00E22A49" w:rsidRDefault="00E22A49" w:rsidP="00E22A49">
            <w:pPr>
              <w:pStyle w:val="Table"/>
            </w:pPr>
            <w:r w:rsidRPr="00E22A49">
              <w:t>2</w:t>
            </w:r>
          </w:p>
        </w:tc>
      </w:tr>
      <w:tr w:rsidR="00E22A49" w:rsidRPr="00E22A49" w14:paraId="746E8A31" w14:textId="77777777" w:rsidTr="00E22A49">
        <w:trPr>
          <w:jc w:val="center"/>
        </w:trPr>
        <w:tc>
          <w:tcPr>
            <w:tcW w:w="0" w:type="auto"/>
            <w:tcBorders>
              <w:top w:val="single" w:sz="6" w:space="0" w:color="auto"/>
            </w:tcBorders>
            <w:tcMar>
              <w:top w:w="57" w:type="dxa"/>
              <w:left w:w="113" w:type="dxa"/>
              <w:bottom w:w="57" w:type="dxa"/>
              <w:right w:w="113" w:type="dxa"/>
            </w:tcMar>
            <w:hideMark/>
          </w:tcPr>
          <w:p w14:paraId="1AA4A5E1" w14:textId="77777777" w:rsidR="00E22A49" w:rsidRPr="00E22A49" w:rsidRDefault="00E22A49" w:rsidP="00E22A49">
            <w:pPr>
              <w:pStyle w:val="Table"/>
            </w:pPr>
            <w:r w:rsidRPr="00E22A49">
              <w:t>Observations</w:t>
            </w:r>
          </w:p>
        </w:tc>
        <w:tc>
          <w:tcPr>
            <w:tcW w:w="0" w:type="auto"/>
            <w:gridSpan w:val="3"/>
            <w:tcBorders>
              <w:top w:val="single" w:sz="6" w:space="0" w:color="auto"/>
            </w:tcBorders>
            <w:tcMar>
              <w:top w:w="57" w:type="dxa"/>
              <w:left w:w="113" w:type="dxa"/>
              <w:bottom w:w="57" w:type="dxa"/>
              <w:right w:w="113" w:type="dxa"/>
            </w:tcMar>
            <w:hideMark/>
          </w:tcPr>
          <w:p w14:paraId="397C6654" w14:textId="77777777" w:rsidR="00E22A49" w:rsidRPr="00E22A49" w:rsidRDefault="00E22A49" w:rsidP="00E22A49">
            <w:pPr>
              <w:pStyle w:val="Table"/>
            </w:pPr>
            <w:r w:rsidRPr="00E22A49">
              <w:t>1716</w:t>
            </w:r>
          </w:p>
        </w:tc>
      </w:tr>
      <w:tr w:rsidR="00E22A49" w:rsidRPr="00E22A49" w14:paraId="61274B6A" w14:textId="77777777" w:rsidTr="00E22A49">
        <w:trPr>
          <w:jc w:val="center"/>
        </w:trPr>
        <w:tc>
          <w:tcPr>
            <w:tcW w:w="0" w:type="auto"/>
            <w:tcMar>
              <w:top w:w="57" w:type="dxa"/>
              <w:left w:w="113" w:type="dxa"/>
              <w:bottom w:w="57" w:type="dxa"/>
              <w:right w:w="113" w:type="dxa"/>
            </w:tcMar>
            <w:hideMark/>
          </w:tcPr>
          <w:p w14:paraId="4FB8664C" w14:textId="77777777" w:rsidR="00E22A49" w:rsidRPr="00E22A49" w:rsidRDefault="00E22A49" w:rsidP="00E22A49">
            <w:pPr>
              <w:pStyle w:val="Table"/>
            </w:pPr>
            <w:r w:rsidRPr="00E22A49">
              <w:t>Marginal R</w:t>
            </w:r>
            <w:r w:rsidRPr="00E22A49">
              <w:rPr>
                <w:vertAlign w:val="superscript"/>
              </w:rPr>
              <w:t>2</w:t>
            </w:r>
            <w:r w:rsidRPr="00E22A49">
              <w:t> / Conditional R</w:t>
            </w:r>
            <w:r w:rsidRPr="00E22A49">
              <w:rPr>
                <w:vertAlign w:val="superscript"/>
              </w:rPr>
              <w:t>2</w:t>
            </w:r>
          </w:p>
        </w:tc>
        <w:tc>
          <w:tcPr>
            <w:tcW w:w="0" w:type="auto"/>
            <w:gridSpan w:val="3"/>
            <w:tcMar>
              <w:top w:w="57" w:type="dxa"/>
              <w:left w:w="113" w:type="dxa"/>
              <w:bottom w:w="57" w:type="dxa"/>
              <w:right w:w="113" w:type="dxa"/>
            </w:tcMar>
            <w:hideMark/>
          </w:tcPr>
          <w:p w14:paraId="70394C0C" w14:textId="77777777" w:rsidR="00E22A49" w:rsidRPr="00E22A49" w:rsidRDefault="00E22A49" w:rsidP="00E22A49">
            <w:pPr>
              <w:pStyle w:val="Table"/>
            </w:pPr>
            <w:r w:rsidRPr="00E22A49">
              <w:t>0.084 / 0.425</w:t>
            </w:r>
          </w:p>
        </w:tc>
      </w:tr>
    </w:tbl>
    <w:p w14:paraId="0DF9D7A5" w14:textId="77777777" w:rsidR="00E22A49" w:rsidRPr="00E22A49" w:rsidRDefault="00E22A49" w:rsidP="00E22A49"/>
    <w:p w14:paraId="117F32CF" w14:textId="77777777" w:rsidR="00E90451" w:rsidRPr="004F71F1" w:rsidRDefault="00E90451" w:rsidP="00D95039">
      <w:pPr>
        <w:rPr>
          <w:ins w:id="5289" w:author="Daniel Stewart" w:date="2022-02-09T13:48:00Z"/>
        </w:rPr>
      </w:pPr>
    </w:p>
    <w:p w14:paraId="6C1C6490" w14:textId="4342ED68" w:rsidR="00E90451" w:rsidRDefault="00C10339" w:rsidP="00D95039">
      <w:pPr>
        <w:rPr>
          <w:ins w:id="5290" w:author="Daniel Stewart" w:date="2022-02-10T09:42:00Z"/>
          <w:color w:val="000000" w:themeColor="text1"/>
          <w:sz w:val="32"/>
          <w:szCs w:val="32"/>
        </w:rPr>
      </w:pPr>
      <w:ins w:id="5291" w:author="Daniel Stewart" w:date="2022-02-09T13:48:00Z">
        <w:r>
          <w:br w:type="page"/>
        </w:r>
      </w:ins>
    </w:p>
    <w:p w14:paraId="7B0646E7" w14:textId="10879FEC" w:rsidR="00C10339" w:rsidRPr="00CE54E0" w:rsidRDefault="00BA4337">
      <w:pPr>
        <w:pStyle w:val="Heading2"/>
        <w:numPr>
          <w:ilvl w:val="0"/>
          <w:numId w:val="0"/>
        </w:numPr>
        <w:rPr>
          <w:ins w:id="5292" w:author="Daniel Stewart" w:date="2022-02-09T13:48:00Z"/>
        </w:rPr>
        <w:pPrChange w:id="5293" w:author="Daniel Stewart" w:date="2022-02-10T12:48:00Z">
          <w:pPr>
            <w:pStyle w:val="Heading1"/>
          </w:pPr>
        </w:pPrChange>
      </w:pPr>
      <w:bookmarkStart w:id="5294" w:name="_Toc97625669"/>
      <w:ins w:id="5295" w:author="Daniel Stewart" w:date="2022-02-10T10:09:00Z">
        <w:r w:rsidRPr="00CE54E0">
          <w:rPr>
            <w:noProof/>
          </w:rPr>
          <w:lastRenderedPageBreak/>
          <w:drawing>
            <wp:anchor distT="0" distB="0" distL="114300" distR="114300" simplePos="0" relativeHeight="251694160" behindDoc="0" locked="0" layoutInCell="1" allowOverlap="1" wp14:anchorId="27EB3D08" wp14:editId="5AC4A3B8">
              <wp:simplePos x="0" y="0"/>
              <wp:positionH relativeFrom="column">
                <wp:posOffset>3082290</wp:posOffset>
              </wp:positionH>
              <wp:positionV relativeFrom="paragraph">
                <wp:posOffset>4330451</wp:posOffset>
              </wp:positionV>
              <wp:extent cx="1874520" cy="1724025"/>
              <wp:effectExtent l="0" t="0" r="5080" b="3175"/>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rotWithShape="1">
                      <a:blip r:embed="rId75">
                        <a:extLst>
                          <a:ext uri="{28A0092B-C50C-407E-A947-70E740481C1C}">
                            <a14:useLocalDpi xmlns:a14="http://schemas.microsoft.com/office/drawing/2010/main" val="0"/>
                          </a:ext>
                        </a:extLst>
                      </a:blip>
                      <a:srcRect l="11008" t="20776" r="8862" b="5511"/>
                      <a:stretch/>
                    </pic:blipFill>
                    <pic:spPr bwMode="auto">
                      <a:xfrm>
                        <a:off x="0" y="0"/>
                        <a:ext cx="1874520" cy="17240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ins>
      <w:ins w:id="5296" w:author="Daniel Stewart" w:date="2022-02-10T10:05:00Z">
        <w:r w:rsidRPr="00CE54E0">
          <w:rPr>
            <w:noProof/>
          </w:rPr>
          <w:drawing>
            <wp:anchor distT="0" distB="0" distL="114300" distR="114300" simplePos="0" relativeHeight="251688016" behindDoc="0" locked="0" layoutInCell="1" allowOverlap="1" wp14:anchorId="6416800B" wp14:editId="27049335">
              <wp:simplePos x="0" y="0"/>
              <wp:positionH relativeFrom="column">
                <wp:posOffset>3085827</wp:posOffset>
              </wp:positionH>
              <wp:positionV relativeFrom="paragraph">
                <wp:posOffset>2402840</wp:posOffset>
              </wp:positionV>
              <wp:extent cx="1863090" cy="1853565"/>
              <wp:effectExtent l="0" t="0" r="3810" b="635"/>
              <wp:wrapTopAndBottom/>
              <wp:docPr id="31" name="Picture 3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hart, scatter chart&#10;&#10;Description automatically generated"/>
                      <pic:cNvPicPr/>
                    </pic:nvPicPr>
                    <pic:blipFill rotWithShape="1">
                      <a:blip r:embed="rId76">
                        <a:extLst>
                          <a:ext uri="{28A0092B-C50C-407E-A947-70E740481C1C}">
                            <a14:useLocalDpi xmlns:a14="http://schemas.microsoft.com/office/drawing/2010/main" val="0"/>
                          </a:ext>
                        </a:extLst>
                      </a:blip>
                      <a:srcRect l="11996" t="20776" r="8330"/>
                      <a:stretch/>
                    </pic:blipFill>
                    <pic:spPr bwMode="auto">
                      <a:xfrm>
                        <a:off x="0" y="0"/>
                        <a:ext cx="1863090" cy="18535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ins>
      <w:ins w:id="5297" w:author="Daniel Stewart" w:date="2022-02-10T10:09:00Z">
        <w:r w:rsidRPr="00CE54E0">
          <w:rPr>
            <w:noProof/>
          </w:rPr>
          <w:drawing>
            <wp:anchor distT="0" distB="0" distL="114300" distR="114300" simplePos="0" relativeHeight="251692112" behindDoc="0" locked="0" layoutInCell="1" allowOverlap="1" wp14:anchorId="3811A8DC" wp14:editId="6C3D0C1E">
              <wp:simplePos x="0" y="0"/>
              <wp:positionH relativeFrom="column">
                <wp:posOffset>904875</wp:posOffset>
              </wp:positionH>
              <wp:positionV relativeFrom="paragraph">
                <wp:posOffset>4324246</wp:posOffset>
              </wp:positionV>
              <wp:extent cx="2067560" cy="1853565"/>
              <wp:effectExtent l="0" t="0" r="2540" b="635"/>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rotWithShape="1">
                      <a:blip r:embed="rId77">
                        <a:extLst>
                          <a:ext uri="{28A0092B-C50C-407E-A947-70E740481C1C}">
                            <a14:useLocalDpi xmlns:a14="http://schemas.microsoft.com/office/drawing/2010/main" val="0"/>
                          </a:ext>
                        </a:extLst>
                      </a:blip>
                      <a:srcRect l="10511" t="20776" r="1114"/>
                      <a:stretch/>
                    </pic:blipFill>
                    <pic:spPr bwMode="auto">
                      <a:xfrm>
                        <a:off x="0" y="0"/>
                        <a:ext cx="2067560" cy="18535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ins>
      <w:ins w:id="5298" w:author="Daniel Stewart" w:date="2022-02-10T10:02:00Z">
        <w:r w:rsidRPr="00CE54E0">
          <w:rPr>
            <w:noProof/>
          </w:rPr>
          <w:drawing>
            <wp:anchor distT="0" distB="0" distL="114300" distR="114300" simplePos="0" relativeHeight="251685968" behindDoc="0" locked="0" layoutInCell="1" allowOverlap="1" wp14:anchorId="253D16E2" wp14:editId="30E3FA4A">
              <wp:simplePos x="0" y="0"/>
              <wp:positionH relativeFrom="column">
                <wp:posOffset>686966</wp:posOffset>
              </wp:positionH>
              <wp:positionV relativeFrom="paragraph">
                <wp:posOffset>2401570</wp:posOffset>
              </wp:positionV>
              <wp:extent cx="2287905" cy="1782445"/>
              <wp:effectExtent l="0" t="0" r="0"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rotWithShape="1">
                      <a:blip r:embed="rId78">
                        <a:extLst>
                          <a:ext uri="{28A0092B-C50C-407E-A947-70E740481C1C}">
                            <a14:useLocalDpi xmlns:a14="http://schemas.microsoft.com/office/drawing/2010/main" val="0"/>
                          </a:ext>
                        </a:extLst>
                      </a:blip>
                      <a:srcRect l="1113" t="20281" r="1113" b="3526"/>
                      <a:stretch/>
                    </pic:blipFill>
                    <pic:spPr bwMode="auto">
                      <a:xfrm>
                        <a:off x="0" y="0"/>
                        <a:ext cx="2287905" cy="17824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ins>
      <w:ins w:id="5299" w:author="Daniel Stewart" w:date="2022-02-10T10:00:00Z">
        <w:r w:rsidRPr="00CE54E0">
          <w:rPr>
            <w:noProof/>
          </w:rPr>
          <w:drawing>
            <wp:anchor distT="0" distB="0" distL="114300" distR="114300" simplePos="0" relativeHeight="251683920" behindDoc="0" locked="0" layoutInCell="1" allowOverlap="1" wp14:anchorId="23F41F4F" wp14:editId="38E48BEC">
              <wp:simplePos x="0" y="0"/>
              <wp:positionH relativeFrom="column">
                <wp:posOffset>3087370</wp:posOffset>
              </wp:positionH>
              <wp:positionV relativeFrom="paragraph">
                <wp:posOffset>504190</wp:posOffset>
              </wp:positionV>
              <wp:extent cx="2009775" cy="1781810"/>
              <wp:effectExtent l="0" t="0" r="0"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rotWithShape="1">
                      <a:blip r:embed="rId79">
                        <a:extLst>
                          <a:ext uri="{28A0092B-C50C-407E-A947-70E740481C1C}">
                            <a14:useLocalDpi xmlns:a14="http://schemas.microsoft.com/office/drawing/2010/main" val="0"/>
                          </a:ext>
                        </a:extLst>
                      </a:blip>
                      <a:srcRect l="12985" t="20283" r="1113" b="3543"/>
                      <a:stretch/>
                    </pic:blipFill>
                    <pic:spPr bwMode="auto">
                      <a:xfrm>
                        <a:off x="0" y="0"/>
                        <a:ext cx="2009775" cy="17818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ins>
      <w:del w:id="5300" w:author="Daniel Stewart" w:date="2022-02-10T10:05:00Z">
        <w:r w:rsidR="00E63E8D" w:rsidRPr="00CE54E0" w:rsidDel="00E63E8D">
          <w:rPr>
            <w:noProof/>
          </w:rPr>
          <w:drawing>
            <wp:anchor distT="0" distB="0" distL="114300" distR="114300" simplePos="0" relativeHeight="251658300" behindDoc="0" locked="0" layoutInCell="1" allowOverlap="1" wp14:anchorId="0A5EC746" wp14:editId="3AFB21FA">
              <wp:simplePos x="0" y="0"/>
              <wp:positionH relativeFrom="column">
                <wp:posOffset>2662177</wp:posOffset>
              </wp:positionH>
              <wp:positionV relativeFrom="paragraph">
                <wp:posOffset>2870522</wp:posOffset>
              </wp:positionV>
              <wp:extent cx="2339975" cy="1861185"/>
              <wp:effectExtent l="0" t="0" r="0" b="5715"/>
              <wp:wrapTopAndBottom/>
              <wp:docPr id="144723471" name="Picture 144723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23471" name="Picture 144723471"/>
                      <pic:cNvPicPr/>
                    </pic:nvPicPr>
                    <pic:blipFill>
                      <a:blip r:embed="rId76">
                        <a:extLst>
                          <a:ext uri="{28A0092B-C50C-407E-A947-70E740481C1C}">
                            <a14:useLocalDpi xmlns:a14="http://schemas.microsoft.com/office/drawing/2010/main" val="0"/>
                          </a:ext>
                        </a:extLst>
                      </a:blip>
                      <a:srcRect t="10231" b="10231"/>
                      <a:stretch>
                        <a:fillRect/>
                      </a:stretch>
                    </pic:blipFill>
                    <pic:spPr bwMode="auto">
                      <a:xfrm>
                        <a:off x="0" y="0"/>
                        <a:ext cx="2339975" cy="18611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del>
      <w:ins w:id="5301" w:author="Daniel Stewart" w:date="2022-02-09T13:48:00Z">
        <w:r w:rsidR="00C10339" w:rsidRPr="00CE54E0">
          <w:t xml:space="preserve">Appendix </w:t>
        </w:r>
        <w:del w:id="5302" w:author="Daniel Stewart" w:date="2022-02-10T12:48:00Z">
          <w:r w:rsidR="00C10339" w:rsidRPr="00CE54E0" w:rsidDel="000367B4">
            <w:delText>G</w:delText>
          </w:r>
        </w:del>
      </w:ins>
      <w:r w:rsidR="0086183B">
        <w:t>N</w:t>
      </w:r>
      <w:ins w:id="5303" w:author="Daniel Stewart" w:date="2022-02-09T13:48:00Z">
        <w:r w:rsidR="00C10339" w:rsidRPr="00CE54E0">
          <w:t xml:space="preserve">. Native </w:t>
        </w:r>
        <w:del w:id="5304" w:author="Daniel Stewart" w:date="2022-02-10T13:08:00Z">
          <w:r w:rsidR="00C10339" w:rsidRPr="00CE54E0" w:rsidDel="006B139D">
            <w:delText>R</w:delText>
          </w:r>
        </w:del>
      </w:ins>
      <w:r w:rsidR="00055075">
        <w:t>R</w:t>
      </w:r>
      <w:ins w:id="5305" w:author="Daniel Stewart" w:date="2022-02-09T13:48:00Z">
        <w:r w:rsidR="00C10339" w:rsidRPr="00CE54E0">
          <w:t xml:space="preserve">ichness </w:t>
        </w:r>
        <w:del w:id="5306" w:author="Daniel Stewart" w:date="2022-02-10T13:08:00Z">
          <w:r w:rsidR="00C10339" w:rsidRPr="00CE54E0" w:rsidDel="006B139D">
            <w:delText>M</w:delText>
          </w:r>
        </w:del>
      </w:ins>
      <w:r w:rsidR="00055075">
        <w:t>M</w:t>
      </w:r>
      <w:ins w:id="5307" w:author="Daniel Stewart" w:date="2022-02-09T13:48:00Z">
        <w:r w:rsidR="00C10339" w:rsidRPr="00CE54E0">
          <w:t xml:space="preserve">odel </w:t>
        </w:r>
      </w:ins>
      <w:r w:rsidR="00055075">
        <w:t>V</w:t>
      </w:r>
      <w:ins w:id="5308" w:author="Daniel Stewart" w:date="2022-02-09T13:48:00Z">
        <w:del w:id="5309" w:author="Daniel Stewart" w:date="2022-02-10T13:08:00Z">
          <w:r w:rsidR="00C10339" w:rsidRPr="00CE54E0" w:rsidDel="006B139D">
            <w:delText>V</w:delText>
          </w:r>
        </w:del>
        <w:r w:rsidR="00C10339" w:rsidRPr="00CE54E0">
          <w:t>isualizations</w:t>
        </w:r>
        <w:bookmarkEnd w:id="5294"/>
      </w:ins>
    </w:p>
    <w:p w14:paraId="047D890A" w14:textId="0581151F" w:rsidR="0058307C" w:rsidRDefault="00371A03" w:rsidP="00DC3710">
      <w:pPr>
        <w:rPr>
          <w:ins w:id="5310" w:author="Daniel Stewart" w:date="2022-02-10T13:16:00Z"/>
        </w:rPr>
      </w:pPr>
      <w:ins w:id="5311" w:author="Daniel Stewart" w:date="2022-02-10T09:59:00Z">
        <w:r>
          <w:rPr>
            <w:noProof/>
          </w:rPr>
          <w:drawing>
            <wp:anchor distT="0" distB="0" distL="114300" distR="114300" simplePos="0" relativeHeight="251681872" behindDoc="0" locked="0" layoutInCell="1" allowOverlap="1" wp14:anchorId="296F5BC4" wp14:editId="197A1602">
              <wp:simplePos x="0" y="0"/>
              <wp:positionH relativeFrom="column">
                <wp:posOffset>916940</wp:posOffset>
              </wp:positionH>
              <wp:positionV relativeFrom="paragraph">
                <wp:posOffset>204568</wp:posOffset>
              </wp:positionV>
              <wp:extent cx="1828800" cy="1770380"/>
              <wp:effectExtent l="0" t="0" r="0" b="0"/>
              <wp:wrapTopAndBottom/>
              <wp:docPr id="10" name="Picture 10"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scatter chart&#10;&#10;Description automatically generated"/>
                      <pic:cNvPicPr/>
                    </pic:nvPicPr>
                    <pic:blipFill rotWithShape="1">
                      <a:blip r:embed="rId80">
                        <a:extLst>
                          <a:ext uri="{28A0092B-C50C-407E-A947-70E740481C1C}">
                            <a14:useLocalDpi xmlns:a14="http://schemas.microsoft.com/office/drawing/2010/main" val="0"/>
                          </a:ext>
                        </a:extLst>
                      </a:blip>
                      <a:srcRect l="13460" t="21270" r="8361" b="3043"/>
                      <a:stretch/>
                    </pic:blipFill>
                    <pic:spPr bwMode="auto">
                      <a:xfrm>
                        <a:off x="0" y="0"/>
                        <a:ext cx="1828800" cy="17703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ins>
      <w:r w:rsidR="0086183B">
        <w:rPr>
          <w:noProof/>
        </w:rPr>
        <mc:AlternateContent>
          <mc:Choice Requires="wps">
            <w:drawing>
              <wp:anchor distT="0" distB="0" distL="114300" distR="114300" simplePos="0" relativeHeight="251733072" behindDoc="0" locked="0" layoutInCell="1" allowOverlap="1" wp14:anchorId="585DD305" wp14:editId="4413EB0D">
                <wp:simplePos x="0" y="0"/>
                <wp:positionH relativeFrom="column">
                  <wp:posOffset>685800</wp:posOffset>
                </wp:positionH>
                <wp:positionV relativeFrom="paragraph">
                  <wp:posOffset>5951220</wp:posOffset>
                </wp:positionV>
                <wp:extent cx="4274820" cy="622300"/>
                <wp:effectExtent l="0" t="0" r="5080" b="0"/>
                <wp:wrapTopAndBottom/>
                <wp:docPr id="60" name="Text Box 60"/>
                <wp:cNvGraphicFramePr/>
                <a:graphic xmlns:a="http://schemas.openxmlformats.org/drawingml/2006/main">
                  <a:graphicData uri="http://schemas.microsoft.com/office/word/2010/wordprocessingShape">
                    <wps:wsp>
                      <wps:cNvSpPr txBox="1"/>
                      <wps:spPr>
                        <a:xfrm>
                          <a:off x="0" y="0"/>
                          <a:ext cx="4274820" cy="622300"/>
                        </a:xfrm>
                        <a:prstGeom prst="rect">
                          <a:avLst/>
                        </a:prstGeom>
                        <a:solidFill>
                          <a:prstClr val="white"/>
                        </a:solidFill>
                        <a:ln>
                          <a:noFill/>
                        </a:ln>
                      </wps:spPr>
                      <wps:txbx>
                        <w:txbxContent>
                          <w:p w14:paraId="44033559" w14:textId="5F469826" w:rsidR="0086183B" w:rsidRPr="00B3494B" w:rsidRDefault="0086183B" w:rsidP="0086183B">
                            <w:pPr>
                              <w:pStyle w:val="Caption"/>
                              <w:rPr>
                                <w:b/>
                                <w:bCs/>
                                <w:noProof/>
                                <w:color w:val="000000" w:themeColor="text1"/>
                              </w:rPr>
                            </w:pPr>
                            <w:bookmarkStart w:id="5312" w:name="_Toc96540410"/>
                            <w:r>
                              <w:t xml:space="preserve">Figure </w:t>
                            </w:r>
                            <w:r w:rsidR="004F0ACE">
                              <w:fldChar w:fldCharType="begin"/>
                            </w:r>
                            <w:r w:rsidR="004F0ACE">
                              <w:instrText xml:space="preserve"> SEQ Figure \* ARABIC </w:instrText>
                            </w:r>
                            <w:r w:rsidR="004F0ACE">
                              <w:fldChar w:fldCharType="separate"/>
                            </w:r>
                            <w:r>
                              <w:rPr>
                                <w:noProof/>
                              </w:rPr>
                              <w:t>15</w:t>
                            </w:r>
                            <w:r w:rsidR="004F0ACE">
                              <w:rPr>
                                <w:noProof/>
                              </w:rPr>
                              <w:fldChar w:fldCharType="end"/>
                            </w:r>
                            <w:r>
                              <w:t xml:space="preserve">. </w:t>
                            </w:r>
                            <w:r w:rsidRPr="009127CF">
                              <w:t>Plots</w:t>
                            </w:r>
                            <w:r>
                              <w:t xml:space="preserve"> </w:t>
                            </w:r>
                            <w:r w:rsidRPr="009127CF">
                              <w:t xml:space="preserve">displaying how </w:t>
                            </w:r>
                            <w:r>
                              <w:t xml:space="preserve">native richness </w:t>
                            </w:r>
                            <w:r w:rsidRPr="009127CF">
                              <w:t>changes as a function of each model predictor (x-axis), while all other model variables are held fixed. The expected value is displayed with the blue line, 95% confidence interval for the expected value with the grey band, and partial residuals with red dots</w:t>
                            </w:r>
                            <w:ins w:id="5313" w:author="Daniel Stewart" w:date="2022-02-10T13:11:00Z">
                              <w:r>
                                <w:t>.</w:t>
                              </w:r>
                            </w:ins>
                            <w:bookmarkEnd w:id="5312"/>
                            <w:del w:id="5314" w:author="Daniel Stewart" w:date="2022-02-10T13:11:00Z">
                              <w:r w:rsidDel="006B139D">
                                <w:delText xml:space="preserve"> (bottom right exempt)</w:delText>
                              </w:r>
                              <w:r w:rsidRPr="009127CF" w:rsidDel="006B139D">
                                <w:delText>.</w:delText>
                              </w:r>
                            </w:del>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5DD305" id="Text Box 60" o:spid="_x0000_s1037" type="#_x0000_t202" style="position:absolute;left:0;text-align:left;margin-left:54pt;margin-top:468.6pt;width:336.6pt;height:49pt;z-index:251733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" stroked="f">
                <v:textbox inset="0,0,0,0">
                  <w:txbxContent>
                    <w:p w14:paraId="44033559" w14:textId="5F469826" w:rsidR="0086183B" w:rsidRPr="00B3494B" w:rsidRDefault="0086183B" w:rsidP="0086183B">
                      <w:pPr>
                        <w:pStyle w:val="Caption"/>
                        <w:rPr>
                          <w:b/>
                          <w:bCs/>
                          <w:noProof/>
                          <w:color w:val="000000" w:themeColor="text1"/>
                        </w:rPr>
                      </w:pPr>
                      <w:bookmarkStart w:id="5315" w:name="_Toc96540410"/>
                      <w:r>
                        <w:t xml:space="preserve">Figure </w:t>
                      </w:r>
                      <w:r w:rsidR="004F0ACE">
                        <w:fldChar w:fldCharType="begin"/>
                      </w:r>
                      <w:r w:rsidR="004F0ACE">
                        <w:instrText xml:space="preserve"> SEQ Figure \* ARABIC </w:instrText>
                      </w:r>
                      <w:r w:rsidR="004F0ACE">
                        <w:fldChar w:fldCharType="separate"/>
                      </w:r>
                      <w:r>
                        <w:rPr>
                          <w:noProof/>
                        </w:rPr>
                        <w:t>15</w:t>
                      </w:r>
                      <w:r w:rsidR="004F0ACE">
                        <w:rPr>
                          <w:noProof/>
                        </w:rPr>
                        <w:fldChar w:fldCharType="end"/>
                      </w:r>
                      <w:r>
                        <w:t xml:space="preserve">. </w:t>
                      </w:r>
                      <w:r w:rsidRPr="009127CF">
                        <w:t>Plots</w:t>
                      </w:r>
                      <w:r>
                        <w:t xml:space="preserve"> </w:t>
                      </w:r>
                      <w:r w:rsidRPr="009127CF">
                        <w:t xml:space="preserve">displaying how </w:t>
                      </w:r>
                      <w:r>
                        <w:t xml:space="preserve">native richness </w:t>
                      </w:r>
                      <w:r w:rsidRPr="009127CF">
                        <w:t>changes as a function of each model predictor (x-axis), while all other model variables are held fixed. The expected value is displayed with the blue line, 95% confidence interval for the expected value with the grey band, and partial residuals with red dots</w:t>
                      </w:r>
                      <w:ins w:id="5316" w:author="Daniel Stewart" w:date="2022-02-10T13:11:00Z">
                        <w:r>
                          <w:t>.</w:t>
                        </w:r>
                      </w:ins>
                      <w:bookmarkEnd w:id="5315"/>
                      <w:del w:id="5317" w:author="Daniel Stewart" w:date="2022-02-10T13:11:00Z">
                        <w:r w:rsidDel="006B139D">
                          <w:delText xml:space="preserve"> (bottom right exempt)</w:delText>
                        </w:r>
                        <w:r w:rsidRPr="009127CF" w:rsidDel="006B139D">
                          <w:delText>.</w:delText>
                        </w:r>
                      </w:del>
                    </w:p>
                  </w:txbxContent>
                </v:textbox>
                <w10:wrap type="topAndBottom"/>
              </v:shape>
            </w:pict>
          </mc:Fallback>
        </mc:AlternateContent>
      </w:r>
      <w:del w:id="5318" w:author="Daniel Stewart" w:date="2022-02-10T09:59:00Z">
        <w:r w:rsidR="002A152D" w:rsidDel="002A152D">
          <w:rPr>
            <w:noProof/>
          </w:rPr>
          <w:drawing>
            <wp:anchor distT="0" distB="0" distL="114300" distR="114300" simplePos="0" relativeHeight="251658304" behindDoc="0" locked="0" layoutInCell="1" allowOverlap="1" wp14:anchorId="010B81B8" wp14:editId="4673FF8D">
              <wp:simplePos x="0" y="0"/>
              <wp:positionH relativeFrom="column">
                <wp:posOffset>2880995</wp:posOffset>
              </wp:positionH>
              <wp:positionV relativeFrom="paragraph">
                <wp:posOffset>311150</wp:posOffset>
              </wp:positionV>
              <wp:extent cx="2339975" cy="1875155"/>
              <wp:effectExtent l="0" t="0" r="0" b="4445"/>
              <wp:wrapTopAndBottom/>
              <wp:docPr id="144723474" name="Picture 14472347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scatter chart&#10;&#10;Description automatically generated"/>
                      <pic:cNvPicPr/>
                    </pic:nvPicPr>
                    <pic:blipFill rotWithShape="1">
                      <a:blip r:embed="rId81">
                        <a:extLst>
                          <a:ext uri="{28A0092B-C50C-407E-A947-70E740481C1C}">
                            <a14:useLocalDpi xmlns:a14="http://schemas.microsoft.com/office/drawing/2010/main" val="0"/>
                          </a:ext>
                        </a:extLst>
                      </a:blip>
                      <a:srcRect t="19839"/>
                      <a:stretch/>
                    </pic:blipFill>
                    <pic:spPr bwMode="auto">
                      <a:xfrm>
                        <a:off x="0" y="0"/>
                        <a:ext cx="2339975" cy="18751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A152D" w:rsidDel="002A152D">
          <w:rPr>
            <w:noProof/>
          </w:rPr>
          <w:drawing>
            <wp:anchor distT="0" distB="0" distL="114300" distR="114300" simplePos="0" relativeHeight="251658303" behindDoc="0" locked="0" layoutInCell="1" allowOverlap="1" wp14:anchorId="027DB14D" wp14:editId="48BF9074">
              <wp:simplePos x="0" y="0"/>
              <wp:positionH relativeFrom="column">
                <wp:posOffset>506095</wp:posOffset>
              </wp:positionH>
              <wp:positionV relativeFrom="paragraph">
                <wp:posOffset>306705</wp:posOffset>
              </wp:positionV>
              <wp:extent cx="2339975" cy="1875155"/>
              <wp:effectExtent l="0" t="0" r="0" b="4445"/>
              <wp:wrapTopAndBottom/>
              <wp:docPr id="144723475" name="Picture 14472347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23475" name="Picture 144723475" descr="Chart, scatter chart&#10;&#10;Description automatically generated"/>
                      <pic:cNvPicPr/>
                    </pic:nvPicPr>
                    <pic:blipFill rotWithShape="1">
                      <a:blip r:embed="rId82">
                        <a:extLst>
                          <a:ext uri="{28A0092B-C50C-407E-A947-70E740481C1C}">
                            <a14:useLocalDpi xmlns:a14="http://schemas.microsoft.com/office/drawing/2010/main" val="0"/>
                          </a:ext>
                        </a:extLst>
                      </a:blip>
                      <a:srcRect t="19839"/>
                      <a:stretch/>
                    </pic:blipFill>
                    <pic:spPr bwMode="auto">
                      <a:xfrm>
                        <a:off x="0" y="0"/>
                        <a:ext cx="2339975" cy="18751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del>
    </w:p>
    <w:p w14:paraId="07386B6D" w14:textId="77777777" w:rsidR="00EF45BD" w:rsidRDefault="00D167E9" w:rsidP="00F2593A">
      <w:pPr>
        <w:spacing w:line="240" w:lineRule="auto"/>
        <w:jc w:val="left"/>
        <w:rPr>
          <w:b/>
          <w:bCs/>
          <w:color w:val="000000" w:themeColor="text1"/>
          <w:sz w:val="32"/>
          <w:szCs w:val="32"/>
        </w:rPr>
      </w:pPr>
      <w:r>
        <w:rPr>
          <w:noProof/>
        </w:rPr>
        <w:drawing>
          <wp:anchor distT="0" distB="0" distL="114300" distR="114300" simplePos="0" relativeHeight="251775056" behindDoc="0" locked="0" layoutInCell="1" allowOverlap="1" wp14:anchorId="1AA3E3A1" wp14:editId="6EDDAA15">
            <wp:simplePos x="0" y="0"/>
            <wp:positionH relativeFrom="column">
              <wp:posOffset>1996830</wp:posOffset>
            </wp:positionH>
            <wp:positionV relativeFrom="paragraph">
              <wp:posOffset>5994889</wp:posOffset>
            </wp:positionV>
            <wp:extent cx="2339975" cy="2339975"/>
            <wp:effectExtent l="0" t="0" r="0" b="0"/>
            <wp:wrapTopAndBottom/>
            <wp:docPr id="438458067" name="Picture 438458067"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458067" name="Picture 438458067" descr="Chart, scatter chart&#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2339975" cy="2339975"/>
                    </a:xfrm>
                    <a:prstGeom prst="rect">
                      <a:avLst/>
                    </a:prstGeom>
                  </pic:spPr>
                </pic:pic>
              </a:graphicData>
            </a:graphic>
            <wp14:sizeRelH relativeFrom="page">
              <wp14:pctWidth>0</wp14:pctWidth>
            </wp14:sizeRelH>
            <wp14:sizeRelV relativeFrom="page">
              <wp14:pctHeight>0</wp14:pctHeight>
            </wp14:sizeRelV>
          </wp:anchor>
        </w:drawing>
      </w:r>
      <w:ins w:id="5319" w:author="Daniel Stewart" w:date="2022-02-10T13:16:00Z">
        <w:r w:rsidR="0058307C">
          <w:br w:type="page"/>
        </w:r>
      </w:ins>
      <w:ins w:id="5320" w:author="Daniel Stewart" w:date="2022-02-10T10:40:00Z">
        <w:r w:rsidR="00371A03">
          <w:rPr>
            <w:noProof/>
          </w:rPr>
          <w:lastRenderedPageBreak/>
          <w:drawing>
            <wp:anchor distT="0" distB="0" distL="114300" distR="114300" simplePos="0" relativeHeight="251777104" behindDoc="0" locked="0" layoutInCell="1" allowOverlap="1" wp14:anchorId="0DAB6B97" wp14:editId="1B4DB66B">
              <wp:simplePos x="0" y="0"/>
              <wp:positionH relativeFrom="column">
                <wp:posOffset>4192075</wp:posOffset>
              </wp:positionH>
              <wp:positionV relativeFrom="paragraph">
                <wp:posOffset>2574339</wp:posOffset>
              </wp:positionV>
              <wp:extent cx="839972" cy="201930"/>
              <wp:effectExtent l="0" t="0" r="0" b="1270"/>
              <wp:wrapNone/>
              <wp:docPr id="438458068" name="Picture 43845806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458066" name="Picture 438458066" descr="Chart, line chart&#10;&#10;Description automatically generated"/>
                      <pic:cNvPicPr/>
                    </pic:nvPicPr>
                    <pic:blipFill rotWithShape="1">
                      <a:blip r:embed="rId73">
                        <a:extLst>
                          <a:ext uri="{28A0092B-C50C-407E-A947-70E740481C1C}">
                            <a14:useLocalDpi xmlns:a14="http://schemas.microsoft.com/office/drawing/2010/main" val="0"/>
                          </a:ext>
                        </a:extLst>
                      </a:blip>
                      <a:srcRect l="77454" t="26668" r="4148" b="65024"/>
                      <a:stretch/>
                    </pic:blipFill>
                    <pic:spPr bwMode="auto">
                      <a:xfrm>
                        <a:off x="0" y="0"/>
                        <a:ext cx="839972" cy="2019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07472" behindDoc="0" locked="0" layoutInCell="1" allowOverlap="1" wp14:anchorId="6A4B3129" wp14:editId="49AC9947">
              <wp:simplePos x="0" y="0"/>
              <wp:positionH relativeFrom="column">
                <wp:posOffset>562610</wp:posOffset>
              </wp:positionH>
              <wp:positionV relativeFrom="paragraph">
                <wp:posOffset>1927225</wp:posOffset>
              </wp:positionV>
              <wp:extent cx="4570095" cy="2432050"/>
              <wp:effectExtent l="0" t="0" r="1905" b="635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83">
                        <a:extLst>
                          <a:ext uri="{28A0092B-C50C-407E-A947-70E740481C1C}">
                            <a14:useLocalDpi xmlns:a14="http://schemas.microsoft.com/office/drawing/2010/main" val="0"/>
                          </a:ext>
                        </a:extLst>
                      </a:blip>
                      <a:srcRect t="42" b="42"/>
                      <a:stretch>
                        <a:fillRect/>
                      </a:stretch>
                    </pic:blipFill>
                    <pic:spPr bwMode="auto">
                      <a:xfrm>
                        <a:off x="0" y="0"/>
                        <a:ext cx="4570095" cy="24320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ins>
      <w:r w:rsidR="000574DD">
        <w:rPr>
          <w:noProof/>
        </w:rPr>
        <mc:AlternateContent>
          <mc:Choice Requires="wps">
            <w:drawing>
              <wp:anchor distT="0" distB="0" distL="114300" distR="114300" simplePos="0" relativeHeight="251735120" behindDoc="0" locked="0" layoutInCell="1" allowOverlap="1" wp14:anchorId="6720FBE4" wp14:editId="2F8F0321">
                <wp:simplePos x="0" y="0"/>
                <wp:positionH relativeFrom="column">
                  <wp:posOffset>565785</wp:posOffset>
                </wp:positionH>
                <wp:positionV relativeFrom="paragraph">
                  <wp:posOffset>4420235</wp:posOffset>
                </wp:positionV>
                <wp:extent cx="4570095" cy="635"/>
                <wp:effectExtent l="0" t="0" r="1905" b="12065"/>
                <wp:wrapTopAndBottom/>
                <wp:docPr id="61" name="Text Box 61"/>
                <wp:cNvGraphicFramePr/>
                <a:graphic xmlns:a="http://schemas.openxmlformats.org/drawingml/2006/main">
                  <a:graphicData uri="http://schemas.microsoft.com/office/word/2010/wordprocessingShape">
                    <wps:wsp>
                      <wps:cNvSpPr txBox="1"/>
                      <wps:spPr>
                        <a:xfrm>
                          <a:off x="0" y="0"/>
                          <a:ext cx="4570095" cy="635"/>
                        </a:xfrm>
                        <a:prstGeom prst="rect">
                          <a:avLst/>
                        </a:prstGeom>
                        <a:solidFill>
                          <a:prstClr val="white"/>
                        </a:solidFill>
                        <a:ln>
                          <a:noFill/>
                        </a:ln>
                      </wps:spPr>
                      <wps:txbx>
                        <w:txbxContent>
                          <w:p w14:paraId="064574F1" w14:textId="77777777" w:rsidR="008306E7" w:rsidRPr="00504849" w:rsidRDefault="008306E7" w:rsidP="008306E7">
                            <w:pPr>
                              <w:pStyle w:val="Caption"/>
                              <w:rPr>
                                <w:b/>
                                <w:bCs/>
                                <w:noProof/>
                                <w:color w:val="000000" w:themeColor="text1"/>
                              </w:rPr>
                            </w:pPr>
                            <w:bookmarkStart w:id="5321" w:name="_Toc96540411"/>
                            <w:r>
                              <w:t xml:space="preserve">Figure </w:t>
                            </w:r>
                            <w:r w:rsidR="004F0ACE">
                              <w:fldChar w:fldCharType="begin"/>
                            </w:r>
                            <w:r w:rsidR="004F0ACE">
                              <w:instrText xml:space="preserve"> SEQ Figure \* ARABIC </w:instrText>
                            </w:r>
                            <w:r w:rsidR="004F0ACE">
                              <w:fldChar w:fldCharType="separate"/>
                            </w:r>
                            <w:r>
                              <w:rPr>
                                <w:noProof/>
                              </w:rPr>
                              <w:t>16</w:t>
                            </w:r>
                            <w:r w:rsidR="004F0ACE">
                              <w:rPr>
                                <w:noProof/>
                              </w:rPr>
                              <w:fldChar w:fldCharType="end"/>
                            </w:r>
                            <w:r>
                              <w:t>. Cross sectional plo</w:t>
                            </w:r>
                            <w:r w:rsidRPr="00DB3FAF">
                              <w:t xml:space="preserve">t displaying </w:t>
                            </w:r>
                            <w:r>
                              <w:t>the fit of a model with an interaction between % distance upriver and elevation. Continuous elevation data are placed into one of three cross-sections: 10</w:t>
                            </w:r>
                            <w:r w:rsidRPr="009127CF">
                              <w:rPr>
                                <w:vertAlign w:val="superscript"/>
                              </w:rPr>
                              <w:t>th</w:t>
                            </w:r>
                            <w:r>
                              <w:t xml:space="preserve"> percentile (red), 50</w:t>
                            </w:r>
                            <w:r w:rsidRPr="009127CF">
                              <w:rPr>
                                <w:vertAlign w:val="superscript"/>
                              </w:rPr>
                              <w:t>th</w:t>
                            </w:r>
                            <w:r>
                              <w:t xml:space="preserve"> percentile (green), and 90</w:t>
                            </w:r>
                            <w:r w:rsidRPr="009127CF">
                              <w:rPr>
                                <w:vertAlign w:val="superscript"/>
                              </w:rPr>
                              <w:t>th</w:t>
                            </w:r>
                            <w:r>
                              <w:t xml:space="preserve"> percentile (blue). </w:t>
                            </w:r>
                            <w:r w:rsidRPr="00DB3FAF">
                              <w:t xml:space="preserve">The expected value is displayed </w:t>
                            </w:r>
                            <w:r>
                              <w:t>by regression lines. Positive and negative residuals are located on the top and bottom axes.</w:t>
                            </w:r>
                            <w:bookmarkEnd w:id="5321"/>
                          </w:p>
                          <w:p w14:paraId="0F17E0DE" w14:textId="31A402D1" w:rsidR="008306E7" w:rsidRPr="00456912" w:rsidRDefault="008306E7" w:rsidP="008306E7">
                            <w:pPr>
                              <w:pStyle w:val="Caption"/>
                              <w:rPr>
                                <w:noProof/>
                                <w:sz w:val="22"/>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20FBE4" id="Text Box 61" o:spid="_x0000_s1038" type="#_x0000_t202" style="position:absolute;margin-left:44.55pt;margin-top:348.05pt;width:359.85pt;height:.05pt;z-index:251735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" stroked="f">
                <v:textbox style="mso-fit-shape-to-text:t" inset="0,0,0,0">
                  <w:txbxContent>
                    <w:p w14:paraId="064574F1" w14:textId="77777777" w:rsidR="008306E7" w:rsidRPr="00504849" w:rsidRDefault="008306E7" w:rsidP="008306E7">
                      <w:pPr>
                        <w:pStyle w:val="Caption"/>
                        <w:rPr>
                          <w:b/>
                          <w:bCs/>
                          <w:noProof/>
                          <w:color w:val="000000" w:themeColor="text1"/>
                        </w:rPr>
                      </w:pPr>
                      <w:bookmarkStart w:id="5322" w:name="_Toc96540411"/>
                      <w:r>
                        <w:t xml:space="preserve">Figure </w:t>
                      </w:r>
                      <w:r w:rsidR="004F0ACE">
                        <w:fldChar w:fldCharType="begin"/>
                      </w:r>
                      <w:r w:rsidR="004F0ACE">
                        <w:instrText xml:space="preserve"> SEQ Figure \* ARABIC </w:instrText>
                      </w:r>
                      <w:r w:rsidR="004F0ACE">
                        <w:fldChar w:fldCharType="separate"/>
                      </w:r>
                      <w:r>
                        <w:rPr>
                          <w:noProof/>
                        </w:rPr>
                        <w:t>16</w:t>
                      </w:r>
                      <w:r w:rsidR="004F0ACE">
                        <w:rPr>
                          <w:noProof/>
                        </w:rPr>
                        <w:fldChar w:fldCharType="end"/>
                      </w:r>
                      <w:r>
                        <w:t>. Cross sectional plo</w:t>
                      </w:r>
                      <w:r w:rsidRPr="00DB3FAF">
                        <w:t xml:space="preserve">t displaying </w:t>
                      </w:r>
                      <w:r>
                        <w:t>the fit of a model with an interaction between % distance upriver and elevation. Continuous elevation data are placed into one of three cross-sections: 10</w:t>
                      </w:r>
                      <w:r w:rsidRPr="009127CF">
                        <w:rPr>
                          <w:vertAlign w:val="superscript"/>
                        </w:rPr>
                        <w:t>th</w:t>
                      </w:r>
                      <w:r>
                        <w:t xml:space="preserve"> percentile (red), 50</w:t>
                      </w:r>
                      <w:r w:rsidRPr="009127CF">
                        <w:rPr>
                          <w:vertAlign w:val="superscript"/>
                        </w:rPr>
                        <w:t>th</w:t>
                      </w:r>
                      <w:r>
                        <w:t xml:space="preserve"> percentile (green), and 90</w:t>
                      </w:r>
                      <w:r w:rsidRPr="009127CF">
                        <w:rPr>
                          <w:vertAlign w:val="superscript"/>
                        </w:rPr>
                        <w:t>th</w:t>
                      </w:r>
                      <w:r>
                        <w:t xml:space="preserve"> percentile (blue). </w:t>
                      </w:r>
                      <w:r w:rsidRPr="00DB3FAF">
                        <w:t xml:space="preserve">The expected value is displayed </w:t>
                      </w:r>
                      <w:r>
                        <w:t>by regression lines. Positive and negative residuals are located on the top and bottom axes.</w:t>
                      </w:r>
                      <w:bookmarkEnd w:id="5322"/>
                    </w:p>
                    <w:p w14:paraId="0F17E0DE" w14:textId="31A402D1" w:rsidR="008306E7" w:rsidRPr="00456912" w:rsidRDefault="008306E7" w:rsidP="008306E7">
                      <w:pPr>
                        <w:pStyle w:val="Caption"/>
                        <w:rPr>
                          <w:noProof/>
                          <w:sz w:val="22"/>
                          <w:szCs w:val="22"/>
                        </w:rPr>
                      </w:pPr>
                    </w:p>
                  </w:txbxContent>
                </v:textbox>
                <w10:wrap type="topAndBottom"/>
              </v:shape>
            </w:pict>
          </mc:Fallback>
        </mc:AlternateContent>
      </w:r>
      <w:r w:rsidR="00EF45BD">
        <w:br w:type="page"/>
      </w:r>
    </w:p>
    <w:p w14:paraId="31E2F04E" w14:textId="2C4FCB0C" w:rsidR="00AB3272" w:rsidRPr="00CE54E0" w:rsidRDefault="00A200F2">
      <w:pPr>
        <w:pStyle w:val="Heading2"/>
        <w:numPr>
          <w:ilvl w:val="0"/>
          <w:numId w:val="0"/>
        </w:numPr>
        <w:rPr>
          <w:ins w:id="5323" w:author="Daniel Stewart" w:date="2022-02-10T10:43:00Z"/>
        </w:rPr>
        <w:pPrChange w:id="5324" w:author="Daniel Stewart" w:date="2022-02-10T13:16:00Z">
          <w:pPr>
            <w:pStyle w:val="Heading1"/>
          </w:pPr>
        </w:pPrChange>
      </w:pPr>
      <w:del w:id="5325" w:author="Daniel Stewart" w:date="2022-02-10T13:16:00Z">
        <w:r w:rsidRPr="00CE54E0" w:rsidDel="0058307C">
          <w:lastRenderedPageBreak/>
          <w:br w:type="page"/>
        </w:r>
      </w:del>
      <w:bookmarkStart w:id="5326" w:name="_Toc97625670"/>
      <w:ins w:id="5327" w:author="Daniel Stewart" w:date="2022-02-10T10:42:00Z">
        <w:r w:rsidR="00AB3272" w:rsidRPr="00CE54E0">
          <w:t xml:space="preserve">Appendix </w:t>
        </w:r>
      </w:ins>
      <w:r w:rsidR="008306E7">
        <w:t>O</w:t>
      </w:r>
      <w:ins w:id="5328" w:author="Daniel Stewart" w:date="2022-02-10T10:42:00Z">
        <w:r w:rsidR="00AB3272" w:rsidRPr="00CE54E0">
          <w:t xml:space="preserve">. </w:t>
        </w:r>
      </w:ins>
      <w:ins w:id="5329" w:author="Daniel Stewart" w:date="2022-02-10T10:43:00Z">
        <w:r w:rsidR="00AB3272" w:rsidRPr="00CE54E0">
          <w:t>Non-</w:t>
        </w:r>
      </w:ins>
      <w:r w:rsidR="00572CC4">
        <w:t>N</w:t>
      </w:r>
      <w:ins w:id="5330" w:author="Daniel Stewart" w:date="2022-02-10T10:42:00Z">
        <w:r w:rsidR="00AB3272" w:rsidRPr="00CE54E0">
          <w:t xml:space="preserve">ative </w:t>
        </w:r>
      </w:ins>
      <w:r w:rsidR="00055075">
        <w:t>R</w:t>
      </w:r>
      <w:ins w:id="5331" w:author="Daniel Stewart" w:date="2022-02-10T10:42:00Z">
        <w:r w:rsidR="00AB3272" w:rsidRPr="00CE54E0">
          <w:t xml:space="preserve">ichness </w:t>
        </w:r>
      </w:ins>
      <w:r w:rsidR="00055075">
        <w:t>M</w:t>
      </w:r>
      <w:ins w:id="5332" w:author="Daniel Stewart" w:date="2022-02-10T10:42:00Z">
        <w:r w:rsidR="00AB3272" w:rsidRPr="00CE54E0">
          <w:t xml:space="preserve">odel </w:t>
        </w:r>
      </w:ins>
      <w:r w:rsidR="00055075">
        <w:t>S</w:t>
      </w:r>
      <w:ins w:id="5333" w:author="Daniel Stewart" w:date="2022-02-10T10:42:00Z">
        <w:r w:rsidR="00AB3272" w:rsidRPr="00CE54E0">
          <w:t xml:space="preserve">ummary </w:t>
        </w:r>
      </w:ins>
      <w:r w:rsidR="00055075">
        <w:t>T</w:t>
      </w:r>
      <w:ins w:id="5334" w:author="Daniel Stewart" w:date="2022-02-10T10:42:00Z">
        <w:r w:rsidR="00AB3272" w:rsidRPr="00CE54E0">
          <w:t>able</w:t>
        </w:r>
      </w:ins>
      <w:bookmarkEnd w:id="5326"/>
    </w:p>
    <w:p w14:paraId="1E0E83FA" w14:textId="0B7BAEBA" w:rsidR="00AD4E1F" w:rsidRDefault="00AD4E1F" w:rsidP="00AD4E1F">
      <w:pPr>
        <w:pStyle w:val="Caption"/>
        <w:keepNext/>
      </w:pPr>
      <w:bookmarkStart w:id="5335" w:name="_Toc96540395"/>
      <w:r>
        <w:t xml:space="preserve">Table </w:t>
      </w:r>
      <w:r w:rsidR="004F0ACE">
        <w:fldChar w:fldCharType="begin"/>
      </w:r>
      <w:r w:rsidR="004F0ACE">
        <w:instrText xml:space="preserve"> SEQ Table \* ARABIC </w:instrText>
      </w:r>
      <w:r w:rsidR="004F0ACE">
        <w:fldChar w:fldCharType="separate"/>
      </w:r>
      <w:r w:rsidR="00F77AA2">
        <w:rPr>
          <w:noProof/>
        </w:rPr>
        <w:t>12</w:t>
      </w:r>
      <w:r w:rsidR="004F0ACE">
        <w:rPr>
          <w:noProof/>
        </w:rPr>
        <w:fldChar w:fldCharType="end"/>
      </w:r>
      <w:r>
        <w:t xml:space="preserve">. </w:t>
      </w:r>
      <w:r w:rsidRPr="00591BD5">
        <w:t>Summary statistics for all variables included in the non-native richness model. Continuous data are summarized using minimum, maximum, mean, and standard deviation values, while categorical data show the number and relative frequency of each variable.</w:t>
      </w:r>
      <w:bookmarkEnd w:id="5335"/>
    </w:p>
    <w:tbl>
      <w:tblPr>
        <w:tblW w:w="0" w:type="auto"/>
        <w:jc w:val="center"/>
        <w:tblCellMar>
          <w:top w:w="15" w:type="dxa"/>
          <w:left w:w="15" w:type="dxa"/>
          <w:bottom w:w="15" w:type="dxa"/>
          <w:right w:w="15" w:type="dxa"/>
        </w:tblCellMar>
        <w:tblLook w:val="04A0" w:firstRow="1" w:lastRow="0" w:firstColumn="1" w:lastColumn="0" w:noHBand="0" w:noVBand="1"/>
      </w:tblPr>
      <w:tblGrid>
        <w:gridCol w:w="2326"/>
        <w:gridCol w:w="730"/>
        <w:gridCol w:w="1156"/>
        <w:gridCol w:w="734"/>
      </w:tblGrid>
      <w:tr w:rsidR="00A73510" w:rsidRPr="00A73510" w14:paraId="26C2A828" w14:textId="77777777" w:rsidTr="00A73510">
        <w:trPr>
          <w:jc w:val="center"/>
        </w:trPr>
        <w:tc>
          <w:tcPr>
            <w:tcW w:w="0" w:type="auto"/>
            <w:tcBorders>
              <w:bottom w:val="single" w:sz="6" w:space="0" w:color="auto"/>
            </w:tcBorders>
            <w:vAlign w:val="center"/>
            <w:hideMark/>
          </w:tcPr>
          <w:p w14:paraId="33D41B50" w14:textId="77777777" w:rsidR="00A73510" w:rsidRPr="00A73510" w:rsidRDefault="00A73510" w:rsidP="00A73510">
            <w:pPr>
              <w:pStyle w:val="Table"/>
              <w:rPr>
                <w:i/>
                <w:iCs/>
              </w:rPr>
            </w:pPr>
            <w:r w:rsidRPr="00A73510">
              <w:rPr>
                <w:i/>
                <w:iCs/>
              </w:rPr>
              <w:t>Predictors</w:t>
            </w:r>
          </w:p>
        </w:tc>
        <w:tc>
          <w:tcPr>
            <w:tcW w:w="0" w:type="auto"/>
            <w:tcBorders>
              <w:bottom w:val="single" w:sz="6" w:space="0" w:color="auto"/>
            </w:tcBorders>
            <w:vAlign w:val="center"/>
            <w:hideMark/>
          </w:tcPr>
          <w:p w14:paraId="6B2896C4" w14:textId="77777777" w:rsidR="00A73510" w:rsidRPr="00A73510" w:rsidRDefault="00A73510" w:rsidP="00A73510">
            <w:pPr>
              <w:pStyle w:val="Table"/>
              <w:jc w:val="center"/>
              <w:rPr>
                <w:i/>
                <w:iCs/>
              </w:rPr>
            </w:pPr>
            <w:r w:rsidRPr="00A73510">
              <w:rPr>
                <w:i/>
                <w:iCs/>
              </w:rPr>
              <w:t>Estimates</w:t>
            </w:r>
          </w:p>
        </w:tc>
        <w:tc>
          <w:tcPr>
            <w:tcW w:w="0" w:type="auto"/>
            <w:tcBorders>
              <w:bottom w:val="single" w:sz="6" w:space="0" w:color="auto"/>
            </w:tcBorders>
            <w:vAlign w:val="center"/>
            <w:hideMark/>
          </w:tcPr>
          <w:p w14:paraId="0F2CBAB8" w14:textId="77777777" w:rsidR="00A73510" w:rsidRPr="00A73510" w:rsidRDefault="00A73510" w:rsidP="00A73510">
            <w:pPr>
              <w:pStyle w:val="Table"/>
              <w:jc w:val="center"/>
              <w:rPr>
                <w:i/>
                <w:iCs/>
              </w:rPr>
            </w:pPr>
            <w:r w:rsidRPr="00A73510">
              <w:rPr>
                <w:i/>
                <w:iCs/>
              </w:rPr>
              <w:t>CI</w:t>
            </w:r>
          </w:p>
        </w:tc>
        <w:tc>
          <w:tcPr>
            <w:tcW w:w="0" w:type="auto"/>
            <w:tcBorders>
              <w:bottom w:val="single" w:sz="6" w:space="0" w:color="auto"/>
            </w:tcBorders>
            <w:vAlign w:val="center"/>
            <w:hideMark/>
          </w:tcPr>
          <w:p w14:paraId="4203CC55" w14:textId="77777777" w:rsidR="00A73510" w:rsidRPr="00A73510" w:rsidRDefault="00A73510" w:rsidP="00A73510">
            <w:pPr>
              <w:pStyle w:val="Table"/>
              <w:jc w:val="center"/>
              <w:rPr>
                <w:i/>
                <w:iCs/>
              </w:rPr>
            </w:pPr>
            <w:r w:rsidRPr="00A73510">
              <w:rPr>
                <w:i/>
                <w:iCs/>
              </w:rPr>
              <w:t>p</w:t>
            </w:r>
          </w:p>
        </w:tc>
      </w:tr>
      <w:tr w:rsidR="00A73510" w:rsidRPr="00A73510" w14:paraId="0B97AF8B" w14:textId="77777777" w:rsidTr="00A73510">
        <w:trPr>
          <w:jc w:val="center"/>
        </w:trPr>
        <w:tc>
          <w:tcPr>
            <w:tcW w:w="0" w:type="auto"/>
            <w:tcMar>
              <w:top w:w="113" w:type="dxa"/>
              <w:left w:w="113" w:type="dxa"/>
              <w:bottom w:w="113" w:type="dxa"/>
              <w:right w:w="113" w:type="dxa"/>
            </w:tcMar>
            <w:hideMark/>
          </w:tcPr>
          <w:p w14:paraId="14B9C0C1" w14:textId="77777777" w:rsidR="00A73510" w:rsidRPr="00A73510" w:rsidRDefault="00A73510" w:rsidP="00A73510">
            <w:pPr>
              <w:pStyle w:val="Table"/>
            </w:pPr>
            <w:r w:rsidRPr="00A73510">
              <w:t>(Intercept)</w:t>
            </w:r>
          </w:p>
        </w:tc>
        <w:tc>
          <w:tcPr>
            <w:tcW w:w="0" w:type="auto"/>
            <w:tcMar>
              <w:top w:w="113" w:type="dxa"/>
              <w:left w:w="113" w:type="dxa"/>
              <w:bottom w:w="113" w:type="dxa"/>
              <w:right w:w="113" w:type="dxa"/>
            </w:tcMar>
            <w:hideMark/>
          </w:tcPr>
          <w:p w14:paraId="352464C3" w14:textId="77777777" w:rsidR="00A73510" w:rsidRPr="00A73510" w:rsidRDefault="00A73510" w:rsidP="00A73510">
            <w:pPr>
              <w:pStyle w:val="Table"/>
              <w:jc w:val="center"/>
            </w:pPr>
            <w:r w:rsidRPr="00A73510">
              <w:t>0.14</w:t>
            </w:r>
          </w:p>
        </w:tc>
        <w:tc>
          <w:tcPr>
            <w:tcW w:w="0" w:type="auto"/>
            <w:tcMar>
              <w:top w:w="113" w:type="dxa"/>
              <w:left w:w="113" w:type="dxa"/>
              <w:bottom w:w="113" w:type="dxa"/>
              <w:right w:w="113" w:type="dxa"/>
            </w:tcMar>
            <w:hideMark/>
          </w:tcPr>
          <w:p w14:paraId="503A4C9A" w14:textId="77777777" w:rsidR="00A73510" w:rsidRPr="00A73510" w:rsidRDefault="00A73510" w:rsidP="00A73510">
            <w:pPr>
              <w:pStyle w:val="Table"/>
              <w:jc w:val="center"/>
            </w:pPr>
            <w:r w:rsidRPr="00A73510">
              <w:t>-0.77 – 1.04</w:t>
            </w:r>
          </w:p>
        </w:tc>
        <w:tc>
          <w:tcPr>
            <w:tcW w:w="0" w:type="auto"/>
            <w:tcMar>
              <w:top w:w="113" w:type="dxa"/>
              <w:left w:w="113" w:type="dxa"/>
              <w:bottom w:w="113" w:type="dxa"/>
              <w:right w:w="113" w:type="dxa"/>
            </w:tcMar>
            <w:hideMark/>
          </w:tcPr>
          <w:p w14:paraId="67999FE3" w14:textId="77777777" w:rsidR="00A73510" w:rsidRPr="00A73510" w:rsidRDefault="00A73510" w:rsidP="00A73510">
            <w:pPr>
              <w:pStyle w:val="Table"/>
              <w:jc w:val="center"/>
            </w:pPr>
            <w:r w:rsidRPr="00A73510">
              <w:t>0.769</w:t>
            </w:r>
          </w:p>
        </w:tc>
      </w:tr>
      <w:tr w:rsidR="00A73510" w:rsidRPr="00A73510" w14:paraId="201B3A71" w14:textId="77777777" w:rsidTr="00A73510">
        <w:trPr>
          <w:jc w:val="center"/>
        </w:trPr>
        <w:tc>
          <w:tcPr>
            <w:tcW w:w="0" w:type="auto"/>
            <w:tcMar>
              <w:top w:w="113" w:type="dxa"/>
              <w:left w:w="113" w:type="dxa"/>
              <w:bottom w:w="113" w:type="dxa"/>
              <w:right w:w="113" w:type="dxa"/>
            </w:tcMar>
            <w:hideMark/>
          </w:tcPr>
          <w:p w14:paraId="5536266F" w14:textId="5ECE7679" w:rsidR="00A73510" w:rsidRPr="00A73510" w:rsidRDefault="00A73510" w:rsidP="00A73510">
            <w:pPr>
              <w:pStyle w:val="Table"/>
            </w:pPr>
            <w:ins w:id="5336" w:author="Daniel Stewart" w:date="2022-02-10T10:44:00Z">
              <w:r>
                <w:t>Closed embayment</w:t>
              </w:r>
            </w:ins>
            <w:ins w:id="5337" w:author="Daniel Stewart" w:date="2022-02-10T10:43:00Z">
              <w:r>
                <w:t xml:space="preserve"> [Yes]</w:t>
              </w:r>
            </w:ins>
          </w:p>
        </w:tc>
        <w:tc>
          <w:tcPr>
            <w:tcW w:w="0" w:type="auto"/>
            <w:tcMar>
              <w:top w:w="113" w:type="dxa"/>
              <w:left w:w="113" w:type="dxa"/>
              <w:bottom w:w="113" w:type="dxa"/>
              <w:right w:w="113" w:type="dxa"/>
            </w:tcMar>
            <w:hideMark/>
          </w:tcPr>
          <w:p w14:paraId="196D6058" w14:textId="77777777" w:rsidR="00A73510" w:rsidRPr="00A73510" w:rsidRDefault="00A73510" w:rsidP="00A73510">
            <w:pPr>
              <w:pStyle w:val="Table"/>
              <w:jc w:val="center"/>
            </w:pPr>
            <w:r w:rsidRPr="00A73510">
              <w:t>-0.28</w:t>
            </w:r>
          </w:p>
        </w:tc>
        <w:tc>
          <w:tcPr>
            <w:tcW w:w="0" w:type="auto"/>
            <w:tcMar>
              <w:top w:w="113" w:type="dxa"/>
              <w:left w:w="113" w:type="dxa"/>
              <w:bottom w:w="113" w:type="dxa"/>
              <w:right w:w="113" w:type="dxa"/>
            </w:tcMar>
            <w:hideMark/>
          </w:tcPr>
          <w:p w14:paraId="1415D8A7" w14:textId="77777777" w:rsidR="00A73510" w:rsidRPr="00A73510" w:rsidRDefault="00A73510" w:rsidP="00A73510">
            <w:pPr>
              <w:pStyle w:val="Table"/>
              <w:jc w:val="center"/>
            </w:pPr>
            <w:r w:rsidRPr="00A73510">
              <w:t>-0.96 – 0.39</w:t>
            </w:r>
          </w:p>
        </w:tc>
        <w:tc>
          <w:tcPr>
            <w:tcW w:w="0" w:type="auto"/>
            <w:tcMar>
              <w:top w:w="113" w:type="dxa"/>
              <w:left w:w="113" w:type="dxa"/>
              <w:bottom w:w="113" w:type="dxa"/>
              <w:right w:w="113" w:type="dxa"/>
            </w:tcMar>
            <w:hideMark/>
          </w:tcPr>
          <w:p w14:paraId="2525397D" w14:textId="77777777" w:rsidR="00A73510" w:rsidRPr="00A73510" w:rsidRDefault="00A73510" w:rsidP="00A73510">
            <w:pPr>
              <w:pStyle w:val="Table"/>
              <w:jc w:val="center"/>
            </w:pPr>
            <w:r w:rsidRPr="00A73510">
              <w:t>0.413</w:t>
            </w:r>
          </w:p>
        </w:tc>
      </w:tr>
      <w:tr w:rsidR="00A73510" w:rsidRPr="00A73510" w14:paraId="2C606CDE" w14:textId="77777777" w:rsidTr="00A73510">
        <w:trPr>
          <w:jc w:val="center"/>
        </w:trPr>
        <w:tc>
          <w:tcPr>
            <w:tcW w:w="0" w:type="auto"/>
            <w:tcMar>
              <w:top w:w="113" w:type="dxa"/>
              <w:left w:w="113" w:type="dxa"/>
              <w:bottom w:w="113" w:type="dxa"/>
              <w:right w:w="113" w:type="dxa"/>
            </w:tcMar>
            <w:hideMark/>
          </w:tcPr>
          <w:p w14:paraId="4F9DC635" w14:textId="4CDF71D2" w:rsidR="00A73510" w:rsidRPr="00A73510" w:rsidRDefault="00A73510" w:rsidP="00A73510">
            <w:pPr>
              <w:pStyle w:val="Table"/>
            </w:pPr>
            <w:ins w:id="5338" w:author="Daniel Stewart" w:date="2022-02-10T10:44:00Z">
              <w:r>
                <w:t>River arm</w:t>
              </w:r>
            </w:ins>
            <w:ins w:id="5339" w:author="Daniel Stewart" w:date="2022-02-10T10:43:00Z">
              <w:r>
                <w:t xml:space="preserve"> [North]</w:t>
              </w:r>
            </w:ins>
          </w:p>
        </w:tc>
        <w:tc>
          <w:tcPr>
            <w:tcW w:w="0" w:type="auto"/>
            <w:tcMar>
              <w:top w:w="113" w:type="dxa"/>
              <w:left w:w="113" w:type="dxa"/>
              <w:bottom w:w="113" w:type="dxa"/>
              <w:right w:w="113" w:type="dxa"/>
            </w:tcMar>
            <w:hideMark/>
          </w:tcPr>
          <w:p w14:paraId="72C9D231" w14:textId="77777777" w:rsidR="00A73510" w:rsidRPr="00A73510" w:rsidRDefault="00A73510" w:rsidP="00A73510">
            <w:pPr>
              <w:pStyle w:val="Table"/>
              <w:jc w:val="center"/>
            </w:pPr>
            <w:r w:rsidRPr="00A73510">
              <w:t>0.05</w:t>
            </w:r>
          </w:p>
        </w:tc>
        <w:tc>
          <w:tcPr>
            <w:tcW w:w="0" w:type="auto"/>
            <w:tcMar>
              <w:top w:w="113" w:type="dxa"/>
              <w:left w:w="113" w:type="dxa"/>
              <w:bottom w:w="113" w:type="dxa"/>
              <w:right w:w="113" w:type="dxa"/>
            </w:tcMar>
            <w:hideMark/>
          </w:tcPr>
          <w:p w14:paraId="43919411" w14:textId="77777777" w:rsidR="00A73510" w:rsidRPr="00A73510" w:rsidRDefault="00A73510" w:rsidP="00A73510">
            <w:pPr>
              <w:pStyle w:val="Table"/>
              <w:jc w:val="center"/>
            </w:pPr>
            <w:r w:rsidRPr="00A73510">
              <w:t>-0.47 – 0.57</w:t>
            </w:r>
          </w:p>
        </w:tc>
        <w:tc>
          <w:tcPr>
            <w:tcW w:w="0" w:type="auto"/>
            <w:tcMar>
              <w:top w:w="113" w:type="dxa"/>
              <w:left w:w="113" w:type="dxa"/>
              <w:bottom w:w="113" w:type="dxa"/>
              <w:right w:w="113" w:type="dxa"/>
            </w:tcMar>
            <w:hideMark/>
          </w:tcPr>
          <w:p w14:paraId="42EA2A2A" w14:textId="77777777" w:rsidR="00A73510" w:rsidRPr="00A73510" w:rsidRDefault="00A73510" w:rsidP="00A73510">
            <w:pPr>
              <w:pStyle w:val="Table"/>
              <w:jc w:val="center"/>
            </w:pPr>
            <w:r w:rsidRPr="00A73510">
              <w:t>0.851</w:t>
            </w:r>
          </w:p>
        </w:tc>
      </w:tr>
      <w:tr w:rsidR="00A73510" w:rsidRPr="00A73510" w14:paraId="7114C2D0" w14:textId="77777777" w:rsidTr="00A73510">
        <w:trPr>
          <w:jc w:val="center"/>
        </w:trPr>
        <w:tc>
          <w:tcPr>
            <w:tcW w:w="0" w:type="auto"/>
            <w:tcMar>
              <w:top w:w="113" w:type="dxa"/>
              <w:left w:w="113" w:type="dxa"/>
              <w:bottom w:w="113" w:type="dxa"/>
              <w:right w:w="113" w:type="dxa"/>
            </w:tcMar>
            <w:hideMark/>
          </w:tcPr>
          <w:p w14:paraId="0A3D51CD" w14:textId="3AEF8A37" w:rsidR="00A73510" w:rsidRPr="00A73510" w:rsidRDefault="00A73510" w:rsidP="00A73510">
            <w:pPr>
              <w:pStyle w:val="Table"/>
            </w:pPr>
            <w:ins w:id="5340" w:author="Daniel Stewart" w:date="2022-02-10T10:43:00Z">
              <w:r>
                <w:t>R</w:t>
              </w:r>
            </w:ins>
            <w:ins w:id="5341" w:author="Daniel Stewart" w:date="2022-02-10T10:44:00Z">
              <w:r>
                <w:t>eference site</w:t>
              </w:r>
            </w:ins>
            <w:ins w:id="5342" w:author="Daniel Stewart" w:date="2022-02-10T10:43:00Z">
              <w:r>
                <w:t xml:space="preserve"> [Yes]</w:t>
              </w:r>
            </w:ins>
          </w:p>
        </w:tc>
        <w:tc>
          <w:tcPr>
            <w:tcW w:w="0" w:type="auto"/>
            <w:tcMar>
              <w:top w:w="113" w:type="dxa"/>
              <w:left w:w="113" w:type="dxa"/>
              <w:bottom w:w="113" w:type="dxa"/>
              <w:right w:w="113" w:type="dxa"/>
            </w:tcMar>
            <w:hideMark/>
          </w:tcPr>
          <w:p w14:paraId="6D77CE15" w14:textId="77777777" w:rsidR="00A73510" w:rsidRPr="00A73510" w:rsidRDefault="00A73510" w:rsidP="00A73510">
            <w:pPr>
              <w:pStyle w:val="Table"/>
              <w:jc w:val="center"/>
            </w:pPr>
            <w:r w:rsidRPr="00A73510">
              <w:t>-0.32</w:t>
            </w:r>
          </w:p>
        </w:tc>
        <w:tc>
          <w:tcPr>
            <w:tcW w:w="0" w:type="auto"/>
            <w:tcMar>
              <w:top w:w="113" w:type="dxa"/>
              <w:left w:w="113" w:type="dxa"/>
              <w:bottom w:w="113" w:type="dxa"/>
              <w:right w:w="113" w:type="dxa"/>
            </w:tcMar>
            <w:hideMark/>
          </w:tcPr>
          <w:p w14:paraId="2829E6B4" w14:textId="77777777" w:rsidR="00A73510" w:rsidRPr="00A73510" w:rsidRDefault="00A73510" w:rsidP="00A73510">
            <w:pPr>
              <w:pStyle w:val="Table"/>
              <w:jc w:val="center"/>
            </w:pPr>
            <w:r w:rsidRPr="00A73510">
              <w:t>-0.90 – 0.27</w:t>
            </w:r>
          </w:p>
        </w:tc>
        <w:tc>
          <w:tcPr>
            <w:tcW w:w="0" w:type="auto"/>
            <w:tcMar>
              <w:top w:w="113" w:type="dxa"/>
              <w:left w:w="113" w:type="dxa"/>
              <w:bottom w:w="113" w:type="dxa"/>
              <w:right w:w="113" w:type="dxa"/>
            </w:tcMar>
            <w:hideMark/>
          </w:tcPr>
          <w:p w14:paraId="6A845098" w14:textId="77777777" w:rsidR="00A73510" w:rsidRPr="00A73510" w:rsidRDefault="00A73510" w:rsidP="00A73510">
            <w:pPr>
              <w:pStyle w:val="Table"/>
              <w:jc w:val="center"/>
            </w:pPr>
            <w:r w:rsidRPr="00A73510">
              <w:t>0.287</w:t>
            </w:r>
          </w:p>
        </w:tc>
      </w:tr>
      <w:tr w:rsidR="00A73510" w:rsidRPr="00A73510" w14:paraId="70B524EB" w14:textId="77777777" w:rsidTr="00A73510">
        <w:trPr>
          <w:jc w:val="center"/>
        </w:trPr>
        <w:tc>
          <w:tcPr>
            <w:tcW w:w="0" w:type="auto"/>
            <w:tcMar>
              <w:top w:w="113" w:type="dxa"/>
              <w:left w:w="113" w:type="dxa"/>
              <w:bottom w:w="113" w:type="dxa"/>
              <w:right w:w="113" w:type="dxa"/>
            </w:tcMar>
            <w:hideMark/>
          </w:tcPr>
          <w:p w14:paraId="44829F79" w14:textId="436E00E3" w:rsidR="00A73510" w:rsidRPr="00A73510" w:rsidRDefault="00A73510" w:rsidP="00A73510">
            <w:pPr>
              <w:pStyle w:val="Table"/>
              <w:rPr>
                <w:b/>
                <w:bCs/>
              </w:rPr>
            </w:pPr>
            <w:ins w:id="5343" w:author="Daniel Stewart" w:date="2022-02-10T10:44:00Z">
              <w:r w:rsidRPr="00A73510">
                <w:rPr>
                  <w:b/>
                  <w:bCs/>
                </w:rPr>
                <w:t>Channel proximity (m)</w:t>
              </w:r>
            </w:ins>
          </w:p>
        </w:tc>
        <w:tc>
          <w:tcPr>
            <w:tcW w:w="0" w:type="auto"/>
            <w:tcMar>
              <w:top w:w="113" w:type="dxa"/>
              <w:left w:w="113" w:type="dxa"/>
              <w:bottom w:w="113" w:type="dxa"/>
              <w:right w:w="113" w:type="dxa"/>
            </w:tcMar>
            <w:hideMark/>
          </w:tcPr>
          <w:p w14:paraId="622CACD0" w14:textId="77777777" w:rsidR="00A73510" w:rsidRPr="00A73510" w:rsidRDefault="00A73510" w:rsidP="00A73510">
            <w:pPr>
              <w:pStyle w:val="Table"/>
              <w:jc w:val="center"/>
              <w:rPr>
                <w:b/>
                <w:bCs/>
              </w:rPr>
            </w:pPr>
            <w:r w:rsidRPr="00A73510">
              <w:rPr>
                <w:b/>
                <w:bCs/>
              </w:rPr>
              <w:t>0.00</w:t>
            </w:r>
          </w:p>
        </w:tc>
        <w:tc>
          <w:tcPr>
            <w:tcW w:w="0" w:type="auto"/>
            <w:tcMar>
              <w:top w:w="113" w:type="dxa"/>
              <w:left w:w="113" w:type="dxa"/>
              <w:bottom w:w="113" w:type="dxa"/>
              <w:right w:w="113" w:type="dxa"/>
            </w:tcMar>
            <w:hideMark/>
          </w:tcPr>
          <w:p w14:paraId="66EE88D1" w14:textId="77777777" w:rsidR="00A73510" w:rsidRPr="00A73510" w:rsidRDefault="00A73510" w:rsidP="00A73510">
            <w:pPr>
              <w:pStyle w:val="Table"/>
              <w:jc w:val="center"/>
              <w:rPr>
                <w:b/>
                <w:bCs/>
              </w:rPr>
            </w:pPr>
            <w:r w:rsidRPr="00A73510">
              <w:rPr>
                <w:b/>
                <w:bCs/>
              </w:rPr>
              <w:t>0.00 – 0.01</w:t>
            </w:r>
          </w:p>
        </w:tc>
        <w:tc>
          <w:tcPr>
            <w:tcW w:w="0" w:type="auto"/>
            <w:tcMar>
              <w:top w:w="113" w:type="dxa"/>
              <w:left w:w="113" w:type="dxa"/>
              <w:bottom w:w="113" w:type="dxa"/>
              <w:right w:w="113" w:type="dxa"/>
            </w:tcMar>
            <w:hideMark/>
          </w:tcPr>
          <w:p w14:paraId="6803B149" w14:textId="77777777" w:rsidR="00A73510" w:rsidRPr="00A73510" w:rsidRDefault="00A73510" w:rsidP="00A73510">
            <w:pPr>
              <w:pStyle w:val="Table"/>
              <w:jc w:val="center"/>
              <w:rPr>
                <w:b/>
                <w:bCs/>
              </w:rPr>
            </w:pPr>
            <w:r w:rsidRPr="00A73510">
              <w:rPr>
                <w:b/>
                <w:bCs/>
              </w:rPr>
              <w:t>0.041</w:t>
            </w:r>
          </w:p>
        </w:tc>
      </w:tr>
      <w:tr w:rsidR="00A73510" w:rsidRPr="00A73510" w14:paraId="10922D57" w14:textId="77777777" w:rsidTr="00A73510">
        <w:trPr>
          <w:jc w:val="center"/>
        </w:trPr>
        <w:tc>
          <w:tcPr>
            <w:tcW w:w="0" w:type="auto"/>
            <w:tcMar>
              <w:top w:w="113" w:type="dxa"/>
              <w:left w:w="113" w:type="dxa"/>
              <w:bottom w:w="113" w:type="dxa"/>
              <w:right w:w="113" w:type="dxa"/>
            </w:tcMar>
            <w:hideMark/>
          </w:tcPr>
          <w:p w14:paraId="70563EAF" w14:textId="301FBE97" w:rsidR="00A73510" w:rsidRPr="00A73510" w:rsidRDefault="00A73510" w:rsidP="00A73510">
            <w:pPr>
              <w:pStyle w:val="Table"/>
              <w:rPr>
                <w:b/>
                <w:bCs/>
              </w:rPr>
            </w:pPr>
            <w:ins w:id="5344" w:author="Daniel Stewart" w:date="2022-02-10T10:44:00Z">
              <w:r w:rsidRPr="00A73510">
                <w:rPr>
                  <w:b/>
                  <w:bCs/>
                </w:rPr>
                <w:t xml:space="preserve">Distance </w:t>
              </w:r>
            </w:ins>
            <w:ins w:id="5345" w:author="Daniel Stewart" w:date="2022-02-10T10:47:00Z">
              <w:r w:rsidRPr="00A73510">
                <w:rPr>
                  <w:b/>
                  <w:bCs/>
                </w:rPr>
                <w:t>u</w:t>
              </w:r>
            </w:ins>
            <w:ins w:id="5346" w:author="Daniel Stewart" w:date="2022-02-10T10:44:00Z">
              <w:r w:rsidRPr="00A73510">
                <w:rPr>
                  <w:b/>
                  <w:bCs/>
                </w:rPr>
                <w:t>priver (km)</w:t>
              </w:r>
            </w:ins>
          </w:p>
        </w:tc>
        <w:tc>
          <w:tcPr>
            <w:tcW w:w="0" w:type="auto"/>
            <w:tcMar>
              <w:top w:w="113" w:type="dxa"/>
              <w:left w:w="113" w:type="dxa"/>
              <w:bottom w:w="113" w:type="dxa"/>
              <w:right w:w="113" w:type="dxa"/>
            </w:tcMar>
            <w:hideMark/>
          </w:tcPr>
          <w:p w14:paraId="37AFAE65" w14:textId="77777777" w:rsidR="00A73510" w:rsidRPr="00A73510" w:rsidRDefault="00A73510" w:rsidP="00A73510">
            <w:pPr>
              <w:pStyle w:val="Table"/>
              <w:jc w:val="center"/>
              <w:rPr>
                <w:b/>
                <w:bCs/>
              </w:rPr>
            </w:pPr>
            <w:r w:rsidRPr="00A73510">
              <w:rPr>
                <w:b/>
                <w:bCs/>
              </w:rPr>
              <w:t>0.10</w:t>
            </w:r>
          </w:p>
        </w:tc>
        <w:tc>
          <w:tcPr>
            <w:tcW w:w="0" w:type="auto"/>
            <w:tcMar>
              <w:top w:w="113" w:type="dxa"/>
              <w:left w:w="113" w:type="dxa"/>
              <w:bottom w:w="113" w:type="dxa"/>
              <w:right w:w="113" w:type="dxa"/>
            </w:tcMar>
            <w:hideMark/>
          </w:tcPr>
          <w:p w14:paraId="69C2250B" w14:textId="77777777" w:rsidR="00A73510" w:rsidRPr="00A73510" w:rsidRDefault="00A73510" w:rsidP="00A73510">
            <w:pPr>
              <w:pStyle w:val="Table"/>
              <w:jc w:val="center"/>
              <w:rPr>
                <w:b/>
                <w:bCs/>
              </w:rPr>
            </w:pPr>
            <w:r w:rsidRPr="00A73510">
              <w:rPr>
                <w:b/>
                <w:bCs/>
              </w:rPr>
              <w:t>0.07 – 0.14</w:t>
            </w:r>
          </w:p>
        </w:tc>
        <w:tc>
          <w:tcPr>
            <w:tcW w:w="0" w:type="auto"/>
            <w:tcMar>
              <w:top w:w="113" w:type="dxa"/>
              <w:left w:w="113" w:type="dxa"/>
              <w:bottom w:w="113" w:type="dxa"/>
              <w:right w:w="113" w:type="dxa"/>
            </w:tcMar>
            <w:hideMark/>
          </w:tcPr>
          <w:p w14:paraId="5813F45B" w14:textId="77777777" w:rsidR="00A73510" w:rsidRPr="00A73510" w:rsidRDefault="00A73510" w:rsidP="00A73510">
            <w:pPr>
              <w:pStyle w:val="Table"/>
              <w:jc w:val="center"/>
              <w:rPr>
                <w:b/>
                <w:bCs/>
              </w:rPr>
            </w:pPr>
            <w:r w:rsidRPr="00A73510">
              <w:rPr>
                <w:b/>
                <w:bCs/>
              </w:rPr>
              <w:t>&lt;0.001</w:t>
            </w:r>
          </w:p>
        </w:tc>
      </w:tr>
      <w:tr w:rsidR="00A73510" w:rsidRPr="00A73510" w14:paraId="3970B467" w14:textId="77777777" w:rsidTr="00A73510">
        <w:trPr>
          <w:jc w:val="center"/>
        </w:trPr>
        <w:tc>
          <w:tcPr>
            <w:tcW w:w="0" w:type="auto"/>
            <w:tcMar>
              <w:top w:w="113" w:type="dxa"/>
              <w:left w:w="113" w:type="dxa"/>
              <w:bottom w:w="113" w:type="dxa"/>
              <w:right w:w="113" w:type="dxa"/>
            </w:tcMar>
            <w:hideMark/>
          </w:tcPr>
          <w:p w14:paraId="52E213C2" w14:textId="5DF707BD" w:rsidR="00A73510" w:rsidRPr="00A73510" w:rsidRDefault="00A73510" w:rsidP="00A73510">
            <w:pPr>
              <w:pStyle w:val="Table"/>
              <w:rPr>
                <w:b/>
                <w:bCs/>
              </w:rPr>
            </w:pPr>
            <w:ins w:id="5347" w:author="Daniel Stewart" w:date="2022-02-10T10:44:00Z">
              <w:r w:rsidRPr="00A73510">
                <w:rPr>
                  <w:b/>
                  <w:bCs/>
                </w:rPr>
                <w:t>Elevation (</w:t>
              </w:r>
            </w:ins>
            <w:ins w:id="5348" w:author="Daniel Stewart" w:date="2022-02-10T10:45:00Z">
              <w:r w:rsidRPr="00A73510">
                <w:rPr>
                  <w:b/>
                  <w:bCs/>
                </w:rPr>
                <w:t>m)</w:t>
              </w:r>
            </w:ins>
          </w:p>
        </w:tc>
        <w:tc>
          <w:tcPr>
            <w:tcW w:w="0" w:type="auto"/>
            <w:tcMar>
              <w:top w:w="113" w:type="dxa"/>
              <w:left w:w="113" w:type="dxa"/>
              <w:bottom w:w="113" w:type="dxa"/>
              <w:right w:w="113" w:type="dxa"/>
            </w:tcMar>
            <w:hideMark/>
          </w:tcPr>
          <w:p w14:paraId="461CD94F" w14:textId="77777777" w:rsidR="00A73510" w:rsidRPr="00A73510" w:rsidRDefault="00A73510" w:rsidP="00A73510">
            <w:pPr>
              <w:pStyle w:val="Table"/>
              <w:jc w:val="center"/>
              <w:rPr>
                <w:b/>
                <w:bCs/>
              </w:rPr>
            </w:pPr>
            <w:r w:rsidRPr="00A73510">
              <w:rPr>
                <w:b/>
                <w:bCs/>
              </w:rPr>
              <w:t>1.56</w:t>
            </w:r>
          </w:p>
        </w:tc>
        <w:tc>
          <w:tcPr>
            <w:tcW w:w="0" w:type="auto"/>
            <w:tcMar>
              <w:top w:w="113" w:type="dxa"/>
              <w:left w:w="113" w:type="dxa"/>
              <w:bottom w:w="113" w:type="dxa"/>
              <w:right w:w="113" w:type="dxa"/>
            </w:tcMar>
            <w:hideMark/>
          </w:tcPr>
          <w:p w14:paraId="5BC991C0" w14:textId="77777777" w:rsidR="00A73510" w:rsidRPr="00A73510" w:rsidRDefault="00A73510" w:rsidP="00A73510">
            <w:pPr>
              <w:pStyle w:val="Table"/>
              <w:jc w:val="center"/>
              <w:rPr>
                <w:b/>
                <w:bCs/>
              </w:rPr>
            </w:pPr>
            <w:r w:rsidRPr="00A73510">
              <w:rPr>
                <w:b/>
                <w:bCs/>
              </w:rPr>
              <w:t>1.18 – 1.94</w:t>
            </w:r>
          </w:p>
        </w:tc>
        <w:tc>
          <w:tcPr>
            <w:tcW w:w="0" w:type="auto"/>
            <w:tcMar>
              <w:top w:w="113" w:type="dxa"/>
              <w:left w:w="113" w:type="dxa"/>
              <w:bottom w:w="113" w:type="dxa"/>
              <w:right w:w="113" w:type="dxa"/>
            </w:tcMar>
            <w:hideMark/>
          </w:tcPr>
          <w:p w14:paraId="5EE95BB9" w14:textId="77777777" w:rsidR="00A73510" w:rsidRPr="00A73510" w:rsidRDefault="00A73510" w:rsidP="00A73510">
            <w:pPr>
              <w:pStyle w:val="Table"/>
              <w:jc w:val="center"/>
              <w:rPr>
                <w:b/>
                <w:bCs/>
              </w:rPr>
            </w:pPr>
            <w:r w:rsidRPr="00A73510">
              <w:rPr>
                <w:b/>
                <w:bCs/>
              </w:rPr>
              <w:t>&lt;0.001</w:t>
            </w:r>
          </w:p>
        </w:tc>
      </w:tr>
      <w:tr w:rsidR="00A73510" w:rsidRPr="00A73510" w14:paraId="3BA8D231" w14:textId="77777777" w:rsidTr="00A73510">
        <w:trPr>
          <w:jc w:val="center"/>
        </w:trPr>
        <w:tc>
          <w:tcPr>
            <w:tcW w:w="0" w:type="auto"/>
            <w:tcMar>
              <w:top w:w="113" w:type="dxa"/>
              <w:left w:w="113" w:type="dxa"/>
              <w:bottom w:w="113" w:type="dxa"/>
              <w:right w:w="113" w:type="dxa"/>
            </w:tcMar>
            <w:hideMark/>
          </w:tcPr>
          <w:p w14:paraId="33C5B859" w14:textId="1A1B9F01" w:rsidR="00A73510" w:rsidRPr="00A73510" w:rsidRDefault="00A73510" w:rsidP="00A73510">
            <w:pPr>
              <w:pStyle w:val="Table"/>
              <w:rPr>
                <w:b/>
                <w:bCs/>
              </w:rPr>
            </w:pPr>
            <w:ins w:id="5349" w:author="Daniel Stewart" w:date="2022-02-10T10:45:00Z">
              <w:r w:rsidRPr="00A73510">
                <w:rPr>
                  <w:b/>
                  <w:bCs/>
                </w:rPr>
                <w:t xml:space="preserve">Distance </w:t>
              </w:r>
            </w:ins>
            <w:ins w:id="5350" w:author="Daniel Stewart" w:date="2022-02-10T10:47:00Z">
              <w:r w:rsidRPr="00A73510">
                <w:rPr>
                  <w:b/>
                  <w:bCs/>
                </w:rPr>
                <w:t>u</w:t>
              </w:r>
            </w:ins>
            <w:ins w:id="5351" w:author="Daniel Stewart" w:date="2022-02-10T10:45:00Z">
              <w:r w:rsidRPr="00A73510">
                <w:rPr>
                  <w:b/>
                  <w:bCs/>
                </w:rPr>
                <w:t>priver:</w:t>
              </w:r>
            </w:ins>
            <w:ins w:id="5352" w:author="Daniel Stewart" w:date="2022-02-10T10:47:00Z">
              <w:r w:rsidRPr="00A73510">
                <w:rPr>
                  <w:b/>
                  <w:bCs/>
                </w:rPr>
                <w:t>e</w:t>
              </w:r>
            </w:ins>
            <w:ins w:id="5353" w:author="Daniel Stewart" w:date="2022-02-10T10:45:00Z">
              <w:r w:rsidRPr="00A73510">
                <w:rPr>
                  <w:b/>
                  <w:bCs/>
                </w:rPr>
                <w:t>levation</w:t>
              </w:r>
            </w:ins>
          </w:p>
        </w:tc>
        <w:tc>
          <w:tcPr>
            <w:tcW w:w="0" w:type="auto"/>
            <w:tcMar>
              <w:top w:w="113" w:type="dxa"/>
              <w:left w:w="113" w:type="dxa"/>
              <w:bottom w:w="113" w:type="dxa"/>
              <w:right w:w="113" w:type="dxa"/>
            </w:tcMar>
            <w:hideMark/>
          </w:tcPr>
          <w:p w14:paraId="433DFB82" w14:textId="77777777" w:rsidR="00A73510" w:rsidRPr="00A73510" w:rsidRDefault="00A73510" w:rsidP="00A73510">
            <w:pPr>
              <w:pStyle w:val="Table"/>
              <w:jc w:val="center"/>
              <w:rPr>
                <w:b/>
                <w:bCs/>
              </w:rPr>
            </w:pPr>
            <w:r w:rsidRPr="00A73510">
              <w:rPr>
                <w:b/>
                <w:bCs/>
              </w:rPr>
              <w:t>-0.04</w:t>
            </w:r>
          </w:p>
        </w:tc>
        <w:tc>
          <w:tcPr>
            <w:tcW w:w="0" w:type="auto"/>
            <w:tcMar>
              <w:top w:w="113" w:type="dxa"/>
              <w:left w:w="113" w:type="dxa"/>
              <w:bottom w:w="113" w:type="dxa"/>
              <w:right w:w="113" w:type="dxa"/>
            </w:tcMar>
            <w:hideMark/>
          </w:tcPr>
          <w:p w14:paraId="3BE68783" w14:textId="77777777" w:rsidR="00A73510" w:rsidRPr="00A73510" w:rsidRDefault="00A73510" w:rsidP="00A73510">
            <w:pPr>
              <w:pStyle w:val="Table"/>
              <w:jc w:val="center"/>
              <w:rPr>
                <w:b/>
                <w:bCs/>
              </w:rPr>
            </w:pPr>
            <w:r w:rsidRPr="00A73510">
              <w:rPr>
                <w:b/>
                <w:bCs/>
              </w:rPr>
              <w:t>-0.06 – -0.02</w:t>
            </w:r>
          </w:p>
        </w:tc>
        <w:tc>
          <w:tcPr>
            <w:tcW w:w="0" w:type="auto"/>
            <w:tcMar>
              <w:top w:w="113" w:type="dxa"/>
              <w:left w:w="113" w:type="dxa"/>
              <w:bottom w:w="113" w:type="dxa"/>
              <w:right w:w="113" w:type="dxa"/>
            </w:tcMar>
            <w:hideMark/>
          </w:tcPr>
          <w:p w14:paraId="15E98BE7" w14:textId="77777777" w:rsidR="00A73510" w:rsidRPr="00A73510" w:rsidRDefault="00A73510" w:rsidP="00A73510">
            <w:pPr>
              <w:pStyle w:val="Table"/>
              <w:jc w:val="center"/>
              <w:rPr>
                <w:b/>
                <w:bCs/>
              </w:rPr>
            </w:pPr>
            <w:r w:rsidRPr="00A73510">
              <w:rPr>
                <w:b/>
                <w:bCs/>
              </w:rPr>
              <w:t>0.001</w:t>
            </w:r>
          </w:p>
        </w:tc>
      </w:tr>
      <w:tr w:rsidR="00A73510" w:rsidRPr="00A73510" w14:paraId="1A2FAA8E" w14:textId="77777777" w:rsidTr="00A73510">
        <w:trPr>
          <w:jc w:val="center"/>
        </w:trPr>
        <w:tc>
          <w:tcPr>
            <w:tcW w:w="0" w:type="auto"/>
            <w:gridSpan w:val="4"/>
            <w:tcMar>
              <w:top w:w="192" w:type="dxa"/>
              <w:left w:w="15" w:type="dxa"/>
              <w:bottom w:w="15" w:type="dxa"/>
              <w:right w:w="15" w:type="dxa"/>
            </w:tcMar>
            <w:vAlign w:val="center"/>
            <w:hideMark/>
          </w:tcPr>
          <w:p w14:paraId="56948142" w14:textId="77777777" w:rsidR="00A73510" w:rsidRPr="00A73510" w:rsidRDefault="00A73510" w:rsidP="00A73510">
            <w:pPr>
              <w:pStyle w:val="Table"/>
              <w:rPr>
                <w:i/>
                <w:iCs/>
              </w:rPr>
            </w:pPr>
            <w:r w:rsidRPr="00A73510">
              <w:rPr>
                <w:i/>
                <w:iCs/>
              </w:rPr>
              <w:t>Random Effects</w:t>
            </w:r>
          </w:p>
        </w:tc>
      </w:tr>
      <w:tr w:rsidR="00A73510" w:rsidRPr="00A73510" w14:paraId="24EB5444" w14:textId="77777777" w:rsidTr="00A73510">
        <w:trPr>
          <w:jc w:val="center"/>
        </w:trPr>
        <w:tc>
          <w:tcPr>
            <w:tcW w:w="0" w:type="auto"/>
            <w:tcMar>
              <w:top w:w="57" w:type="dxa"/>
              <w:left w:w="113" w:type="dxa"/>
              <w:bottom w:w="57" w:type="dxa"/>
              <w:right w:w="113" w:type="dxa"/>
            </w:tcMar>
            <w:hideMark/>
          </w:tcPr>
          <w:p w14:paraId="31AEBA71" w14:textId="77777777" w:rsidR="00A73510" w:rsidRPr="00A73510" w:rsidRDefault="00A73510" w:rsidP="00A73510">
            <w:pPr>
              <w:pStyle w:val="Table"/>
            </w:pPr>
            <w:r w:rsidRPr="00A73510">
              <w:t>σ</w:t>
            </w:r>
            <w:r w:rsidRPr="00A73510">
              <w:rPr>
                <w:vertAlign w:val="superscript"/>
              </w:rPr>
              <w:t>2</w:t>
            </w:r>
          </w:p>
        </w:tc>
        <w:tc>
          <w:tcPr>
            <w:tcW w:w="0" w:type="auto"/>
            <w:gridSpan w:val="3"/>
            <w:tcMar>
              <w:top w:w="57" w:type="dxa"/>
              <w:left w:w="113" w:type="dxa"/>
              <w:bottom w:w="57" w:type="dxa"/>
              <w:right w:w="113" w:type="dxa"/>
            </w:tcMar>
            <w:hideMark/>
          </w:tcPr>
          <w:p w14:paraId="17334503" w14:textId="77777777" w:rsidR="00A73510" w:rsidRPr="00A73510" w:rsidRDefault="00A73510" w:rsidP="00A73510">
            <w:pPr>
              <w:pStyle w:val="Table"/>
            </w:pPr>
            <w:r w:rsidRPr="00A73510">
              <w:t>1.96</w:t>
            </w:r>
          </w:p>
        </w:tc>
      </w:tr>
      <w:tr w:rsidR="00A73510" w:rsidRPr="00A73510" w14:paraId="59DD9717" w14:textId="77777777" w:rsidTr="00A73510">
        <w:trPr>
          <w:jc w:val="center"/>
        </w:trPr>
        <w:tc>
          <w:tcPr>
            <w:tcW w:w="0" w:type="auto"/>
            <w:tcMar>
              <w:top w:w="57" w:type="dxa"/>
              <w:left w:w="113" w:type="dxa"/>
              <w:bottom w:w="57" w:type="dxa"/>
              <w:right w:w="113" w:type="dxa"/>
            </w:tcMar>
            <w:hideMark/>
          </w:tcPr>
          <w:p w14:paraId="730C75D0" w14:textId="77777777" w:rsidR="00A73510" w:rsidRPr="00A73510" w:rsidRDefault="00A73510" w:rsidP="00A73510">
            <w:pPr>
              <w:pStyle w:val="Table"/>
            </w:pPr>
            <w:r w:rsidRPr="00A73510">
              <w:t>τ</w:t>
            </w:r>
            <w:r w:rsidRPr="00A73510">
              <w:rPr>
                <w:vertAlign w:val="subscript"/>
              </w:rPr>
              <w:t>00</w:t>
            </w:r>
            <w:r w:rsidRPr="00A73510">
              <w:t> </w:t>
            </w:r>
            <w:r w:rsidRPr="00A73510">
              <w:rPr>
                <w:vertAlign w:val="subscript"/>
              </w:rPr>
              <w:t>SITE</w:t>
            </w:r>
          </w:p>
        </w:tc>
        <w:tc>
          <w:tcPr>
            <w:tcW w:w="0" w:type="auto"/>
            <w:gridSpan w:val="3"/>
            <w:tcMar>
              <w:top w:w="57" w:type="dxa"/>
              <w:left w:w="113" w:type="dxa"/>
              <w:bottom w:w="57" w:type="dxa"/>
              <w:right w:w="113" w:type="dxa"/>
            </w:tcMar>
            <w:hideMark/>
          </w:tcPr>
          <w:p w14:paraId="4010A6D9" w14:textId="77777777" w:rsidR="00A73510" w:rsidRPr="00A73510" w:rsidRDefault="00A73510" w:rsidP="00A73510">
            <w:pPr>
              <w:pStyle w:val="Table"/>
            </w:pPr>
            <w:r w:rsidRPr="00A73510">
              <w:t>1.14</w:t>
            </w:r>
          </w:p>
        </w:tc>
      </w:tr>
      <w:tr w:rsidR="00A73510" w:rsidRPr="00A73510" w14:paraId="7251C08F" w14:textId="77777777" w:rsidTr="00A73510">
        <w:trPr>
          <w:jc w:val="center"/>
        </w:trPr>
        <w:tc>
          <w:tcPr>
            <w:tcW w:w="0" w:type="auto"/>
            <w:tcMar>
              <w:top w:w="57" w:type="dxa"/>
              <w:left w:w="113" w:type="dxa"/>
              <w:bottom w:w="57" w:type="dxa"/>
              <w:right w:w="113" w:type="dxa"/>
            </w:tcMar>
            <w:hideMark/>
          </w:tcPr>
          <w:p w14:paraId="24FA3967" w14:textId="77777777" w:rsidR="00A73510" w:rsidRPr="00A73510" w:rsidRDefault="00A73510" w:rsidP="00A73510">
            <w:pPr>
              <w:pStyle w:val="Table"/>
            </w:pPr>
            <w:r w:rsidRPr="00A73510">
              <w:t>τ</w:t>
            </w:r>
            <w:r w:rsidRPr="00A73510">
              <w:rPr>
                <w:vertAlign w:val="subscript"/>
              </w:rPr>
              <w:t>00</w:t>
            </w:r>
            <w:r w:rsidRPr="00A73510">
              <w:t> </w:t>
            </w:r>
            <w:r w:rsidRPr="00A73510">
              <w:rPr>
                <w:vertAlign w:val="subscript"/>
              </w:rPr>
              <w:t>SAMPLE_YEAR</w:t>
            </w:r>
          </w:p>
        </w:tc>
        <w:tc>
          <w:tcPr>
            <w:tcW w:w="0" w:type="auto"/>
            <w:gridSpan w:val="3"/>
            <w:tcMar>
              <w:top w:w="57" w:type="dxa"/>
              <w:left w:w="113" w:type="dxa"/>
              <w:bottom w:w="57" w:type="dxa"/>
              <w:right w:w="113" w:type="dxa"/>
            </w:tcMar>
            <w:hideMark/>
          </w:tcPr>
          <w:p w14:paraId="2E78FB69" w14:textId="77777777" w:rsidR="00A73510" w:rsidRPr="00A73510" w:rsidRDefault="00A73510" w:rsidP="00A73510">
            <w:pPr>
              <w:pStyle w:val="Table"/>
            </w:pPr>
            <w:r w:rsidRPr="00A73510">
              <w:t>0.16</w:t>
            </w:r>
          </w:p>
        </w:tc>
      </w:tr>
      <w:tr w:rsidR="00A73510" w:rsidRPr="00A73510" w14:paraId="5CCB586E" w14:textId="77777777" w:rsidTr="00A73510">
        <w:trPr>
          <w:jc w:val="center"/>
        </w:trPr>
        <w:tc>
          <w:tcPr>
            <w:tcW w:w="0" w:type="auto"/>
            <w:tcMar>
              <w:top w:w="57" w:type="dxa"/>
              <w:left w:w="113" w:type="dxa"/>
              <w:bottom w:w="57" w:type="dxa"/>
              <w:right w:w="113" w:type="dxa"/>
            </w:tcMar>
            <w:hideMark/>
          </w:tcPr>
          <w:p w14:paraId="455530D9" w14:textId="77777777" w:rsidR="00A73510" w:rsidRPr="00A73510" w:rsidRDefault="00A73510" w:rsidP="00A73510">
            <w:pPr>
              <w:pStyle w:val="Table"/>
            </w:pPr>
            <w:r w:rsidRPr="00A73510">
              <w:t>ICC</w:t>
            </w:r>
          </w:p>
        </w:tc>
        <w:tc>
          <w:tcPr>
            <w:tcW w:w="0" w:type="auto"/>
            <w:gridSpan w:val="3"/>
            <w:tcMar>
              <w:top w:w="57" w:type="dxa"/>
              <w:left w:w="113" w:type="dxa"/>
              <w:bottom w:w="57" w:type="dxa"/>
              <w:right w:w="113" w:type="dxa"/>
            </w:tcMar>
            <w:hideMark/>
          </w:tcPr>
          <w:p w14:paraId="703FDB42" w14:textId="77777777" w:rsidR="00A73510" w:rsidRPr="00A73510" w:rsidRDefault="00A73510" w:rsidP="00A73510">
            <w:pPr>
              <w:pStyle w:val="Table"/>
            </w:pPr>
            <w:r w:rsidRPr="00A73510">
              <w:t>0.40</w:t>
            </w:r>
          </w:p>
        </w:tc>
      </w:tr>
      <w:tr w:rsidR="00A73510" w:rsidRPr="00A73510" w14:paraId="722D66E4" w14:textId="77777777" w:rsidTr="00A73510">
        <w:trPr>
          <w:jc w:val="center"/>
        </w:trPr>
        <w:tc>
          <w:tcPr>
            <w:tcW w:w="0" w:type="auto"/>
            <w:tcMar>
              <w:top w:w="57" w:type="dxa"/>
              <w:left w:w="113" w:type="dxa"/>
              <w:bottom w:w="57" w:type="dxa"/>
              <w:right w:w="113" w:type="dxa"/>
            </w:tcMar>
            <w:hideMark/>
          </w:tcPr>
          <w:p w14:paraId="000C4BB5" w14:textId="77777777" w:rsidR="00A73510" w:rsidRPr="00A73510" w:rsidRDefault="00A73510" w:rsidP="00A73510">
            <w:pPr>
              <w:pStyle w:val="Table"/>
            </w:pPr>
            <w:r w:rsidRPr="00A73510">
              <w:t>N </w:t>
            </w:r>
            <w:r w:rsidRPr="00A73510">
              <w:rPr>
                <w:vertAlign w:val="subscript"/>
              </w:rPr>
              <w:t>SITE</w:t>
            </w:r>
          </w:p>
        </w:tc>
        <w:tc>
          <w:tcPr>
            <w:tcW w:w="0" w:type="auto"/>
            <w:gridSpan w:val="3"/>
            <w:tcMar>
              <w:top w:w="57" w:type="dxa"/>
              <w:left w:w="113" w:type="dxa"/>
              <w:bottom w:w="57" w:type="dxa"/>
              <w:right w:w="113" w:type="dxa"/>
            </w:tcMar>
            <w:hideMark/>
          </w:tcPr>
          <w:p w14:paraId="72C106C3" w14:textId="77777777" w:rsidR="00A73510" w:rsidRPr="00A73510" w:rsidRDefault="00A73510" w:rsidP="00A73510">
            <w:pPr>
              <w:pStyle w:val="Table"/>
            </w:pPr>
            <w:r w:rsidRPr="00A73510">
              <w:t>95</w:t>
            </w:r>
          </w:p>
        </w:tc>
      </w:tr>
      <w:tr w:rsidR="00A73510" w:rsidRPr="00A73510" w14:paraId="4961C845" w14:textId="77777777" w:rsidTr="00A73510">
        <w:trPr>
          <w:jc w:val="center"/>
        </w:trPr>
        <w:tc>
          <w:tcPr>
            <w:tcW w:w="0" w:type="auto"/>
            <w:tcMar>
              <w:top w:w="57" w:type="dxa"/>
              <w:left w:w="113" w:type="dxa"/>
              <w:bottom w:w="57" w:type="dxa"/>
              <w:right w:w="113" w:type="dxa"/>
            </w:tcMar>
            <w:hideMark/>
          </w:tcPr>
          <w:p w14:paraId="52D130A3" w14:textId="77777777" w:rsidR="00A73510" w:rsidRPr="00A73510" w:rsidRDefault="00A73510" w:rsidP="00A73510">
            <w:pPr>
              <w:pStyle w:val="Table"/>
            </w:pPr>
            <w:r w:rsidRPr="00A73510">
              <w:t>N </w:t>
            </w:r>
            <w:r w:rsidRPr="00A73510">
              <w:rPr>
                <w:vertAlign w:val="subscript"/>
              </w:rPr>
              <w:t>SAMPLE_YEAR</w:t>
            </w:r>
          </w:p>
        </w:tc>
        <w:tc>
          <w:tcPr>
            <w:tcW w:w="0" w:type="auto"/>
            <w:gridSpan w:val="3"/>
            <w:tcMar>
              <w:top w:w="57" w:type="dxa"/>
              <w:left w:w="113" w:type="dxa"/>
              <w:bottom w:w="57" w:type="dxa"/>
              <w:right w:w="113" w:type="dxa"/>
            </w:tcMar>
            <w:hideMark/>
          </w:tcPr>
          <w:p w14:paraId="3E43C823" w14:textId="77777777" w:rsidR="00A73510" w:rsidRPr="00A73510" w:rsidRDefault="00A73510" w:rsidP="00A73510">
            <w:pPr>
              <w:pStyle w:val="Table"/>
            </w:pPr>
            <w:r w:rsidRPr="00A73510">
              <w:t>2</w:t>
            </w:r>
          </w:p>
        </w:tc>
      </w:tr>
      <w:tr w:rsidR="00A73510" w:rsidRPr="00A73510" w14:paraId="54433342" w14:textId="77777777" w:rsidTr="00A73510">
        <w:trPr>
          <w:jc w:val="center"/>
        </w:trPr>
        <w:tc>
          <w:tcPr>
            <w:tcW w:w="0" w:type="auto"/>
            <w:tcBorders>
              <w:top w:val="single" w:sz="6" w:space="0" w:color="auto"/>
            </w:tcBorders>
            <w:tcMar>
              <w:top w:w="57" w:type="dxa"/>
              <w:left w:w="113" w:type="dxa"/>
              <w:bottom w:w="57" w:type="dxa"/>
              <w:right w:w="113" w:type="dxa"/>
            </w:tcMar>
            <w:hideMark/>
          </w:tcPr>
          <w:p w14:paraId="474CEBF0" w14:textId="77777777" w:rsidR="00A73510" w:rsidRPr="00A73510" w:rsidRDefault="00A73510" w:rsidP="00A73510">
            <w:pPr>
              <w:pStyle w:val="Table"/>
            </w:pPr>
            <w:r w:rsidRPr="00A73510">
              <w:t>Observations</w:t>
            </w:r>
          </w:p>
        </w:tc>
        <w:tc>
          <w:tcPr>
            <w:tcW w:w="0" w:type="auto"/>
            <w:gridSpan w:val="3"/>
            <w:tcBorders>
              <w:top w:val="single" w:sz="6" w:space="0" w:color="auto"/>
            </w:tcBorders>
            <w:tcMar>
              <w:top w:w="57" w:type="dxa"/>
              <w:left w:w="113" w:type="dxa"/>
              <w:bottom w:w="57" w:type="dxa"/>
              <w:right w:w="113" w:type="dxa"/>
            </w:tcMar>
            <w:hideMark/>
          </w:tcPr>
          <w:p w14:paraId="6D042D1A" w14:textId="77777777" w:rsidR="00A73510" w:rsidRPr="00A73510" w:rsidRDefault="00A73510" w:rsidP="00A73510">
            <w:pPr>
              <w:pStyle w:val="Table"/>
            </w:pPr>
            <w:r w:rsidRPr="00A73510">
              <w:t>1716</w:t>
            </w:r>
          </w:p>
        </w:tc>
      </w:tr>
      <w:tr w:rsidR="00A73510" w:rsidRPr="00A73510" w14:paraId="6837EFE9" w14:textId="77777777" w:rsidTr="00A73510">
        <w:trPr>
          <w:jc w:val="center"/>
        </w:trPr>
        <w:tc>
          <w:tcPr>
            <w:tcW w:w="0" w:type="auto"/>
            <w:tcMar>
              <w:top w:w="57" w:type="dxa"/>
              <w:left w:w="113" w:type="dxa"/>
              <w:bottom w:w="57" w:type="dxa"/>
              <w:right w:w="113" w:type="dxa"/>
            </w:tcMar>
            <w:hideMark/>
          </w:tcPr>
          <w:p w14:paraId="31124BB6" w14:textId="77777777" w:rsidR="00A73510" w:rsidRPr="00A73510" w:rsidRDefault="00A73510" w:rsidP="00A73510">
            <w:pPr>
              <w:pStyle w:val="Table"/>
            </w:pPr>
            <w:r w:rsidRPr="00A73510">
              <w:t>Marginal R</w:t>
            </w:r>
            <w:r w:rsidRPr="00A73510">
              <w:rPr>
                <w:vertAlign w:val="superscript"/>
              </w:rPr>
              <w:t>2</w:t>
            </w:r>
            <w:r w:rsidRPr="00A73510">
              <w:t> / Conditional R</w:t>
            </w:r>
            <w:r w:rsidRPr="00A73510">
              <w:rPr>
                <w:vertAlign w:val="superscript"/>
              </w:rPr>
              <w:t>2</w:t>
            </w:r>
          </w:p>
        </w:tc>
        <w:tc>
          <w:tcPr>
            <w:tcW w:w="0" w:type="auto"/>
            <w:gridSpan w:val="3"/>
            <w:tcMar>
              <w:top w:w="57" w:type="dxa"/>
              <w:left w:w="113" w:type="dxa"/>
              <w:bottom w:w="57" w:type="dxa"/>
              <w:right w:w="113" w:type="dxa"/>
            </w:tcMar>
            <w:hideMark/>
          </w:tcPr>
          <w:p w14:paraId="25EF4BB4" w14:textId="77777777" w:rsidR="00A73510" w:rsidRPr="00A73510" w:rsidRDefault="00A73510" w:rsidP="00A73510">
            <w:pPr>
              <w:pStyle w:val="Table"/>
            </w:pPr>
            <w:r w:rsidRPr="00A73510">
              <w:t>0.184 / 0.510</w:t>
            </w:r>
          </w:p>
        </w:tc>
      </w:tr>
    </w:tbl>
    <w:p w14:paraId="40B5B746" w14:textId="77777777" w:rsidR="00A73510" w:rsidRPr="00A73510" w:rsidRDefault="00A73510" w:rsidP="00A73510"/>
    <w:p w14:paraId="21C6292E" w14:textId="08C1C8BF" w:rsidR="00AB3272" w:rsidRPr="00AB3272" w:rsidRDefault="00AB3272">
      <w:pPr>
        <w:rPr>
          <w:ins w:id="5354" w:author="Daniel Stewart" w:date="2022-02-10T10:42:00Z"/>
        </w:rPr>
        <w:pPrChange w:id="5355" w:author="Daniel Stewart" w:date="2022-02-10T11:31:00Z">
          <w:pPr>
            <w:pStyle w:val="Heading1"/>
            <w:numPr>
              <w:numId w:val="0"/>
            </w:numPr>
            <w:ind w:left="0" w:firstLine="0"/>
            <w:jc w:val="left"/>
          </w:pPr>
        </w:pPrChange>
      </w:pPr>
    </w:p>
    <w:p w14:paraId="7461D6DB" w14:textId="157DD1AF" w:rsidR="00521121" w:rsidRDefault="00521121">
      <w:pPr>
        <w:spacing w:line="240" w:lineRule="auto"/>
        <w:jc w:val="left"/>
        <w:rPr>
          <w:ins w:id="5356" w:author="Daniel Stewart" w:date="2022-02-10T13:33:00Z"/>
          <w:b/>
          <w:bCs/>
          <w:color w:val="000000" w:themeColor="text1"/>
          <w:sz w:val="32"/>
          <w:szCs w:val="32"/>
        </w:rPr>
      </w:pPr>
      <w:ins w:id="5357" w:author="Daniel Stewart" w:date="2022-02-10T13:33:00Z">
        <w:r>
          <w:br w:type="page"/>
        </w:r>
      </w:ins>
    </w:p>
    <w:p w14:paraId="6CDDCA5C" w14:textId="1B016BFE" w:rsidR="00A200F2" w:rsidRPr="00CE54E0" w:rsidRDefault="00361036">
      <w:pPr>
        <w:pStyle w:val="Heading2"/>
        <w:numPr>
          <w:ilvl w:val="0"/>
          <w:numId w:val="0"/>
        </w:numPr>
        <w:ind w:left="576" w:hanging="576"/>
        <w:rPr>
          <w:ins w:id="5358" w:author="Daniel Stewart" w:date="2022-02-10T10:56:00Z"/>
        </w:rPr>
        <w:pPrChange w:id="5359" w:author="Daniel Stewart" w:date="2022-02-10T12:48:00Z">
          <w:pPr>
            <w:pStyle w:val="Heading1"/>
          </w:pPr>
        </w:pPrChange>
      </w:pPr>
      <w:del w:id="5360" w:author="Daniel Stewart" w:date="2022-02-10T10:54:00Z">
        <w:r w:rsidRPr="00CE54E0" w:rsidDel="00361036">
          <w:rPr>
            <w:noProof/>
          </w:rPr>
          <w:lastRenderedPageBreak/>
          <w:drawing>
            <wp:anchor distT="0" distB="0" distL="114300" distR="114300" simplePos="0" relativeHeight="251658307" behindDoc="0" locked="0" layoutInCell="1" allowOverlap="1" wp14:anchorId="1BDAF172" wp14:editId="1AC81000">
              <wp:simplePos x="0" y="0"/>
              <wp:positionH relativeFrom="column">
                <wp:posOffset>309245</wp:posOffset>
              </wp:positionH>
              <wp:positionV relativeFrom="paragraph">
                <wp:posOffset>351155</wp:posOffset>
              </wp:positionV>
              <wp:extent cx="5064125" cy="1846580"/>
              <wp:effectExtent l="0" t="0" r="3175" b="0"/>
              <wp:wrapTopAndBottom/>
              <wp:docPr id="144723482" name="Picture 14472348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Chart, scatter chart&#10;&#10;Description automatically generated"/>
                      <pic:cNvPicPr/>
                    </pic:nvPicPr>
                    <pic:blipFill rotWithShape="1">
                      <a:blip r:embed="rId82">
                        <a:extLst>
                          <a:ext uri="{28A0092B-C50C-407E-A947-70E740481C1C}">
                            <a14:useLocalDpi xmlns:a14="http://schemas.microsoft.com/office/drawing/2010/main" val="0"/>
                          </a:ext>
                        </a:extLst>
                      </a:blip>
                      <a:srcRect t="20753" b="312"/>
                      <a:stretch/>
                    </pic:blipFill>
                    <pic:spPr bwMode="auto">
                      <a:xfrm>
                        <a:off x="0" y="0"/>
                        <a:ext cx="5064125" cy="18465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del>
      <w:del w:id="5361" w:author="Daniel Stewart" w:date="2022-02-10T10:09:00Z">
        <w:r w:rsidR="00A200F2" w:rsidRPr="00CE54E0" w:rsidDel="00E63E8D">
          <w:rPr>
            <w:noProof/>
          </w:rPr>
          <w:drawing>
            <wp:anchor distT="0" distB="0" distL="114300" distR="114300" simplePos="0" relativeHeight="251658309" behindDoc="0" locked="0" layoutInCell="1" allowOverlap="1" wp14:anchorId="3B8AF6D9" wp14:editId="45F6745B">
              <wp:simplePos x="0" y="0"/>
              <wp:positionH relativeFrom="column">
                <wp:posOffset>1539240</wp:posOffset>
              </wp:positionH>
              <wp:positionV relativeFrom="paragraph">
                <wp:posOffset>3900170</wp:posOffset>
              </wp:positionV>
              <wp:extent cx="2339975" cy="1846580"/>
              <wp:effectExtent l="0" t="0" r="0" b="0"/>
              <wp:wrapTopAndBottom/>
              <wp:docPr id="144723477" name="Picture 144723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23477" name="Picture 144723477"/>
                      <pic:cNvPicPr/>
                    </pic:nvPicPr>
                    <pic:blipFill>
                      <a:blip r:embed="rId77">
                        <a:extLst>
                          <a:ext uri="{28A0092B-C50C-407E-A947-70E740481C1C}">
                            <a14:useLocalDpi xmlns:a14="http://schemas.microsoft.com/office/drawing/2010/main" val="0"/>
                          </a:ext>
                        </a:extLst>
                      </a:blip>
                      <a:srcRect t="10543" b="10543"/>
                      <a:stretch>
                        <a:fillRect/>
                      </a:stretch>
                    </pic:blipFill>
                    <pic:spPr bwMode="auto">
                      <a:xfrm>
                        <a:off x="0" y="0"/>
                        <a:ext cx="2339975" cy="18465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del>
      <w:del w:id="5362" w:author="Daniel Stewart" w:date="2022-02-10T10:54:00Z">
        <w:r w:rsidR="00A200F2" w:rsidRPr="00CE54E0" w:rsidDel="00361036">
          <w:rPr>
            <w:noProof/>
          </w:rPr>
          <w:drawing>
            <wp:anchor distT="0" distB="0" distL="114300" distR="114300" simplePos="0" relativeHeight="251658311" behindDoc="0" locked="0" layoutInCell="1" allowOverlap="1" wp14:anchorId="50C00FD3" wp14:editId="5214C8A1">
              <wp:simplePos x="0" y="0"/>
              <wp:positionH relativeFrom="column">
                <wp:posOffset>2637790</wp:posOffset>
              </wp:positionH>
              <wp:positionV relativeFrom="paragraph">
                <wp:posOffset>2093497</wp:posOffset>
              </wp:positionV>
              <wp:extent cx="2339975" cy="1846580"/>
              <wp:effectExtent l="0" t="0" r="0" b="0"/>
              <wp:wrapTopAndBottom/>
              <wp:docPr id="144723479" name="Picture 144723479"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Chart, scatter chart&#10;&#10;Description automatically generated"/>
                      <pic:cNvPicPr/>
                    </pic:nvPicPr>
                    <pic:blipFill rotWithShape="1">
                      <a:blip r:embed="rId84">
                        <a:extLst>
                          <a:ext uri="{28A0092B-C50C-407E-A947-70E740481C1C}">
                            <a14:useLocalDpi xmlns:a14="http://schemas.microsoft.com/office/drawing/2010/main" val="0"/>
                          </a:ext>
                        </a:extLst>
                      </a:blip>
                      <a:srcRect t="20753" b="312"/>
                      <a:stretch/>
                    </pic:blipFill>
                    <pic:spPr bwMode="auto">
                      <a:xfrm>
                        <a:off x="0" y="0"/>
                        <a:ext cx="2339975" cy="18465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200F2" w:rsidRPr="00CE54E0" w:rsidDel="00361036">
          <w:rPr>
            <w:noProof/>
          </w:rPr>
          <w:drawing>
            <wp:anchor distT="0" distB="0" distL="114300" distR="114300" simplePos="0" relativeHeight="251658310" behindDoc="0" locked="0" layoutInCell="1" allowOverlap="1" wp14:anchorId="7965D661" wp14:editId="1048D0BE">
              <wp:simplePos x="0" y="0"/>
              <wp:positionH relativeFrom="column">
                <wp:posOffset>334645</wp:posOffset>
              </wp:positionH>
              <wp:positionV relativeFrom="paragraph">
                <wp:posOffset>2106832</wp:posOffset>
              </wp:positionV>
              <wp:extent cx="2339975" cy="1846580"/>
              <wp:effectExtent l="0" t="0" r="0" b="0"/>
              <wp:wrapTopAndBottom/>
              <wp:docPr id="144723480" name="Picture 144723480"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Chart, scatter chart&#10;&#10;Description automatically generated"/>
                      <pic:cNvPicPr/>
                    </pic:nvPicPr>
                    <pic:blipFill rotWithShape="1">
                      <a:blip r:embed="rId85">
                        <a:extLst>
                          <a:ext uri="{28A0092B-C50C-407E-A947-70E740481C1C}">
                            <a14:useLocalDpi xmlns:a14="http://schemas.microsoft.com/office/drawing/2010/main" val="0"/>
                          </a:ext>
                        </a:extLst>
                      </a:blip>
                      <a:srcRect t="20753" b="312"/>
                      <a:stretch/>
                    </pic:blipFill>
                    <pic:spPr bwMode="auto">
                      <a:xfrm>
                        <a:off x="0" y="0"/>
                        <a:ext cx="2339975" cy="18465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200F2" w:rsidRPr="00CE54E0" w:rsidDel="00361036">
          <w:rPr>
            <w:noProof/>
          </w:rPr>
          <w:drawing>
            <wp:anchor distT="0" distB="0" distL="114300" distR="114300" simplePos="0" relativeHeight="251658308" behindDoc="0" locked="0" layoutInCell="1" allowOverlap="1" wp14:anchorId="32902102" wp14:editId="547CC471">
              <wp:simplePos x="0" y="0"/>
              <wp:positionH relativeFrom="column">
                <wp:posOffset>2686050</wp:posOffset>
              </wp:positionH>
              <wp:positionV relativeFrom="paragraph">
                <wp:posOffset>345440</wp:posOffset>
              </wp:positionV>
              <wp:extent cx="2339975" cy="1846580"/>
              <wp:effectExtent l="0" t="0" r="0" b="0"/>
              <wp:wrapTopAndBottom/>
              <wp:docPr id="144723481" name="Picture 14472348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hart, scatter chart&#10;&#10;Description automatically generated"/>
                      <pic:cNvPicPr/>
                    </pic:nvPicPr>
                    <pic:blipFill rotWithShape="1">
                      <a:blip r:embed="rId81">
                        <a:extLst>
                          <a:ext uri="{28A0092B-C50C-407E-A947-70E740481C1C}">
                            <a14:useLocalDpi xmlns:a14="http://schemas.microsoft.com/office/drawing/2010/main" val="0"/>
                          </a:ext>
                        </a:extLst>
                      </a:blip>
                      <a:srcRect t="20753" b="312"/>
                      <a:stretch/>
                    </pic:blipFill>
                    <pic:spPr bwMode="auto">
                      <a:xfrm>
                        <a:off x="0" y="0"/>
                        <a:ext cx="2339975" cy="18465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del>
      <w:bookmarkStart w:id="5363" w:name="_Toc97625671"/>
      <w:r w:rsidR="00A200F2" w:rsidRPr="00CE54E0">
        <w:t xml:space="preserve">Appendix </w:t>
      </w:r>
      <w:del w:id="5364" w:author="Daniel Stewart" w:date="2022-02-10T12:48:00Z">
        <w:r w:rsidR="00A200F2" w:rsidRPr="00CE54E0" w:rsidDel="000367B4">
          <w:delText>H</w:delText>
        </w:r>
      </w:del>
      <w:r w:rsidR="008306E7">
        <w:t>P</w:t>
      </w:r>
      <w:r w:rsidR="00A200F2" w:rsidRPr="00CE54E0">
        <w:t>. Non-</w:t>
      </w:r>
      <w:ins w:id="5365" w:author="Daniel Stewart" w:date="2022-02-10T13:24:00Z">
        <w:r w:rsidR="00521121" w:rsidRPr="00CE54E0">
          <w:t>n</w:t>
        </w:r>
      </w:ins>
      <w:del w:id="5366" w:author="Daniel Stewart" w:date="2022-02-10T13:24:00Z">
        <w:r w:rsidR="00A200F2" w:rsidRPr="00CE54E0" w:rsidDel="00521121">
          <w:delText>N</w:delText>
        </w:r>
      </w:del>
      <w:r w:rsidR="00A200F2" w:rsidRPr="00CE54E0">
        <w:t xml:space="preserve">ative </w:t>
      </w:r>
      <w:r w:rsidR="00055075">
        <w:t>R</w:t>
      </w:r>
      <w:del w:id="5367" w:author="Daniel Stewart" w:date="2022-02-10T13:24:00Z">
        <w:r w:rsidR="00A200F2" w:rsidRPr="00CE54E0" w:rsidDel="00521121">
          <w:delText>R</w:delText>
        </w:r>
      </w:del>
      <w:r w:rsidR="00A200F2" w:rsidRPr="00CE54E0">
        <w:t xml:space="preserve">ichness </w:t>
      </w:r>
      <w:r w:rsidR="00055075">
        <w:t>M</w:t>
      </w:r>
      <w:del w:id="5368" w:author="Daniel Stewart" w:date="2022-02-10T13:24:00Z">
        <w:r w:rsidR="00A200F2" w:rsidRPr="00CE54E0" w:rsidDel="00521121">
          <w:delText>M</w:delText>
        </w:r>
      </w:del>
      <w:r w:rsidR="00A200F2" w:rsidRPr="00CE54E0">
        <w:t xml:space="preserve">odel </w:t>
      </w:r>
      <w:r w:rsidR="00055075">
        <w:t>V</w:t>
      </w:r>
      <w:del w:id="5369" w:author="Daniel Stewart" w:date="2022-02-10T13:24:00Z">
        <w:r w:rsidR="00A200F2" w:rsidRPr="00CE54E0" w:rsidDel="00521121">
          <w:delText>V</w:delText>
        </w:r>
      </w:del>
      <w:r w:rsidR="00A200F2" w:rsidRPr="00CE54E0">
        <w:t>isualizations</w:t>
      </w:r>
      <w:bookmarkEnd w:id="5363"/>
    </w:p>
    <w:p w14:paraId="45B8EF6D" w14:textId="55680758" w:rsidR="00361036" w:rsidRDefault="00371A03" w:rsidP="00D95039">
      <w:pPr>
        <w:rPr>
          <w:ins w:id="5370" w:author="Daniel Stewart" w:date="2022-02-10T10:56:00Z"/>
        </w:rPr>
      </w:pPr>
      <w:r>
        <w:rPr>
          <w:noProof/>
        </w:rPr>
        <w:drawing>
          <wp:anchor distT="0" distB="0" distL="114300" distR="114300" simplePos="0" relativeHeight="251789392" behindDoc="0" locked="0" layoutInCell="1" allowOverlap="1" wp14:anchorId="596BB37D" wp14:editId="340E220E">
            <wp:simplePos x="0" y="0"/>
            <wp:positionH relativeFrom="column">
              <wp:posOffset>3248758</wp:posOffset>
            </wp:positionH>
            <wp:positionV relativeFrom="paragraph">
              <wp:posOffset>4202430</wp:posOffset>
            </wp:positionV>
            <wp:extent cx="2058035" cy="1875155"/>
            <wp:effectExtent l="0" t="0" r="0" b="4445"/>
            <wp:wrapTopAndBottom/>
            <wp:docPr id="438458074" name="Picture 438458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458074" name="Picture 438458074"/>
                    <pic:cNvPicPr/>
                  </pic:nvPicPr>
                  <pic:blipFill rotWithShape="1">
                    <a:blip r:embed="rId86">
                      <a:extLst>
                        <a:ext uri="{28A0092B-C50C-407E-A947-70E740481C1C}">
                          <a14:useLocalDpi xmlns:a14="http://schemas.microsoft.com/office/drawing/2010/main" val="0"/>
                        </a:ext>
                      </a:extLst>
                    </a:blip>
                    <a:srcRect l="12024" t="19839"/>
                    <a:stretch/>
                  </pic:blipFill>
                  <pic:spPr bwMode="auto">
                    <a:xfrm>
                      <a:off x="0" y="0"/>
                      <a:ext cx="2058035" cy="18751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81200" behindDoc="0" locked="0" layoutInCell="1" allowOverlap="1" wp14:anchorId="0754FEE1" wp14:editId="12EEA632">
            <wp:simplePos x="0" y="0"/>
            <wp:positionH relativeFrom="column">
              <wp:posOffset>838102</wp:posOffset>
            </wp:positionH>
            <wp:positionV relativeFrom="paragraph">
              <wp:posOffset>4203065</wp:posOffset>
            </wp:positionV>
            <wp:extent cx="2114550" cy="1889760"/>
            <wp:effectExtent l="0" t="0" r="6350" b="2540"/>
            <wp:wrapTopAndBottom/>
            <wp:docPr id="438458070" name="Picture 438458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458070" name="Picture 438458070"/>
                    <pic:cNvPicPr/>
                  </pic:nvPicPr>
                  <pic:blipFill rotWithShape="1">
                    <a:blip r:embed="rId87">
                      <a:extLst>
                        <a:ext uri="{28A0092B-C50C-407E-A947-70E740481C1C}">
                          <a14:useLocalDpi xmlns:a14="http://schemas.microsoft.com/office/drawing/2010/main" val="0"/>
                        </a:ext>
                      </a:extLst>
                    </a:blip>
                    <a:srcRect l="9619" t="19238"/>
                    <a:stretch/>
                  </pic:blipFill>
                  <pic:spPr bwMode="auto">
                    <a:xfrm>
                      <a:off x="0" y="0"/>
                      <a:ext cx="2114550" cy="18897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87344" behindDoc="0" locked="0" layoutInCell="1" allowOverlap="1" wp14:anchorId="41ACEA4D" wp14:editId="616C03DA">
            <wp:simplePos x="0" y="0"/>
            <wp:positionH relativeFrom="column">
              <wp:posOffset>3178810</wp:posOffset>
            </wp:positionH>
            <wp:positionV relativeFrom="paragraph">
              <wp:posOffset>2331720</wp:posOffset>
            </wp:positionV>
            <wp:extent cx="2114550" cy="1875155"/>
            <wp:effectExtent l="0" t="0" r="6350" b="4445"/>
            <wp:wrapTopAndBottom/>
            <wp:docPr id="438458073" name="Picture 438458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458073" name="Picture 438458073"/>
                    <pic:cNvPicPr/>
                  </pic:nvPicPr>
                  <pic:blipFill rotWithShape="1">
                    <a:blip r:embed="rId88">
                      <a:extLst>
                        <a:ext uri="{28A0092B-C50C-407E-A947-70E740481C1C}">
                          <a14:useLocalDpi xmlns:a14="http://schemas.microsoft.com/office/drawing/2010/main" val="0"/>
                        </a:ext>
                      </a:extLst>
                    </a:blip>
                    <a:srcRect l="9619" t="19839"/>
                    <a:stretch/>
                  </pic:blipFill>
                  <pic:spPr bwMode="auto">
                    <a:xfrm>
                      <a:off x="0" y="0"/>
                      <a:ext cx="2114550" cy="18751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85296" behindDoc="0" locked="0" layoutInCell="1" allowOverlap="1" wp14:anchorId="7E458FA9" wp14:editId="75CEA66A">
            <wp:simplePos x="0" y="0"/>
            <wp:positionH relativeFrom="column">
              <wp:posOffset>617122</wp:posOffset>
            </wp:positionH>
            <wp:positionV relativeFrom="paragraph">
              <wp:posOffset>2266315</wp:posOffset>
            </wp:positionV>
            <wp:extent cx="2339975" cy="1941195"/>
            <wp:effectExtent l="0" t="0" r="0" b="1905"/>
            <wp:wrapTopAndBottom/>
            <wp:docPr id="438458072" name="Picture 438458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458072" name="Picture 438458072"/>
                    <pic:cNvPicPr/>
                  </pic:nvPicPr>
                  <pic:blipFill rotWithShape="1">
                    <a:blip r:embed="rId89">
                      <a:extLst>
                        <a:ext uri="{28A0092B-C50C-407E-A947-70E740481C1C}">
                          <a14:useLocalDpi xmlns:a14="http://schemas.microsoft.com/office/drawing/2010/main" val="0"/>
                        </a:ext>
                      </a:extLst>
                    </a:blip>
                    <a:srcRect t="17033"/>
                    <a:stretch/>
                  </pic:blipFill>
                  <pic:spPr bwMode="auto">
                    <a:xfrm>
                      <a:off x="0" y="0"/>
                      <a:ext cx="2339975" cy="19411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79152" behindDoc="0" locked="0" layoutInCell="1" allowOverlap="1" wp14:anchorId="4FEA895B" wp14:editId="7A0F2EAA">
            <wp:simplePos x="0" y="0"/>
            <wp:positionH relativeFrom="column">
              <wp:posOffset>787400</wp:posOffset>
            </wp:positionH>
            <wp:positionV relativeFrom="paragraph">
              <wp:posOffset>376555</wp:posOffset>
            </wp:positionV>
            <wp:extent cx="2086610" cy="1861185"/>
            <wp:effectExtent l="0" t="0" r="0" b="5715"/>
            <wp:wrapTopAndBottom/>
            <wp:docPr id="438458069" name="Picture 438458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458069" name="Picture 438458069"/>
                    <pic:cNvPicPr/>
                  </pic:nvPicPr>
                  <pic:blipFill rotWithShape="1">
                    <a:blip r:embed="rId90">
                      <a:extLst>
                        <a:ext uri="{28A0092B-C50C-407E-A947-70E740481C1C}">
                          <a14:useLocalDpi xmlns:a14="http://schemas.microsoft.com/office/drawing/2010/main" val="0"/>
                        </a:ext>
                      </a:extLst>
                    </a:blip>
                    <a:srcRect l="10821" t="20440"/>
                    <a:stretch/>
                  </pic:blipFill>
                  <pic:spPr bwMode="auto">
                    <a:xfrm>
                      <a:off x="0" y="0"/>
                      <a:ext cx="2086610" cy="18611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83248" behindDoc="0" locked="0" layoutInCell="1" allowOverlap="1" wp14:anchorId="555263FE" wp14:editId="1B2EB016">
            <wp:simplePos x="0" y="0"/>
            <wp:positionH relativeFrom="column">
              <wp:posOffset>3178810</wp:posOffset>
            </wp:positionH>
            <wp:positionV relativeFrom="paragraph">
              <wp:posOffset>376555</wp:posOffset>
            </wp:positionV>
            <wp:extent cx="2086610" cy="1889760"/>
            <wp:effectExtent l="0" t="0" r="0" b="2540"/>
            <wp:wrapTopAndBottom/>
            <wp:docPr id="438458071" name="Picture 438458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458071" name="Picture 438458071"/>
                    <pic:cNvPicPr/>
                  </pic:nvPicPr>
                  <pic:blipFill rotWithShape="1">
                    <a:blip r:embed="rId91">
                      <a:extLst>
                        <a:ext uri="{28A0092B-C50C-407E-A947-70E740481C1C}">
                          <a14:useLocalDpi xmlns:a14="http://schemas.microsoft.com/office/drawing/2010/main" val="0"/>
                        </a:ext>
                      </a:extLst>
                    </a:blip>
                    <a:srcRect l="10821" t="19238"/>
                    <a:stretch/>
                  </pic:blipFill>
                  <pic:spPr bwMode="auto">
                    <a:xfrm>
                      <a:off x="0" y="0"/>
                      <a:ext cx="2086610" cy="18897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191D1C5" w14:textId="2D8C339C" w:rsidR="00361036" w:rsidRDefault="008306E7">
      <w:pPr>
        <w:jc w:val="center"/>
        <w:rPr>
          <w:ins w:id="5371" w:author="Daniel Stewart" w:date="2022-02-10T10:56:00Z"/>
        </w:rPr>
        <w:pPrChange w:id="5372" w:author="Daniel Stewart" w:date="2022-02-10T13:21:00Z">
          <w:pPr/>
        </w:pPrChange>
      </w:pPr>
      <w:r>
        <w:rPr>
          <w:noProof/>
        </w:rPr>
        <mc:AlternateContent>
          <mc:Choice Requires="wps">
            <w:drawing>
              <wp:anchor distT="0" distB="0" distL="114300" distR="114300" simplePos="0" relativeHeight="251737168" behindDoc="0" locked="0" layoutInCell="1" allowOverlap="1" wp14:anchorId="6CE0899B" wp14:editId="7A7FB638">
                <wp:simplePos x="0" y="0"/>
                <wp:positionH relativeFrom="column">
                  <wp:posOffset>571500</wp:posOffset>
                </wp:positionH>
                <wp:positionV relativeFrom="paragraph">
                  <wp:posOffset>5951220</wp:posOffset>
                </wp:positionV>
                <wp:extent cx="4675505" cy="431800"/>
                <wp:effectExtent l="0" t="0" r="0" b="0"/>
                <wp:wrapTopAndBottom/>
                <wp:docPr id="438458048" name="Text Box 438458048"/>
                <wp:cNvGraphicFramePr/>
                <a:graphic xmlns:a="http://schemas.openxmlformats.org/drawingml/2006/main">
                  <a:graphicData uri="http://schemas.microsoft.com/office/word/2010/wordprocessingShape">
                    <wps:wsp>
                      <wps:cNvSpPr txBox="1"/>
                      <wps:spPr>
                        <a:xfrm>
                          <a:off x="0" y="0"/>
                          <a:ext cx="4675505" cy="431800"/>
                        </a:xfrm>
                        <a:prstGeom prst="rect">
                          <a:avLst/>
                        </a:prstGeom>
                        <a:solidFill>
                          <a:prstClr val="white"/>
                        </a:solidFill>
                        <a:ln>
                          <a:noFill/>
                        </a:ln>
                      </wps:spPr>
                      <wps:txbx>
                        <w:txbxContent>
                          <w:p w14:paraId="170686D3" w14:textId="7AAD676D" w:rsidR="008306E7" w:rsidRPr="00961B27" w:rsidRDefault="008306E7" w:rsidP="008306E7">
                            <w:pPr>
                              <w:pStyle w:val="Caption"/>
                              <w:rPr>
                                <w:noProof/>
                                <w:sz w:val="22"/>
                                <w:szCs w:val="22"/>
                              </w:rPr>
                            </w:pPr>
                            <w:bookmarkStart w:id="5373" w:name="_Toc96540412"/>
                            <w:r>
                              <w:t xml:space="preserve">Figure </w:t>
                            </w:r>
                            <w:r w:rsidR="004F0ACE">
                              <w:fldChar w:fldCharType="begin"/>
                            </w:r>
                            <w:r w:rsidR="004F0ACE">
                              <w:instrText xml:space="preserve"> SEQ Figure \* ARABIC </w:instrText>
                            </w:r>
                            <w:r w:rsidR="004F0ACE">
                              <w:fldChar w:fldCharType="separate"/>
                            </w:r>
                            <w:r>
                              <w:rPr>
                                <w:noProof/>
                              </w:rPr>
                              <w:t>17</w:t>
                            </w:r>
                            <w:r w:rsidR="004F0ACE">
                              <w:rPr>
                                <w:noProof/>
                              </w:rPr>
                              <w:fldChar w:fldCharType="end"/>
                            </w:r>
                            <w:r>
                              <w:t xml:space="preserve">. </w:t>
                            </w:r>
                            <w:r w:rsidRPr="0082724B">
                              <w:rPr>
                                <w:lang w:val="en-US"/>
                              </w:rPr>
                              <w:t>Plots displaying how non</w:t>
                            </w:r>
                            <w:r>
                              <w:rPr>
                                <w:lang w:val="en-US"/>
                              </w:rPr>
                              <w:t>-</w:t>
                            </w:r>
                            <w:r w:rsidRPr="0082724B">
                              <w:rPr>
                                <w:lang w:val="en-US"/>
                              </w:rPr>
                              <w:t>native richness changes as a function of each model predictor (x-axis), while all other model variables are held fixed. The expected value is displayed with the blue line, 95% confidence interval for the expected value with the grey band, and partial residuals with red dots</w:t>
                            </w:r>
                            <w:del w:id="5374" w:author="Daniel Stewart" w:date="2022-02-10T13:33:00Z">
                              <w:r w:rsidRPr="0082724B" w:rsidDel="00521121">
                                <w:rPr>
                                  <w:lang w:val="en-US"/>
                                </w:rPr>
                                <w:delText xml:space="preserve"> (bottom right exempt)</w:delText>
                              </w:r>
                            </w:del>
                            <w:r w:rsidRPr="0082724B">
                              <w:rPr>
                                <w:lang w:val="en-US"/>
                              </w:rPr>
                              <w:t>.</w:t>
                            </w:r>
                            <w:bookmarkEnd w:id="537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E0899B" id="Text Box 438458048" o:spid="_x0000_s1039" type="#_x0000_t202" style="position:absolute;left:0;text-align:left;margin-left:45pt;margin-top:468.6pt;width:368.15pt;height:34pt;z-index:251737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" stroked="f">
                <v:textbox inset="0,0,0,0">
                  <w:txbxContent>
                    <w:p w14:paraId="170686D3" w14:textId="7AAD676D" w:rsidR="008306E7" w:rsidRPr="00961B27" w:rsidRDefault="008306E7" w:rsidP="008306E7">
                      <w:pPr>
                        <w:pStyle w:val="Caption"/>
                        <w:rPr>
                          <w:noProof/>
                          <w:sz w:val="22"/>
                          <w:szCs w:val="22"/>
                        </w:rPr>
                      </w:pPr>
                      <w:bookmarkStart w:id="6216" w:name="_Toc96540412"/>
                      <w:r>
                        <w:t xml:space="preserve">Figure </w:t>
                      </w:r>
                      <w:r>
                        <w:fldChar w:fldCharType="begin"/>
                      </w:r>
                      <w:r>
                        <w:instrText xml:space="preserve"> SEQ Figure \* ARABIC </w:instrText>
                      </w:r>
                      <w:r>
                        <w:fldChar w:fldCharType="separate"/>
                      </w:r>
                      <w:r>
                        <w:rPr>
                          <w:noProof/>
                        </w:rPr>
                        <w:t>17</w:t>
                      </w:r>
                      <w:r>
                        <w:fldChar w:fldCharType="end"/>
                      </w:r>
                      <w:r>
                        <w:t xml:space="preserve">. </w:t>
                      </w:r>
                      <w:r w:rsidRPr="0082724B">
                        <w:rPr>
                          <w:lang w:val="en-US"/>
                        </w:rPr>
                        <w:t>Plots displaying how non</w:t>
                      </w:r>
                      <w:r>
                        <w:rPr>
                          <w:lang w:val="en-US"/>
                        </w:rPr>
                        <w:t>-</w:t>
                      </w:r>
                      <w:r w:rsidRPr="0082724B">
                        <w:rPr>
                          <w:lang w:val="en-US"/>
                        </w:rPr>
                        <w:t>native richness changes as a function of each model predictor (x-axis), while all other model variables are held fixed. The expected value is displayed with the blue line, 95% confidence interval for the expected value with the grey band, and partial residuals with red dots</w:t>
                      </w:r>
                      <w:del w:id="6217" w:author="Daniel Stewart" w:date="2022-02-10T13:33:00Z">
                        <w:r w:rsidRPr="0082724B" w:rsidDel="00521121">
                          <w:rPr>
                            <w:lang w:val="en-US"/>
                          </w:rPr>
                          <w:delText xml:space="preserve"> (bottom right exempt)</w:delText>
                        </w:r>
                      </w:del>
                      <w:r w:rsidRPr="0082724B">
                        <w:rPr>
                          <w:lang w:val="en-US"/>
                        </w:rPr>
                        <w:t>.</w:t>
                      </w:r>
                      <w:bookmarkEnd w:id="6216"/>
                    </w:p>
                  </w:txbxContent>
                </v:textbox>
                <w10:wrap type="topAndBottom"/>
              </v:shape>
            </w:pict>
          </mc:Fallback>
        </mc:AlternateContent>
      </w:r>
    </w:p>
    <w:p w14:paraId="327BD34C" w14:textId="2241C205" w:rsidR="00361036" w:rsidRPr="00361036" w:rsidRDefault="008D2555" w:rsidP="00D95039">
      <w:del w:id="5375" w:author="Daniel Stewart" w:date="2022-02-10T10:59:00Z">
        <w:r w:rsidRPr="0082724B" w:rsidDel="008D2555">
          <w:rPr>
            <w:noProof/>
          </w:rPr>
          <w:drawing>
            <wp:anchor distT="0" distB="0" distL="114300" distR="114300" simplePos="0" relativeHeight="251658314" behindDoc="0" locked="0" layoutInCell="1" allowOverlap="1" wp14:anchorId="1993B58C" wp14:editId="041D1C2D">
              <wp:simplePos x="0" y="0"/>
              <wp:positionH relativeFrom="column">
                <wp:posOffset>1463040</wp:posOffset>
              </wp:positionH>
              <wp:positionV relativeFrom="paragraph">
                <wp:posOffset>177165</wp:posOffset>
              </wp:positionV>
              <wp:extent cx="3800475" cy="2024380"/>
              <wp:effectExtent l="0" t="0" r="0" b="0"/>
              <wp:wrapTopAndBottom/>
              <wp:docPr id="144723478" name="Picture 144723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23478" name="Picture 144723478"/>
                      <pic:cNvPicPr/>
                    </pic:nvPicPr>
                    <pic:blipFill>
                      <a:blip r:embed="rId92">
                        <a:extLst>
                          <a:ext uri="{28A0092B-C50C-407E-A947-70E740481C1C}">
                            <a14:useLocalDpi xmlns:a14="http://schemas.microsoft.com/office/drawing/2010/main" val="0"/>
                          </a:ext>
                        </a:extLst>
                      </a:blip>
                      <a:stretch>
                        <a:fillRect/>
                      </a:stretch>
                    </pic:blipFill>
                    <pic:spPr>
                      <a:xfrm>
                        <a:off x="0" y="0"/>
                        <a:ext cx="3800475" cy="2024380"/>
                      </a:xfrm>
                      <a:prstGeom prst="rect">
                        <a:avLst/>
                      </a:prstGeom>
                    </pic:spPr>
                  </pic:pic>
                </a:graphicData>
              </a:graphic>
              <wp14:sizeRelH relativeFrom="page">
                <wp14:pctWidth>0</wp14:pctWidth>
              </wp14:sizeRelH>
              <wp14:sizeRelV relativeFrom="page">
                <wp14:pctHeight>0</wp14:pctHeight>
              </wp14:sizeRelV>
            </wp:anchor>
          </w:drawing>
        </w:r>
      </w:del>
    </w:p>
    <w:p w14:paraId="566E9FBE" w14:textId="2D198B4F" w:rsidR="00521121" w:rsidRDefault="00AB3272" w:rsidP="00D95039">
      <w:pPr>
        <w:rPr>
          <w:ins w:id="5376" w:author="Daniel Stewart" w:date="2022-02-10T13:34:00Z"/>
        </w:rPr>
      </w:pPr>
      <w:ins w:id="5377" w:author="Daniel Stewart" w:date="2022-02-10T10:41:00Z">
        <w:r>
          <w:br w:type="page"/>
        </w:r>
      </w:ins>
    </w:p>
    <w:p w14:paraId="7B26A801" w14:textId="67A22FE1" w:rsidR="00521121" w:rsidRDefault="00521121" w:rsidP="00D95039">
      <w:pPr>
        <w:rPr>
          <w:ins w:id="5378" w:author="Daniel Stewart" w:date="2022-02-10T13:34:00Z"/>
        </w:rPr>
      </w:pPr>
    </w:p>
    <w:p w14:paraId="5413B908" w14:textId="13AE5022" w:rsidR="00521121" w:rsidRDefault="00521121" w:rsidP="00D95039">
      <w:pPr>
        <w:rPr>
          <w:ins w:id="5379" w:author="Daniel Stewart" w:date="2022-02-10T13:34:00Z"/>
        </w:rPr>
      </w:pPr>
    </w:p>
    <w:p w14:paraId="2144F53B" w14:textId="6D8099D8" w:rsidR="00521121" w:rsidRDefault="00521121" w:rsidP="00D95039">
      <w:pPr>
        <w:rPr>
          <w:ins w:id="5380" w:author="Daniel Stewart" w:date="2022-02-10T13:34:00Z"/>
        </w:rPr>
      </w:pPr>
    </w:p>
    <w:p w14:paraId="799AE342" w14:textId="460D5B7B" w:rsidR="00521121" w:rsidRDefault="00521121" w:rsidP="00D95039">
      <w:pPr>
        <w:rPr>
          <w:ins w:id="5381" w:author="Daniel Stewart" w:date="2022-02-10T13:34:00Z"/>
        </w:rPr>
      </w:pPr>
    </w:p>
    <w:p w14:paraId="097B44F2" w14:textId="668894EC" w:rsidR="00521121" w:rsidRDefault="00521121" w:rsidP="00D95039">
      <w:pPr>
        <w:rPr>
          <w:ins w:id="5382" w:author="Daniel Stewart" w:date="2022-02-10T13:34:00Z"/>
        </w:rPr>
      </w:pPr>
    </w:p>
    <w:p w14:paraId="20C61C05" w14:textId="6B2DB013" w:rsidR="00521121" w:rsidRDefault="00521121" w:rsidP="00D95039">
      <w:pPr>
        <w:rPr>
          <w:ins w:id="5383" w:author="Daniel Stewart" w:date="2022-02-10T13:34:00Z"/>
        </w:rPr>
      </w:pPr>
    </w:p>
    <w:p w14:paraId="52C8B4F3" w14:textId="437A0340" w:rsidR="00521121" w:rsidRDefault="00521121" w:rsidP="00D95039">
      <w:pPr>
        <w:rPr>
          <w:ins w:id="5384" w:author="Daniel Stewart" w:date="2022-02-10T13:34:00Z"/>
        </w:rPr>
      </w:pPr>
    </w:p>
    <w:p w14:paraId="3ADB7475" w14:textId="68D37721" w:rsidR="00521121" w:rsidRDefault="00521121" w:rsidP="00D95039">
      <w:pPr>
        <w:rPr>
          <w:ins w:id="5385" w:author="Daniel Stewart" w:date="2022-02-10T10:41:00Z"/>
          <w:color w:val="000000" w:themeColor="text1"/>
          <w:sz w:val="32"/>
          <w:szCs w:val="32"/>
        </w:rPr>
      </w:pPr>
    </w:p>
    <w:p w14:paraId="189898A0" w14:textId="138E1212" w:rsidR="008306E7" w:rsidRDefault="00E10D2D" w:rsidP="008306E7">
      <w:pPr>
        <w:keepNext/>
        <w:spacing w:line="240" w:lineRule="auto"/>
        <w:jc w:val="center"/>
      </w:pPr>
      <w:ins w:id="5386" w:author="Daniel Stewart" w:date="2022-02-10T10:40:00Z">
        <w:r>
          <w:rPr>
            <w:noProof/>
          </w:rPr>
          <w:drawing>
            <wp:anchor distT="0" distB="0" distL="114300" distR="114300" simplePos="0" relativeHeight="251791440" behindDoc="0" locked="0" layoutInCell="1" allowOverlap="1" wp14:anchorId="5F051AEB" wp14:editId="03B2B07D">
              <wp:simplePos x="0" y="0"/>
              <wp:positionH relativeFrom="column">
                <wp:posOffset>4205605</wp:posOffset>
              </wp:positionH>
              <wp:positionV relativeFrom="paragraph">
                <wp:posOffset>635098</wp:posOffset>
              </wp:positionV>
              <wp:extent cx="839972" cy="201930"/>
              <wp:effectExtent l="0" t="0" r="0" b="1270"/>
              <wp:wrapNone/>
              <wp:docPr id="438458075" name="Picture 43845807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458066" name="Picture 438458066" descr="Chart, line chart&#10;&#10;Description automatically generated"/>
                      <pic:cNvPicPr/>
                    </pic:nvPicPr>
                    <pic:blipFill rotWithShape="1">
                      <a:blip r:embed="rId73">
                        <a:extLst>
                          <a:ext uri="{28A0092B-C50C-407E-A947-70E740481C1C}">
                            <a14:useLocalDpi xmlns:a14="http://schemas.microsoft.com/office/drawing/2010/main" val="0"/>
                          </a:ext>
                        </a:extLst>
                      </a:blip>
                      <a:srcRect l="77454" t="26668" r="4148" b="65024"/>
                      <a:stretch/>
                    </pic:blipFill>
                    <pic:spPr bwMode="auto">
                      <a:xfrm>
                        <a:off x="0" y="0"/>
                        <a:ext cx="839972" cy="2019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ins>
      <w:ins w:id="5387" w:author="Daniel Stewart" w:date="2022-02-10T10:59:00Z">
        <w:r w:rsidR="00521121">
          <w:rPr>
            <w:noProof/>
          </w:rPr>
          <w:drawing>
            <wp:inline distT="0" distB="0" distL="0" distR="0" wp14:anchorId="40913DD6" wp14:editId="50F411D7">
              <wp:extent cx="4572000" cy="2433320"/>
              <wp:effectExtent l="0" t="0" r="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93">
                        <a:extLst>
                          <a:ext uri="{28A0092B-C50C-407E-A947-70E740481C1C}">
                            <a14:useLocalDpi xmlns:a14="http://schemas.microsoft.com/office/drawing/2010/main" val="0"/>
                          </a:ext>
                        </a:extLst>
                      </a:blip>
                      <a:srcRect t="36" b="36"/>
                      <a:stretch>
                        <a:fillRect/>
                      </a:stretch>
                    </pic:blipFill>
                    <pic:spPr bwMode="auto">
                      <a:xfrm>
                        <a:off x="0" y="0"/>
                        <a:ext cx="4572000" cy="2433320"/>
                      </a:xfrm>
                      <a:prstGeom prst="rect">
                        <a:avLst/>
                      </a:prstGeom>
                      <a:ln>
                        <a:noFill/>
                      </a:ln>
                      <a:extLst>
                        <a:ext uri="{53640926-AAD7-44D8-BBD7-CCE9431645EC}">
                          <a14:shadowObscured xmlns:a14="http://schemas.microsoft.com/office/drawing/2010/main"/>
                        </a:ext>
                      </a:extLst>
                    </pic:spPr>
                  </pic:pic>
                </a:graphicData>
              </a:graphic>
            </wp:inline>
          </w:drawing>
        </w:r>
      </w:ins>
    </w:p>
    <w:p w14:paraId="05030F7E" w14:textId="3D128608" w:rsidR="43C0CAC4" w:rsidRPr="008306E7" w:rsidRDefault="008306E7" w:rsidP="000574DD">
      <w:pPr>
        <w:pStyle w:val="Caption"/>
        <w:ind w:left="900" w:right="926"/>
        <w:jc w:val="left"/>
        <w:rPr>
          <w:b/>
          <w:bCs/>
          <w:color w:val="000000" w:themeColor="text1"/>
          <w:sz w:val="32"/>
          <w:szCs w:val="32"/>
        </w:rPr>
      </w:pPr>
      <w:bookmarkStart w:id="5388" w:name="_Toc96540413"/>
      <w:r>
        <w:t xml:space="preserve">Figure </w:t>
      </w:r>
      <w:r w:rsidR="004F0ACE">
        <w:fldChar w:fldCharType="begin"/>
      </w:r>
      <w:r w:rsidR="004F0ACE">
        <w:instrText xml:space="preserve"> SEQ Figure \* ARABIC </w:instrText>
      </w:r>
      <w:r w:rsidR="004F0ACE">
        <w:fldChar w:fldCharType="separate"/>
      </w:r>
      <w:r>
        <w:rPr>
          <w:noProof/>
        </w:rPr>
        <w:t>18</w:t>
      </w:r>
      <w:r w:rsidR="004F0ACE">
        <w:rPr>
          <w:noProof/>
        </w:rPr>
        <w:fldChar w:fldCharType="end"/>
      </w:r>
      <w:r>
        <w:t>. Cross sectional plo</w:t>
      </w:r>
      <w:r w:rsidRPr="00DB3FAF">
        <w:t xml:space="preserve">t displaying </w:t>
      </w:r>
      <w:r>
        <w:t>the fit of a model with an interaction between % distance upriver and elevation. Continuous elevation data are placed into one of three cross-sections: 10</w:t>
      </w:r>
      <w:r w:rsidRPr="009127CF">
        <w:rPr>
          <w:vertAlign w:val="superscript"/>
        </w:rPr>
        <w:t>th</w:t>
      </w:r>
      <w:r>
        <w:t xml:space="preserve"> percentile (red), 50</w:t>
      </w:r>
      <w:r w:rsidRPr="009127CF">
        <w:rPr>
          <w:vertAlign w:val="superscript"/>
        </w:rPr>
        <w:t>th</w:t>
      </w:r>
      <w:r>
        <w:t xml:space="preserve"> percentile (green), and 90</w:t>
      </w:r>
      <w:r w:rsidRPr="009127CF">
        <w:rPr>
          <w:vertAlign w:val="superscript"/>
        </w:rPr>
        <w:t>th</w:t>
      </w:r>
      <w:r>
        <w:t xml:space="preserve"> percentile (blue). </w:t>
      </w:r>
      <w:r w:rsidRPr="00DB3FAF">
        <w:t xml:space="preserve">The expected value is displayed </w:t>
      </w:r>
      <w:r>
        <w:t>by regression lines. Positive and negative residuals are located on the top and bottom axes.</w:t>
      </w:r>
      <w:bookmarkEnd w:id="5388"/>
    </w:p>
    <w:sectPr w:rsidR="43C0CAC4" w:rsidRPr="008306E7" w:rsidSect="00D64CA6">
      <w:pgSz w:w="11906" w:h="16838"/>
      <w:pgMar w:top="1440" w:right="1440" w:bottom="1440" w:left="1440"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96" w:author="Eric Balke" w:date="2022-01-12T15:41:00Z" w:initials="EB">
    <w:p w14:paraId="51B96D32" w14:textId="28820931" w:rsidR="008D47CF" w:rsidRDefault="008D47CF" w:rsidP="00D95039">
      <w:pPr>
        <w:pStyle w:val="CommentText"/>
      </w:pPr>
      <w:r>
        <w:rPr>
          <w:rStyle w:val="CommentReference"/>
        </w:rPr>
        <w:annotationRef/>
      </w:r>
      <w:r>
        <w:t>Let’s write up a longer/more detailed Acknowledgements section, similar to the 2016 report. Include brief descriptions of each contribution and names/affiliations of each reviewer.</w:t>
      </w:r>
    </w:p>
  </w:comment>
  <w:comment w:id="150" w:author="Eric Balke" w:date="2022-01-12T16:38:00Z" w:initials="EB">
    <w:p w14:paraId="300DB509" w14:textId="6928B622" w:rsidR="008D47CF" w:rsidRDefault="008D47CF" w:rsidP="00D95039">
      <w:pPr>
        <w:pStyle w:val="CommentText"/>
      </w:pPr>
      <w:r>
        <w:rPr>
          <w:rStyle w:val="CommentReference"/>
        </w:rPr>
        <w:annotationRef/>
      </w:r>
      <w:r>
        <w:t>Colloquial and non-specific/undefined</w:t>
      </w:r>
    </w:p>
  </w:comment>
  <w:comment w:id="525" w:author="Gary Williams" w:date="2021-12-03T14:49:00Z" w:initials="GW">
    <w:p w14:paraId="7C5B7D52" w14:textId="77777777" w:rsidR="008D47CF" w:rsidRDefault="008D47CF" w:rsidP="00D95039">
      <w:pPr>
        <w:pStyle w:val="CommentText"/>
      </w:pPr>
      <w:r>
        <w:rPr>
          <w:rStyle w:val="CommentReference"/>
        </w:rPr>
        <w:annotationRef/>
      </w:r>
      <w:r>
        <w:t>I think that species diversity needs to be used with caution. Species colonize a marsh based according to its capability to withstand tidal inundation, etc., hence minimum elevation required before you get marsh. Acting as ecosystem engineers, arrowgrass and pickleweed create hummocks and the elevated hummock has improved redox, lower salinity, better drainage than the lower marsh sediments. As these hummocks grow, usually with the a ring of arrowgrass around the perimeter, other marsh species colonize the interior of the hummock. Also, as other species colonize the marsh platform, the increased plant density promotes sediment accretion and raises marsh elevation and allows other species to colonize the raised platform. Low marsh species must adapt to physical processes while higher marsh species must adapt to competition with the a more diverse suite of species being able to colonized due to reduced inundation times. Salinity is another factor in species diversity. Also grain size, organic matter, and soil moisture also affects biodiversity. So generally, the species colonizing an area is most suited to the site is first at the site that is capable of colonizing the site. There are a complex suite of factors of influence, although typically there are only a few that can be considered the most important.</w:t>
      </w:r>
    </w:p>
  </w:comment>
  <w:comment w:id="526" w:author="Daniel Stewart" w:date="2021-12-14T20:58:00Z" w:initials="DS">
    <w:p w14:paraId="54FD6FA2" w14:textId="6772633A" w:rsidR="008D47CF" w:rsidRDefault="008D47CF" w:rsidP="00D95039">
      <w:pPr>
        <w:pStyle w:val="CommentText"/>
      </w:pPr>
      <w:r>
        <w:rPr>
          <w:rStyle w:val="CommentReference"/>
        </w:rPr>
        <w:annotationRef/>
      </w:r>
      <w:r>
        <w:t>I agree with all of this, and much of thus echoes some of our points in the discussion. But my pushback is:</w:t>
      </w:r>
      <w:r>
        <w:br/>
      </w:r>
    </w:p>
    <w:p w14:paraId="6908E84B" w14:textId="77777777" w:rsidR="00645BF3" w:rsidRDefault="008D47CF" w:rsidP="00D95039">
      <w:pPr>
        <w:pStyle w:val="CommentText"/>
        <w:rPr>
          <w:noProof/>
        </w:rPr>
      </w:pPr>
      <w:r>
        <w:t>1.diversity may not be the perfect metric, but we were limited by the kind of data we gathered to a small number of metrics, and there is evidence that diversity and resiliency are related</w:t>
      </w:r>
      <w:r>
        <w:br/>
        <w:t>2. Gary fails to mention the role of dis</w:t>
      </w:r>
    </w:p>
    <w:p w14:paraId="5DC2B463" w14:textId="7F79451B" w:rsidR="008D47CF" w:rsidRDefault="00D00537" w:rsidP="00D95039">
      <w:pPr>
        <w:pStyle w:val="CommentText"/>
      </w:pPr>
      <w:r>
        <w:rPr>
          <w:noProof/>
        </w:rPr>
        <w:t>.</w:t>
      </w:r>
      <w:r w:rsidR="008D47CF">
        <w:t>persal. The point of our models is that we are trying to tease apart why some plots in the FRE differ from others in diversity, which includes us accouting for whether sites are built or not. By not finding significant differences between diversity in created/non-created conditions, it speaks volumes to the effectiveness of native speices at dispersing, even in a highly-fragmented landscapes, which has repercussions for resilience.</w:t>
      </w:r>
    </w:p>
    <w:p w14:paraId="3B33DC34" w14:textId="22A1C619" w:rsidR="008D47CF" w:rsidRDefault="008D47CF" w:rsidP="00D95039">
      <w:pPr>
        <w:pStyle w:val="CommentText"/>
      </w:pPr>
      <w:r>
        <w:t xml:space="preserve">3. I agree with all of the environmental factors mentioned, but our models account for these. The point of our models is that they are multivariate, and therefore as many of these variables are accounted for as possible before making inferences about differences between created/non-created marshes </w:t>
      </w:r>
    </w:p>
  </w:comment>
  <w:comment w:id="527" w:author="Eric Balke" w:date="2022-01-12T17:17:00Z" w:initials="EB">
    <w:p w14:paraId="3756E596" w14:textId="4FD38E78" w:rsidR="008D47CF" w:rsidRDefault="008D47CF" w:rsidP="00D95039">
      <w:pPr>
        <w:pStyle w:val="CommentText"/>
      </w:pPr>
      <w:r>
        <w:rPr>
          <w:rStyle w:val="CommentReference"/>
        </w:rPr>
        <w:annotationRef/>
      </w:r>
      <w:r>
        <w:t>If you haven’t done so already in the methods or discussion, I think #1 in your response to Gary is worth mentioning in the manuscript</w:t>
      </w:r>
    </w:p>
  </w:comment>
  <w:comment w:id="532" w:author="Robyn Ingham" w:date="2021-12-13T11:12:00Z" w:initials="RI">
    <w:p w14:paraId="6116D068" w14:textId="10F5F139" w:rsidR="008D47CF" w:rsidRDefault="008D47CF" w:rsidP="00D95039">
      <w:pPr>
        <w:pStyle w:val="CommentText"/>
      </w:pPr>
      <w:r>
        <w:rPr>
          <w:rStyle w:val="CommentReference"/>
        </w:rPr>
        <w:annotationRef/>
      </w:r>
      <w:r>
        <w:t>Do you mean no species provided more of a stabilizing effect than the next? I’m not sure what this means but that may just be my lack of understanding of the topic.</w:t>
      </w:r>
    </w:p>
  </w:comment>
  <w:comment w:id="590" w:author="Gary Williams" w:date="2021-12-03T14:57:00Z" w:initials="GW">
    <w:p w14:paraId="63CA7634" w14:textId="77777777" w:rsidR="008D47CF" w:rsidRDefault="008D47CF" w:rsidP="00D95039">
      <w:pPr>
        <w:pStyle w:val="CommentText"/>
      </w:pPr>
      <w:r>
        <w:rPr>
          <w:rStyle w:val="CommentReference"/>
        </w:rPr>
        <w:annotationRef/>
      </w:r>
      <w:r>
        <w:t>In an urbanized estuary a broad management regime is required and there are numerous challenges. The effectiveness of this management also creates challenges for marsh design and construction. In the Fraser, the forestry sector uses the river for log transport and storage , which contributes to logs and wood debris that typically accumulates in marshes. In the outer banks, anthropogenic wood accounts for approximately 50% of the log and wood debris while in the Fraser River  it is much higher due to the intensity of forestry processing operations. We did a study of logs in the Fraser attempting to see if there was an economic value to salvage the logs.</w:t>
      </w:r>
    </w:p>
    <w:p w14:paraId="6925A725" w14:textId="77777777" w:rsidR="008D47CF" w:rsidRDefault="008D47CF" w:rsidP="00D95039">
      <w:pPr>
        <w:pStyle w:val="CommentText"/>
      </w:pPr>
    </w:p>
    <w:p w14:paraId="648A12C0" w14:textId="77777777" w:rsidR="008D47CF" w:rsidRDefault="008D47CF" w:rsidP="00D95039">
      <w:pPr>
        <w:pStyle w:val="CommentText"/>
      </w:pPr>
      <w:r>
        <w:t xml:space="preserve">Canada geese, an introduced species, has become overpopulated creating intense pressure on natural and created habitats. The management of this species has not led to effective control. Also snow geese are at very high levels and impacting outer bank marshes. </w:t>
      </w:r>
    </w:p>
    <w:p w14:paraId="1FFE4790" w14:textId="77777777" w:rsidR="008D47CF" w:rsidRDefault="008D47CF" w:rsidP="00D95039">
      <w:pPr>
        <w:pStyle w:val="CommentText"/>
      </w:pPr>
    </w:p>
    <w:p w14:paraId="790C23CB" w14:textId="77777777" w:rsidR="008D47CF" w:rsidRDefault="008D47CF" w:rsidP="00D95039">
      <w:pPr>
        <w:pStyle w:val="CommentText"/>
      </w:pPr>
      <w:r>
        <w:t>So looking at stressors, there are several management agency issues, which makes it difficult to design and sustain unimpacted marshes.</w:t>
      </w:r>
    </w:p>
  </w:comment>
  <w:comment w:id="732" w:author="Eric Balke" w:date="2022-01-12T17:05:00Z" w:initials="EB">
    <w:p w14:paraId="43F5956B" w14:textId="77777777" w:rsidR="008D47CF" w:rsidRDefault="008D47CF" w:rsidP="00D95039">
      <w:pPr>
        <w:pStyle w:val="CommentText"/>
      </w:pPr>
      <w:r>
        <w:rPr>
          <w:rStyle w:val="CommentReference"/>
        </w:rPr>
        <w:annotationRef/>
      </w:r>
      <w:r>
        <w:t>Fig. 1 bottom boarder is cut off by text box.</w:t>
      </w:r>
    </w:p>
    <w:p w14:paraId="125BC1EF" w14:textId="77777777" w:rsidR="008D47CF" w:rsidRDefault="008D47CF" w:rsidP="00D95039">
      <w:pPr>
        <w:pStyle w:val="CommentText"/>
      </w:pPr>
    </w:p>
    <w:p w14:paraId="4B04D9D3" w14:textId="77777777" w:rsidR="008D47CF" w:rsidRDefault="008D47CF" w:rsidP="00D95039">
      <w:pPr>
        <w:pStyle w:val="CommentText"/>
      </w:pPr>
      <w:r>
        <w:t>I’d recommend including city names on the map to help orient the audience to the “urban” estuary.</w:t>
      </w:r>
    </w:p>
    <w:p w14:paraId="745A409E" w14:textId="77777777" w:rsidR="008D47CF" w:rsidRDefault="008D47CF" w:rsidP="00D95039">
      <w:pPr>
        <w:pStyle w:val="CommentText"/>
      </w:pPr>
    </w:p>
    <w:p w14:paraId="66CCF323" w14:textId="05A45A3F" w:rsidR="008D47CF" w:rsidRDefault="008D47CF" w:rsidP="00D95039">
      <w:pPr>
        <w:pStyle w:val="CommentText"/>
      </w:pPr>
      <w:r>
        <w:t>For map legend, maybe say “2021 sampled created marshes” or better yet “Created marshes sampled in 2021”… as it’s written right now it looks like the marshes were created in 2021 or 2015</w:t>
      </w:r>
    </w:p>
  </w:comment>
  <w:comment w:id="4500" w:author="Eric Balke" w:date="2022-01-12T22:50:00Z" w:initials="EB">
    <w:p w14:paraId="6305B387" w14:textId="03F0EB99" w:rsidR="00AD6C5A" w:rsidRDefault="00AD6C5A" w:rsidP="00D95039">
      <w:pPr>
        <w:pStyle w:val="CommentText"/>
      </w:pPr>
      <w:r>
        <w:rPr>
          <w:rStyle w:val="CommentReference"/>
        </w:rPr>
        <w:annotationRef/>
      </w:r>
      <w:r>
        <w:t>Bottom right figure in Fig. E1 is obscuring the figure description.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1B96D32" w15:done="0"/>
  <w15:commentEx w15:paraId="300DB509" w15:done="0"/>
  <w15:commentEx w15:paraId="7C5B7D52" w15:done="0"/>
  <w15:commentEx w15:paraId="3B33DC34" w15:paraIdParent="7C5B7D52" w15:done="0"/>
  <w15:commentEx w15:paraId="3756E596" w15:paraIdParent="7C5B7D52" w15:done="0"/>
  <w15:commentEx w15:paraId="6116D068" w15:done="0"/>
  <w15:commentEx w15:paraId="790C23CB" w15:done="0"/>
  <w15:commentEx w15:paraId="66CCF323" w15:done="0"/>
  <w15:commentEx w15:paraId="6305B387"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897539" w16cex:dateUtc="2022-01-12T23:41:00Z"/>
  <w16cex:commentExtensible w16cex:durableId="25898288" w16cex:dateUtc="2022-01-13T00:38:00Z"/>
  <w16cex:commentExtensible w16cex:durableId="2554AD02" w16cex:dateUtc="2021-12-03T22:49:00Z"/>
  <w16cex:commentExtensible w16cex:durableId="2563840E" w16cex:dateUtc="2021-12-15T04:58:00Z"/>
  <w16cex:commentExtensible w16cex:durableId="25898B95" w16cex:dateUtc="2022-01-13T01:17:00Z"/>
  <w16cex:commentExtensible w16cex:durableId="2561A93B" w16cex:dateUtc="2021-12-13T19:12:00Z"/>
  <w16cex:commentExtensible w16cex:durableId="2554AEEA" w16cex:dateUtc="2021-12-03T22:57:00Z"/>
  <w16cex:commentExtensible w16cex:durableId="258988EB" w16cex:dateUtc="2022-01-13T01:05:00Z"/>
  <w16cex:commentExtensible w16cex:durableId="2589D99F" w16cex:dateUtc="2022-01-13T06:5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1B96D32" w16cid:durableId="25897539"/>
  <w16cid:commentId w16cid:paraId="300DB509" w16cid:durableId="25898288"/>
  <w16cid:commentId w16cid:paraId="7C5B7D52" w16cid:durableId="2554AD02"/>
  <w16cid:commentId w16cid:paraId="3B33DC34" w16cid:durableId="2563840E"/>
  <w16cid:commentId w16cid:paraId="3756E596" w16cid:durableId="25898B95"/>
  <w16cid:commentId w16cid:paraId="6116D068" w16cid:durableId="2561A93B"/>
  <w16cid:commentId w16cid:paraId="790C23CB" w16cid:durableId="2554AEEA"/>
  <w16cid:commentId w16cid:paraId="66CCF323" w16cid:durableId="258988EB"/>
  <w16cid:commentId w16cid:paraId="6305B387" w16cid:durableId="2589D99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C02A89F" w14:textId="77777777" w:rsidR="004F0ACE" w:rsidRDefault="004F0ACE" w:rsidP="00D95039">
      <w:r>
        <w:separator/>
      </w:r>
    </w:p>
  </w:endnote>
  <w:endnote w:type="continuationSeparator" w:id="0">
    <w:p w14:paraId="229F2503" w14:textId="77777777" w:rsidR="004F0ACE" w:rsidRDefault="004F0ACE" w:rsidP="00D95039">
      <w:r>
        <w:continuationSeparator/>
      </w:r>
    </w:p>
  </w:endnote>
  <w:endnote w:type="continuationNotice" w:id="1">
    <w:p w14:paraId="2C2877F6" w14:textId="77777777" w:rsidR="004F0ACE" w:rsidRDefault="004F0ACE" w:rsidP="00D9503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altName w:val="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3" w:usb1="10000000" w:usb2="00000000" w:usb3="00000000" w:csb0="80000001"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990295835"/>
      <w:docPartObj>
        <w:docPartGallery w:val="Page Numbers (Bottom of Page)"/>
        <w:docPartUnique/>
      </w:docPartObj>
    </w:sdtPr>
    <w:sdtEndPr>
      <w:rPr>
        <w:rStyle w:val="PageNumber"/>
      </w:rPr>
    </w:sdtEndPr>
    <w:sdtContent>
      <w:p w14:paraId="4CDF1105" w14:textId="2EFC3B81" w:rsidR="00C44A29" w:rsidRDefault="00C44A29" w:rsidP="00036C5B">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9CFFAA6" w14:textId="56376386" w:rsidR="008D47CF" w:rsidRDefault="008D47CF" w:rsidP="00D95039">
    <w:pPr>
      <w:pStyle w:val="Footer"/>
      <w:rPr>
        <w:rStyle w:val="PageNumber"/>
      </w:rPr>
    </w:pPr>
  </w:p>
  <w:p w14:paraId="00F172DB" w14:textId="77777777" w:rsidR="008D47CF" w:rsidRDefault="008D47CF" w:rsidP="00D9503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126583841"/>
      <w:docPartObj>
        <w:docPartGallery w:val="Page Numbers (Bottom of Page)"/>
        <w:docPartUnique/>
      </w:docPartObj>
    </w:sdtPr>
    <w:sdtEndPr>
      <w:rPr>
        <w:rStyle w:val="PageNumber"/>
      </w:rPr>
    </w:sdtEndPr>
    <w:sdtContent>
      <w:p w14:paraId="774207D4" w14:textId="7EC6651D" w:rsidR="00C44A29" w:rsidRDefault="00C44A29" w:rsidP="00036C5B">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26</w:t>
        </w:r>
        <w:r>
          <w:rPr>
            <w:rStyle w:val="PageNumber"/>
          </w:rPr>
          <w:fldChar w:fldCharType="end"/>
        </w:r>
      </w:p>
    </w:sdtContent>
  </w:sdt>
  <w:p w14:paraId="76CEE92F" w14:textId="3B1FB447" w:rsidR="008D47CF" w:rsidDel="00AD2899" w:rsidRDefault="008D47CF" w:rsidP="00D95039">
    <w:pPr>
      <w:pStyle w:val="Footer"/>
      <w:rPr>
        <w:del w:id="94" w:author="Daniel Stewart" w:date="2022-02-10T12:14:00Z"/>
        <w:rStyle w:val="PageNumber"/>
      </w:rPr>
    </w:pPr>
  </w:p>
  <w:p w14:paraId="7685670A" w14:textId="7D43ED34" w:rsidR="008D47CF" w:rsidRPr="00C44A29" w:rsidRDefault="008D47CF" w:rsidP="00D95039">
    <w:pPr>
      <w:pStyle w:val="Footer"/>
      <w:rPr>
        <w:lang w:val="en-U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46FA7B" w14:textId="77777777" w:rsidR="004F0ACE" w:rsidRDefault="004F0ACE" w:rsidP="00D95039">
      <w:r>
        <w:separator/>
      </w:r>
    </w:p>
  </w:footnote>
  <w:footnote w:type="continuationSeparator" w:id="0">
    <w:p w14:paraId="0F7D8F3F" w14:textId="77777777" w:rsidR="004F0ACE" w:rsidRDefault="004F0ACE" w:rsidP="00D95039">
      <w:r>
        <w:continuationSeparator/>
      </w:r>
    </w:p>
  </w:footnote>
  <w:footnote w:type="continuationNotice" w:id="1">
    <w:p w14:paraId="48A8FC54" w14:textId="77777777" w:rsidR="004F0ACE" w:rsidRDefault="004F0ACE" w:rsidP="00D95039"/>
  </w:footnote>
  <w:footnote w:id="2">
    <w:p w14:paraId="0E5DD0F2" w14:textId="4D8DFE41" w:rsidR="008D47CF" w:rsidRPr="00A35A92" w:rsidRDefault="008D47CF">
      <w:pPr>
        <w:pStyle w:val="Caption"/>
        <w:pPrChange w:id="154" w:author="Daniel Stewart" w:date="2022-02-10T11:38:00Z">
          <w:pPr/>
        </w:pPrChange>
      </w:pPr>
      <w:r w:rsidRPr="00D96D53">
        <w:rPr>
          <w:rStyle w:val="FootnoteReference"/>
        </w:rPr>
        <w:footnoteRef/>
      </w:r>
      <w:r w:rsidRPr="00A35A92">
        <w:t xml:space="preserve"> According to the Policy these losses could not occur in fish habitats with high productive capacity </w:t>
      </w:r>
    </w:p>
  </w:footnote>
  <w:footnote w:id="3">
    <w:p w14:paraId="7B2579AE" w14:textId="3948D3CC" w:rsidR="008206BC" w:rsidRPr="00DC35A1" w:rsidRDefault="008206BC">
      <w:pPr>
        <w:pStyle w:val="Caption"/>
        <w:rPr>
          <w:lang w:val="en-US"/>
          <w:rPrChange w:id="1052" w:author="Daniel Stewart" w:date="2022-02-09T08:33:00Z">
            <w:rPr/>
          </w:rPrChange>
        </w:rPr>
        <w:pPrChange w:id="1053" w:author="Daniel Stewart" w:date="2022-02-10T11:38:00Z">
          <w:pPr>
            <w:pStyle w:val="FootnoteText"/>
          </w:pPr>
        </w:pPrChange>
      </w:pPr>
      <w:ins w:id="1054" w:author="Daniel Stewart" w:date="2022-02-08T15:13:00Z">
        <w:r w:rsidRPr="00D96D53">
          <w:rPr>
            <w:rStyle w:val="FootnoteReference"/>
          </w:rPr>
          <w:footnoteRef/>
        </w:r>
        <w:r w:rsidRPr="009A48D2">
          <w:rPr>
            <w:lang w:val="en-US"/>
          </w:rPr>
          <w:t>A</w:t>
        </w:r>
      </w:ins>
      <w:ins w:id="1055" w:author="Daniel Stewart" w:date="2022-02-09T08:30:00Z">
        <w:r w:rsidR="00CD35F4" w:rsidRPr="009A48D2">
          <w:rPr>
            <w:lang w:val="en-US"/>
          </w:rPr>
          <w:t>n</w:t>
        </w:r>
      </w:ins>
      <w:ins w:id="1056" w:author="Daniel Stewart" w:date="2022-02-08T15:13:00Z">
        <w:r w:rsidRPr="009A48D2">
          <w:rPr>
            <w:lang w:val="en-US"/>
          </w:rPr>
          <w:t xml:space="preserve"> </w:t>
        </w:r>
      </w:ins>
      <w:ins w:id="1057" w:author="Daniel Stewart" w:date="2022-02-09T08:29:00Z">
        <w:r w:rsidR="00CD35F4" w:rsidRPr="009A48D2">
          <w:rPr>
            <w:lang w:val="en-US"/>
          </w:rPr>
          <w:t xml:space="preserve">alternate </w:t>
        </w:r>
      </w:ins>
      <w:ins w:id="1058" w:author="Daniel Stewart" w:date="2022-02-08T15:13:00Z">
        <w:r w:rsidRPr="009A48D2">
          <w:rPr>
            <w:lang w:val="en-US"/>
          </w:rPr>
          <w:t xml:space="preserve">version of the model was run that included reference site </w:t>
        </w:r>
      </w:ins>
      <w:ins w:id="1059" w:author="Daniel Stewart" w:date="2022-02-09T09:18:00Z">
        <w:r w:rsidR="00DF08B4" w:rsidRPr="009A48D2">
          <w:rPr>
            <w:lang w:val="en-US"/>
          </w:rPr>
          <w:t xml:space="preserve">plot </w:t>
        </w:r>
      </w:ins>
      <w:ins w:id="1060" w:author="Daniel Stewart" w:date="2022-02-08T15:32:00Z">
        <w:r w:rsidR="009D2B41" w:rsidRPr="009A48D2">
          <w:rPr>
            <w:lang w:val="en-US"/>
          </w:rPr>
          <w:t>data and</w:t>
        </w:r>
      </w:ins>
      <w:ins w:id="1061" w:author="Daniel Stewart" w:date="2022-02-08T15:14:00Z">
        <w:r w:rsidRPr="009A48D2">
          <w:rPr>
            <w:lang w:val="en-US"/>
          </w:rPr>
          <w:t xml:space="preserve"> had </w:t>
        </w:r>
      </w:ins>
      <w:ins w:id="1062" w:author="Daniel Stewart" w:date="2022-02-08T15:16:00Z">
        <w:r w:rsidR="00753437" w:rsidRPr="009A48D2">
          <w:rPr>
            <w:lang w:val="en-US"/>
          </w:rPr>
          <w:t>p</w:t>
        </w:r>
      </w:ins>
      <w:ins w:id="1063" w:author="Daniel Stewart" w:date="2022-02-08T15:14:00Z">
        <w:r w:rsidRPr="009A48D2">
          <w:rPr>
            <w:lang w:val="en-US"/>
          </w:rPr>
          <w:t xml:space="preserve">roject </w:t>
        </w:r>
      </w:ins>
      <w:ins w:id="1064" w:author="Daniel Stewart" w:date="2022-02-08T15:16:00Z">
        <w:r w:rsidR="00753437" w:rsidRPr="009A48D2">
          <w:rPr>
            <w:lang w:val="en-US"/>
          </w:rPr>
          <w:t>a</w:t>
        </w:r>
      </w:ins>
      <w:ins w:id="1065" w:author="Daniel Stewart" w:date="2022-02-08T15:14:00Z">
        <w:r w:rsidRPr="009A48D2">
          <w:rPr>
            <w:lang w:val="en-US"/>
          </w:rPr>
          <w:t>ge removed</w:t>
        </w:r>
      </w:ins>
      <w:ins w:id="1066" w:author="Daniel Stewart" w:date="2022-02-08T15:16:00Z">
        <w:r w:rsidR="00753437" w:rsidRPr="009A48D2">
          <w:rPr>
            <w:lang w:val="en-US"/>
          </w:rPr>
          <w:t xml:space="preserve"> as a variable</w:t>
        </w:r>
      </w:ins>
      <w:ins w:id="1067" w:author="Daniel Stewart" w:date="2022-02-08T15:14:00Z">
        <w:r w:rsidRPr="009A48D2">
          <w:rPr>
            <w:lang w:val="en-US"/>
          </w:rPr>
          <w:t>. Results</w:t>
        </w:r>
      </w:ins>
      <w:ins w:id="1068" w:author="Daniel Stewart" w:date="2022-02-08T15:15:00Z">
        <w:r w:rsidR="00753437" w:rsidRPr="009A48D2">
          <w:rPr>
            <w:lang w:val="en-US"/>
          </w:rPr>
          <w:t xml:space="preserve"> were near-identical, with</w:t>
        </w:r>
      </w:ins>
      <w:ins w:id="1069" w:author="Daniel Stewart" w:date="2022-02-08T15:16:00Z">
        <w:r w:rsidR="00753437" w:rsidRPr="009A48D2">
          <w:rPr>
            <w:lang w:val="en-US"/>
          </w:rPr>
          <w:t xml:space="preserve"> a significant effect of</w:t>
        </w:r>
      </w:ins>
      <w:ins w:id="1070" w:author="Daniel Stewart" w:date="2022-02-08T15:15:00Z">
        <w:r w:rsidR="00753437" w:rsidRPr="009A48D2">
          <w:rPr>
            <w:lang w:val="en-US"/>
          </w:rPr>
          <w:t xml:space="preserve"> closed embayments, distance upriver</w:t>
        </w:r>
      </w:ins>
      <w:ins w:id="1071" w:author="Daniel Stewart" w:date="2022-02-08T15:16:00Z">
        <w:r w:rsidR="00753437" w:rsidRPr="009A48D2">
          <w:rPr>
            <w:lang w:val="en-US"/>
          </w:rPr>
          <w:t xml:space="preserve"> and an interaction between channel proximity and e</w:t>
        </w:r>
      </w:ins>
      <w:ins w:id="1072" w:author="Daniel Stewart" w:date="2022-02-08T15:17:00Z">
        <w:r w:rsidR="00753437" w:rsidRPr="009A48D2">
          <w:rPr>
            <w:lang w:val="en-US"/>
          </w:rPr>
          <w:t>levation</w:t>
        </w:r>
      </w:ins>
      <w:ins w:id="1073" w:author="Daniel Stewart" w:date="2022-02-08T15:15:00Z">
        <w:r w:rsidR="00753437" w:rsidRPr="009A48D2">
          <w:rPr>
            <w:lang w:val="en-US"/>
          </w:rPr>
          <w:t>.</w:t>
        </w:r>
      </w:ins>
      <w:ins w:id="1074" w:author="Daniel Stewart" w:date="2022-02-08T15:16:00Z">
        <w:r w:rsidR="00753437" w:rsidRPr="009A48D2">
          <w:rPr>
            <w:lang w:val="en-US"/>
          </w:rPr>
          <w:t xml:space="preserve"> </w:t>
        </w:r>
      </w:ins>
      <w:ins w:id="1075" w:author="Daniel Stewart" w:date="2022-02-08T15:17:00Z">
        <w:r w:rsidR="00753437" w:rsidRPr="009A48D2">
          <w:rPr>
            <w:lang w:val="en-US"/>
          </w:rPr>
          <w:t>The placement</w:t>
        </w:r>
      </w:ins>
      <w:ins w:id="1076" w:author="Daniel Stewart" w:date="2022-02-08T15:16:00Z">
        <w:r w:rsidR="00753437" w:rsidRPr="009A48D2">
          <w:rPr>
            <w:lang w:val="en-US"/>
          </w:rPr>
          <w:t xml:space="preserve"> </w:t>
        </w:r>
      </w:ins>
      <w:r w:rsidR="007223B6">
        <w:rPr>
          <w:lang w:val="en-US"/>
        </w:rPr>
        <w:t xml:space="preserve">of plots in </w:t>
      </w:r>
      <w:ins w:id="1077" w:author="Daniel Stewart" w:date="2022-02-08T15:16:00Z">
        <w:r w:rsidR="00753437" w:rsidRPr="009A48D2">
          <w:rPr>
            <w:lang w:val="en-US"/>
          </w:rPr>
          <w:t>reference</w:t>
        </w:r>
      </w:ins>
      <w:r w:rsidR="007223B6">
        <w:rPr>
          <w:lang w:val="en-US"/>
        </w:rPr>
        <w:t xml:space="preserve"> or constructed</w:t>
      </w:r>
      <w:ins w:id="1078" w:author="Daniel Stewart" w:date="2022-02-08T15:16:00Z">
        <w:r w:rsidR="00753437" w:rsidRPr="009A48D2">
          <w:rPr>
            <w:lang w:val="en-US"/>
          </w:rPr>
          <w:t xml:space="preserve"> marshes had no </w:t>
        </w:r>
      </w:ins>
      <w:ins w:id="1079" w:author="Daniel Stewart" w:date="2022-02-08T15:17:00Z">
        <w:r w:rsidR="00753437" w:rsidRPr="009A48D2">
          <w:rPr>
            <w:lang w:val="en-US"/>
          </w:rPr>
          <w:t xml:space="preserve">significant </w:t>
        </w:r>
      </w:ins>
      <w:ins w:id="1080" w:author="Daniel Stewart" w:date="2022-02-08T15:16:00Z">
        <w:r w:rsidR="00753437" w:rsidRPr="009A48D2">
          <w:rPr>
            <w:lang w:val="en-US"/>
          </w:rPr>
          <w:t>effect</w:t>
        </w:r>
      </w:ins>
      <w:ins w:id="1081" w:author="Daniel Stewart" w:date="2022-02-09T09:18:00Z">
        <w:r w:rsidR="00DF08B4" w:rsidRPr="009A48D2">
          <w:rPr>
            <w:lang w:val="en-US"/>
          </w:rPr>
          <w:t xml:space="preserve"> o</w:t>
        </w:r>
      </w:ins>
      <w:r w:rsidR="007223B6">
        <w:rPr>
          <w:lang w:val="en-US"/>
        </w:rPr>
        <w:t xml:space="preserve">n </w:t>
      </w:r>
      <w:ins w:id="1082" w:author="Daniel Stewart" w:date="2022-02-09T09:18:00Z">
        <w:r w:rsidR="00DF08B4" w:rsidRPr="009A48D2">
          <w:rPr>
            <w:lang w:val="en-US"/>
          </w:rPr>
          <w:t>native dominance</w:t>
        </w:r>
      </w:ins>
      <w:ins w:id="1083" w:author="Daniel Stewart" w:date="2022-02-08T15:16:00Z">
        <w:r w:rsidR="00753437" w:rsidRPr="009A48D2">
          <w:rPr>
            <w:lang w:val="en-US"/>
          </w:rPr>
          <w:t>.</w:t>
        </w:r>
        <w:r w:rsidR="00753437" w:rsidRPr="00A24308">
          <w:rPr>
            <w:lang w:val="en-US"/>
          </w:rPr>
          <w:t xml:space="preserve"> </w:t>
        </w:r>
      </w:ins>
    </w:p>
  </w:footnote>
  <w:footnote w:id="4">
    <w:p w14:paraId="0F6C7C58" w14:textId="509D8339" w:rsidR="00C706DA" w:rsidRPr="00C706DA" w:rsidRDefault="00C706DA" w:rsidP="00C706DA">
      <w:pPr>
        <w:pStyle w:val="Caption"/>
        <w:rPr>
          <w:lang w:val="en-US"/>
        </w:rPr>
      </w:pPr>
      <w:r w:rsidRPr="00D96D53">
        <w:rPr>
          <w:rStyle w:val="FootnoteReference"/>
        </w:rPr>
        <w:footnoteRef/>
      </w:r>
      <w:r>
        <w:t xml:space="preserve"> A recent survey estimated that a minimum of 740 Canada Geese moult in the upper estuary and 1500 </w:t>
      </w:r>
      <w:r w:rsidR="003D7D94">
        <w:t xml:space="preserve">at the delta front </w:t>
      </w:r>
      <w:r>
        <w:t>(Janus</w:t>
      </w:r>
      <w:r w:rsidR="001732D5">
        <w:t xml:space="preserve"> 2021,</w:t>
      </w:r>
      <w:r>
        <w:t xml:space="preserve"> unpublished data)</w:t>
      </w:r>
    </w:p>
  </w:footnote>
  <w:footnote w:id="5">
    <w:p w14:paraId="26698318" w14:textId="77777777" w:rsidR="00AD098F" w:rsidRPr="0095179A" w:rsidRDefault="00AD098F" w:rsidP="00AD098F">
      <w:pPr>
        <w:pStyle w:val="Caption"/>
        <w:rPr>
          <w:lang w:val="en-US"/>
        </w:rPr>
      </w:pPr>
      <w:r>
        <w:rPr>
          <w:rStyle w:val="FootnoteReference"/>
        </w:rPr>
        <w:footnoteRef/>
      </w:r>
      <w:r>
        <w:t xml:space="preserve"> </w:t>
      </w:r>
      <w:r>
        <w:rPr>
          <w:lang w:val="en-US"/>
        </w:rPr>
        <w:t>Monitoring periods varied by project, but were often 5 years</w:t>
      </w:r>
    </w:p>
  </w:footnote>
</w:footnotes>
</file>

<file path=word/intelligence.xml><?xml version="1.0" encoding="utf-8"?>
<int:Intelligence xmlns:int="http://schemas.microsoft.com/office/intelligence/2019/intelligence">
  <int:IntelligenceSettings/>
  <int:Manifest>
    <int:WordHash hashCode="1SsgA/Mh11gDwD" id="PFuMvRt3"/>
    <int:ParagraphRange paragraphId="683437148" textId="588389694" start="67" length="7" invalidationStart="67" invalidationLength="7" id="f/IuL2Sm"/>
  </int:Manifest>
  <int:Observations>
    <int:Content id="PFuMvRt3">
      <int:Rejection type="LegacyProofing"/>
    </int:Content>
    <int:Content id="f/IuL2Sm">
      <int:Rejection type="LegacyProofing"/>
    </int:Content>
  </int:Observations>
</int: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5645C"/>
    <w:multiLevelType w:val="multilevel"/>
    <w:tmpl w:val="6EAC48B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15:restartNumberingAfterBreak="0">
    <w:nsid w:val="002B1E08"/>
    <w:multiLevelType w:val="hybridMultilevel"/>
    <w:tmpl w:val="BB649752"/>
    <w:lvl w:ilvl="0" w:tplc="A82414C6">
      <w:start w:val="1"/>
      <w:numFmt w:val="decimal"/>
      <w:lvlText w:val="%1."/>
      <w:lvlJc w:val="left"/>
      <w:pPr>
        <w:ind w:left="720" w:hanging="360"/>
      </w:pPr>
    </w:lvl>
    <w:lvl w:ilvl="1" w:tplc="45EE1BA2">
      <w:start w:val="1"/>
      <w:numFmt w:val="lowerLetter"/>
      <w:lvlText w:val="%2."/>
      <w:lvlJc w:val="left"/>
      <w:pPr>
        <w:ind w:left="1440" w:hanging="360"/>
      </w:pPr>
    </w:lvl>
    <w:lvl w:ilvl="2" w:tplc="5992C7F0">
      <w:start w:val="1"/>
      <w:numFmt w:val="lowerRoman"/>
      <w:lvlText w:val="%3."/>
      <w:lvlJc w:val="right"/>
      <w:pPr>
        <w:ind w:left="2160" w:hanging="180"/>
      </w:pPr>
    </w:lvl>
    <w:lvl w:ilvl="3" w:tplc="F5F09EC6">
      <w:start w:val="1"/>
      <w:numFmt w:val="decimal"/>
      <w:lvlText w:val="%4."/>
      <w:lvlJc w:val="left"/>
      <w:pPr>
        <w:ind w:left="2880" w:hanging="360"/>
      </w:pPr>
    </w:lvl>
    <w:lvl w:ilvl="4" w:tplc="A03A83B2">
      <w:start w:val="1"/>
      <w:numFmt w:val="lowerLetter"/>
      <w:lvlText w:val="%5."/>
      <w:lvlJc w:val="left"/>
      <w:pPr>
        <w:ind w:left="3600" w:hanging="360"/>
      </w:pPr>
    </w:lvl>
    <w:lvl w:ilvl="5" w:tplc="CA585112">
      <w:start w:val="1"/>
      <w:numFmt w:val="lowerRoman"/>
      <w:lvlText w:val="%6."/>
      <w:lvlJc w:val="right"/>
      <w:pPr>
        <w:ind w:left="4320" w:hanging="180"/>
      </w:pPr>
    </w:lvl>
    <w:lvl w:ilvl="6" w:tplc="71A8D424">
      <w:start w:val="1"/>
      <w:numFmt w:val="decimal"/>
      <w:lvlText w:val="%7."/>
      <w:lvlJc w:val="left"/>
      <w:pPr>
        <w:ind w:left="5040" w:hanging="360"/>
      </w:pPr>
    </w:lvl>
    <w:lvl w:ilvl="7" w:tplc="0DF26EDA">
      <w:start w:val="1"/>
      <w:numFmt w:val="lowerLetter"/>
      <w:lvlText w:val="%8."/>
      <w:lvlJc w:val="left"/>
      <w:pPr>
        <w:ind w:left="5760" w:hanging="360"/>
      </w:pPr>
    </w:lvl>
    <w:lvl w:ilvl="8" w:tplc="3F4236B2">
      <w:start w:val="1"/>
      <w:numFmt w:val="lowerRoman"/>
      <w:lvlText w:val="%9."/>
      <w:lvlJc w:val="right"/>
      <w:pPr>
        <w:ind w:left="6480" w:hanging="180"/>
      </w:pPr>
    </w:lvl>
  </w:abstractNum>
  <w:abstractNum w:abstractNumId="2" w15:restartNumberingAfterBreak="0">
    <w:nsid w:val="06B50F82"/>
    <w:multiLevelType w:val="multilevel"/>
    <w:tmpl w:val="787826A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15:restartNumberingAfterBreak="0">
    <w:nsid w:val="0B28277B"/>
    <w:multiLevelType w:val="hybridMultilevel"/>
    <w:tmpl w:val="BBA0978E"/>
    <w:lvl w:ilvl="0" w:tplc="8F7AC5D6">
      <w:start w:val="1"/>
      <w:numFmt w:val="bullet"/>
      <w:lvlText w:val="-"/>
      <w:lvlJc w:val="left"/>
      <w:pPr>
        <w:ind w:left="720" w:hanging="360"/>
      </w:pPr>
      <w:rPr>
        <w:rFonts w:ascii="Calibri" w:hAnsi="Calibri" w:hint="default"/>
      </w:rPr>
    </w:lvl>
    <w:lvl w:ilvl="1" w:tplc="46D4B68A">
      <w:start w:val="1"/>
      <w:numFmt w:val="bullet"/>
      <w:lvlText w:val="o"/>
      <w:lvlJc w:val="left"/>
      <w:pPr>
        <w:ind w:left="1440" w:hanging="360"/>
      </w:pPr>
      <w:rPr>
        <w:rFonts w:ascii="Courier New" w:hAnsi="Courier New" w:hint="default"/>
      </w:rPr>
    </w:lvl>
    <w:lvl w:ilvl="2" w:tplc="5D12FAF6">
      <w:start w:val="1"/>
      <w:numFmt w:val="bullet"/>
      <w:lvlText w:val=""/>
      <w:lvlJc w:val="left"/>
      <w:pPr>
        <w:ind w:left="2160" w:hanging="360"/>
      </w:pPr>
      <w:rPr>
        <w:rFonts w:ascii="Wingdings" w:hAnsi="Wingdings" w:hint="default"/>
      </w:rPr>
    </w:lvl>
    <w:lvl w:ilvl="3" w:tplc="5402264C">
      <w:start w:val="1"/>
      <w:numFmt w:val="bullet"/>
      <w:lvlText w:val=""/>
      <w:lvlJc w:val="left"/>
      <w:pPr>
        <w:ind w:left="2880" w:hanging="360"/>
      </w:pPr>
      <w:rPr>
        <w:rFonts w:ascii="Symbol" w:hAnsi="Symbol" w:hint="default"/>
      </w:rPr>
    </w:lvl>
    <w:lvl w:ilvl="4" w:tplc="74ECDEB0">
      <w:start w:val="1"/>
      <w:numFmt w:val="bullet"/>
      <w:lvlText w:val="o"/>
      <w:lvlJc w:val="left"/>
      <w:pPr>
        <w:ind w:left="3600" w:hanging="360"/>
      </w:pPr>
      <w:rPr>
        <w:rFonts w:ascii="Courier New" w:hAnsi="Courier New" w:hint="default"/>
      </w:rPr>
    </w:lvl>
    <w:lvl w:ilvl="5" w:tplc="98883B7A">
      <w:start w:val="1"/>
      <w:numFmt w:val="bullet"/>
      <w:lvlText w:val=""/>
      <w:lvlJc w:val="left"/>
      <w:pPr>
        <w:ind w:left="4320" w:hanging="360"/>
      </w:pPr>
      <w:rPr>
        <w:rFonts w:ascii="Wingdings" w:hAnsi="Wingdings" w:hint="default"/>
      </w:rPr>
    </w:lvl>
    <w:lvl w:ilvl="6" w:tplc="3A2C107E">
      <w:start w:val="1"/>
      <w:numFmt w:val="bullet"/>
      <w:lvlText w:val=""/>
      <w:lvlJc w:val="left"/>
      <w:pPr>
        <w:ind w:left="5040" w:hanging="360"/>
      </w:pPr>
      <w:rPr>
        <w:rFonts w:ascii="Symbol" w:hAnsi="Symbol" w:hint="default"/>
      </w:rPr>
    </w:lvl>
    <w:lvl w:ilvl="7" w:tplc="325C49C4">
      <w:start w:val="1"/>
      <w:numFmt w:val="bullet"/>
      <w:lvlText w:val="o"/>
      <w:lvlJc w:val="left"/>
      <w:pPr>
        <w:ind w:left="5760" w:hanging="360"/>
      </w:pPr>
      <w:rPr>
        <w:rFonts w:ascii="Courier New" w:hAnsi="Courier New" w:hint="default"/>
      </w:rPr>
    </w:lvl>
    <w:lvl w:ilvl="8" w:tplc="4A1C8BD8">
      <w:start w:val="1"/>
      <w:numFmt w:val="bullet"/>
      <w:lvlText w:val=""/>
      <w:lvlJc w:val="left"/>
      <w:pPr>
        <w:ind w:left="6480" w:hanging="360"/>
      </w:pPr>
      <w:rPr>
        <w:rFonts w:ascii="Wingdings" w:hAnsi="Wingdings" w:hint="default"/>
      </w:rPr>
    </w:lvl>
  </w:abstractNum>
  <w:abstractNum w:abstractNumId="4" w15:restartNumberingAfterBreak="0">
    <w:nsid w:val="0BC36616"/>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0FB426E8"/>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10C051D4"/>
    <w:multiLevelType w:val="hybridMultilevel"/>
    <w:tmpl w:val="383CB54E"/>
    <w:lvl w:ilvl="0" w:tplc="5C1E7E4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32475B9"/>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170C65C0"/>
    <w:multiLevelType w:val="hybridMultilevel"/>
    <w:tmpl w:val="7FEC0034"/>
    <w:lvl w:ilvl="0" w:tplc="4DC4A65E">
      <w:start w:val="1"/>
      <w:numFmt w:val="bullet"/>
      <w:lvlText w:val=""/>
      <w:lvlJc w:val="left"/>
      <w:pPr>
        <w:ind w:left="720" w:hanging="360"/>
      </w:pPr>
      <w:rPr>
        <w:rFonts w:ascii="Symbol" w:hAnsi="Symbol" w:hint="default"/>
      </w:rPr>
    </w:lvl>
    <w:lvl w:ilvl="1" w:tplc="1444ECAC">
      <w:start w:val="1"/>
      <w:numFmt w:val="bullet"/>
      <w:lvlText w:val="o"/>
      <w:lvlJc w:val="left"/>
      <w:pPr>
        <w:ind w:left="1440" w:hanging="360"/>
      </w:pPr>
      <w:rPr>
        <w:rFonts w:ascii="Courier New" w:hAnsi="Courier New" w:hint="default"/>
      </w:rPr>
    </w:lvl>
    <w:lvl w:ilvl="2" w:tplc="11AC4F5A">
      <w:start w:val="1"/>
      <w:numFmt w:val="bullet"/>
      <w:lvlText w:val=""/>
      <w:lvlJc w:val="left"/>
      <w:pPr>
        <w:ind w:left="2160" w:hanging="360"/>
      </w:pPr>
      <w:rPr>
        <w:rFonts w:ascii="Wingdings" w:hAnsi="Wingdings" w:hint="default"/>
      </w:rPr>
    </w:lvl>
    <w:lvl w:ilvl="3" w:tplc="94E0B8EC">
      <w:start w:val="1"/>
      <w:numFmt w:val="bullet"/>
      <w:lvlText w:val=""/>
      <w:lvlJc w:val="left"/>
      <w:pPr>
        <w:ind w:left="2880" w:hanging="360"/>
      </w:pPr>
      <w:rPr>
        <w:rFonts w:ascii="Symbol" w:hAnsi="Symbol" w:hint="default"/>
      </w:rPr>
    </w:lvl>
    <w:lvl w:ilvl="4" w:tplc="AE66151A">
      <w:start w:val="1"/>
      <w:numFmt w:val="bullet"/>
      <w:lvlText w:val="o"/>
      <w:lvlJc w:val="left"/>
      <w:pPr>
        <w:ind w:left="3600" w:hanging="360"/>
      </w:pPr>
      <w:rPr>
        <w:rFonts w:ascii="Courier New" w:hAnsi="Courier New" w:hint="default"/>
      </w:rPr>
    </w:lvl>
    <w:lvl w:ilvl="5" w:tplc="FDB47470">
      <w:start w:val="1"/>
      <w:numFmt w:val="bullet"/>
      <w:lvlText w:val=""/>
      <w:lvlJc w:val="left"/>
      <w:pPr>
        <w:ind w:left="4320" w:hanging="360"/>
      </w:pPr>
      <w:rPr>
        <w:rFonts w:ascii="Wingdings" w:hAnsi="Wingdings" w:hint="default"/>
      </w:rPr>
    </w:lvl>
    <w:lvl w:ilvl="6" w:tplc="8BC69B88">
      <w:start w:val="1"/>
      <w:numFmt w:val="bullet"/>
      <w:lvlText w:val=""/>
      <w:lvlJc w:val="left"/>
      <w:pPr>
        <w:ind w:left="5040" w:hanging="360"/>
      </w:pPr>
      <w:rPr>
        <w:rFonts w:ascii="Symbol" w:hAnsi="Symbol" w:hint="default"/>
      </w:rPr>
    </w:lvl>
    <w:lvl w:ilvl="7" w:tplc="16365822">
      <w:start w:val="1"/>
      <w:numFmt w:val="bullet"/>
      <w:lvlText w:val="o"/>
      <w:lvlJc w:val="left"/>
      <w:pPr>
        <w:ind w:left="5760" w:hanging="360"/>
      </w:pPr>
      <w:rPr>
        <w:rFonts w:ascii="Courier New" w:hAnsi="Courier New" w:hint="default"/>
      </w:rPr>
    </w:lvl>
    <w:lvl w:ilvl="8" w:tplc="659C8F24">
      <w:start w:val="1"/>
      <w:numFmt w:val="bullet"/>
      <w:lvlText w:val=""/>
      <w:lvlJc w:val="left"/>
      <w:pPr>
        <w:ind w:left="6480" w:hanging="360"/>
      </w:pPr>
      <w:rPr>
        <w:rFonts w:ascii="Wingdings" w:hAnsi="Wingdings" w:hint="default"/>
      </w:rPr>
    </w:lvl>
  </w:abstractNum>
  <w:abstractNum w:abstractNumId="9" w15:restartNumberingAfterBreak="0">
    <w:nsid w:val="173C0038"/>
    <w:multiLevelType w:val="hybridMultilevel"/>
    <w:tmpl w:val="A4666BA2"/>
    <w:lvl w:ilvl="0" w:tplc="08090001">
      <w:start w:val="1"/>
      <w:numFmt w:val="bullet"/>
      <w:lvlText w:val=""/>
      <w:lvlJc w:val="left"/>
      <w:pPr>
        <w:ind w:left="578" w:hanging="360"/>
      </w:pPr>
      <w:rPr>
        <w:rFonts w:ascii="Symbol" w:hAnsi="Symbol" w:hint="default"/>
      </w:rPr>
    </w:lvl>
    <w:lvl w:ilvl="1" w:tplc="08090003" w:tentative="1">
      <w:start w:val="1"/>
      <w:numFmt w:val="bullet"/>
      <w:lvlText w:val="o"/>
      <w:lvlJc w:val="left"/>
      <w:pPr>
        <w:ind w:left="1298" w:hanging="360"/>
      </w:pPr>
      <w:rPr>
        <w:rFonts w:ascii="Courier New" w:hAnsi="Courier New" w:cs="Courier New" w:hint="default"/>
      </w:rPr>
    </w:lvl>
    <w:lvl w:ilvl="2" w:tplc="08090005" w:tentative="1">
      <w:start w:val="1"/>
      <w:numFmt w:val="bullet"/>
      <w:lvlText w:val=""/>
      <w:lvlJc w:val="left"/>
      <w:pPr>
        <w:ind w:left="2018" w:hanging="360"/>
      </w:pPr>
      <w:rPr>
        <w:rFonts w:ascii="Wingdings" w:hAnsi="Wingdings" w:hint="default"/>
      </w:rPr>
    </w:lvl>
    <w:lvl w:ilvl="3" w:tplc="08090001" w:tentative="1">
      <w:start w:val="1"/>
      <w:numFmt w:val="bullet"/>
      <w:lvlText w:val=""/>
      <w:lvlJc w:val="left"/>
      <w:pPr>
        <w:ind w:left="2738" w:hanging="360"/>
      </w:pPr>
      <w:rPr>
        <w:rFonts w:ascii="Symbol" w:hAnsi="Symbol" w:hint="default"/>
      </w:rPr>
    </w:lvl>
    <w:lvl w:ilvl="4" w:tplc="08090003" w:tentative="1">
      <w:start w:val="1"/>
      <w:numFmt w:val="bullet"/>
      <w:lvlText w:val="o"/>
      <w:lvlJc w:val="left"/>
      <w:pPr>
        <w:ind w:left="3458" w:hanging="360"/>
      </w:pPr>
      <w:rPr>
        <w:rFonts w:ascii="Courier New" w:hAnsi="Courier New" w:cs="Courier New" w:hint="default"/>
      </w:rPr>
    </w:lvl>
    <w:lvl w:ilvl="5" w:tplc="08090005" w:tentative="1">
      <w:start w:val="1"/>
      <w:numFmt w:val="bullet"/>
      <w:lvlText w:val=""/>
      <w:lvlJc w:val="left"/>
      <w:pPr>
        <w:ind w:left="4178" w:hanging="360"/>
      </w:pPr>
      <w:rPr>
        <w:rFonts w:ascii="Wingdings" w:hAnsi="Wingdings" w:hint="default"/>
      </w:rPr>
    </w:lvl>
    <w:lvl w:ilvl="6" w:tplc="08090001" w:tentative="1">
      <w:start w:val="1"/>
      <w:numFmt w:val="bullet"/>
      <w:lvlText w:val=""/>
      <w:lvlJc w:val="left"/>
      <w:pPr>
        <w:ind w:left="4898" w:hanging="360"/>
      </w:pPr>
      <w:rPr>
        <w:rFonts w:ascii="Symbol" w:hAnsi="Symbol" w:hint="default"/>
      </w:rPr>
    </w:lvl>
    <w:lvl w:ilvl="7" w:tplc="08090003" w:tentative="1">
      <w:start w:val="1"/>
      <w:numFmt w:val="bullet"/>
      <w:lvlText w:val="o"/>
      <w:lvlJc w:val="left"/>
      <w:pPr>
        <w:ind w:left="5618" w:hanging="360"/>
      </w:pPr>
      <w:rPr>
        <w:rFonts w:ascii="Courier New" w:hAnsi="Courier New" w:cs="Courier New" w:hint="default"/>
      </w:rPr>
    </w:lvl>
    <w:lvl w:ilvl="8" w:tplc="08090005" w:tentative="1">
      <w:start w:val="1"/>
      <w:numFmt w:val="bullet"/>
      <w:lvlText w:val=""/>
      <w:lvlJc w:val="left"/>
      <w:pPr>
        <w:ind w:left="6338" w:hanging="360"/>
      </w:pPr>
      <w:rPr>
        <w:rFonts w:ascii="Wingdings" w:hAnsi="Wingdings" w:hint="default"/>
      </w:rPr>
    </w:lvl>
  </w:abstractNum>
  <w:abstractNum w:abstractNumId="10" w15:restartNumberingAfterBreak="0">
    <w:nsid w:val="281E47A0"/>
    <w:multiLevelType w:val="multilevel"/>
    <w:tmpl w:val="E6E684E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1" w15:restartNumberingAfterBreak="0">
    <w:nsid w:val="28502F1A"/>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2A7620C4"/>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2BBF79DD"/>
    <w:multiLevelType w:val="hybridMultilevel"/>
    <w:tmpl w:val="CA0E0A9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3199057E"/>
    <w:multiLevelType w:val="hybridMultilevel"/>
    <w:tmpl w:val="74BEFD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42946C4"/>
    <w:multiLevelType w:val="hybridMultilevel"/>
    <w:tmpl w:val="16FADB46"/>
    <w:lvl w:ilvl="0" w:tplc="A60EEECE">
      <w:start w:val="1"/>
      <w:numFmt w:val="bullet"/>
      <w:lvlText w:val=""/>
      <w:lvlJc w:val="left"/>
      <w:pPr>
        <w:ind w:left="720" w:hanging="360"/>
      </w:pPr>
      <w:rPr>
        <w:rFonts w:ascii="Symbol" w:hAnsi="Symbol" w:hint="default"/>
      </w:rPr>
    </w:lvl>
    <w:lvl w:ilvl="1" w:tplc="F06863FE">
      <w:start w:val="1"/>
      <w:numFmt w:val="bullet"/>
      <w:lvlText w:val="-"/>
      <w:lvlJc w:val="left"/>
      <w:pPr>
        <w:ind w:left="1440" w:hanging="360"/>
      </w:pPr>
      <w:rPr>
        <w:rFonts w:ascii="Calibri" w:hAnsi="Calibri" w:hint="default"/>
      </w:rPr>
    </w:lvl>
    <w:lvl w:ilvl="2" w:tplc="97120EF6">
      <w:start w:val="1"/>
      <w:numFmt w:val="bullet"/>
      <w:lvlText w:val=""/>
      <w:lvlJc w:val="left"/>
      <w:pPr>
        <w:ind w:left="2160" w:hanging="360"/>
      </w:pPr>
      <w:rPr>
        <w:rFonts w:ascii="Wingdings" w:hAnsi="Wingdings" w:hint="default"/>
      </w:rPr>
    </w:lvl>
    <w:lvl w:ilvl="3" w:tplc="3DE4D362">
      <w:start w:val="1"/>
      <w:numFmt w:val="bullet"/>
      <w:lvlText w:val=""/>
      <w:lvlJc w:val="left"/>
      <w:pPr>
        <w:ind w:left="2880" w:hanging="360"/>
      </w:pPr>
      <w:rPr>
        <w:rFonts w:ascii="Symbol" w:hAnsi="Symbol" w:hint="default"/>
      </w:rPr>
    </w:lvl>
    <w:lvl w:ilvl="4" w:tplc="FC9A2F3C">
      <w:start w:val="1"/>
      <w:numFmt w:val="bullet"/>
      <w:lvlText w:val="o"/>
      <w:lvlJc w:val="left"/>
      <w:pPr>
        <w:ind w:left="3600" w:hanging="360"/>
      </w:pPr>
      <w:rPr>
        <w:rFonts w:ascii="Courier New" w:hAnsi="Courier New" w:hint="default"/>
      </w:rPr>
    </w:lvl>
    <w:lvl w:ilvl="5" w:tplc="A114120C">
      <w:start w:val="1"/>
      <w:numFmt w:val="bullet"/>
      <w:lvlText w:val=""/>
      <w:lvlJc w:val="left"/>
      <w:pPr>
        <w:ind w:left="4320" w:hanging="360"/>
      </w:pPr>
      <w:rPr>
        <w:rFonts w:ascii="Wingdings" w:hAnsi="Wingdings" w:hint="default"/>
      </w:rPr>
    </w:lvl>
    <w:lvl w:ilvl="6" w:tplc="C99023B2">
      <w:start w:val="1"/>
      <w:numFmt w:val="bullet"/>
      <w:lvlText w:val=""/>
      <w:lvlJc w:val="left"/>
      <w:pPr>
        <w:ind w:left="5040" w:hanging="360"/>
      </w:pPr>
      <w:rPr>
        <w:rFonts w:ascii="Symbol" w:hAnsi="Symbol" w:hint="default"/>
      </w:rPr>
    </w:lvl>
    <w:lvl w:ilvl="7" w:tplc="E3364EAA">
      <w:start w:val="1"/>
      <w:numFmt w:val="bullet"/>
      <w:lvlText w:val="o"/>
      <w:lvlJc w:val="left"/>
      <w:pPr>
        <w:ind w:left="5760" w:hanging="360"/>
      </w:pPr>
      <w:rPr>
        <w:rFonts w:ascii="Courier New" w:hAnsi="Courier New" w:hint="default"/>
      </w:rPr>
    </w:lvl>
    <w:lvl w:ilvl="8" w:tplc="26ACF8AE">
      <w:start w:val="1"/>
      <w:numFmt w:val="bullet"/>
      <w:lvlText w:val=""/>
      <w:lvlJc w:val="left"/>
      <w:pPr>
        <w:ind w:left="6480" w:hanging="360"/>
      </w:pPr>
      <w:rPr>
        <w:rFonts w:ascii="Wingdings" w:hAnsi="Wingdings" w:hint="default"/>
      </w:rPr>
    </w:lvl>
  </w:abstractNum>
  <w:abstractNum w:abstractNumId="16" w15:restartNumberingAfterBreak="0">
    <w:nsid w:val="35EC6E02"/>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3B6F4FBD"/>
    <w:multiLevelType w:val="multilevel"/>
    <w:tmpl w:val="9C0ABF0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8" w15:restartNumberingAfterBreak="0">
    <w:nsid w:val="3E5043DC"/>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404E30A3"/>
    <w:multiLevelType w:val="multilevel"/>
    <w:tmpl w:val="658E715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0" w15:restartNumberingAfterBreak="0">
    <w:nsid w:val="439851E3"/>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484A002A"/>
    <w:multiLevelType w:val="multilevel"/>
    <w:tmpl w:val="80F269A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2" w15:restartNumberingAfterBreak="0">
    <w:nsid w:val="4C911E11"/>
    <w:multiLevelType w:val="hybridMultilevel"/>
    <w:tmpl w:val="1DB4C2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50963EE8"/>
    <w:multiLevelType w:val="hybridMultilevel"/>
    <w:tmpl w:val="6A86FB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50DD67A7"/>
    <w:multiLevelType w:val="multilevel"/>
    <w:tmpl w:val="6E9E1B24"/>
    <w:lvl w:ilvl="0">
      <w:start w:val="1"/>
      <w:numFmt w:val="decimal"/>
      <w:lvlText w:val="%1"/>
      <w:lvlJc w:val="left"/>
      <w:pPr>
        <w:ind w:left="432" w:hanging="432"/>
      </w:pPr>
      <w:rPr>
        <w:rFonts w:ascii="Times New Roman" w:hAnsi="Times New Roman" w:cs="Times New Roman" w:hint="default"/>
      </w:rPr>
    </w:lvl>
    <w:lvl w:ilvl="1">
      <w:start w:val="1"/>
      <w:numFmt w:val="decimal"/>
      <w:lvlText w:val="2.%2"/>
      <w:lvlJc w:val="left"/>
      <w:pPr>
        <w:ind w:left="576" w:hanging="576"/>
      </w:p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5" w15:restartNumberingAfterBreak="0">
    <w:nsid w:val="5182395B"/>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51945DC2"/>
    <w:multiLevelType w:val="multilevel"/>
    <w:tmpl w:val="BC06CFC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7" w15:restartNumberingAfterBreak="0">
    <w:nsid w:val="530104BB"/>
    <w:multiLevelType w:val="hybridMultilevel"/>
    <w:tmpl w:val="1B40DC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53720424"/>
    <w:multiLevelType w:val="hybridMultilevel"/>
    <w:tmpl w:val="0E485D24"/>
    <w:lvl w:ilvl="0" w:tplc="B87E33D2">
      <w:start w:val="1"/>
      <w:numFmt w:val="bullet"/>
      <w:lvlText w:val=""/>
      <w:lvlJc w:val="left"/>
      <w:pPr>
        <w:ind w:left="720" w:hanging="360"/>
      </w:pPr>
      <w:rPr>
        <w:rFonts w:ascii="Symbol" w:hAnsi="Symbol" w:hint="default"/>
      </w:rPr>
    </w:lvl>
    <w:lvl w:ilvl="1" w:tplc="5388FE10">
      <w:start w:val="1"/>
      <w:numFmt w:val="bullet"/>
      <w:lvlText w:val="o"/>
      <w:lvlJc w:val="left"/>
      <w:pPr>
        <w:ind w:left="1440" w:hanging="360"/>
      </w:pPr>
      <w:rPr>
        <w:rFonts w:ascii="Courier New" w:hAnsi="Courier New" w:hint="default"/>
      </w:rPr>
    </w:lvl>
    <w:lvl w:ilvl="2" w:tplc="451E1558">
      <w:start w:val="1"/>
      <w:numFmt w:val="bullet"/>
      <w:lvlText w:val=""/>
      <w:lvlJc w:val="left"/>
      <w:pPr>
        <w:ind w:left="2160" w:hanging="360"/>
      </w:pPr>
      <w:rPr>
        <w:rFonts w:ascii="Wingdings" w:hAnsi="Wingdings" w:hint="default"/>
      </w:rPr>
    </w:lvl>
    <w:lvl w:ilvl="3" w:tplc="4B5214BE">
      <w:start w:val="1"/>
      <w:numFmt w:val="bullet"/>
      <w:lvlText w:val=""/>
      <w:lvlJc w:val="left"/>
      <w:pPr>
        <w:ind w:left="2880" w:hanging="360"/>
      </w:pPr>
      <w:rPr>
        <w:rFonts w:ascii="Symbol" w:hAnsi="Symbol" w:hint="default"/>
      </w:rPr>
    </w:lvl>
    <w:lvl w:ilvl="4" w:tplc="073001CE">
      <w:start w:val="1"/>
      <w:numFmt w:val="bullet"/>
      <w:lvlText w:val="o"/>
      <w:lvlJc w:val="left"/>
      <w:pPr>
        <w:ind w:left="3600" w:hanging="360"/>
      </w:pPr>
      <w:rPr>
        <w:rFonts w:ascii="Courier New" w:hAnsi="Courier New" w:hint="default"/>
      </w:rPr>
    </w:lvl>
    <w:lvl w:ilvl="5" w:tplc="9B3E0FFA">
      <w:start w:val="1"/>
      <w:numFmt w:val="bullet"/>
      <w:lvlText w:val=""/>
      <w:lvlJc w:val="left"/>
      <w:pPr>
        <w:ind w:left="4320" w:hanging="360"/>
      </w:pPr>
      <w:rPr>
        <w:rFonts w:ascii="Wingdings" w:hAnsi="Wingdings" w:hint="default"/>
      </w:rPr>
    </w:lvl>
    <w:lvl w:ilvl="6" w:tplc="2F7E6702">
      <w:start w:val="1"/>
      <w:numFmt w:val="bullet"/>
      <w:lvlText w:val=""/>
      <w:lvlJc w:val="left"/>
      <w:pPr>
        <w:ind w:left="5040" w:hanging="360"/>
      </w:pPr>
      <w:rPr>
        <w:rFonts w:ascii="Symbol" w:hAnsi="Symbol" w:hint="default"/>
      </w:rPr>
    </w:lvl>
    <w:lvl w:ilvl="7" w:tplc="55808C28">
      <w:start w:val="1"/>
      <w:numFmt w:val="bullet"/>
      <w:lvlText w:val="o"/>
      <w:lvlJc w:val="left"/>
      <w:pPr>
        <w:ind w:left="5760" w:hanging="360"/>
      </w:pPr>
      <w:rPr>
        <w:rFonts w:ascii="Courier New" w:hAnsi="Courier New" w:hint="default"/>
      </w:rPr>
    </w:lvl>
    <w:lvl w:ilvl="8" w:tplc="4F5E54A0">
      <w:start w:val="1"/>
      <w:numFmt w:val="bullet"/>
      <w:lvlText w:val=""/>
      <w:lvlJc w:val="left"/>
      <w:pPr>
        <w:ind w:left="6480" w:hanging="360"/>
      </w:pPr>
      <w:rPr>
        <w:rFonts w:ascii="Wingdings" w:hAnsi="Wingdings" w:hint="default"/>
      </w:rPr>
    </w:lvl>
  </w:abstractNum>
  <w:abstractNum w:abstractNumId="29" w15:restartNumberingAfterBreak="0">
    <w:nsid w:val="573146BF"/>
    <w:multiLevelType w:val="multilevel"/>
    <w:tmpl w:val="259E68A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0" w15:restartNumberingAfterBreak="0">
    <w:nsid w:val="5FB27F3C"/>
    <w:multiLevelType w:val="multilevel"/>
    <w:tmpl w:val="1B74741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1" w15:restartNumberingAfterBreak="0">
    <w:nsid w:val="5FE81C9A"/>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61414394"/>
    <w:multiLevelType w:val="multilevel"/>
    <w:tmpl w:val="A06822F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3" w15:restartNumberingAfterBreak="0">
    <w:nsid w:val="637E3427"/>
    <w:multiLevelType w:val="hybridMultilevel"/>
    <w:tmpl w:val="408E0D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66510137"/>
    <w:multiLevelType w:val="multilevel"/>
    <w:tmpl w:val="B8DA2DF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5" w15:restartNumberingAfterBreak="0">
    <w:nsid w:val="698149C8"/>
    <w:multiLevelType w:val="multilevel"/>
    <w:tmpl w:val="71E02DB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6" w15:restartNumberingAfterBreak="0">
    <w:nsid w:val="6A6F704A"/>
    <w:multiLevelType w:val="hybridMultilevel"/>
    <w:tmpl w:val="59C4101C"/>
    <w:lvl w:ilvl="0" w:tplc="FFE8F99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AC54D25"/>
    <w:multiLevelType w:val="hybridMultilevel"/>
    <w:tmpl w:val="8B8C04B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6B5E417A"/>
    <w:multiLevelType w:val="hybridMultilevel"/>
    <w:tmpl w:val="47AA9E42"/>
    <w:lvl w:ilvl="0" w:tplc="DE82D446">
      <w:start w:val="1"/>
      <w:numFmt w:val="bullet"/>
      <w:lvlText w:val=""/>
      <w:lvlJc w:val="left"/>
      <w:pPr>
        <w:ind w:left="720" w:hanging="360"/>
      </w:pPr>
      <w:rPr>
        <w:rFonts w:ascii="Symbol" w:hAnsi="Symbol" w:hint="default"/>
      </w:rPr>
    </w:lvl>
    <w:lvl w:ilvl="1" w:tplc="2684FDC4">
      <w:start w:val="1"/>
      <w:numFmt w:val="bullet"/>
      <w:lvlText w:val=""/>
      <w:lvlJc w:val="left"/>
      <w:pPr>
        <w:ind w:left="1440" w:hanging="360"/>
      </w:pPr>
      <w:rPr>
        <w:rFonts w:ascii="Symbol" w:hAnsi="Symbol" w:hint="default"/>
      </w:rPr>
    </w:lvl>
    <w:lvl w:ilvl="2" w:tplc="F1C252CE">
      <w:start w:val="1"/>
      <w:numFmt w:val="bullet"/>
      <w:lvlText w:val=""/>
      <w:lvlJc w:val="left"/>
      <w:pPr>
        <w:ind w:left="2160" w:hanging="360"/>
      </w:pPr>
      <w:rPr>
        <w:rFonts w:ascii="Wingdings" w:hAnsi="Wingdings" w:hint="default"/>
      </w:rPr>
    </w:lvl>
    <w:lvl w:ilvl="3" w:tplc="41B08C3C">
      <w:start w:val="1"/>
      <w:numFmt w:val="bullet"/>
      <w:lvlText w:val=""/>
      <w:lvlJc w:val="left"/>
      <w:pPr>
        <w:ind w:left="2880" w:hanging="360"/>
      </w:pPr>
      <w:rPr>
        <w:rFonts w:ascii="Symbol" w:hAnsi="Symbol" w:hint="default"/>
      </w:rPr>
    </w:lvl>
    <w:lvl w:ilvl="4" w:tplc="71C036BC">
      <w:start w:val="1"/>
      <w:numFmt w:val="bullet"/>
      <w:lvlText w:val="o"/>
      <w:lvlJc w:val="left"/>
      <w:pPr>
        <w:ind w:left="3600" w:hanging="360"/>
      </w:pPr>
      <w:rPr>
        <w:rFonts w:ascii="Courier New" w:hAnsi="Courier New" w:hint="default"/>
      </w:rPr>
    </w:lvl>
    <w:lvl w:ilvl="5" w:tplc="25F0CE12">
      <w:start w:val="1"/>
      <w:numFmt w:val="bullet"/>
      <w:lvlText w:val=""/>
      <w:lvlJc w:val="left"/>
      <w:pPr>
        <w:ind w:left="4320" w:hanging="360"/>
      </w:pPr>
      <w:rPr>
        <w:rFonts w:ascii="Wingdings" w:hAnsi="Wingdings" w:hint="default"/>
      </w:rPr>
    </w:lvl>
    <w:lvl w:ilvl="6" w:tplc="02303718">
      <w:start w:val="1"/>
      <w:numFmt w:val="bullet"/>
      <w:lvlText w:val=""/>
      <w:lvlJc w:val="left"/>
      <w:pPr>
        <w:ind w:left="5040" w:hanging="360"/>
      </w:pPr>
      <w:rPr>
        <w:rFonts w:ascii="Symbol" w:hAnsi="Symbol" w:hint="default"/>
      </w:rPr>
    </w:lvl>
    <w:lvl w:ilvl="7" w:tplc="FD66DF8E">
      <w:start w:val="1"/>
      <w:numFmt w:val="bullet"/>
      <w:lvlText w:val="o"/>
      <w:lvlJc w:val="left"/>
      <w:pPr>
        <w:ind w:left="5760" w:hanging="360"/>
      </w:pPr>
      <w:rPr>
        <w:rFonts w:ascii="Courier New" w:hAnsi="Courier New" w:hint="default"/>
      </w:rPr>
    </w:lvl>
    <w:lvl w:ilvl="8" w:tplc="DCCC1B2A">
      <w:start w:val="1"/>
      <w:numFmt w:val="bullet"/>
      <w:lvlText w:val=""/>
      <w:lvlJc w:val="left"/>
      <w:pPr>
        <w:ind w:left="6480" w:hanging="360"/>
      </w:pPr>
      <w:rPr>
        <w:rFonts w:ascii="Wingdings" w:hAnsi="Wingdings" w:hint="default"/>
      </w:rPr>
    </w:lvl>
  </w:abstractNum>
  <w:abstractNum w:abstractNumId="39" w15:restartNumberingAfterBreak="0">
    <w:nsid w:val="6D96534C"/>
    <w:multiLevelType w:val="hybridMultilevel"/>
    <w:tmpl w:val="860C06A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0" w15:restartNumberingAfterBreak="0">
    <w:nsid w:val="721A2E23"/>
    <w:multiLevelType w:val="multilevel"/>
    <w:tmpl w:val="C64AB19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1" w15:restartNumberingAfterBreak="0">
    <w:nsid w:val="75731A52"/>
    <w:multiLevelType w:val="multilevel"/>
    <w:tmpl w:val="DE46D12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2" w15:restartNumberingAfterBreak="0">
    <w:nsid w:val="772B7166"/>
    <w:multiLevelType w:val="multilevel"/>
    <w:tmpl w:val="FDBA744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3" w15:restartNumberingAfterBreak="0">
    <w:nsid w:val="78D43BE5"/>
    <w:multiLevelType w:val="multilevel"/>
    <w:tmpl w:val="DB3E564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4" w15:restartNumberingAfterBreak="0">
    <w:nsid w:val="78ED6E3E"/>
    <w:multiLevelType w:val="multilevel"/>
    <w:tmpl w:val="3DEE276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5" w15:restartNumberingAfterBreak="0">
    <w:nsid w:val="78F80FFF"/>
    <w:multiLevelType w:val="hybridMultilevel"/>
    <w:tmpl w:val="CF023F1E"/>
    <w:lvl w:ilvl="0" w:tplc="E308708E">
      <w:start w:val="1"/>
      <w:numFmt w:val="bullet"/>
      <w:lvlText w:val="-"/>
      <w:lvlJc w:val="left"/>
      <w:pPr>
        <w:ind w:left="720" w:hanging="360"/>
      </w:pPr>
      <w:rPr>
        <w:rFonts w:ascii="Calibri" w:hAnsi="Calibri" w:hint="default"/>
      </w:rPr>
    </w:lvl>
    <w:lvl w:ilvl="1" w:tplc="72E42FE8">
      <w:start w:val="1"/>
      <w:numFmt w:val="bullet"/>
      <w:lvlText w:val="o"/>
      <w:lvlJc w:val="left"/>
      <w:pPr>
        <w:ind w:left="1440" w:hanging="360"/>
      </w:pPr>
      <w:rPr>
        <w:rFonts w:ascii="Courier New" w:hAnsi="Courier New" w:hint="default"/>
      </w:rPr>
    </w:lvl>
    <w:lvl w:ilvl="2" w:tplc="582AA4CA">
      <w:start w:val="1"/>
      <w:numFmt w:val="bullet"/>
      <w:lvlText w:val=""/>
      <w:lvlJc w:val="left"/>
      <w:pPr>
        <w:ind w:left="2160" w:hanging="360"/>
      </w:pPr>
      <w:rPr>
        <w:rFonts w:ascii="Wingdings" w:hAnsi="Wingdings" w:hint="default"/>
      </w:rPr>
    </w:lvl>
    <w:lvl w:ilvl="3" w:tplc="4204F336">
      <w:start w:val="1"/>
      <w:numFmt w:val="bullet"/>
      <w:lvlText w:val=""/>
      <w:lvlJc w:val="left"/>
      <w:pPr>
        <w:ind w:left="2880" w:hanging="360"/>
      </w:pPr>
      <w:rPr>
        <w:rFonts w:ascii="Symbol" w:hAnsi="Symbol" w:hint="default"/>
      </w:rPr>
    </w:lvl>
    <w:lvl w:ilvl="4" w:tplc="29645B6C">
      <w:start w:val="1"/>
      <w:numFmt w:val="bullet"/>
      <w:lvlText w:val="o"/>
      <w:lvlJc w:val="left"/>
      <w:pPr>
        <w:ind w:left="3600" w:hanging="360"/>
      </w:pPr>
      <w:rPr>
        <w:rFonts w:ascii="Courier New" w:hAnsi="Courier New" w:hint="default"/>
      </w:rPr>
    </w:lvl>
    <w:lvl w:ilvl="5" w:tplc="CBFE7C90">
      <w:start w:val="1"/>
      <w:numFmt w:val="bullet"/>
      <w:lvlText w:val=""/>
      <w:lvlJc w:val="left"/>
      <w:pPr>
        <w:ind w:left="4320" w:hanging="360"/>
      </w:pPr>
      <w:rPr>
        <w:rFonts w:ascii="Wingdings" w:hAnsi="Wingdings" w:hint="default"/>
      </w:rPr>
    </w:lvl>
    <w:lvl w:ilvl="6" w:tplc="2DCEB018">
      <w:start w:val="1"/>
      <w:numFmt w:val="bullet"/>
      <w:lvlText w:val=""/>
      <w:lvlJc w:val="left"/>
      <w:pPr>
        <w:ind w:left="5040" w:hanging="360"/>
      </w:pPr>
      <w:rPr>
        <w:rFonts w:ascii="Symbol" w:hAnsi="Symbol" w:hint="default"/>
      </w:rPr>
    </w:lvl>
    <w:lvl w:ilvl="7" w:tplc="F9943D92">
      <w:start w:val="1"/>
      <w:numFmt w:val="bullet"/>
      <w:lvlText w:val="o"/>
      <w:lvlJc w:val="left"/>
      <w:pPr>
        <w:ind w:left="5760" w:hanging="360"/>
      </w:pPr>
      <w:rPr>
        <w:rFonts w:ascii="Courier New" w:hAnsi="Courier New" w:hint="default"/>
      </w:rPr>
    </w:lvl>
    <w:lvl w:ilvl="8" w:tplc="6764F5B0">
      <w:start w:val="1"/>
      <w:numFmt w:val="bullet"/>
      <w:lvlText w:val=""/>
      <w:lvlJc w:val="left"/>
      <w:pPr>
        <w:ind w:left="6480" w:hanging="360"/>
      </w:pPr>
      <w:rPr>
        <w:rFonts w:ascii="Wingdings" w:hAnsi="Wingdings" w:hint="default"/>
      </w:rPr>
    </w:lvl>
  </w:abstractNum>
  <w:abstractNum w:abstractNumId="46" w15:restartNumberingAfterBreak="0">
    <w:nsid w:val="795D29CF"/>
    <w:multiLevelType w:val="hybridMultilevel"/>
    <w:tmpl w:val="590C9306"/>
    <w:lvl w:ilvl="0" w:tplc="EC12FC42">
      <w:start w:val="1"/>
      <w:numFmt w:val="bullet"/>
      <w:lvlText w:val="-"/>
      <w:lvlJc w:val="left"/>
      <w:pPr>
        <w:ind w:left="720" w:hanging="360"/>
      </w:pPr>
      <w:rPr>
        <w:rFonts w:ascii="Calibri" w:hAnsi="Calibri" w:hint="default"/>
      </w:rPr>
    </w:lvl>
    <w:lvl w:ilvl="1" w:tplc="35463FB0">
      <w:start w:val="1"/>
      <w:numFmt w:val="bullet"/>
      <w:lvlText w:val="o"/>
      <w:lvlJc w:val="left"/>
      <w:pPr>
        <w:ind w:left="1440" w:hanging="360"/>
      </w:pPr>
      <w:rPr>
        <w:rFonts w:ascii="Courier New" w:hAnsi="Courier New" w:hint="default"/>
      </w:rPr>
    </w:lvl>
    <w:lvl w:ilvl="2" w:tplc="AB3A7240">
      <w:start w:val="1"/>
      <w:numFmt w:val="bullet"/>
      <w:lvlText w:val=""/>
      <w:lvlJc w:val="left"/>
      <w:pPr>
        <w:ind w:left="2160" w:hanging="360"/>
      </w:pPr>
      <w:rPr>
        <w:rFonts w:ascii="Wingdings" w:hAnsi="Wingdings" w:hint="default"/>
      </w:rPr>
    </w:lvl>
    <w:lvl w:ilvl="3" w:tplc="850815C6">
      <w:start w:val="1"/>
      <w:numFmt w:val="bullet"/>
      <w:lvlText w:val=""/>
      <w:lvlJc w:val="left"/>
      <w:pPr>
        <w:ind w:left="2880" w:hanging="360"/>
      </w:pPr>
      <w:rPr>
        <w:rFonts w:ascii="Symbol" w:hAnsi="Symbol" w:hint="default"/>
      </w:rPr>
    </w:lvl>
    <w:lvl w:ilvl="4" w:tplc="9E0A65B4">
      <w:start w:val="1"/>
      <w:numFmt w:val="bullet"/>
      <w:lvlText w:val="o"/>
      <w:lvlJc w:val="left"/>
      <w:pPr>
        <w:ind w:left="3600" w:hanging="360"/>
      </w:pPr>
      <w:rPr>
        <w:rFonts w:ascii="Courier New" w:hAnsi="Courier New" w:hint="default"/>
      </w:rPr>
    </w:lvl>
    <w:lvl w:ilvl="5" w:tplc="44D63F80">
      <w:start w:val="1"/>
      <w:numFmt w:val="bullet"/>
      <w:lvlText w:val=""/>
      <w:lvlJc w:val="left"/>
      <w:pPr>
        <w:ind w:left="4320" w:hanging="360"/>
      </w:pPr>
      <w:rPr>
        <w:rFonts w:ascii="Wingdings" w:hAnsi="Wingdings" w:hint="default"/>
      </w:rPr>
    </w:lvl>
    <w:lvl w:ilvl="6" w:tplc="5D3C4A20">
      <w:start w:val="1"/>
      <w:numFmt w:val="bullet"/>
      <w:lvlText w:val=""/>
      <w:lvlJc w:val="left"/>
      <w:pPr>
        <w:ind w:left="5040" w:hanging="360"/>
      </w:pPr>
      <w:rPr>
        <w:rFonts w:ascii="Symbol" w:hAnsi="Symbol" w:hint="default"/>
      </w:rPr>
    </w:lvl>
    <w:lvl w:ilvl="7" w:tplc="4148DA34">
      <w:start w:val="1"/>
      <w:numFmt w:val="bullet"/>
      <w:lvlText w:val="o"/>
      <w:lvlJc w:val="left"/>
      <w:pPr>
        <w:ind w:left="5760" w:hanging="360"/>
      </w:pPr>
      <w:rPr>
        <w:rFonts w:ascii="Courier New" w:hAnsi="Courier New" w:hint="default"/>
      </w:rPr>
    </w:lvl>
    <w:lvl w:ilvl="8" w:tplc="BED4727A">
      <w:start w:val="1"/>
      <w:numFmt w:val="bullet"/>
      <w:lvlText w:val=""/>
      <w:lvlJc w:val="left"/>
      <w:pPr>
        <w:ind w:left="6480" w:hanging="360"/>
      </w:pPr>
      <w:rPr>
        <w:rFonts w:ascii="Wingdings" w:hAnsi="Wingdings" w:hint="default"/>
      </w:rPr>
    </w:lvl>
  </w:abstractNum>
  <w:abstractNum w:abstractNumId="47" w15:restartNumberingAfterBreak="0">
    <w:nsid w:val="7A945653"/>
    <w:multiLevelType w:val="hybridMultilevel"/>
    <w:tmpl w:val="0EB45900"/>
    <w:lvl w:ilvl="0" w:tplc="F1C6FE50">
      <w:start w:val="1"/>
      <w:numFmt w:val="bullet"/>
      <w:lvlText w:val=""/>
      <w:lvlJc w:val="left"/>
      <w:pPr>
        <w:ind w:left="720" w:hanging="360"/>
      </w:pPr>
      <w:rPr>
        <w:rFonts w:ascii="Symbol" w:hAnsi="Symbol" w:hint="default"/>
      </w:rPr>
    </w:lvl>
    <w:lvl w:ilvl="1" w:tplc="07CA4202">
      <w:start w:val="1"/>
      <w:numFmt w:val="bullet"/>
      <w:lvlText w:val="o"/>
      <w:lvlJc w:val="left"/>
      <w:pPr>
        <w:ind w:left="1440" w:hanging="360"/>
      </w:pPr>
      <w:rPr>
        <w:rFonts w:ascii="Courier New" w:hAnsi="Courier New" w:hint="default"/>
      </w:rPr>
    </w:lvl>
    <w:lvl w:ilvl="2" w:tplc="A3765FE4">
      <w:start w:val="1"/>
      <w:numFmt w:val="bullet"/>
      <w:lvlText w:val=""/>
      <w:lvlJc w:val="left"/>
      <w:pPr>
        <w:ind w:left="2160" w:hanging="360"/>
      </w:pPr>
      <w:rPr>
        <w:rFonts w:ascii="Wingdings" w:hAnsi="Wingdings" w:hint="default"/>
      </w:rPr>
    </w:lvl>
    <w:lvl w:ilvl="3" w:tplc="3D2661A6">
      <w:start w:val="1"/>
      <w:numFmt w:val="bullet"/>
      <w:lvlText w:val=""/>
      <w:lvlJc w:val="left"/>
      <w:pPr>
        <w:ind w:left="2880" w:hanging="360"/>
      </w:pPr>
      <w:rPr>
        <w:rFonts w:ascii="Symbol" w:hAnsi="Symbol" w:hint="default"/>
      </w:rPr>
    </w:lvl>
    <w:lvl w:ilvl="4" w:tplc="9128331C">
      <w:start w:val="1"/>
      <w:numFmt w:val="bullet"/>
      <w:lvlText w:val="o"/>
      <w:lvlJc w:val="left"/>
      <w:pPr>
        <w:ind w:left="3600" w:hanging="360"/>
      </w:pPr>
      <w:rPr>
        <w:rFonts w:ascii="Courier New" w:hAnsi="Courier New" w:hint="default"/>
      </w:rPr>
    </w:lvl>
    <w:lvl w:ilvl="5" w:tplc="4692D162">
      <w:start w:val="1"/>
      <w:numFmt w:val="bullet"/>
      <w:lvlText w:val=""/>
      <w:lvlJc w:val="left"/>
      <w:pPr>
        <w:ind w:left="4320" w:hanging="360"/>
      </w:pPr>
      <w:rPr>
        <w:rFonts w:ascii="Wingdings" w:hAnsi="Wingdings" w:hint="default"/>
      </w:rPr>
    </w:lvl>
    <w:lvl w:ilvl="6" w:tplc="1F80C60C">
      <w:start w:val="1"/>
      <w:numFmt w:val="bullet"/>
      <w:lvlText w:val=""/>
      <w:lvlJc w:val="left"/>
      <w:pPr>
        <w:ind w:left="5040" w:hanging="360"/>
      </w:pPr>
      <w:rPr>
        <w:rFonts w:ascii="Symbol" w:hAnsi="Symbol" w:hint="default"/>
      </w:rPr>
    </w:lvl>
    <w:lvl w:ilvl="7" w:tplc="64FC9D42">
      <w:start w:val="1"/>
      <w:numFmt w:val="bullet"/>
      <w:lvlText w:val="o"/>
      <w:lvlJc w:val="left"/>
      <w:pPr>
        <w:ind w:left="5760" w:hanging="360"/>
      </w:pPr>
      <w:rPr>
        <w:rFonts w:ascii="Courier New" w:hAnsi="Courier New" w:hint="default"/>
      </w:rPr>
    </w:lvl>
    <w:lvl w:ilvl="8" w:tplc="945E6A2A">
      <w:start w:val="1"/>
      <w:numFmt w:val="bullet"/>
      <w:lvlText w:val=""/>
      <w:lvlJc w:val="left"/>
      <w:pPr>
        <w:ind w:left="6480" w:hanging="360"/>
      </w:pPr>
      <w:rPr>
        <w:rFonts w:ascii="Wingdings" w:hAnsi="Wingdings" w:hint="default"/>
      </w:rPr>
    </w:lvl>
  </w:abstractNum>
  <w:abstractNum w:abstractNumId="48" w15:restartNumberingAfterBreak="0">
    <w:nsid w:val="7B85694B"/>
    <w:multiLevelType w:val="multilevel"/>
    <w:tmpl w:val="86A612A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9" w15:restartNumberingAfterBreak="0">
    <w:nsid w:val="7CCD2929"/>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0" w15:restartNumberingAfterBreak="0">
    <w:nsid w:val="7E01406A"/>
    <w:multiLevelType w:val="multilevel"/>
    <w:tmpl w:val="DE3AD2D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num w:numId="1">
    <w:abstractNumId w:val="45"/>
  </w:num>
  <w:num w:numId="2">
    <w:abstractNumId w:val="47"/>
  </w:num>
  <w:num w:numId="3">
    <w:abstractNumId w:val="8"/>
  </w:num>
  <w:num w:numId="4">
    <w:abstractNumId w:val="1"/>
  </w:num>
  <w:num w:numId="5">
    <w:abstractNumId w:val="28"/>
  </w:num>
  <w:num w:numId="6">
    <w:abstractNumId w:val="38"/>
  </w:num>
  <w:num w:numId="7">
    <w:abstractNumId w:val="15"/>
  </w:num>
  <w:num w:numId="8">
    <w:abstractNumId w:val="46"/>
  </w:num>
  <w:num w:numId="9">
    <w:abstractNumId w:val="3"/>
  </w:num>
  <w:num w:numId="10">
    <w:abstractNumId w:val="24"/>
  </w:num>
  <w:num w:numId="11">
    <w:abstractNumId w:val="25"/>
  </w:num>
  <w:num w:numId="12">
    <w:abstractNumId w:val="37"/>
  </w:num>
  <w:num w:numId="13">
    <w:abstractNumId w:val="5"/>
  </w:num>
  <w:num w:numId="14">
    <w:abstractNumId w:val="31"/>
  </w:num>
  <w:num w:numId="15">
    <w:abstractNumId w:val="49"/>
  </w:num>
  <w:num w:numId="16">
    <w:abstractNumId w:val="18"/>
  </w:num>
  <w:num w:numId="17">
    <w:abstractNumId w:val="49"/>
    <w:lvlOverride w:ilvl="0">
      <w:lvl w:ilvl="0">
        <w:start w:val="1"/>
        <w:numFmt w:val="decimal"/>
        <w:lvlText w:val="%1."/>
        <w:lvlJc w:val="left"/>
        <w:pPr>
          <w:ind w:left="360" w:hanging="360"/>
        </w:pPr>
        <w:rPr>
          <w:rFonts w:hint="default"/>
        </w:rPr>
      </w:lvl>
    </w:lvlOverride>
    <w:lvlOverride w:ilvl="1">
      <w:lvl w:ilvl="1">
        <w:start w:val="1"/>
        <w:numFmt w:val="decimal"/>
        <w:lvlText w:val="%1.%2."/>
        <w:lvlJc w:val="left"/>
        <w:pPr>
          <w:ind w:left="792" w:hanging="432"/>
        </w:pPr>
        <w:rPr>
          <w:rFonts w:hint="default"/>
        </w:rPr>
      </w:lvl>
    </w:lvlOverride>
    <w:lvlOverride w:ilvl="2">
      <w:lvl w:ilvl="2">
        <w:start w:val="1"/>
        <w:numFmt w:val="decimal"/>
        <w:lvlText w:val="%1.%2.%3."/>
        <w:lvlJc w:val="left"/>
        <w:pPr>
          <w:ind w:left="1224" w:hanging="504"/>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18">
    <w:abstractNumId w:val="16"/>
  </w:num>
  <w:num w:numId="19">
    <w:abstractNumId w:val="7"/>
  </w:num>
  <w:num w:numId="20">
    <w:abstractNumId w:val="4"/>
  </w:num>
  <w:num w:numId="21">
    <w:abstractNumId w:val="12"/>
  </w:num>
  <w:num w:numId="22">
    <w:abstractNumId w:val="20"/>
  </w:num>
  <w:num w:numId="23">
    <w:abstractNumId w:val="24"/>
    <w:lvlOverride w:ilvl="0">
      <w:lvl w:ilvl="0">
        <w:start w:val="1"/>
        <w:numFmt w:val="decimal"/>
        <w:lvlText w:val="%1"/>
        <w:lvlJc w:val="left"/>
        <w:pPr>
          <w:ind w:left="432" w:hanging="432"/>
        </w:pPr>
        <w:rPr>
          <w:rFonts w:ascii="Times New Roman" w:hAnsi="Times New Roman" w:cs="Times New Roman" w:hint="default"/>
        </w:rPr>
      </w:lvl>
    </w:lvlOverride>
    <w:lvlOverride w:ilvl="1">
      <w:lvl w:ilvl="1">
        <w:start w:val="1"/>
        <w:numFmt w:val="decimal"/>
        <w:lvlText w:val="1.%2"/>
        <w:lvlJc w:val="left"/>
        <w:pPr>
          <w:ind w:left="576" w:hanging="576"/>
        </w:pPr>
        <w:rPr>
          <w:rFonts w:hint="default"/>
        </w:rPr>
      </w:lvl>
    </w:lvlOverride>
    <w:lvlOverride w:ilvl="2">
      <w:lvl w:ilvl="2">
        <w:start w:val="1"/>
        <w:numFmt w:val="decimal"/>
        <w:lvlText w:val="%1.%2.%3"/>
        <w:lvlJc w:val="left"/>
        <w:pPr>
          <w:ind w:left="720" w:hanging="720"/>
        </w:pPr>
        <w:rPr>
          <w:rFonts w:hint="default"/>
        </w:rPr>
      </w:lvl>
    </w:lvlOverride>
    <w:lvlOverride w:ilvl="3">
      <w:lvl w:ilvl="3">
        <w:start w:val="1"/>
        <w:numFmt w:val="decimal"/>
        <w:lvlText w:val="%1.%2.%3.%4"/>
        <w:lvlJc w:val="left"/>
        <w:pPr>
          <w:ind w:left="864" w:hanging="864"/>
        </w:pPr>
        <w:rPr>
          <w:rFonts w:hint="default"/>
        </w:rPr>
      </w:lvl>
    </w:lvlOverride>
    <w:lvlOverride w:ilvl="4">
      <w:lvl w:ilvl="4">
        <w:start w:val="1"/>
        <w:numFmt w:val="decimal"/>
        <w:lvlText w:val="%1.%2.%3.%4.%5"/>
        <w:lvlJc w:val="left"/>
        <w:pPr>
          <w:ind w:left="1008" w:hanging="1008"/>
        </w:pPr>
        <w:rPr>
          <w:rFonts w:hint="default"/>
        </w:rPr>
      </w:lvl>
    </w:lvlOverride>
    <w:lvlOverride w:ilvl="5">
      <w:lvl w:ilvl="5">
        <w:start w:val="1"/>
        <w:numFmt w:val="decimal"/>
        <w:lvlText w:val="%1.%2.%3.%4.%5.%6"/>
        <w:lvlJc w:val="left"/>
        <w:pPr>
          <w:ind w:left="1152" w:hanging="1152"/>
        </w:pPr>
        <w:rPr>
          <w:rFonts w:hint="default"/>
        </w:rPr>
      </w:lvl>
    </w:lvlOverride>
    <w:lvlOverride w:ilvl="6">
      <w:lvl w:ilvl="6">
        <w:start w:val="1"/>
        <w:numFmt w:val="decimal"/>
        <w:lvlText w:val="%1.%2.%3.%4.%5.%6.%7"/>
        <w:lvlJc w:val="left"/>
        <w:pPr>
          <w:ind w:left="1296" w:hanging="1296"/>
        </w:pPr>
        <w:rPr>
          <w:rFonts w:hint="default"/>
        </w:rPr>
      </w:lvl>
    </w:lvlOverride>
    <w:lvlOverride w:ilvl="7">
      <w:lvl w:ilvl="7">
        <w:start w:val="1"/>
        <w:numFmt w:val="decimal"/>
        <w:lvlText w:val="%1.%2.%3.%4.%5.%6.%7.%8"/>
        <w:lvlJc w:val="left"/>
        <w:pPr>
          <w:ind w:left="1440" w:hanging="1440"/>
        </w:pPr>
        <w:rPr>
          <w:rFonts w:hint="default"/>
        </w:rPr>
      </w:lvl>
    </w:lvlOverride>
    <w:lvlOverride w:ilvl="8">
      <w:lvl w:ilvl="8">
        <w:start w:val="1"/>
        <w:numFmt w:val="decimal"/>
        <w:lvlText w:val="%1.%2.%3.%4.%5.%6.%7.%8.%9"/>
        <w:lvlJc w:val="left"/>
        <w:pPr>
          <w:ind w:left="1584" w:hanging="1584"/>
        </w:pPr>
        <w:rPr>
          <w:rFonts w:hint="default"/>
        </w:rPr>
      </w:lvl>
    </w:lvlOverride>
  </w:num>
  <w:num w:numId="24">
    <w:abstractNumId w:val="11"/>
  </w:num>
  <w:num w:numId="25">
    <w:abstractNumId w:val="17"/>
  </w:num>
  <w:num w:numId="26">
    <w:abstractNumId w:val="34"/>
  </w:num>
  <w:num w:numId="27">
    <w:abstractNumId w:val="50"/>
  </w:num>
  <w:num w:numId="28">
    <w:abstractNumId w:val="36"/>
  </w:num>
  <w:num w:numId="29">
    <w:abstractNumId w:val="6"/>
  </w:num>
  <w:num w:numId="30">
    <w:abstractNumId w:val="43"/>
  </w:num>
  <w:num w:numId="31">
    <w:abstractNumId w:val="19"/>
  </w:num>
  <w:num w:numId="32">
    <w:abstractNumId w:val="42"/>
  </w:num>
  <w:num w:numId="33">
    <w:abstractNumId w:val="26"/>
  </w:num>
  <w:num w:numId="34">
    <w:abstractNumId w:val="35"/>
  </w:num>
  <w:num w:numId="35">
    <w:abstractNumId w:val="10"/>
  </w:num>
  <w:num w:numId="36">
    <w:abstractNumId w:val="2"/>
  </w:num>
  <w:num w:numId="37">
    <w:abstractNumId w:val="21"/>
  </w:num>
  <w:num w:numId="38">
    <w:abstractNumId w:val="40"/>
  </w:num>
  <w:num w:numId="39">
    <w:abstractNumId w:val="44"/>
  </w:num>
  <w:num w:numId="40">
    <w:abstractNumId w:val="0"/>
  </w:num>
  <w:num w:numId="41">
    <w:abstractNumId w:val="29"/>
  </w:num>
  <w:num w:numId="42">
    <w:abstractNumId w:val="32"/>
  </w:num>
  <w:num w:numId="43">
    <w:abstractNumId w:val="48"/>
  </w:num>
  <w:num w:numId="44">
    <w:abstractNumId w:val="41"/>
  </w:num>
  <w:num w:numId="45">
    <w:abstractNumId w:val="30"/>
  </w:num>
  <w:num w:numId="46">
    <w:abstractNumId w:val="13"/>
  </w:num>
  <w:num w:numId="47">
    <w:abstractNumId w:val="14"/>
  </w:num>
  <w:num w:numId="48">
    <w:abstractNumId w:val="39"/>
  </w:num>
  <w:num w:numId="49">
    <w:abstractNumId w:val="9"/>
  </w:num>
  <w:num w:numId="50">
    <w:abstractNumId w:val="27"/>
  </w:num>
  <w:num w:numId="51">
    <w:abstractNumId w:val="33"/>
  </w:num>
  <w:num w:numId="52">
    <w:abstractNumId w:val="23"/>
  </w:num>
  <w:num w:numId="53">
    <w:abstractNumId w:val="22"/>
  </w:num>
  <w:num w:numId="54">
    <w:abstractNumId w:val="50"/>
    <w:lvlOverride w:ilvl="0">
      <w:startOverride w:val="66"/>
    </w:lvlOverride>
  </w:num>
  <w:num w:numId="55">
    <w:abstractNumId w:val="50"/>
    <w:lvlOverride w:ilvl="0">
      <w:startOverride w:val="971"/>
    </w:lvlOverride>
  </w:num>
  <w:numIdMacAtCleanup w:val="5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Eric Balke">
    <w15:presenceInfo w15:providerId="None" w15:userId="Eric Balke"/>
  </w15:person>
  <w15:person w15:author="Daniel Stewart">
    <w15:presenceInfo w15:providerId="Windows Live" w15:userId="d79e1966eb26c46f"/>
  </w15:person>
  <w15:person w15:author="Gary Williams">
    <w15:presenceInfo w15:providerId="Windows Live" w15:userId="562c93bd702e6219"/>
  </w15:person>
  <w15:person w15:author="Robyn Ingham">
    <w15:presenceInfo w15:providerId="None" w15:userId="Robyn Ingham"/>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activeWritingStyle w:appName="MSWord" w:lang="en-CA" w:vendorID="64" w:dllVersion="0" w:nlCheck="1" w:checkStyle="0"/>
  <w:activeWritingStyle w:appName="MSWord" w:lang="en-GB" w:vendorID="64" w:dllVersion="0" w:nlCheck="1" w:checkStyle="0"/>
  <w:activeWritingStyle w:appName="MSWord" w:lang="en-US" w:vendorID="64" w:dllVersion="0" w:nlCheck="1" w:checkStyle="0"/>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F1D87"/>
    <w:rsid w:val="0000030A"/>
    <w:rsid w:val="00002588"/>
    <w:rsid w:val="00003545"/>
    <w:rsid w:val="00003EAE"/>
    <w:rsid w:val="000046DD"/>
    <w:rsid w:val="000048D9"/>
    <w:rsid w:val="00006D78"/>
    <w:rsid w:val="00007063"/>
    <w:rsid w:val="000078DB"/>
    <w:rsid w:val="000111CE"/>
    <w:rsid w:val="00012278"/>
    <w:rsid w:val="00014824"/>
    <w:rsid w:val="00014E11"/>
    <w:rsid w:val="00017A69"/>
    <w:rsid w:val="000228DF"/>
    <w:rsid w:val="00024A90"/>
    <w:rsid w:val="00026DCC"/>
    <w:rsid w:val="00030124"/>
    <w:rsid w:val="00030348"/>
    <w:rsid w:val="00032DBF"/>
    <w:rsid w:val="00032ED6"/>
    <w:rsid w:val="00033073"/>
    <w:rsid w:val="000345EF"/>
    <w:rsid w:val="00035747"/>
    <w:rsid w:val="00036285"/>
    <w:rsid w:val="0003679C"/>
    <w:rsid w:val="000367B4"/>
    <w:rsid w:val="00036C5B"/>
    <w:rsid w:val="000441DB"/>
    <w:rsid w:val="00050346"/>
    <w:rsid w:val="000509B6"/>
    <w:rsid w:val="00050AFD"/>
    <w:rsid w:val="00051C86"/>
    <w:rsid w:val="00052E5B"/>
    <w:rsid w:val="00055075"/>
    <w:rsid w:val="000574DD"/>
    <w:rsid w:val="00060C4A"/>
    <w:rsid w:val="00060D60"/>
    <w:rsid w:val="00061FD3"/>
    <w:rsid w:val="00062D48"/>
    <w:rsid w:val="000661F2"/>
    <w:rsid w:val="00066266"/>
    <w:rsid w:val="00070C94"/>
    <w:rsid w:val="00074CAC"/>
    <w:rsid w:val="0007529A"/>
    <w:rsid w:val="000764E4"/>
    <w:rsid w:val="00077BC0"/>
    <w:rsid w:val="0007AEBD"/>
    <w:rsid w:val="0008259E"/>
    <w:rsid w:val="000876F2"/>
    <w:rsid w:val="000915E4"/>
    <w:rsid w:val="0009173C"/>
    <w:rsid w:val="000934BB"/>
    <w:rsid w:val="00093702"/>
    <w:rsid w:val="00094E2B"/>
    <w:rsid w:val="0009662D"/>
    <w:rsid w:val="000A1142"/>
    <w:rsid w:val="000A2D8D"/>
    <w:rsid w:val="000A3F2F"/>
    <w:rsid w:val="000A6C25"/>
    <w:rsid w:val="000A779B"/>
    <w:rsid w:val="000B1C26"/>
    <w:rsid w:val="000B1E7E"/>
    <w:rsid w:val="000B2D1E"/>
    <w:rsid w:val="000B2EF1"/>
    <w:rsid w:val="000B2F9E"/>
    <w:rsid w:val="000B5DDD"/>
    <w:rsid w:val="000B60F6"/>
    <w:rsid w:val="000B68F9"/>
    <w:rsid w:val="000B7FE9"/>
    <w:rsid w:val="000C167C"/>
    <w:rsid w:val="000C1EDD"/>
    <w:rsid w:val="000C24B3"/>
    <w:rsid w:val="000C6C28"/>
    <w:rsid w:val="000D0F60"/>
    <w:rsid w:val="000D18C0"/>
    <w:rsid w:val="000D2FD3"/>
    <w:rsid w:val="000D3823"/>
    <w:rsid w:val="000D6E34"/>
    <w:rsid w:val="000E04E7"/>
    <w:rsid w:val="000E1211"/>
    <w:rsid w:val="000E191C"/>
    <w:rsid w:val="000E26D3"/>
    <w:rsid w:val="000E3E28"/>
    <w:rsid w:val="000E3FA6"/>
    <w:rsid w:val="000E4922"/>
    <w:rsid w:val="000F005B"/>
    <w:rsid w:val="000F0FA3"/>
    <w:rsid w:val="000F1124"/>
    <w:rsid w:val="000F2564"/>
    <w:rsid w:val="000F2D32"/>
    <w:rsid w:val="000F4858"/>
    <w:rsid w:val="000F6904"/>
    <w:rsid w:val="000F6EAE"/>
    <w:rsid w:val="00100B1D"/>
    <w:rsid w:val="0010240F"/>
    <w:rsid w:val="00102E4F"/>
    <w:rsid w:val="0010319B"/>
    <w:rsid w:val="001069D5"/>
    <w:rsid w:val="0010A4C3"/>
    <w:rsid w:val="001118F9"/>
    <w:rsid w:val="001121BD"/>
    <w:rsid w:val="0011244C"/>
    <w:rsid w:val="00115753"/>
    <w:rsid w:val="00115CD3"/>
    <w:rsid w:val="001177C2"/>
    <w:rsid w:val="00117FAE"/>
    <w:rsid w:val="00121745"/>
    <w:rsid w:val="00125851"/>
    <w:rsid w:val="0012755D"/>
    <w:rsid w:val="00133CA7"/>
    <w:rsid w:val="00134A26"/>
    <w:rsid w:val="00135DB3"/>
    <w:rsid w:val="00137E22"/>
    <w:rsid w:val="00141B43"/>
    <w:rsid w:val="00142551"/>
    <w:rsid w:val="001425FE"/>
    <w:rsid w:val="0014579A"/>
    <w:rsid w:val="00150116"/>
    <w:rsid w:val="00152B2D"/>
    <w:rsid w:val="0015303B"/>
    <w:rsid w:val="001550E2"/>
    <w:rsid w:val="00155167"/>
    <w:rsid w:val="0015551F"/>
    <w:rsid w:val="00155B3E"/>
    <w:rsid w:val="00155EDC"/>
    <w:rsid w:val="001568B7"/>
    <w:rsid w:val="00156F64"/>
    <w:rsid w:val="00160216"/>
    <w:rsid w:val="00161C11"/>
    <w:rsid w:val="001626D6"/>
    <w:rsid w:val="001709E7"/>
    <w:rsid w:val="001732D5"/>
    <w:rsid w:val="001737EA"/>
    <w:rsid w:val="00175267"/>
    <w:rsid w:val="00177C6B"/>
    <w:rsid w:val="00182432"/>
    <w:rsid w:val="001825E4"/>
    <w:rsid w:val="001832F6"/>
    <w:rsid w:val="001838EB"/>
    <w:rsid w:val="00183A0E"/>
    <w:rsid w:val="00184021"/>
    <w:rsid w:val="00184A33"/>
    <w:rsid w:val="001859BB"/>
    <w:rsid w:val="00186EF4"/>
    <w:rsid w:val="00187C3D"/>
    <w:rsid w:val="00190A51"/>
    <w:rsid w:val="00192C38"/>
    <w:rsid w:val="00193843"/>
    <w:rsid w:val="00197481"/>
    <w:rsid w:val="001A0C3D"/>
    <w:rsid w:val="001A240B"/>
    <w:rsid w:val="001A5756"/>
    <w:rsid w:val="001A7D47"/>
    <w:rsid w:val="001B0904"/>
    <w:rsid w:val="001B1D94"/>
    <w:rsid w:val="001B24DA"/>
    <w:rsid w:val="001B272C"/>
    <w:rsid w:val="001B349F"/>
    <w:rsid w:val="001B59B6"/>
    <w:rsid w:val="001B5B3A"/>
    <w:rsid w:val="001C0607"/>
    <w:rsid w:val="001C1CAE"/>
    <w:rsid w:val="001C33D6"/>
    <w:rsid w:val="001C394E"/>
    <w:rsid w:val="001C4F1C"/>
    <w:rsid w:val="001C672F"/>
    <w:rsid w:val="001C714C"/>
    <w:rsid w:val="001D297E"/>
    <w:rsid w:val="001D5BA1"/>
    <w:rsid w:val="001E04A1"/>
    <w:rsid w:val="001E0AA9"/>
    <w:rsid w:val="001E337B"/>
    <w:rsid w:val="001E4822"/>
    <w:rsid w:val="001E4EE5"/>
    <w:rsid w:val="001E5F71"/>
    <w:rsid w:val="001F0ADE"/>
    <w:rsid w:val="001F1414"/>
    <w:rsid w:val="001F2355"/>
    <w:rsid w:val="001F2601"/>
    <w:rsid w:val="001F26E5"/>
    <w:rsid w:val="001F66B1"/>
    <w:rsid w:val="001F688F"/>
    <w:rsid w:val="001F6A71"/>
    <w:rsid w:val="001F6F73"/>
    <w:rsid w:val="002007D0"/>
    <w:rsid w:val="0020086A"/>
    <w:rsid w:val="0020337B"/>
    <w:rsid w:val="00206683"/>
    <w:rsid w:val="002066E9"/>
    <w:rsid w:val="002115F2"/>
    <w:rsid w:val="002119CA"/>
    <w:rsid w:val="002136CD"/>
    <w:rsid w:val="00213C7F"/>
    <w:rsid w:val="00217937"/>
    <w:rsid w:val="00221E23"/>
    <w:rsid w:val="002300B0"/>
    <w:rsid w:val="00230431"/>
    <w:rsid w:val="002318C8"/>
    <w:rsid w:val="00231B0C"/>
    <w:rsid w:val="00235C84"/>
    <w:rsid w:val="00240166"/>
    <w:rsid w:val="00240281"/>
    <w:rsid w:val="00241D26"/>
    <w:rsid w:val="002420D1"/>
    <w:rsid w:val="002432A4"/>
    <w:rsid w:val="00245770"/>
    <w:rsid w:val="00245BE4"/>
    <w:rsid w:val="00246FAF"/>
    <w:rsid w:val="00247BBE"/>
    <w:rsid w:val="0024BA7A"/>
    <w:rsid w:val="00250297"/>
    <w:rsid w:val="00251431"/>
    <w:rsid w:val="00252975"/>
    <w:rsid w:val="00255417"/>
    <w:rsid w:val="00255932"/>
    <w:rsid w:val="002570BF"/>
    <w:rsid w:val="00257563"/>
    <w:rsid w:val="00257AD6"/>
    <w:rsid w:val="00261C5C"/>
    <w:rsid w:val="0026275F"/>
    <w:rsid w:val="00262B74"/>
    <w:rsid w:val="00263CAA"/>
    <w:rsid w:val="0026449E"/>
    <w:rsid w:val="00264CD5"/>
    <w:rsid w:val="00264EAC"/>
    <w:rsid w:val="00265489"/>
    <w:rsid w:val="00267027"/>
    <w:rsid w:val="0026CE76"/>
    <w:rsid w:val="002702E4"/>
    <w:rsid w:val="00270EAD"/>
    <w:rsid w:val="00271A44"/>
    <w:rsid w:val="00271AD8"/>
    <w:rsid w:val="0027209C"/>
    <w:rsid w:val="00273257"/>
    <w:rsid w:val="002743AF"/>
    <w:rsid w:val="00277C71"/>
    <w:rsid w:val="00279339"/>
    <w:rsid w:val="00281C40"/>
    <w:rsid w:val="002824F3"/>
    <w:rsid w:val="00283042"/>
    <w:rsid w:val="00283B31"/>
    <w:rsid w:val="0028433C"/>
    <w:rsid w:val="00284AC3"/>
    <w:rsid w:val="00284BE4"/>
    <w:rsid w:val="00286D03"/>
    <w:rsid w:val="00287441"/>
    <w:rsid w:val="0028A3FB"/>
    <w:rsid w:val="002916C0"/>
    <w:rsid w:val="002918C9"/>
    <w:rsid w:val="00292A37"/>
    <w:rsid w:val="002A152D"/>
    <w:rsid w:val="002A2E0F"/>
    <w:rsid w:val="002A3458"/>
    <w:rsid w:val="002A39BF"/>
    <w:rsid w:val="002A4046"/>
    <w:rsid w:val="002A5988"/>
    <w:rsid w:val="002A788F"/>
    <w:rsid w:val="002A790B"/>
    <w:rsid w:val="002AE7C9"/>
    <w:rsid w:val="002B04E7"/>
    <w:rsid w:val="002B0BB2"/>
    <w:rsid w:val="002B1A91"/>
    <w:rsid w:val="002B2C9F"/>
    <w:rsid w:val="002B3153"/>
    <w:rsid w:val="002B485D"/>
    <w:rsid w:val="002B5EB0"/>
    <w:rsid w:val="002B63A2"/>
    <w:rsid w:val="002C04CE"/>
    <w:rsid w:val="002C10D0"/>
    <w:rsid w:val="002C63DF"/>
    <w:rsid w:val="002C6EC1"/>
    <w:rsid w:val="002C7F91"/>
    <w:rsid w:val="002D0AFE"/>
    <w:rsid w:val="002D40F9"/>
    <w:rsid w:val="002D46ED"/>
    <w:rsid w:val="002D56AF"/>
    <w:rsid w:val="002D58C1"/>
    <w:rsid w:val="002D6A80"/>
    <w:rsid w:val="002D72B5"/>
    <w:rsid w:val="002E3756"/>
    <w:rsid w:val="002E43B9"/>
    <w:rsid w:val="002E4654"/>
    <w:rsid w:val="002F123E"/>
    <w:rsid w:val="002F3F78"/>
    <w:rsid w:val="002F46A2"/>
    <w:rsid w:val="002F4884"/>
    <w:rsid w:val="002F4ABB"/>
    <w:rsid w:val="002F5C34"/>
    <w:rsid w:val="00300585"/>
    <w:rsid w:val="00302323"/>
    <w:rsid w:val="00305A4B"/>
    <w:rsid w:val="00310B41"/>
    <w:rsid w:val="003112F5"/>
    <w:rsid w:val="0032177B"/>
    <w:rsid w:val="003250EC"/>
    <w:rsid w:val="003305FA"/>
    <w:rsid w:val="00330DCE"/>
    <w:rsid w:val="003328DB"/>
    <w:rsid w:val="00337B27"/>
    <w:rsid w:val="003411C6"/>
    <w:rsid w:val="0034191A"/>
    <w:rsid w:val="003453A1"/>
    <w:rsid w:val="0034592B"/>
    <w:rsid w:val="00345EFD"/>
    <w:rsid w:val="00351DCE"/>
    <w:rsid w:val="00351F75"/>
    <w:rsid w:val="003522D6"/>
    <w:rsid w:val="0035B55D"/>
    <w:rsid w:val="0035BF81"/>
    <w:rsid w:val="00360A89"/>
    <w:rsid w:val="00361036"/>
    <w:rsid w:val="0036187A"/>
    <w:rsid w:val="003639B4"/>
    <w:rsid w:val="003643E6"/>
    <w:rsid w:val="0037023F"/>
    <w:rsid w:val="00371A03"/>
    <w:rsid w:val="0037208A"/>
    <w:rsid w:val="003746AA"/>
    <w:rsid w:val="00380060"/>
    <w:rsid w:val="003812A5"/>
    <w:rsid w:val="003907E8"/>
    <w:rsid w:val="003912D9"/>
    <w:rsid w:val="00391551"/>
    <w:rsid w:val="00391FBD"/>
    <w:rsid w:val="00393EDB"/>
    <w:rsid w:val="00394E6A"/>
    <w:rsid w:val="0039554E"/>
    <w:rsid w:val="00395D87"/>
    <w:rsid w:val="00397249"/>
    <w:rsid w:val="00397775"/>
    <w:rsid w:val="00397823"/>
    <w:rsid w:val="003A2E28"/>
    <w:rsid w:val="003A3F76"/>
    <w:rsid w:val="003A4E29"/>
    <w:rsid w:val="003A6F5A"/>
    <w:rsid w:val="003A7324"/>
    <w:rsid w:val="003A7793"/>
    <w:rsid w:val="003B0FB5"/>
    <w:rsid w:val="003B2195"/>
    <w:rsid w:val="003B2694"/>
    <w:rsid w:val="003B430F"/>
    <w:rsid w:val="003B4BDA"/>
    <w:rsid w:val="003B76F6"/>
    <w:rsid w:val="003C3946"/>
    <w:rsid w:val="003C486C"/>
    <w:rsid w:val="003C7484"/>
    <w:rsid w:val="003D7D94"/>
    <w:rsid w:val="003E05A0"/>
    <w:rsid w:val="003E3EEB"/>
    <w:rsid w:val="003E43F3"/>
    <w:rsid w:val="003E4F2C"/>
    <w:rsid w:val="003E58A2"/>
    <w:rsid w:val="003E6B39"/>
    <w:rsid w:val="003E6E2B"/>
    <w:rsid w:val="003E7F6F"/>
    <w:rsid w:val="003F11E6"/>
    <w:rsid w:val="003F3051"/>
    <w:rsid w:val="003F5151"/>
    <w:rsid w:val="003F6F70"/>
    <w:rsid w:val="003F7773"/>
    <w:rsid w:val="003F7E1B"/>
    <w:rsid w:val="004014C8"/>
    <w:rsid w:val="0040355E"/>
    <w:rsid w:val="0040510D"/>
    <w:rsid w:val="004102E8"/>
    <w:rsid w:val="0041032E"/>
    <w:rsid w:val="00411BFB"/>
    <w:rsid w:val="00411E7C"/>
    <w:rsid w:val="004131EB"/>
    <w:rsid w:val="00415FDB"/>
    <w:rsid w:val="004219FC"/>
    <w:rsid w:val="00423FA9"/>
    <w:rsid w:val="00424117"/>
    <w:rsid w:val="00425C3C"/>
    <w:rsid w:val="00431140"/>
    <w:rsid w:val="004319F9"/>
    <w:rsid w:val="004324D7"/>
    <w:rsid w:val="00433614"/>
    <w:rsid w:val="004371B9"/>
    <w:rsid w:val="0043F6E3"/>
    <w:rsid w:val="00441232"/>
    <w:rsid w:val="00444A71"/>
    <w:rsid w:val="004478F5"/>
    <w:rsid w:val="004501D3"/>
    <w:rsid w:val="00450588"/>
    <w:rsid w:val="004518DD"/>
    <w:rsid w:val="00452858"/>
    <w:rsid w:val="0045366B"/>
    <w:rsid w:val="004568A8"/>
    <w:rsid w:val="00461FC8"/>
    <w:rsid w:val="00470E9D"/>
    <w:rsid w:val="00471F25"/>
    <w:rsid w:val="004720B5"/>
    <w:rsid w:val="0047230C"/>
    <w:rsid w:val="0047247D"/>
    <w:rsid w:val="00477240"/>
    <w:rsid w:val="00477D3C"/>
    <w:rsid w:val="00480B13"/>
    <w:rsid w:val="00481944"/>
    <w:rsid w:val="00481A99"/>
    <w:rsid w:val="00481F8B"/>
    <w:rsid w:val="00484EDF"/>
    <w:rsid w:val="00486210"/>
    <w:rsid w:val="00487C0B"/>
    <w:rsid w:val="00491666"/>
    <w:rsid w:val="00493A4E"/>
    <w:rsid w:val="00493BF5"/>
    <w:rsid w:val="00493C5C"/>
    <w:rsid w:val="004943B6"/>
    <w:rsid w:val="00496935"/>
    <w:rsid w:val="004A368B"/>
    <w:rsid w:val="004A4304"/>
    <w:rsid w:val="004A47D2"/>
    <w:rsid w:val="004A7C19"/>
    <w:rsid w:val="004B08D8"/>
    <w:rsid w:val="004B4647"/>
    <w:rsid w:val="004B6A42"/>
    <w:rsid w:val="004B71D5"/>
    <w:rsid w:val="004B71F2"/>
    <w:rsid w:val="004B73D3"/>
    <w:rsid w:val="004C020E"/>
    <w:rsid w:val="004C1A8A"/>
    <w:rsid w:val="004C3AF3"/>
    <w:rsid w:val="004C4E71"/>
    <w:rsid w:val="004C57EF"/>
    <w:rsid w:val="004C62CE"/>
    <w:rsid w:val="004C769A"/>
    <w:rsid w:val="004C7876"/>
    <w:rsid w:val="004D3373"/>
    <w:rsid w:val="004D4668"/>
    <w:rsid w:val="004D4E80"/>
    <w:rsid w:val="004D7E67"/>
    <w:rsid w:val="004E25D0"/>
    <w:rsid w:val="004EA4EC"/>
    <w:rsid w:val="004F024D"/>
    <w:rsid w:val="004F0ACE"/>
    <w:rsid w:val="004F0C76"/>
    <w:rsid w:val="004F198F"/>
    <w:rsid w:val="004F1AC3"/>
    <w:rsid w:val="004F1D16"/>
    <w:rsid w:val="004F23BD"/>
    <w:rsid w:val="004F3647"/>
    <w:rsid w:val="004F3F9B"/>
    <w:rsid w:val="004F4DD4"/>
    <w:rsid w:val="004F71F1"/>
    <w:rsid w:val="004F7ACD"/>
    <w:rsid w:val="0050049C"/>
    <w:rsid w:val="005066BE"/>
    <w:rsid w:val="00507881"/>
    <w:rsid w:val="0051337D"/>
    <w:rsid w:val="00514C84"/>
    <w:rsid w:val="00517B49"/>
    <w:rsid w:val="00521121"/>
    <w:rsid w:val="00521E65"/>
    <w:rsid w:val="00523976"/>
    <w:rsid w:val="005247D1"/>
    <w:rsid w:val="00525DB0"/>
    <w:rsid w:val="00530F1C"/>
    <w:rsid w:val="00536860"/>
    <w:rsid w:val="00537681"/>
    <w:rsid w:val="00540256"/>
    <w:rsid w:val="00540A49"/>
    <w:rsid w:val="00540B5A"/>
    <w:rsid w:val="00540CA6"/>
    <w:rsid w:val="005414C3"/>
    <w:rsid w:val="00543D92"/>
    <w:rsid w:val="005444F3"/>
    <w:rsid w:val="00545157"/>
    <w:rsid w:val="005474AF"/>
    <w:rsid w:val="00551B83"/>
    <w:rsid w:val="00551F38"/>
    <w:rsid w:val="0055222A"/>
    <w:rsid w:val="0055396F"/>
    <w:rsid w:val="00555CFD"/>
    <w:rsid w:val="00556DBF"/>
    <w:rsid w:val="00557CDF"/>
    <w:rsid w:val="00560231"/>
    <w:rsid w:val="005617F1"/>
    <w:rsid w:val="00563D92"/>
    <w:rsid w:val="00572CC4"/>
    <w:rsid w:val="00573C15"/>
    <w:rsid w:val="00573E9B"/>
    <w:rsid w:val="005746B4"/>
    <w:rsid w:val="0057675F"/>
    <w:rsid w:val="005777DB"/>
    <w:rsid w:val="00580482"/>
    <w:rsid w:val="005819D2"/>
    <w:rsid w:val="00581AF5"/>
    <w:rsid w:val="00582753"/>
    <w:rsid w:val="0058307C"/>
    <w:rsid w:val="0058385A"/>
    <w:rsid w:val="0058672A"/>
    <w:rsid w:val="00587DBD"/>
    <w:rsid w:val="00590010"/>
    <w:rsid w:val="00590826"/>
    <w:rsid w:val="00591389"/>
    <w:rsid w:val="00591477"/>
    <w:rsid w:val="00591901"/>
    <w:rsid w:val="005932D4"/>
    <w:rsid w:val="00597636"/>
    <w:rsid w:val="005A0A7B"/>
    <w:rsid w:val="005A0E91"/>
    <w:rsid w:val="005A1908"/>
    <w:rsid w:val="005A1BE0"/>
    <w:rsid w:val="005A5989"/>
    <w:rsid w:val="005A6FFD"/>
    <w:rsid w:val="005A77C2"/>
    <w:rsid w:val="005A7852"/>
    <w:rsid w:val="005B0E07"/>
    <w:rsid w:val="005B1331"/>
    <w:rsid w:val="005B1D14"/>
    <w:rsid w:val="005B3327"/>
    <w:rsid w:val="005C1EE5"/>
    <w:rsid w:val="005C276D"/>
    <w:rsid w:val="005C2A15"/>
    <w:rsid w:val="005C3167"/>
    <w:rsid w:val="005C473A"/>
    <w:rsid w:val="005C5699"/>
    <w:rsid w:val="005D0F62"/>
    <w:rsid w:val="005D3470"/>
    <w:rsid w:val="005D5B04"/>
    <w:rsid w:val="005D7954"/>
    <w:rsid w:val="005DF4C0"/>
    <w:rsid w:val="005E18C3"/>
    <w:rsid w:val="005E1ADE"/>
    <w:rsid w:val="005E2497"/>
    <w:rsid w:val="005E2C09"/>
    <w:rsid w:val="005E58F8"/>
    <w:rsid w:val="005E6115"/>
    <w:rsid w:val="005E6156"/>
    <w:rsid w:val="005E6301"/>
    <w:rsid w:val="005F3282"/>
    <w:rsid w:val="005F4EA6"/>
    <w:rsid w:val="005F4F92"/>
    <w:rsid w:val="005F509B"/>
    <w:rsid w:val="005F5681"/>
    <w:rsid w:val="005F6945"/>
    <w:rsid w:val="006030B1"/>
    <w:rsid w:val="006078F6"/>
    <w:rsid w:val="00607D43"/>
    <w:rsid w:val="00610DDE"/>
    <w:rsid w:val="006114FF"/>
    <w:rsid w:val="006118B4"/>
    <w:rsid w:val="0061209B"/>
    <w:rsid w:val="00613B55"/>
    <w:rsid w:val="0061471E"/>
    <w:rsid w:val="00617DC8"/>
    <w:rsid w:val="0062170B"/>
    <w:rsid w:val="006217CF"/>
    <w:rsid w:val="006230A5"/>
    <w:rsid w:val="006241A8"/>
    <w:rsid w:val="0062E7C3"/>
    <w:rsid w:val="006304DB"/>
    <w:rsid w:val="00636E6F"/>
    <w:rsid w:val="006382B4"/>
    <w:rsid w:val="00642871"/>
    <w:rsid w:val="00644625"/>
    <w:rsid w:val="00645BF3"/>
    <w:rsid w:val="00646511"/>
    <w:rsid w:val="0064720A"/>
    <w:rsid w:val="00652FA8"/>
    <w:rsid w:val="00653A87"/>
    <w:rsid w:val="00654E0D"/>
    <w:rsid w:val="00655DAC"/>
    <w:rsid w:val="006567E1"/>
    <w:rsid w:val="00657984"/>
    <w:rsid w:val="00657989"/>
    <w:rsid w:val="00662457"/>
    <w:rsid w:val="00662EFA"/>
    <w:rsid w:val="0066418C"/>
    <w:rsid w:val="00664598"/>
    <w:rsid w:val="00664C7B"/>
    <w:rsid w:val="00672345"/>
    <w:rsid w:val="0067315D"/>
    <w:rsid w:val="00674BA8"/>
    <w:rsid w:val="00674F4B"/>
    <w:rsid w:val="00676EAF"/>
    <w:rsid w:val="00680EBC"/>
    <w:rsid w:val="00681175"/>
    <w:rsid w:val="00686720"/>
    <w:rsid w:val="00687B25"/>
    <w:rsid w:val="00692852"/>
    <w:rsid w:val="00694C33"/>
    <w:rsid w:val="00694EEF"/>
    <w:rsid w:val="00695104"/>
    <w:rsid w:val="00695DAB"/>
    <w:rsid w:val="006A13C0"/>
    <w:rsid w:val="006B0158"/>
    <w:rsid w:val="006B139D"/>
    <w:rsid w:val="006B2735"/>
    <w:rsid w:val="006B385A"/>
    <w:rsid w:val="006C00F0"/>
    <w:rsid w:val="006C03ED"/>
    <w:rsid w:val="006C3C1D"/>
    <w:rsid w:val="006C3FB1"/>
    <w:rsid w:val="006C4270"/>
    <w:rsid w:val="006C5982"/>
    <w:rsid w:val="006C5DCC"/>
    <w:rsid w:val="006C710D"/>
    <w:rsid w:val="006CAB48"/>
    <w:rsid w:val="006D2DE2"/>
    <w:rsid w:val="006D4115"/>
    <w:rsid w:val="006D6BDE"/>
    <w:rsid w:val="006D785F"/>
    <w:rsid w:val="006E5CC4"/>
    <w:rsid w:val="006E77E8"/>
    <w:rsid w:val="006F0481"/>
    <w:rsid w:val="006F16BE"/>
    <w:rsid w:val="006F527A"/>
    <w:rsid w:val="006F629C"/>
    <w:rsid w:val="006F66C6"/>
    <w:rsid w:val="006F6E4C"/>
    <w:rsid w:val="006F6F8D"/>
    <w:rsid w:val="006F7D5D"/>
    <w:rsid w:val="006FB8E7"/>
    <w:rsid w:val="0070003C"/>
    <w:rsid w:val="007013A6"/>
    <w:rsid w:val="007028C3"/>
    <w:rsid w:val="00703007"/>
    <w:rsid w:val="00704BAF"/>
    <w:rsid w:val="00707D5C"/>
    <w:rsid w:val="00710F22"/>
    <w:rsid w:val="00715344"/>
    <w:rsid w:val="0071679A"/>
    <w:rsid w:val="007223B6"/>
    <w:rsid w:val="00725670"/>
    <w:rsid w:val="00725D9E"/>
    <w:rsid w:val="0073031C"/>
    <w:rsid w:val="007305BA"/>
    <w:rsid w:val="0073137B"/>
    <w:rsid w:val="00731BE9"/>
    <w:rsid w:val="00733B83"/>
    <w:rsid w:val="0073505F"/>
    <w:rsid w:val="00735485"/>
    <w:rsid w:val="007369F6"/>
    <w:rsid w:val="007376CE"/>
    <w:rsid w:val="00737827"/>
    <w:rsid w:val="00737D07"/>
    <w:rsid w:val="00740D1C"/>
    <w:rsid w:val="00743315"/>
    <w:rsid w:val="00743D27"/>
    <w:rsid w:val="007459C9"/>
    <w:rsid w:val="00746D87"/>
    <w:rsid w:val="007472E6"/>
    <w:rsid w:val="00750A27"/>
    <w:rsid w:val="00751DBB"/>
    <w:rsid w:val="0075208F"/>
    <w:rsid w:val="007526A0"/>
    <w:rsid w:val="00753437"/>
    <w:rsid w:val="0075376E"/>
    <w:rsid w:val="007572A9"/>
    <w:rsid w:val="0075B9D7"/>
    <w:rsid w:val="00763B36"/>
    <w:rsid w:val="00765D94"/>
    <w:rsid w:val="00765E95"/>
    <w:rsid w:val="007704CF"/>
    <w:rsid w:val="007722D0"/>
    <w:rsid w:val="0077252F"/>
    <w:rsid w:val="00772DAC"/>
    <w:rsid w:val="00773751"/>
    <w:rsid w:val="00773A12"/>
    <w:rsid w:val="00782963"/>
    <w:rsid w:val="00782C24"/>
    <w:rsid w:val="007839E0"/>
    <w:rsid w:val="00787BD8"/>
    <w:rsid w:val="00787F89"/>
    <w:rsid w:val="00793C2D"/>
    <w:rsid w:val="00795B3E"/>
    <w:rsid w:val="007968C2"/>
    <w:rsid w:val="007A1CC6"/>
    <w:rsid w:val="007A6A13"/>
    <w:rsid w:val="007A6AAD"/>
    <w:rsid w:val="007B2E58"/>
    <w:rsid w:val="007B31AF"/>
    <w:rsid w:val="007B387A"/>
    <w:rsid w:val="007B4F45"/>
    <w:rsid w:val="007B75CD"/>
    <w:rsid w:val="007BED4F"/>
    <w:rsid w:val="007C3E37"/>
    <w:rsid w:val="007C4C31"/>
    <w:rsid w:val="007C736E"/>
    <w:rsid w:val="007D06FB"/>
    <w:rsid w:val="007D0743"/>
    <w:rsid w:val="007D1ACD"/>
    <w:rsid w:val="007D2C6B"/>
    <w:rsid w:val="007D3C5C"/>
    <w:rsid w:val="007D69D0"/>
    <w:rsid w:val="007E23BC"/>
    <w:rsid w:val="007E2A9D"/>
    <w:rsid w:val="007E3D2F"/>
    <w:rsid w:val="007E49CF"/>
    <w:rsid w:val="007E691F"/>
    <w:rsid w:val="007E7DBE"/>
    <w:rsid w:val="007F1D87"/>
    <w:rsid w:val="007F2123"/>
    <w:rsid w:val="007F21A8"/>
    <w:rsid w:val="007F23E4"/>
    <w:rsid w:val="007F3868"/>
    <w:rsid w:val="007F5BA4"/>
    <w:rsid w:val="007F61DD"/>
    <w:rsid w:val="007F6DD8"/>
    <w:rsid w:val="007F7387"/>
    <w:rsid w:val="007F7FB0"/>
    <w:rsid w:val="00800A08"/>
    <w:rsid w:val="0080196F"/>
    <w:rsid w:val="0080440E"/>
    <w:rsid w:val="008045FC"/>
    <w:rsid w:val="0080630F"/>
    <w:rsid w:val="0080668B"/>
    <w:rsid w:val="00811C7B"/>
    <w:rsid w:val="0081381A"/>
    <w:rsid w:val="00814281"/>
    <w:rsid w:val="008206BC"/>
    <w:rsid w:val="00821F52"/>
    <w:rsid w:val="00822E49"/>
    <w:rsid w:val="00826736"/>
    <w:rsid w:val="00830298"/>
    <w:rsid w:val="008306E7"/>
    <w:rsid w:val="0083188F"/>
    <w:rsid w:val="00832D9D"/>
    <w:rsid w:val="00834179"/>
    <w:rsid w:val="00834863"/>
    <w:rsid w:val="00834A87"/>
    <w:rsid w:val="00843341"/>
    <w:rsid w:val="00844D1D"/>
    <w:rsid w:val="00851017"/>
    <w:rsid w:val="00853E42"/>
    <w:rsid w:val="00854586"/>
    <w:rsid w:val="00856726"/>
    <w:rsid w:val="008568E9"/>
    <w:rsid w:val="00857799"/>
    <w:rsid w:val="0086183B"/>
    <w:rsid w:val="00862AE5"/>
    <w:rsid w:val="00863AE7"/>
    <w:rsid w:val="0086468D"/>
    <w:rsid w:val="008649E7"/>
    <w:rsid w:val="00872260"/>
    <w:rsid w:val="008725B4"/>
    <w:rsid w:val="00874507"/>
    <w:rsid w:val="008752B3"/>
    <w:rsid w:val="008752D7"/>
    <w:rsid w:val="008752F8"/>
    <w:rsid w:val="008778FD"/>
    <w:rsid w:val="00877F41"/>
    <w:rsid w:val="00880161"/>
    <w:rsid w:val="00882DED"/>
    <w:rsid w:val="008831DF"/>
    <w:rsid w:val="0088336C"/>
    <w:rsid w:val="00883FF0"/>
    <w:rsid w:val="00884A6E"/>
    <w:rsid w:val="00884D94"/>
    <w:rsid w:val="0089006B"/>
    <w:rsid w:val="0089120E"/>
    <w:rsid w:val="00891E5A"/>
    <w:rsid w:val="00892620"/>
    <w:rsid w:val="008931DE"/>
    <w:rsid w:val="00893D3E"/>
    <w:rsid w:val="008947D1"/>
    <w:rsid w:val="00895739"/>
    <w:rsid w:val="008A09FA"/>
    <w:rsid w:val="008A0D9A"/>
    <w:rsid w:val="008A1E3A"/>
    <w:rsid w:val="008A3CDA"/>
    <w:rsid w:val="008A6AB4"/>
    <w:rsid w:val="008B017D"/>
    <w:rsid w:val="008B2BF1"/>
    <w:rsid w:val="008B4BC2"/>
    <w:rsid w:val="008B4DF7"/>
    <w:rsid w:val="008B6FC0"/>
    <w:rsid w:val="008B7E26"/>
    <w:rsid w:val="008B8A85"/>
    <w:rsid w:val="008C0CA3"/>
    <w:rsid w:val="008C25FC"/>
    <w:rsid w:val="008C2695"/>
    <w:rsid w:val="008C35EF"/>
    <w:rsid w:val="008C49EF"/>
    <w:rsid w:val="008C5224"/>
    <w:rsid w:val="008C76E6"/>
    <w:rsid w:val="008D0521"/>
    <w:rsid w:val="008D1AAA"/>
    <w:rsid w:val="008D2555"/>
    <w:rsid w:val="008D3A0C"/>
    <w:rsid w:val="008D3B6D"/>
    <w:rsid w:val="008D47CF"/>
    <w:rsid w:val="008D6B87"/>
    <w:rsid w:val="008E01B6"/>
    <w:rsid w:val="008E038C"/>
    <w:rsid w:val="008E0FC6"/>
    <w:rsid w:val="008E4DFB"/>
    <w:rsid w:val="008E5761"/>
    <w:rsid w:val="008E5C5D"/>
    <w:rsid w:val="008E61D5"/>
    <w:rsid w:val="008E62BE"/>
    <w:rsid w:val="008E6598"/>
    <w:rsid w:val="008F379B"/>
    <w:rsid w:val="008F4CA9"/>
    <w:rsid w:val="008F781E"/>
    <w:rsid w:val="009005A2"/>
    <w:rsid w:val="00900A93"/>
    <w:rsid w:val="0090360E"/>
    <w:rsid w:val="00908789"/>
    <w:rsid w:val="00911CB7"/>
    <w:rsid w:val="00914AB0"/>
    <w:rsid w:val="00915CFF"/>
    <w:rsid w:val="0091676C"/>
    <w:rsid w:val="0092130F"/>
    <w:rsid w:val="00922B06"/>
    <w:rsid w:val="00933811"/>
    <w:rsid w:val="00934C50"/>
    <w:rsid w:val="00935C60"/>
    <w:rsid w:val="0093604B"/>
    <w:rsid w:val="00936AF3"/>
    <w:rsid w:val="00945345"/>
    <w:rsid w:val="00947423"/>
    <w:rsid w:val="009511F7"/>
    <w:rsid w:val="0095179A"/>
    <w:rsid w:val="009546A7"/>
    <w:rsid w:val="00955294"/>
    <w:rsid w:val="0095F0C2"/>
    <w:rsid w:val="00962E05"/>
    <w:rsid w:val="00965F86"/>
    <w:rsid w:val="009704A7"/>
    <w:rsid w:val="009719C2"/>
    <w:rsid w:val="00972040"/>
    <w:rsid w:val="0097273E"/>
    <w:rsid w:val="00975601"/>
    <w:rsid w:val="00976373"/>
    <w:rsid w:val="00981875"/>
    <w:rsid w:val="00982BE6"/>
    <w:rsid w:val="00983CDA"/>
    <w:rsid w:val="009857EE"/>
    <w:rsid w:val="00985FB6"/>
    <w:rsid w:val="009867C7"/>
    <w:rsid w:val="00986F52"/>
    <w:rsid w:val="00987612"/>
    <w:rsid w:val="009913FE"/>
    <w:rsid w:val="0099294D"/>
    <w:rsid w:val="00992AEA"/>
    <w:rsid w:val="0099479A"/>
    <w:rsid w:val="009965BA"/>
    <w:rsid w:val="009A211C"/>
    <w:rsid w:val="009A48D2"/>
    <w:rsid w:val="009A6D95"/>
    <w:rsid w:val="009B35AB"/>
    <w:rsid w:val="009B77BE"/>
    <w:rsid w:val="009C1206"/>
    <w:rsid w:val="009C2CAE"/>
    <w:rsid w:val="009C2DF6"/>
    <w:rsid w:val="009C30EF"/>
    <w:rsid w:val="009C44F1"/>
    <w:rsid w:val="009C5A03"/>
    <w:rsid w:val="009C7C49"/>
    <w:rsid w:val="009C7E6E"/>
    <w:rsid w:val="009D051B"/>
    <w:rsid w:val="009D2B41"/>
    <w:rsid w:val="009D5130"/>
    <w:rsid w:val="009D5EBE"/>
    <w:rsid w:val="009D708E"/>
    <w:rsid w:val="009E2321"/>
    <w:rsid w:val="009E345B"/>
    <w:rsid w:val="009E4EC2"/>
    <w:rsid w:val="009E6715"/>
    <w:rsid w:val="009F04E1"/>
    <w:rsid w:val="009F3333"/>
    <w:rsid w:val="009F4998"/>
    <w:rsid w:val="009F6377"/>
    <w:rsid w:val="009F8993"/>
    <w:rsid w:val="00A01089"/>
    <w:rsid w:val="00A058A1"/>
    <w:rsid w:val="00A07387"/>
    <w:rsid w:val="00A10381"/>
    <w:rsid w:val="00A1172D"/>
    <w:rsid w:val="00A12C5C"/>
    <w:rsid w:val="00A12DB0"/>
    <w:rsid w:val="00A164E8"/>
    <w:rsid w:val="00A178D7"/>
    <w:rsid w:val="00A200F2"/>
    <w:rsid w:val="00A22942"/>
    <w:rsid w:val="00A22AD2"/>
    <w:rsid w:val="00A2401C"/>
    <w:rsid w:val="00A24308"/>
    <w:rsid w:val="00A31094"/>
    <w:rsid w:val="00A343A0"/>
    <w:rsid w:val="00A349E0"/>
    <w:rsid w:val="00A35A92"/>
    <w:rsid w:val="00A40339"/>
    <w:rsid w:val="00A416EB"/>
    <w:rsid w:val="00A42214"/>
    <w:rsid w:val="00A42782"/>
    <w:rsid w:val="00A47527"/>
    <w:rsid w:val="00A5489C"/>
    <w:rsid w:val="00A56243"/>
    <w:rsid w:val="00A5785E"/>
    <w:rsid w:val="00A63DEF"/>
    <w:rsid w:val="00A64F77"/>
    <w:rsid w:val="00A70687"/>
    <w:rsid w:val="00A73510"/>
    <w:rsid w:val="00A75F28"/>
    <w:rsid w:val="00A763A5"/>
    <w:rsid w:val="00A77CEE"/>
    <w:rsid w:val="00A800B7"/>
    <w:rsid w:val="00A801B8"/>
    <w:rsid w:val="00A815AF"/>
    <w:rsid w:val="00A836E3"/>
    <w:rsid w:val="00A85EB0"/>
    <w:rsid w:val="00A86C70"/>
    <w:rsid w:val="00A93288"/>
    <w:rsid w:val="00A93F27"/>
    <w:rsid w:val="00A9C2F3"/>
    <w:rsid w:val="00AA0410"/>
    <w:rsid w:val="00AA0C27"/>
    <w:rsid w:val="00AA132A"/>
    <w:rsid w:val="00AA35F1"/>
    <w:rsid w:val="00AA5631"/>
    <w:rsid w:val="00AA7640"/>
    <w:rsid w:val="00AB0655"/>
    <w:rsid w:val="00AB1D54"/>
    <w:rsid w:val="00AB2F4A"/>
    <w:rsid w:val="00AB3272"/>
    <w:rsid w:val="00AB39E9"/>
    <w:rsid w:val="00AB644F"/>
    <w:rsid w:val="00AB74A1"/>
    <w:rsid w:val="00AC1B63"/>
    <w:rsid w:val="00AC3A29"/>
    <w:rsid w:val="00AC3C8C"/>
    <w:rsid w:val="00AC8BBB"/>
    <w:rsid w:val="00AD098F"/>
    <w:rsid w:val="00AD1432"/>
    <w:rsid w:val="00AD223F"/>
    <w:rsid w:val="00AD2899"/>
    <w:rsid w:val="00AD426F"/>
    <w:rsid w:val="00AD4E1F"/>
    <w:rsid w:val="00AD5911"/>
    <w:rsid w:val="00AD65E3"/>
    <w:rsid w:val="00AD6C5A"/>
    <w:rsid w:val="00AE26BA"/>
    <w:rsid w:val="00AE3622"/>
    <w:rsid w:val="00AE62FA"/>
    <w:rsid w:val="00AE7749"/>
    <w:rsid w:val="00AF0053"/>
    <w:rsid w:val="00AF1609"/>
    <w:rsid w:val="00AF2454"/>
    <w:rsid w:val="00AF37B5"/>
    <w:rsid w:val="00AF6C60"/>
    <w:rsid w:val="00B0151E"/>
    <w:rsid w:val="00B030A5"/>
    <w:rsid w:val="00B035CC"/>
    <w:rsid w:val="00B04587"/>
    <w:rsid w:val="00B102D1"/>
    <w:rsid w:val="00B1111F"/>
    <w:rsid w:val="00B11D73"/>
    <w:rsid w:val="00B20A44"/>
    <w:rsid w:val="00B21ED9"/>
    <w:rsid w:val="00B22D49"/>
    <w:rsid w:val="00B23658"/>
    <w:rsid w:val="00B25FD7"/>
    <w:rsid w:val="00B27CA0"/>
    <w:rsid w:val="00B31E18"/>
    <w:rsid w:val="00B32D2B"/>
    <w:rsid w:val="00B341A3"/>
    <w:rsid w:val="00B42EAB"/>
    <w:rsid w:val="00B441F7"/>
    <w:rsid w:val="00B45062"/>
    <w:rsid w:val="00B4678B"/>
    <w:rsid w:val="00B46D2C"/>
    <w:rsid w:val="00B4FF6B"/>
    <w:rsid w:val="00B5031C"/>
    <w:rsid w:val="00B50541"/>
    <w:rsid w:val="00B508B1"/>
    <w:rsid w:val="00B5284F"/>
    <w:rsid w:val="00B5332F"/>
    <w:rsid w:val="00B5401F"/>
    <w:rsid w:val="00B54613"/>
    <w:rsid w:val="00B54E85"/>
    <w:rsid w:val="00B5727E"/>
    <w:rsid w:val="00B5743F"/>
    <w:rsid w:val="00B60438"/>
    <w:rsid w:val="00B61D91"/>
    <w:rsid w:val="00B62BED"/>
    <w:rsid w:val="00B666BC"/>
    <w:rsid w:val="00B70B41"/>
    <w:rsid w:val="00B73453"/>
    <w:rsid w:val="00B76C96"/>
    <w:rsid w:val="00B76DB0"/>
    <w:rsid w:val="00B8040F"/>
    <w:rsid w:val="00B805BB"/>
    <w:rsid w:val="00B80D5B"/>
    <w:rsid w:val="00B83197"/>
    <w:rsid w:val="00B841FE"/>
    <w:rsid w:val="00B959EA"/>
    <w:rsid w:val="00B96696"/>
    <w:rsid w:val="00BA145C"/>
    <w:rsid w:val="00BA3780"/>
    <w:rsid w:val="00BA4337"/>
    <w:rsid w:val="00BA6133"/>
    <w:rsid w:val="00BB1438"/>
    <w:rsid w:val="00BB59C6"/>
    <w:rsid w:val="00BB76AA"/>
    <w:rsid w:val="00BC268F"/>
    <w:rsid w:val="00BC2ACF"/>
    <w:rsid w:val="00BC3283"/>
    <w:rsid w:val="00BC3A4C"/>
    <w:rsid w:val="00BC45A7"/>
    <w:rsid w:val="00BC6223"/>
    <w:rsid w:val="00BD0329"/>
    <w:rsid w:val="00BD08AF"/>
    <w:rsid w:val="00BD2DF1"/>
    <w:rsid w:val="00BD5649"/>
    <w:rsid w:val="00BD6A71"/>
    <w:rsid w:val="00BE18B7"/>
    <w:rsid w:val="00BE216F"/>
    <w:rsid w:val="00BE36DF"/>
    <w:rsid w:val="00BE6794"/>
    <w:rsid w:val="00BF124A"/>
    <w:rsid w:val="00BF3340"/>
    <w:rsid w:val="00BF3641"/>
    <w:rsid w:val="00BF4260"/>
    <w:rsid w:val="00BF53F4"/>
    <w:rsid w:val="00BF5966"/>
    <w:rsid w:val="00BF6793"/>
    <w:rsid w:val="00BF6C67"/>
    <w:rsid w:val="00C067FD"/>
    <w:rsid w:val="00C070E9"/>
    <w:rsid w:val="00C07424"/>
    <w:rsid w:val="00C079AC"/>
    <w:rsid w:val="00C0FD5A"/>
    <w:rsid w:val="00C10216"/>
    <w:rsid w:val="00C10339"/>
    <w:rsid w:val="00C11E3A"/>
    <w:rsid w:val="00C12748"/>
    <w:rsid w:val="00C16D15"/>
    <w:rsid w:val="00C178B4"/>
    <w:rsid w:val="00C17EA0"/>
    <w:rsid w:val="00C21B54"/>
    <w:rsid w:val="00C21CC0"/>
    <w:rsid w:val="00C227C9"/>
    <w:rsid w:val="00C2359E"/>
    <w:rsid w:val="00C27B2C"/>
    <w:rsid w:val="00C27F38"/>
    <w:rsid w:val="00C30634"/>
    <w:rsid w:val="00C31135"/>
    <w:rsid w:val="00C324B0"/>
    <w:rsid w:val="00C32BA8"/>
    <w:rsid w:val="00C33B36"/>
    <w:rsid w:val="00C35325"/>
    <w:rsid w:val="00C36655"/>
    <w:rsid w:val="00C41C60"/>
    <w:rsid w:val="00C42E13"/>
    <w:rsid w:val="00C437B7"/>
    <w:rsid w:val="00C44A29"/>
    <w:rsid w:val="00C4626E"/>
    <w:rsid w:val="00C4680B"/>
    <w:rsid w:val="00C479C4"/>
    <w:rsid w:val="00C502AE"/>
    <w:rsid w:val="00C529F0"/>
    <w:rsid w:val="00C53476"/>
    <w:rsid w:val="00C54801"/>
    <w:rsid w:val="00C54A66"/>
    <w:rsid w:val="00C558ED"/>
    <w:rsid w:val="00C57925"/>
    <w:rsid w:val="00C6148D"/>
    <w:rsid w:val="00C62C77"/>
    <w:rsid w:val="00C64322"/>
    <w:rsid w:val="00C6488C"/>
    <w:rsid w:val="00C70040"/>
    <w:rsid w:val="00C706DA"/>
    <w:rsid w:val="00C72CB7"/>
    <w:rsid w:val="00C733CE"/>
    <w:rsid w:val="00C73DCE"/>
    <w:rsid w:val="00C7736C"/>
    <w:rsid w:val="00C77D5A"/>
    <w:rsid w:val="00C80726"/>
    <w:rsid w:val="00C81C81"/>
    <w:rsid w:val="00C82D47"/>
    <w:rsid w:val="00C83441"/>
    <w:rsid w:val="00C85674"/>
    <w:rsid w:val="00C86662"/>
    <w:rsid w:val="00C86E50"/>
    <w:rsid w:val="00C872E7"/>
    <w:rsid w:val="00C906C1"/>
    <w:rsid w:val="00C91DEA"/>
    <w:rsid w:val="00C92A3F"/>
    <w:rsid w:val="00C93053"/>
    <w:rsid w:val="00C93E71"/>
    <w:rsid w:val="00C94549"/>
    <w:rsid w:val="00C947B9"/>
    <w:rsid w:val="00C9508B"/>
    <w:rsid w:val="00C96608"/>
    <w:rsid w:val="00CA2341"/>
    <w:rsid w:val="00CA3CA6"/>
    <w:rsid w:val="00CA40B1"/>
    <w:rsid w:val="00CA587E"/>
    <w:rsid w:val="00CA63CD"/>
    <w:rsid w:val="00CA65EC"/>
    <w:rsid w:val="00CB2FF1"/>
    <w:rsid w:val="00CB44B3"/>
    <w:rsid w:val="00CB6993"/>
    <w:rsid w:val="00CC05D4"/>
    <w:rsid w:val="00CC1E80"/>
    <w:rsid w:val="00CC71D6"/>
    <w:rsid w:val="00CC7B57"/>
    <w:rsid w:val="00CD1E33"/>
    <w:rsid w:val="00CD35F4"/>
    <w:rsid w:val="00CD7041"/>
    <w:rsid w:val="00CDD155"/>
    <w:rsid w:val="00CE11A3"/>
    <w:rsid w:val="00CE3833"/>
    <w:rsid w:val="00CE38AE"/>
    <w:rsid w:val="00CE4288"/>
    <w:rsid w:val="00CE54E0"/>
    <w:rsid w:val="00CF0BBF"/>
    <w:rsid w:val="00CF3341"/>
    <w:rsid w:val="00CF3C7F"/>
    <w:rsid w:val="00CF4CC1"/>
    <w:rsid w:val="00CF6ED5"/>
    <w:rsid w:val="00D00537"/>
    <w:rsid w:val="00D048B3"/>
    <w:rsid w:val="00D072A0"/>
    <w:rsid w:val="00D10103"/>
    <w:rsid w:val="00D1086F"/>
    <w:rsid w:val="00D140AF"/>
    <w:rsid w:val="00D167E9"/>
    <w:rsid w:val="00D16B4C"/>
    <w:rsid w:val="00D17A69"/>
    <w:rsid w:val="00D17CD5"/>
    <w:rsid w:val="00D21089"/>
    <w:rsid w:val="00D21B4B"/>
    <w:rsid w:val="00D246BB"/>
    <w:rsid w:val="00D24A41"/>
    <w:rsid w:val="00D250E8"/>
    <w:rsid w:val="00D3429F"/>
    <w:rsid w:val="00D35528"/>
    <w:rsid w:val="00D3729D"/>
    <w:rsid w:val="00D37FA4"/>
    <w:rsid w:val="00D436A2"/>
    <w:rsid w:val="00D44D9F"/>
    <w:rsid w:val="00D45B55"/>
    <w:rsid w:val="00D47219"/>
    <w:rsid w:val="00D50307"/>
    <w:rsid w:val="00D513B9"/>
    <w:rsid w:val="00D53AFF"/>
    <w:rsid w:val="00D55B8B"/>
    <w:rsid w:val="00D56BAE"/>
    <w:rsid w:val="00D6028C"/>
    <w:rsid w:val="00D625BA"/>
    <w:rsid w:val="00D642BB"/>
    <w:rsid w:val="00D64CA6"/>
    <w:rsid w:val="00D7012B"/>
    <w:rsid w:val="00D7259D"/>
    <w:rsid w:val="00D73087"/>
    <w:rsid w:val="00D74C54"/>
    <w:rsid w:val="00D74D8E"/>
    <w:rsid w:val="00D76427"/>
    <w:rsid w:val="00D77101"/>
    <w:rsid w:val="00D80285"/>
    <w:rsid w:val="00D80341"/>
    <w:rsid w:val="00D80875"/>
    <w:rsid w:val="00D809EF"/>
    <w:rsid w:val="00D8360C"/>
    <w:rsid w:val="00D851A4"/>
    <w:rsid w:val="00D90D61"/>
    <w:rsid w:val="00D91EFF"/>
    <w:rsid w:val="00D95039"/>
    <w:rsid w:val="00D9618F"/>
    <w:rsid w:val="00D96B81"/>
    <w:rsid w:val="00D96D53"/>
    <w:rsid w:val="00DA243B"/>
    <w:rsid w:val="00DA31CA"/>
    <w:rsid w:val="00DA660D"/>
    <w:rsid w:val="00DB03A7"/>
    <w:rsid w:val="00DB0BFE"/>
    <w:rsid w:val="00DB4E3E"/>
    <w:rsid w:val="00DB7697"/>
    <w:rsid w:val="00DB7B73"/>
    <w:rsid w:val="00DC0CE2"/>
    <w:rsid w:val="00DC1686"/>
    <w:rsid w:val="00DC3409"/>
    <w:rsid w:val="00DC35A1"/>
    <w:rsid w:val="00DC3710"/>
    <w:rsid w:val="00DC54B1"/>
    <w:rsid w:val="00DD057B"/>
    <w:rsid w:val="00DD1152"/>
    <w:rsid w:val="00DD3246"/>
    <w:rsid w:val="00DD49AA"/>
    <w:rsid w:val="00DD6F03"/>
    <w:rsid w:val="00DD7EC2"/>
    <w:rsid w:val="00DE0C52"/>
    <w:rsid w:val="00DE136F"/>
    <w:rsid w:val="00DE1FCA"/>
    <w:rsid w:val="00DE5FF6"/>
    <w:rsid w:val="00DE704F"/>
    <w:rsid w:val="00DF08B4"/>
    <w:rsid w:val="00DF1411"/>
    <w:rsid w:val="00DF25CB"/>
    <w:rsid w:val="00DF37F5"/>
    <w:rsid w:val="00DF4F57"/>
    <w:rsid w:val="00DF58E3"/>
    <w:rsid w:val="00DF5995"/>
    <w:rsid w:val="00DF5D54"/>
    <w:rsid w:val="00DF6D5C"/>
    <w:rsid w:val="00E01AD0"/>
    <w:rsid w:val="00E01B21"/>
    <w:rsid w:val="00E03635"/>
    <w:rsid w:val="00E04097"/>
    <w:rsid w:val="00E04535"/>
    <w:rsid w:val="00E04949"/>
    <w:rsid w:val="00E056CA"/>
    <w:rsid w:val="00E067A2"/>
    <w:rsid w:val="00E10D2D"/>
    <w:rsid w:val="00E13D84"/>
    <w:rsid w:val="00E14013"/>
    <w:rsid w:val="00E14814"/>
    <w:rsid w:val="00E14933"/>
    <w:rsid w:val="00E15973"/>
    <w:rsid w:val="00E17359"/>
    <w:rsid w:val="00E20734"/>
    <w:rsid w:val="00E22A49"/>
    <w:rsid w:val="00E23E15"/>
    <w:rsid w:val="00E23EF4"/>
    <w:rsid w:val="00E24608"/>
    <w:rsid w:val="00E26D43"/>
    <w:rsid w:val="00E2807A"/>
    <w:rsid w:val="00E30962"/>
    <w:rsid w:val="00E3249F"/>
    <w:rsid w:val="00E32B90"/>
    <w:rsid w:val="00E340C6"/>
    <w:rsid w:val="00E349EF"/>
    <w:rsid w:val="00E37A0A"/>
    <w:rsid w:val="00E40F62"/>
    <w:rsid w:val="00E413B5"/>
    <w:rsid w:val="00E41EB9"/>
    <w:rsid w:val="00E42824"/>
    <w:rsid w:val="00E43387"/>
    <w:rsid w:val="00E45949"/>
    <w:rsid w:val="00E4750D"/>
    <w:rsid w:val="00E4753F"/>
    <w:rsid w:val="00E501FC"/>
    <w:rsid w:val="00E510AA"/>
    <w:rsid w:val="00E51BC0"/>
    <w:rsid w:val="00E52197"/>
    <w:rsid w:val="00E54C71"/>
    <w:rsid w:val="00E613D9"/>
    <w:rsid w:val="00E631E2"/>
    <w:rsid w:val="00E63E8D"/>
    <w:rsid w:val="00E648F7"/>
    <w:rsid w:val="00E65E2E"/>
    <w:rsid w:val="00E71C7A"/>
    <w:rsid w:val="00E77B37"/>
    <w:rsid w:val="00E80E0A"/>
    <w:rsid w:val="00E81B1B"/>
    <w:rsid w:val="00E8283F"/>
    <w:rsid w:val="00E82C9F"/>
    <w:rsid w:val="00E87F38"/>
    <w:rsid w:val="00E90451"/>
    <w:rsid w:val="00E9261E"/>
    <w:rsid w:val="00E93629"/>
    <w:rsid w:val="00E93E48"/>
    <w:rsid w:val="00E9536C"/>
    <w:rsid w:val="00E95C68"/>
    <w:rsid w:val="00E96954"/>
    <w:rsid w:val="00E97C30"/>
    <w:rsid w:val="00E97E19"/>
    <w:rsid w:val="00EA268F"/>
    <w:rsid w:val="00EA4163"/>
    <w:rsid w:val="00EB5B24"/>
    <w:rsid w:val="00EB6D73"/>
    <w:rsid w:val="00EB7979"/>
    <w:rsid w:val="00EC4FE8"/>
    <w:rsid w:val="00EC57B7"/>
    <w:rsid w:val="00EC6186"/>
    <w:rsid w:val="00EC61BD"/>
    <w:rsid w:val="00EC77DC"/>
    <w:rsid w:val="00ED015F"/>
    <w:rsid w:val="00ED5A94"/>
    <w:rsid w:val="00ED7A5C"/>
    <w:rsid w:val="00EE022C"/>
    <w:rsid w:val="00EE0E6C"/>
    <w:rsid w:val="00EE3CD3"/>
    <w:rsid w:val="00EE4271"/>
    <w:rsid w:val="00EE5015"/>
    <w:rsid w:val="00EE508D"/>
    <w:rsid w:val="00EE54D1"/>
    <w:rsid w:val="00EE593B"/>
    <w:rsid w:val="00EE6C2B"/>
    <w:rsid w:val="00EE718B"/>
    <w:rsid w:val="00EF45BD"/>
    <w:rsid w:val="00EF78BA"/>
    <w:rsid w:val="00F01DEE"/>
    <w:rsid w:val="00F05711"/>
    <w:rsid w:val="00F06E23"/>
    <w:rsid w:val="00F0744C"/>
    <w:rsid w:val="00F077C2"/>
    <w:rsid w:val="00F12E81"/>
    <w:rsid w:val="00F13EAB"/>
    <w:rsid w:val="00F177FE"/>
    <w:rsid w:val="00F20268"/>
    <w:rsid w:val="00F21E60"/>
    <w:rsid w:val="00F22BDB"/>
    <w:rsid w:val="00F23007"/>
    <w:rsid w:val="00F2593A"/>
    <w:rsid w:val="00F25DBF"/>
    <w:rsid w:val="00F2EEAA"/>
    <w:rsid w:val="00F343E2"/>
    <w:rsid w:val="00F349BF"/>
    <w:rsid w:val="00F34B28"/>
    <w:rsid w:val="00F34CD9"/>
    <w:rsid w:val="00F34E13"/>
    <w:rsid w:val="00F35CFF"/>
    <w:rsid w:val="00F3608C"/>
    <w:rsid w:val="00F368D9"/>
    <w:rsid w:val="00F368E1"/>
    <w:rsid w:val="00F37C82"/>
    <w:rsid w:val="00F42B6C"/>
    <w:rsid w:val="00F42E38"/>
    <w:rsid w:val="00F446D6"/>
    <w:rsid w:val="00F45061"/>
    <w:rsid w:val="00F45A4D"/>
    <w:rsid w:val="00F45DD9"/>
    <w:rsid w:val="00F5049D"/>
    <w:rsid w:val="00F53EC4"/>
    <w:rsid w:val="00F54C65"/>
    <w:rsid w:val="00F55A66"/>
    <w:rsid w:val="00F5EE1F"/>
    <w:rsid w:val="00F60A7B"/>
    <w:rsid w:val="00F60B48"/>
    <w:rsid w:val="00F64E59"/>
    <w:rsid w:val="00F65639"/>
    <w:rsid w:val="00F67C72"/>
    <w:rsid w:val="00F72422"/>
    <w:rsid w:val="00F72AE9"/>
    <w:rsid w:val="00F736DB"/>
    <w:rsid w:val="00F73D4A"/>
    <w:rsid w:val="00F75759"/>
    <w:rsid w:val="00F770C0"/>
    <w:rsid w:val="00F776CB"/>
    <w:rsid w:val="00F77AA2"/>
    <w:rsid w:val="00F8142C"/>
    <w:rsid w:val="00F8275E"/>
    <w:rsid w:val="00F8589F"/>
    <w:rsid w:val="00F86CAA"/>
    <w:rsid w:val="00F928FF"/>
    <w:rsid w:val="00F93F78"/>
    <w:rsid w:val="00F94DAA"/>
    <w:rsid w:val="00F95D58"/>
    <w:rsid w:val="00F96C25"/>
    <w:rsid w:val="00FA28C5"/>
    <w:rsid w:val="00FA77ED"/>
    <w:rsid w:val="00FB0DA2"/>
    <w:rsid w:val="00FB10F6"/>
    <w:rsid w:val="00FB498E"/>
    <w:rsid w:val="00FC141D"/>
    <w:rsid w:val="00FC357F"/>
    <w:rsid w:val="00FC3C38"/>
    <w:rsid w:val="00FC4174"/>
    <w:rsid w:val="00FC56B0"/>
    <w:rsid w:val="00FC7154"/>
    <w:rsid w:val="00FD0A57"/>
    <w:rsid w:val="00FD2ADC"/>
    <w:rsid w:val="00FD3377"/>
    <w:rsid w:val="00FD6C1F"/>
    <w:rsid w:val="00FD77B9"/>
    <w:rsid w:val="00FD7DB3"/>
    <w:rsid w:val="00FE1470"/>
    <w:rsid w:val="00FE17E2"/>
    <w:rsid w:val="00FE18D2"/>
    <w:rsid w:val="00FE1C2E"/>
    <w:rsid w:val="00FE3865"/>
    <w:rsid w:val="00FF20F1"/>
    <w:rsid w:val="00FF352F"/>
    <w:rsid w:val="00FF6217"/>
    <w:rsid w:val="00FF62AF"/>
    <w:rsid w:val="00FF6E07"/>
    <w:rsid w:val="00FF7838"/>
    <w:rsid w:val="0101405E"/>
    <w:rsid w:val="010211AC"/>
    <w:rsid w:val="010237BE"/>
    <w:rsid w:val="01025E22"/>
    <w:rsid w:val="0104053D"/>
    <w:rsid w:val="01046EE6"/>
    <w:rsid w:val="01057F5F"/>
    <w:rsid w:val="01098D5C"/>
    <w:rsid w:val="0110FFF9"/>
    <w:rsid w:val="0113CA6D"/>
    <w:rsid w:val="011671F7"/>
    <w:rsid w:val="01236472"/>
    <w:rsid w:val="0127A922"/>
    <w:rsid w:val="012848F1"/>
    <w:rsid w:val="01312F29"/>
    <w:rsid w:val="01315A2E"/>
    <w:rsid w:val="0133C2FD"/>
    <w:rsid w:val="0135529B"/>
    <w:rsid w:val="01375C52"/>
    <w:rsid w:val="0145C649"/>
    <w:rsid w:val="014CFE82"/>
    <w:rsid w:val="0158B8E6"/>
    <w:rsid w:val="015EFD6C"/>
    <w:rsid w:val="01603C63"/>
    <w:rsid w:val="01619E84"/>
    <w:rsid w:val="0162FBA3"/>
    <w:rsid w:val="0163F938"/>
    <w:rsid w:val="01671571"/>
    <w:rsid w:val="0169E6F9"/>
    <w:rsid w:val="016AF3D1"/>
    <w:rsid w:val="017379EE"/>
    <w:rsid w:val="0173D033"/>
    <w:rsid w:val="01795311"/>
    <w:rsid w:val="0179CDE0"/>
    <w:rsid w:val="017AF7FB"/>
    <w:rsid w:val="017DAA77"/>
    <w:rsid w:val="017DC1DC"/>
    <w:rsid w:val="0182D7DD"/>
    <w:rsid w:val="01856840"/>
    <w:rsid w:val="01870CAB"/>
    <w:rsid w:val="0189686D"/>
    <w:rsid w:val="018D4796"/>
    <w:rsid w:val="018E01BD"/>
    <w:rsid w:val="0190294D"/>
    <w:rsid w:val="01974BFF"/>
    <w:rsid w:val="019B73DC"/>
    <w:rsid w:val="019CA155"/>
    <w:rsid w:val="019E9B73"/>
    <w:rsid w:val="01A08A29"/>
    <w:rsid w:val="01A3E44A"/>
    <w:rsid w:val="01A4BC40"/>
    <w:rsid w:val="01A4CDA9"/>
    <w:rsid w:val="01A5748A"/>
    <w:rsid w:val="01A7575E"/>
    <w:rsid w:val="01A93F28"/>
    <w:rsid w:val="01AA9EB8"/>
    <w:rsid w:val="01ADBB6B"/>
    <w:rsid w:val="01B2BF9C"/>
    <w:rsid w:val="01B3B09D"/>
    <w:rsid w:val="01B5D12B"/>
    <w:rsid w:val="01BB51FE"/>
    <w:rsid w:val="01BB5BA5"/>
    <w:rsid w:val="01BC95C6"/>
    <w:rsid w:val="01BEBC30"/>
    <w:rsid w:val="01BFF9DE"/>
    <w:rsid w:val="01C22F05"/>
    <w:rsid w:val="01C4001D"/>
    <w:rsid w:val="01C414BC"/>
    <w:rsid w:val="01C57C1B"/>
    <w:rsid w:val="01CAB37F"/>
    <w:rsid w:val="01CFAA16"/>
    <w:rsid w:val="01D3AB7B"/>
    <w:rsid w:val="01E00DE5"/>
    <w:rsid w:val="01E3F31F"/>
    <w:rsid w:val="01E73DDD"/>
    <w:rsid w:val="01E84FCC"/>
    <w:rsid w:val="01E875EE"/>
    <w:rsid w:val="01E9D25D"/>
    <w:rsid w:val="01ECA041"/>
    <w:rsid w:val="01EE2236"/>
    <w:rsid w:val="01EEF6DE"/>
    <w:rsid w:val="01F04453"/>
    <w:rsid w:val="01F1CE8E"/>
    <w:rsid w:val="01FA80A9"/>
    <w:rsid w:val="0200E30F"/>
    <w:rsid w:val="0206A8D5"/>
    <w:rsid w:val="020A2CC4"/>
    <w:rsid w:val="020B5618"/>
    <w:rsid w:val="020C78B1"/>
    <w:rsid w:val="020E78C2"/>
    <w:rsid w:val="020F8EE4"/>
    <w:rsid w:val="02155680"/>
    <w:rsid w:val="02157807"/>
    <w:rsid w:val="0215A37F"/>
    <w:rsid w:val="0217A740"/>
    <w:rsid w:val="02180A99"/>
    <w:rsid w:val="021C7C05"/>
    <w:rsid w:val="021CE14B"/>
    <w:rsid w:val="021E6BC3"/>
    <w:rsid w:val="02204E35"/>
    <w:rsid w:val="02205969"/>
    <w:rsid w:val="0224260D"/>
    <w:rsid w:val="02260BFB"/>
    <w:rsid w:val="0227644E"/>
    <w:rsid w:val="0227BB1B"/>
    <w:rsid w:val="02295FBE"/>
    <w:rsid w:val="022F38F0"/>
    <w:rsid w:val="0235DA94"/>
    <w:rsid w:val="0237CEEB"/>
    <w:rsid w:val="0238D981"/>
    <w:rsid w:val="023B029F"/>
    <w:rsid w:val="023D9C1C"/>
    <w:rsid w:val="023E7304"/>
    <w:rsid w:val="023ED760"/>
    <w:rsid w:val="023FCA0C"/>
    <w:rsid w:val="024001CF"/>
    <w:rsid w:val="0240DC61"/>
    <w:rsid w:val="024192F9"/>
    <w:rsid w:val="0241A88C"/>
    <w:rsid w:val="02464FA4"/>
    <w:rsid w:val="0246CAFB"/>
    <w:rsid w:val="0247EEC8"/>
    <w:rsid w:val="024FB708"/>
    <w:rsid w:val="025044AF"/>
    <w:rsid w:val="025294DC"/>
    <w:rsid w:val="0253A5E6"/>
    <w:rsid w:val="02545A71"/>
    <w:rsid w:val="025B66BC"/>
    <w:rsid w:val="025C58F4"/>
    <w:rsid w:val="025F01FC"/>
    <w:rsid w:val="025F7A5A"/>
    <w:rsid w:val="02645CD2"/>
    <w:rsid w:val="026770AA"/>
    <w:rsid w:val="026A5082"/>
    <w:rsid w:val="026AA616"/>
    <w:rsid w:val="02701C21"/>
    <w:rsid w:val="0272CC04"/>
    <w:rsid w:val="02741A3D"/>
    <w:rsid w:val="0277FD86"/>
    <w:rsid w:val="02797936"/>
    <w:rsid w:val="027FE231"/>
    <w:rsid w:val="028263DA"/>
    <w:rsid w:val="028E648C"/>
    <w:rsid w:val="0293948F"/>
    <w:rsid w:val="0296F650"/>
    <w:rsid w:val="029D55E4"/>
    <w:rsid w:val="02A784C0"/>
    <w:rsid w:val="02ADF332"/>
    <w:rsid w:val="02B180C3"/>
    <w:rsid w:val="02B686ED"/>
    <w:rsid w:val="02B72E61"/>
    <w:rsid w:val="02BB969C"/>
    <w:rsid w:val="02BCC68C"/>
    <w:rsid w:val="02BE30FD"/>
    <w:rsid w:val="02BFBB16"/>
    <w:rsid w:val="02C08A10"/>
    <w:rsid w:val="02C1E036"/>
    <w:rsid w:val="02C59EBA"/>
    <w:rsid w:val="02C8BAC7"/>
    <w:rsid w:val="02CAF26A"/>
    <w:rsid w:val="02CBF7BE"/>
    <w:rsid w:val="02CDDCB9"/>
    <w:rsid w:val="02D0DDFC"/>
    <w:rsid w:val="02D1A89A"/>
    <w:rsid w:val="02D2BE82"/>
    <w:rsid w:val="02D4D3D0"/>
    <w:rsid w:val="02D4ED10"/>
    <w:rsid w:val="02D5434B"/>
    <w:rsid w:val="02D92AF0"/>
    <w:rsid w:val="02DA638D"/>
    <w:rsid w:val="02DA9F95"/>
    <w:rsid w:val="02E2EF37"/>
    <w:rsid w:val="02E5E1FC"/>
    <w:rsid w:val="02E6C606"/>
    <w:rsid w:val="02E7648F"/>
    <w:rsid w:val="02F13DC8"/>
    <w:rsid w:val="02F5421D"/>
    <w:rsid w:val="02F658A0"/>
    <w:rsid w:val="02F9DDE2"/>
    <w:rsid w:val="02FA5727"/>
    <w:rsid w:val="02FDE711"/>
    <w:rsid w:val="0302C124"/>
    <w:rsid w:val="030498DE"/>
    <w:rsid w:val="03065BAD"/>
    <w:rsid w:val="030F0E50"/>
    <w:rsid w:val="0311EAFF"/>
    <w:rsid w:val="03129929"/>
    <w:rsid w:val="03137EE9"/>
    <w:rsid w:val="03166C96"/>
    <w:rsid w:val="031F1871"/>
    <w:rsid w:val="031F7657"/>
    <w:rsid w:val="03204D56"/>
    <w:rsid w:val="03268A2A"/>
    <w:rsid w:val="0327C499"/>
    <w:rsid w:val="03289DAB"/>
    <w:rsid w:val="032A0049"/>
    <w:rsid w:val="032BBFC1"/>
    <w:rsid w:val="032E06A4"/>
    <w:rsid w:val="032E62FE"/>
    <w:rsid w:val="032EFE57"/>
    <w:rsid w:val="0335BC79"/>
    <w:rsid w:val="033F09F2"/>
    <w:rsid w:val="033F74C6"/>
    <w:rsid w:val="0341CFE8"/>
    <w:rsid w:val="0344F364"/>
    <w:rsid w:val="0348B22E"/>
    <w:rsid w:val="034900C9"/>
    <w:rsid w:val="034E7929"/>
    <w:rsid w:val="034F3909"/>
    <w:rsid w:val="03505C51"/>
    <w:rsid w:val="0352B89E"/>
    <w:rsid w:val="035662EE"/>
    <w:rsid w:val="03577D39"/>
    <w:rsid w:val="0360843C"/>
    <w:rsid w:val="0362FC3C"/>
    <w:rsid w:val="03687619"/>
    <w:rsid w:val="036E3FA5"/>
    <w:rsid w:val="0370D41F"/>
    <w:rsid w:val="037196F2"/>
    <w:rsid w:val="03739A3D"/>
    <w:rsid w:val="03740484"/>
    <w:rsid w:val="0374213C"/>
    <w:rsid w:val="03754C71"/>
    <w:rsid w:val="0378A55C"/>
    <w:rsid w:val="0379AE14"/>
    <w:rsid w:val="037B7834"/>
    <w:rsid w:val="037F5658"/>
    <w:rsid w:val="03824793"/>
    <w:rsid w:val="0383B04C"/>
    <w:rsid w:val="038772A9"/>
    <w:rsid w:val="038916D2"/>
    <w:rsid w:val="038BAAE0"/>
    <w:rsid w:val="038E207C"/>
    <w:rsid w:val="038F5D84"/>
    <w:rsid w:val="0393C8C9"/>
    <w:rsid w:val="0394FC59"/>
    <w:rsid w:val="039926DD"/>
    <w:rsid w:val="039ED71A"/>
    <w:rsid w:val="039F808F"/>
    <w:rsid w:val="03A4B40B"/>
    <w:rsid w:val="03A52B9B"/>
    <w:rsid w:val="03A77843"/>
    <w:rsid w:val="03AE34CC"/>
    <w:rsid w:val="03AEBBF3"/>
    <w:rsid w:val="03B5D7F4"/>
    <w:rsid w:val="03B7F25C"/>
    <w:rsid w:val="03BCA29D"/>
    <w:rsid w:val="03C48315"/>
    <w:rsid w:val="03C5A13D"/>
    <w:rsid w:val="03C8F2D8"/>
    <w:rsid w:val="03CE6546"/>
    <w:rsid w:val="03D01D43"/>
    <w:rsid w:val="03D24B4C"/>
    <w:rsid w:val="03D2A6EA"/>
    <w:rsid w:val="03D2C79A"/>
    <w:rsid w:val="03D41832"/>
    <w:rsid w:val="03DAD165"/>
    <w:rsid w:val="03DBC21C"/>
    <w:rsid w:val="03DC245B"/>
    <w:rsid w:val="03E1178A"/>
    <w:rsid w:val="03E2CF56"/>
    <w:rsid w:val="03E6B3B0"/>
    <w:rsid w:val="03E71066"/>
    <w:rsid w:val="03ED274C"/>
    <w:rsid w:val="03F43E77"/>
    <w:rsid w:val="03F56E87"/>
    <w:rsid w:val="03FB1F8B"/>
    <w:rsid w:val="03FE0423"/>
    <w:rsid w:val="04027C61"/>
    <w:rsid w:val="040524BF"/>
    <w:rsid w:val="0405B440"/>
    <w:rsid w:val="0407FADE"/>
    <w:rsid w:val="040A7EB4"/>
    <w:rsid w:val="040CA58E"/>
    <w:rsid w:val="040EF4D2"/>
    <w:rsid w:val="0411EE40"/>
    <w:rsid w:val="041432A9"/>
    <w:rsid w:val="0417CF43"/>
    <w:rsid w:val="041A213C"/>
    <w:rsid w:val="041AAF96"/>
    <w:rsid w:val="041E8266"/>
    <w:rsid w:val="041F98E0"/>
    <w:rsid w:val="0422D662"/>
    <w:rsid w:val="0429E0A6"/>
    <w:rsid w:val="042BF6CB"/>
    <w:rsid w:val="042C56A3"/>
    <w:rsid w:val="04363798"/>
    <w:rsid w:val="04380059"/>
    <w:rsid w:val="0438FA56"/>
    <w:rsid w:val="04392FBF"/>
    <w:rsid w:val="043A7C1D"/>
    <w:rsid w:val="043C0FA8"/>
    <w:rsid w:val="0441C606"/>
    <w:rsid w:val="0442FF25"/>
    <w:rsid w:val="0444C0DE"/>
    <w:rsid w:val="0448791F"/>
    <w:rsid w:val="044D7641"/>
    <w:rsid w:val="044E92FC"/>
    <w:rsid w:val="0454243A"/>
    <w:rsid w:val="0455258E"/>
    <w:rsid w:val="045848FB"/>
    <w:rsid w:val="0460157E"/>
    <w:rsid w:val="04643797"/>
    <w:rsid w:val="0468CFEB"/>
    <w:rsid w:val="046A2965"/>
    <w:rsid w:val="046CD0DA"/>
    <w:rsid w:val="046CD35A"/>
    <w:rsid w:val="046DA8A5"/>
    <w:rsid w:val="0473498A"/>
    <w:rsid w:val="04738670"/>
    <w:rsid w:val="04753813"/>
    <w:rsid w:val="04754D75"/>
    <w:rsid w:val="0482D294"/>
    <w:rsid w:val="0485A0E1"/>
    <w:rsid w:val="0485C120"/>
    <w:rsid w:val="0491127E"/>
    <w:rsid w:val="0494886A"/>
    <w:rsid w:val="049658B8"/>
    <w:rsid w:val="0496D97C"/>
    <w:rsid w:val="049D2648"/>
    <w:rsid w:val="049E1EF5"/>
    <w:rsid w:val="049E2CC9"/>
    <w:rsid w:val="04A0E8BE"/>
    <w:rsid w:val="04A6D08E"/>
    <w:rsid w:val="04B17EC7"/>
    <w:rsid w:val="04B89810"/>
    <w:rsid w:val="04B9562E"/>
    <w:rsid w:val="04C6FF3B"/>
    <w:rsid w:val="04CA8951"/>
    <w:rsid w:val="04CCEB7B"/>
    <w:rsid w:val="04D01550"/>
    <w:rsid w:val="04D0D0AE"/>
    <w:rsid w:val="04D0EAE5"/>
    <w:rsid w:val="04D26E39"/>
    <w:rsid w:val="04D6CD6E"/>
    <w:rsid w:val="04D9678F"/>
    <w:rsid w:val="04DBC3EF"/>
    <w:rsid w:val="04DC5683"/>
    <w:rsid w:val="04DDE8F1"/>
    <w:rsid w:val="04DE4F58"/>
    <w:rsid w:val="04DFB1D7"/>
    <w:rsid w:val="04EC2AA7"/>
    <w:rsid w:val="04F1DFF9"/>
    <w:rsid w:val="04F1E4D0"/>
    <w:rsid w:val="04F25BD3"/>
    <w:rsid w:val="04F4A60E"/>
    <w:rsid w:val="04F4BBD2"/>
    <w:rsid w:val="04FAA6BD"/>
    <w:rsid w:val="04FB2CF0"/>
    <w:rsid w:val="04FC64FF"/>
    <w:rsid w:val="0505D626"/>
    <w:rsid w:val="05075815"/>
    <w:rsid w:val="0507D95B"/>
    <w:rsid w:val="050B6067"/>
    <w:rsid w:val="050BD6F7"/>
    <w:rsid w:val="050E18B9"/>
    <w:rsid w:val="0512FB17"/>
    <w:rsid w:val="051593FF"/>
    <w:rsid w:val="0515E73C"/>
    <w:rsid w:val="051BCF3D"/>
    <w:rsid w:val="05281760"/>
    <w:rsid w:val="052CF2BF"/>
    <w:rsid w:val="052D40F9"/>
    <w:rsid w:val="052D76E9"/>
    <w:rsid w:val="0531B1CA"/>
    <w:rsid w:val="053292B1"/>
    <w:rsid w:val="0532F0BD"/>
    <w:rsid w:val="0533F0D3"/>
    <w:rsid w:val="05378F53"/>
    <w:rsid w:val="053A817B"/>
    <w:rsid w:val="053A83D9"/>
    <w:rsid w:val="053B50F0"/>
    <w:rsid w:val="053C7D75"/>
    <w:rsid w:val="053D12FD"/>
    <w:rsid w:val="053D6C9E"/>
    <w:rsid w:val="053D9BB8"/>
    <w:rsid w:val="054008B1"/>
    <w:rsid w:val="0546C4F6"/>
    <w:rsid w:val="0548205A"/>
    <w:rsid w:val="054B35B7"/>
    <w:rsid w:val="054D9009"/>
    <w:rsid w:val="055064B2"/>
    <w:rsid w:val="05560C88"/>
    <w:rsid w:val="05623F60"/>
    <w:rsid w:val="05683F45"/>
    <w:rsid w:val="05691DA1"/>
    <w:rsid w:val="056C867F"/>
    <w:rsid w:val="05702833"/>
    <w:rsid w:val="057272F3"/>
    <w:rsid w:val="0575C952"/>
    <w:rsid w:val="05794AC5"/>
    <w:rsid w:val="0582F4D7"/>
    <w:rsid w:val="0584CD7B"/>
    <w:rsid w:val="05853EA5"/>
    <w:rsid w:val="0587A31C"/>
    <w:rsid w:val="05894B8D"/>
    <w:rsid w:val="058A967B"/>
    <w:rsid w:val="058B8E69"/>
    <w:rsid w:val="058C0A5E"/>
    <w:rsid w:val="058C8A9E"/>
    <w:rsid w:val="058E2983"/>
    <w:rsid w:val="058FC322"/>
    <w:rsid w:val="0590BE24"/>
    <w:rsid w:val="05924189"/>
    <w:rsid w:val="0593F4B7"/>
    <w:rsid w:val="05971A4C"/>
    <w:rsid w:val="059A0FEE"/>
    <w:rsid w:val="05A3255B"/>
    <w:rsid w:val="05A5AAB8"/>
    <w:rsid w:val="05AC51C7"/>
    <w:rsid w:val="05AE3FF8"/>
    <w:rsid w:val="05AF441A"/>
    <w:rsid w:val="05B1D578"/>
    <w:rsid w:val="05B44B51"/>
    <w:rsid w:val="05BA65DC"/>
    <w:rsid w:val="05BAB8B9"/>
    <w:rsid w:val="05C0A0BD"/>
    <w:rsid w:val="05C54E7B"/>
    <w:rsid w:val="05C7816B"/>
    <w:rsid w:val="05C7EF53"/>
    <w:rsid w:val="05CA03E0"/>
    <w:rsid w:val="05D33D9F"/>
    <w:rsid w:val="05D50581"/>
    <w:rsid w:val="05D6FEEE"/>
    <w:rsid w:val="05D7660D"/>
    <w:rsid w:val="05E08E71"/>
    <w:rsid w:val="05EBF517"/>
    <w:rsid w:val="05ED8F37"/>
    <w:rsid w:val="05EDDDBD"/>
    <w:rsid w:val="05EE555D"/>
    <w:rsid w:val="05EEF8DD"/>
    <w:rsid w:val="05EF1DB7"/>
    <w:rsid w:val="05EFD3BA"/>
    <w:rsid w:val="05F114BC"/>
    <w:rsid w:val="05F5622C"/>
    <w:rsid w:val="05F82663"/>
    <w:rsid w:val="05F8B286"/>
    <w:rsid w:val="05FA335F"/>
    <w:rsid w:val="05FAC470"/>
    <w:rsid w:val="05FC42D7"/>
    <w:rsid w:val="060378A9"/>
    <w:rsid w:val="0608FDAA"/>
    <w:rsid w:val="060D7FF2"/>
    <w:rsid w:val="0613A3FD"/>
    <w:rsid w:val="06153648"/>
    <w:rsid w:val="061662D7"/>
    <w:rsid w:val="061E79CF"/>
    <w:rsid w:val="061EF2FD"/>
    <w:rsid w:val="0621221F"/>
    <w:rsid w:val="062648D2"/>
    <w:rsid w:val="062D3F77"/>
    <w:rsid w:val="062EE5FA"/>
    <w:rsid w:val="06310474"/>
    <w:rsid w:val="0633718F"/>
    <w:rsid w:val="0633B919"/>
    <w:rsid w:val="06340C97"/>
    <w:rsid w:val="0635E21C"/>
    <w:rsid w:val="0639FA04"/>
    <w:rsid w:val="063D76C9"/>
    <w:rsid w:val="063D7F24"/>
    <w:rsid w:val="063DE5F5"/>
    <w:rsid w:val="063EDB62"/>
    <w:rsid w:val="06416CED"/>
    <w:rsid w:val="0641C4F7"/>
    <w:rsid w:val="06423E9C"/>
    <w:rsid w:val="0642C00B"/>
    <w:rsid w:val="0646E552"/>
    <w:rsid w:val="064B4CBC"/>
    <w:rsid w:val="0653EBFA"/>
    <w:rsid w:val="0655FABD"/>
    <w:rsid w:val="065B1334"/>
    <w:rsid w:val="065CE646"/>
    <w:rsid w:val="06643DD9"/>
    <w:rsid w:val="0668C1C4"/>
    <w:rsid w:val="066B6A29"/>
    <w:rsid w:val="066D1E5D"/>
    <w:rsid w:val="066DC656"/>
    <w:rsid w:val="067418A5"/>
    <w:rsid w:val="06771385"/>
    <w:rsid w:val="067D3600"/>
    <w:rsid w:val="067DED3D"/>
    <w:rsid w:val="0682DDD8"/>
    <w:rsid w:val="0687E156"/>
    <w:rsid w:val="06893BB9"/>
    <w:rsid w:val="068CC391"/>
    <w:rsid w:val="068CE4C9"/>
    <w:rsid w:val="068D05D9"/>
    <w:rsid w:val="0690A74D"/>
    <w:rsid w:val="0693DBEE"/>
    <w:rsid w:val="0697F1BF"/>
    <w:rsid w:val="069D4603"/>
    <w:rsid w:val="06A03329"/>
    <w:rsid w:val="06A0678A"/>
    <w:rsid w:val="06A3BABD"/>
    <w:rsid w:val="06A94E04"/>
    <w:rsid w:val="06AFF3FC"/>
    <w:rsid w:val="06B06EAB"/>
    <w:rsid w:val="06B2285B"/>
    <w:rsid w:val="06B273DF"/>
    <w:rsid w:val="06C17553"/>
    <w:rsid w:val="06C2C720"/>
    <w:rsid w:val="06C45541"/>
    <w:rsid w:val="06C4F49D"/>
    <w:rsid w:val="06C4F947"/>
    <w:rsid w:val="06C70A73"/>
    <w:rsid w:val="06C763E6"/>
    <w:rsid w:val="06C80E7B"/>
    <w:rsid w:val="06C83308"/>
    <w:rsid w:val="06C85834"/>
    <w:rsid w:val="06C8B693"/>
    <w:rsid w:val="06C93BA4"/>
    <w:rsid w:val="06CF80D1"/>
    <w:rsid w:val="06D01EED"/>
    <w:rsid w:val="06D7421C"/>
    <w:rsid w:val="06DAE6D3"/>
    <w:rsid w:val="06DD8C67"/>
    <w:rsid w:val="06E750F5"/>
    <w:rsid w:val="06EB27B2"/>
    <w:rsid w:val="06EF655C"/>
    <w:rsid w:val="06EF9CDA"/>
    <w:rsid w:val="06EFA920"/>
    <w:rsid w:val="06F42299"/>
    <w:rsid w:val="06F4435F"/>
    <w:rsid w:val="06F9778B"/>
    <w:rsid w:val="06F9D04E"/>
    <w:rsid w:val="06FE9445"/>
    <w:rsid w:val="06FEE744"/>
    <w:rsid w:val="0700F631"/>
    <w:rsid w:val="0704910C"/>
    <w:rsid w:val="0705C0F3"/>
    <w:rsid w:val="070755B8"/>
    <w:rsid w:val="07087D6E"/>
    <w:rsid w:val="07088ED5"/>
    <w:rsid w:val="070CADBE"/>
    <w:rsid w:val="0717036C"/>
    <w:rsid w:val="071A46D4"/>
    <w:rsid w:val="071AD34E"/>
    <w:rsid w:val="071CF7FC"/>
    <w:rsid w:val="071DBEFA"/>
    <w:rsid w:val="071EB496"/>
    <w:rsid w:val="0728A084"/>
    <w:rsid w:val="072F2015"/>
    <w:rsid w:val="0731A48F"/>
    <w:rsid w:val="073DC25C"/>
    <w:rsid w:val="073FE554"/>
    <w:rsid w:val="0747689D"/>
    <w:rsid w:val="07499945"/>
    <w:rsid w:val="074D1C69"/>
    <w:rsid w:val="074E3932"/>
    <w:rsid w:val="075C98FE"/>
    <w:rsid w:val="075DC865"/>
    <w:rsid w:val="07661DA6"/>
    <w:rsid w:val="0766EBE3"/>
    <w:rsid w:val="076B140A"/>
    <w:rsid w:val="076C0642"/>
    <w:rsid w:val="076CE8C0"/>
    <w:rsid w:val="07751825"/>
    <w:rsid w:val="0776DD8D"/>
    <w:rsid w:val="07785EC3"/>
    <w:rsid w:val="0784F9B3"/>
    <w:rsid w:val="0786FC79"/>
    <w:rsid w:val="0787FAF1"/>
    <w:rsid w:val="07889227"/>
    <w:rsid w:val="07908CDB"/>
    <w:rsid w:val="079106B8"/>
    <w:rsid w:val="079A47E0"/>
    <w:rsid w:val="079FE81C"/>
    <w:rsid w:val="07A0448A"/>
    <w:rsid w:val="07A64728"/>
    <w:rsid w:val="07A66B61"/>
    <w:rsid w:val="07A88E72"/>
    <w:rsid w:val="07AF8AE3"/>
    <w:rsid w:val="07AFAD0A"/>
    <w:rsid w:val="07B1307B"/>
    <w:rsid w:val="07B2424C"/>
    <w:rsid w:val="07B426BA"/>
    <w:rsid w:val="07B4B5E2"/>
    <w:rsid w:val="07B6929C"/>
    <w:rsid w:val="07BF0E6F"/>
    <w:rsid w:val="07BFCE10"/>
    <w:rsid w:val="07C04772"/>
    <w:rsid w:val="07C2EC24"/>
    <w:rsid w:val="07C41CCA"/>
    <w:rsid w:val="07C45ABB"/>
    <w:rsid w:val="07C4D967"/>
    <w:rsid w:val="07CA9884"/>
    <w:rsid w:val="07CB1706"/>
    <w:rsid w:val="07CDD190"/>
    <w:rsid w:val="07D23815"/>
    <w:rsid w:val="07DAAC0F"/>
    <w:rsid w:val="07DF81C8"/>
    <w:rsid w:val="07E04A7C"/>
    <w:rsid w:val="07E120D2"/>
    <w:rsid w:val="07E1982E"/>
    <w:rsid w:val="07F19220"/>
    <w:rsid w:val="07F516F7"/>
    <w:rsid w:val="07FABDE4"/>
    <w:rsid w:val="07FB68CB"/>
    <w:rsid w:val="07FC1F58"/>
    <w:rsid w:val="07FE6FC5"/>
    <w:rsid w:val="0800735E"/>
    <w:rsid w:val="08014624"/>
    <w:rsid w:val="08062A3F"/>
    <w:rsid w:val="0807A59F"/>
    <w:rsid w:val="080891DA"/>
    <w:rsid w:val="08092D9C"/>
    <w:rsid w:val="080ABE71"/>
    <w:rsid w:val="080B8BD7"/>
    <w:rsid w:val="080C7A46"/>
    <w:rsid w:val="080D7A4C"/>
    <w:rsid w:val="080EE3FE"/>
    <w:rsid w:val="080F1376"/>
    <w:rsid w:val="08122AA6"/>
    <w:rsid w:val="08125CE4"/>
    <w:rsid w:val="0812C523"/>
    <w:rsid w:val="0812FFA7"/>
    <w:rsid w:val="081C678F"/>
    <w:rsid w:val="081D6E4D"/>
    <w:rsid w:val="081E792C"/>
    <w:rsid w:val="081E88A8"/>
    <w:rsid w:val="081EF0A7"/>
    <w:rsid w:val="08212767"/>
    <w:rsid w:val="082376C4"/>
    <w:rsid w:val="0827E2C0"/>
    <w:rsid w:val="082ABEA8"/>
    <w:rsid w:val="082F7985"/>
    <w:rsid w:val="082FDD72"/>
    <w:rsid w:val="08322D5F"/>
    <w:rsid w:val="083514ED"/>
    <w:rsid w:val="083BBB2D"/>
    <w:rsid w:val="08451E61"/>
    <w:rsid w:val="0847CAE1"/>
    <w:rsid w:val="08561FE7"/>
    <w:rsid w:val="085660D7"/>
    <w:rsid w:val="085CE92B"/>
    <w:rsid w:val="085E2E31"/>
    <w:rsid w:val="085FCD52"/>
    <w:rsid w:val="086025A2"/>
    <w:rsid w:val="08602DE0"/>
    <w:rsid w:val="0862A6B6"/>
    <w:rsid w:val="08670F0D"/>
    <w:rsid w:val="0867A2DE"/>
    <w:rsid w:val="086C3A3B"/>
    <w:rsid w:val="086DAFEE"/>
    <w:rsid w:val="086E45F4"/>
    <w:rsid w:val="086F8277"/>
    <w:rsid w:val="08721062"/>
    <w:rsid w:val="08738051"/>
    <w:rsid w:val="0876C468"/>
    <w:rsid w:val="087757CC"/>
    <w:rsid w:val="087DC4E7"/>
    <w:rsid w:val="087EF650"/>
    <w:rsid w:val="087F2F0F"/>
    <w:rsid w:val="087FA5A1"/>
    <w:rsid w:val="0880C8A4"/>
    <w:rsid w:val="088268C7"/>
    <w:rsid w:val="0887FC8C"/>
    <w:rsid w:val="0888305F"/>
    <w:rsid w:val="0889E4C6"/>
    <w:rsid w:val="0891DD36"/>
    <w:rsid w:val="0895564F"/>
    <w:rsid w:val="08973B25"/>
    <w:rsid w:val="08995B2D"/>
    <w:rsid w:val="089C991E"/>
    <w:rsid w:val="089FD5F8"/>
    <w:rsid w:val="08A00297"/>
    <w:rsid w:val="08A3CAD7"/>
    <w:rsid w:val="08A70BB3"/>
    <w:rsid w:val="08A9DAEE"/>
    <w:rsid w:val="08AA6469"/>
    <w:rsid w:val="08B6BE28"/>
    <w:rsid w:val="08BBD933"/>
    <w:rsid w:val="08BC9CEB"/>
    <w:rsid w:val="08BD8C19"/>
    <w:rsid w:val="08C16F2E"/>
    <w:rsid w:val="08C1A315"/>
    <w:rsid w:val="08C3E1C1"/>
    <w:rsid w:val="08C638A4"/>
    <w:rsid w:val="08C6E751"/>
    <w:rsid w:val="08C6F50E"/>
    <w:rsid w:val="08C7B4C6"/>
    <w:rsid w:val="08C8BD7D"/>
    <w:rsid w:val="08CA7870"/>
    <w:rsid w:val="08CBC080"/>
    <w:rsid w:val="08D4B25B"/>
    <w:rsid w:val="08D4B7FA"/>
    <w:rsid w:val="08DCD164"/>
    <w:rsid w:val="08DDAAC6"/>
    <w:rsid w:val="08E2E0EF"/>
    <w:rsid w:val="08E55819"/>
    <w:rsid w:val="08E77177"/>
    <w:rsid w:val="08E9EA19"/>
    <w:rsid w:val="08ECFA11"/>
    <w:rsid w:val="08ED71DC"/>
    <w:rsid w:val="08EF2448"/>
    <w:rsid w:val="08F7340D"/>
    <w:rsid w:val="08F83644"/>
    <w:rsid w:val="08FE985C"/>
    <w:rsid w:val="08FFDDCE"/>
    <w:rsid w:val="09001156"/>
    <w:rsid w:val="0901A9C1"/>
    <w:rsid w:val="0901B5A2"/>
    <w:rsid w:val="0907F99A"/>
    <w:rsid w:val="090903FE"/>
    <w:rsid w:val="09129135"/>
    <w:rsid w:val="09193A41"/>
    <w:rsid w:val="091A533D"/>
    <w:rsid w:val="091C8F8B"/>
    <w:rsid w:val="09245440"/>
    <w:rsid w:val="09245508"/>
    <w:rsid w:val="09264066"/>
    <w:rsid w:val="09296CD8"/>
    <w:rsid w:val="092C6A0D"/>
    <w:rsid w:val="093246AF"/>
    <w:rsid w:val="0936F9B9"/>
    <w:rsid w:val="093C468B"/>
    <w:rsid w:val="093C635A"/>
    <w:rsid w:val="09424875"/>
    <w:rsid w:val="094861EA"/>
    <w:rsid w:val="0949A69C"/>
    <w:rsid w:val="094AD6A3"/>
    <w:rsid w:val="094CD70A"/>
    <w:rsid w:val="094D75E2"/>
    <w:rsid w:val="094E12AD"/>
    <w:rsid w:val="094EB31A"/>
    <w:rsid w:val="09514543"/>
    <w:rsid w:val="0952A592"/>
    <w:rsid w:val="095721DF"/>
    <w:rsid w:val="0958E841"/>
    <w:rsid w:val="095A01C2"/>
    <w:rsid w:val="095D9432"/>
    <w:rsid w:val="09660BE9"/>
    <w:rsid w:val="09680A74"/>
    <w:rsid w:val="0969AF12"/>
    <w:rsid w:val="096A0F51"/>
    <w:rsid w:val="096B6A0C"/>
    <w:rsid w:val="096D5F1F"/>
    <w:rsid w:val="0970445E"/>
    <w:rsid w:val="098159F5"/>
    <w:rsid w:val="098181CE"/>
    <w:rsid w:val="0983E9F7"/>
    <w:rsid w:val="09853978"/>
    <w:rsid w:val="09891855"/>
    <w:rsid w:val="098920BE"/>
    <w:rsid w:val="098F7340"/>
    <w:rsid w:val="09920C08"/>
    <w:rsid w:val="0994B8CA"/>
    <w:rsid w:val="0996E6A4"/>
    <w:rsid w:val="09977C01"/>
    <w:rsid w:val="099B14C0"/>
    <w:rsid w:val="099BA8B0"/>
    <w:rsid w:val="099E155A"/>
    <w:rsid w:val="09A48A8F"/>
    <w:rsid w:val="09A708F0"/>
    <w:rsid w:val="09A9351C"/>
    <w:rsid w:val="09AFE56D"/>
    <w:rsid w:val="09BE6ACA"/>
    <w:rsid w:val="09BF898A"/>
    <w:rsid w:val="09C22418"/>
    <w:rsid w:val="09C3F282"/>
    <w:rsid w:val="09C57C7C"/>
    <w:rsid w:val="09C5A579"/>
    <w:rsid w:val="09C74BA7"/>
    <w:rsid w:val="09C856B2"/>
    <w:rsid w:val="09C8D2B2"/>
    <w:rsid w:val="09CC53C6"/>
    <w:rsid w:val="09CD0ADB"/>
    <w:rsid w:val="09D32450"/>
    <w:rsid w:val="09D6ED32"/>
    <w:rsid w:val="09DA02EF"/>
    <w:rsid w:val="09DB6C87"/>
    <w:rsid w:val="09E078B9"/>
    <w:rsid w:val="09E1CC9B"/>
    <w:rsid w:val="09E35D94"/>
    <w:rsid w:val="09E6412A"/>
    <w:rsid w:val="09E88582"/>
    <w:rsid w:val="09E9C09E"/>
    <w:rsid w:val="09EDD306"/>
    <w:rsid w:val="09F7A632"/>
    <w:rsid w:val="09FD700A"/>
    <w:rsid w:val="09FDFBF5"/>
    <w:rsid w:val="09FEAB35"/>
    <w:rsid w:val="09FF44CB"/>
    <w:rsid w:val="0A0099E7"/>
    <w:rsid w:val="0A01755C"/>
    <w:rsid w:val="0A04A69C"/>
    <w:rsid w:val="0A092D80"/>
    <w:rsid w:val="0A0BD474"/>
    <w:rsid w:val="0A0C017F"/>
    <w:rsid w:val="0A0D9F66"/>
    <w:rsid w:val="0A0EE866"/>
    <w:rsid w:val="0A104560"/>
    <w:rsid w:val="0A123781"/>
    <w:rsid w:val="0A128D3F"/>
    <w:rsid w:val="0A14E6D3"/>
    <w:rsid w:val="0A160456"/>
    <w:rsid w:val="0A1897BE"/>
    <w:rsid w:val="0A1B4DAF"/>
    <w:rsid w:val="0A1BB25C"/>
    <w:rsid w:val="0A28A331"/>
    <w:rsid w:val="0A2CD506"/>
    <w:rsid w:val="0A2D4A91"/>
    <w:rsid w:val="0A322DA0"/>
    <w:rsid w:val="0A36107F"/>
    <w:rsid w:val="0A365231"/>
    <w:rsid w:val="0A3AD108"/>
    <w:rsid w:val="0A3DEC4D"/>
    <w:rsid w:val="0A416B4D"/>
    <w:rsid w:val="0A466197"/>
    <w:rsid w:val="0A46766C"/>
    <w:rsid w:val="0A4BB802"/>
    <w:rsid w:val="0A4D1CE7"/>
    <w:rsid w:val="0A577179"/>
    <w:rsid w:val="0A58265A"/>
    <w:rsid w:val="0A594585"/>
    <w:rsid w:val="0A5B8D87"/>
    <w:rsid w:val="0A66704A"/>
    <w:rsid w:val="0A67BAB2"/>
    <w:rsid w:val="0A70536A"/>
    <w:rsid w:val="0A7A34BD"/>
    <w:rsid w:val="0A7FA570"/>
    <w:rsid w:val="0A87981C"/>
    <w:rsid w:val="0A87EECE"/>
    <w:rsid w:val="0A88338F"/>
    <w:rsid w:val="0A898527"/>
    <w:rsid w:val="0A8AA2C3"/>
    <w:rsid w:val="0A92D55B"/>
    <w:rsid w:val="0A9A2DF9"/>
    <w:rsid w:val="0A9BE1B7"/>
    <w:rsid w:val="0A9C5A02"/>
    <w:rsid w:val="0AA42A4F"/>
    <w:rsid w:val="0AA45652"/>
    <w:rsid w:val="0AA70A8C"/>
    <w:rsid w:val="0AA85A8F"/>
    <w:rsid w:val="0AACDDA3"/>
    <w:rsid w:val="0AAD581A"/>
    <w:rsid w:val="0AAED448"/>
    <w:rsid w:val="0AB285E0"/>
    <w:rsid w:val="0AB486A2"/>
    <w:rsid w:val="0AB499F0"/>
    <w:rsid w:val="0AB7BAA3"/>
    <w:rsid w:val="0AB7D4D6"/>
    <w:rsid w:val="0AB981CE"/>
    <w:rsid w:val="0ABA9B0B"/>
    <w:rsid w:val="0AC0EFE6"/>
    <w:rsid w:val="0AC1AE6E"/>
    <w:rsid w:val="0AC3BFCA"/>
    <w:rsid w:val="0AC44DC8"/>
    <w:rsid w:val="0AC90021"/>
    <w:rsid w:val="0AD1A65D"/>
    <w:rsid w:val="0AD47026"/>
    <w:rsid w:val="0AE0E984"/>
    <w:rsid w:val="0AE1054E"/>
    <w:rsid w:val="0AE2C0DD"/>
    <w:rsid w:val="0AE32C47"/>
    <w:rsid w:val="0AE53B07"/>
    <w:rsid w:val="0AE5FFC8"/>
    <w:rsid w:val="0AE71806"/>
    <w:rsid w:val="0AE77BA2"/>
    <w:rsid w:val="0AECA421"/>
    <w:rsid w:val="0AED813F"/>
    <w:rsid w:val="0AEDCA66"/>
    <w:rsid w:val="0AF0B1CE"/>
    <w:rsid w:val="0AF16323"/>
    <w:rsid w:val="0AFE01A3"/>
    <w:rsid w:val="0AFF27BB"/>
    <w:rsid w:val="0AFF410D"/>
    <w:rsid w:val="0AFF9873"/>
    <w:rsid w:val="0B02EA30"/>
    <w:rsid w:val="0B0368F5"/>
    <w:rsid w:val="0B059F2D"/>
    <w:rsid w:val="0B0DD3A7"/>
    <w:rsid w:val="0B0F14FE"/>
    <w:rsid w:val="0B108E40"/>
    <w:rsid w:val="0B112D5F"/>
    <w:rsid w:val="0B1236DE"/>
    <w:rsid w:val="0B1A8483"/>
    <w:rsid w:val="0B1AF988"/>
    <w:rsid w:val="0B1B4B01"/>
    <w:rsid w:val="0B1CF2D2"/>
    <w:rsid w:val="0B202C23"/>
    <w:rsid w:val="0B24FB23"/>
    <w:rsid w:val="0B25A25E"/>
    <w:rsid w:val="0B29FFAD"/>
    <w:rsid w:val="0B2CC1A1"/>
    <w:rsid w:val="0B2F4DF6"/>
    <w:rsid w:val="0B2FC086"/>
    <w:rsid w:val="0B307718"/>
    <w:rsid w:val="0B32DD8D"/>
    <w:rsid w:val="0B343264"/>
    <w:rsid w:val="0B397D6A"/>
    <w:rsid w:val="0B3D20D1"/>
    <w:rsid w:val="0B3D9CFD"/>
    <w:rsid w:val="0B3E7229"/>
    <w:rsid w:val="0B3E8E14"/>
    <w:rsid w:val="0B4CD4B0"/>
    <w:rsid w:val="0B510EAB"/>
    <w:rsid w:val="0B524238"/>
    <w:rsid w:val="0B589AFF"/>
    <w:rsid w:val="0B5B3160"/>
    <w:rsid w:val="0B5BEF4D"/>
    <w:rsid w:val="0B60E754"/>
    <w:rsid w:val="0B7032A1"/>
    <w:rsid w:val="0B717952"/>
    <w:rsid w:val="0B71DE6E"/>
    <w:rsid w:val="0B73282F"/>
    <w:rsid w:val="0B73BABE"/>
    <w:rsid w:val="0B83E962"/>
    <w:rsid w:val="0B83FC61"/>
    <w:rsid w:val="0B841977"/>
    <w:rsid w:val="0B8474B4"/>
    <w:rsid w:val="0B862488"/>
    <w:rsid w:val="0B86C71C"/>
    <w:rsid w:val="0B86F454"/>
    <w:rsid w:val="0B8B4D8C"/>
    <w:rsid w:val="0B911E00"/>
    <w:rsid w:val="0B9325E7"/>
    <w:rsid w:val="0B95E8E1"/>
    <w:rsid w:val="0B961032"/>
    <w:rsid w:val="0BAC9F48"/>
    <w:rsid w:val="0BB2753D"/>
    <w:rsid w:val="0BB64FB3"/>
    <w:rsid w:val="0BB95948"/>
    <w:rsid w:val="0BBAD9B0"/>
    <w:rsid w:val="0BC4A18B"/>
    <w:rsid w:val="0BC540AD"/>
    <w:rsid w:val="0BC666C9"/>
    <w:rsid w:val="0BC793BC"/>
    <w:rsid w:val="0BCA4CC8"/>
    <w:rsid w:val="0BCA512E"/>
    <w:rsid w:val="0BCA5F49"/>
    <w:rsid w:val="0BD0C7B8"/>
    <w:rsid w:val="0BD24014"/>
    <w:rsid w:val="0BD38944"/>
    <w:rsid w:val="0BD6A1C0"/>
    <w:rsid w:val="0BD8C258"/>
    <w:rsid w:val="0BD8D570"/>
    <w:rsid w:val="0BD95860"/>
    <w:rsid w:val="0BDEBDE0"/>
    <w:rsid w:val="0BE218E3"/>
    <w:rsid w:val="0BE440DB"/>
    <w:rsid w:val="0BE52F34"/>
    <w:rsid w:val="0BE5EE3E"/>
    <w:rsid w:val="0BEC7B06"/>
    <w:rsid w:val="0BF32FB0"/>
    <w:rsid w:val="0BF3423C"/>
    <w:rsid w:val="0BF46A52"/>
    <w:rsid w:val="0BF87F69"/>
    <w:rsid w:val="0BF93D90"/>
    <w:rsid w:val="0BFAE19C"/>
    <w:rsid w:val="0BFC0386"/>
    <w:rsid w:val="0BFD6750"/>
    <w:rsid w:val="0BFF2B6D"/>
    <w:rsid w:val="0C03E335"/>
    <w:rsid w:val="0C09DD57"/>
    <w:rsid w:val="0C0B7C81"/>
    <w:rsid w:val="0C10D59C"/>
    <w:rsid w:val="0C178152"/>
    <w:rsid w:val="0C1B79B4"/>
    <w:rsid w:val="0C24B2FF"/>
    <w:rsid w:val="0C25ACE4"/>
    <w:rsid w:val="0C287D93"/>
    <w:rsid w:val="0C2ED4CF"/>
    <w:rsid w:val="0C2FEB6F"/>
    <w:rsid w:val="0C33C265"/>
    <w:rsid w:val="0C389072"/>
    <w:rsid w:val="0C38EE2D"/>
    <w:rsid w:val="0C399353"/>
    <w:rsid w:val="0C3AC93F"/>
    <w:rsid w:val="0C3B1DB6"/>
    <w:rsid w:val="0C416F79"/>
    <w:rsid w:val="0C42AF38"/>
    <w:rsid w:val="0C43AD56"/>
    <w:rsid w:val="0C475A41"/>
    <w:rsid w:val="0C47A1C8"/>
    <w:rsid w:val="0C506A51"/>
    <w:rsid w:val="0C50D19C"/>
    <w:rsid w:val="0C51586E"/>
    <w:rsid w:val="0C51C780"/>
    <w:rsid w:val="0C527B5B"/>
    <w:rsid w:val="0C586FEE"/>
    <w:rsid w:val="0C596ABB"/>
    <w:rsid w:val="0C5B3CCA"/>
    <w:rsid w:val="0C5FE81F"/>
    <w:rsid w:val="0C61EE0E"/>
    <w:rsid w:val="0C63C866"/>
    <w:rsid w:val="0C6ED4C6"/>
    <w:rsid w:val="0C70BDA9"/>
    <w:rsid w:val="0C71739E"/>
    <w:rsid w:val="0C72E906"/>
    <w:rsid w:val="0C77FE2C"/>
    <w:rsid w:val="0C7946A8"/>
    <w:rsid w:val="0C84B462"/>
    <w:rsid w:val="0C86F40E"/>
    <w:rsid w:val="0C8861B9"/>
    <w:rsid w:val="0C8E8B0A"/>
    <w:rsid w:val="0C96FBC5"/>
    <w:rsid w:val="0C9913A3"/>
    <w:rsid w:val="0C996ACB"/>
    <w:rsid w:val="0C99D661"/>
    <w:rsid w:val="0C9ABF1F"/>
    <w:rsid w:val="0C9EFC78"/>
    <w:rsid w:val="0CA1A103"/>
    <w:rsid w:val="0CA388E3"/>
    <w:rsid w:val="0CA3ABC1"/>
    <w:rsid w:val="0CA3CB70"/>
    <w:rsid w:val="0CA6B1CD"/>
    <w:rsid w:val="0CAE8F47"/>
    <w:rsid w:val="0CB18335"/>
    <w:rsid w:val="0CB18B79"/>
    <w:rsid w:val="0CB29AC3"/>
    <w:rsid w:val="0CB2D498"/>
    <w:rsid w:val="0CB35C36"/>
    <w:rsid w:val="0CB97CBD"/>
    <w:rsid w:val="0CBA6C64"/>
    <w:rsid w:val="0CBB0C62"/>
    <w:rsid w:val="0CC0CB17"/>
    <w:rsid w:val="0CC20B58"/>
    <w:rsid w:val="0CC21BD6"/>
    <w:rsid w:val="0CC42BA8"/>
    <w:rsid w:val="0CC5D595"/>
    <w:rsid w:val="0CD33F74"/>
    <w:rsid w:val="0CD56A83"/>
    <w:rsid w:val="0CD59E32"/>
    <w:rsid w:val="0CD74F47"/>
    <w:rsid w:val="0CD9BE7C"/>
    <w:rsid w:val="0CDEEFB5"/>
    <w:rsid w:val="0CE15DBA"/>
    <w:rsid w:val="0CE3F4E1"/>
    <w:rsid w:val="0CE641E5"/>
    <w:rsid w:val="0CEC465B"/>
    <w:rsid w:val="0CEDA48E"/>
    <w:rsid w:val="0CEF939B"/>
    <w:rsid w:val="0CF40B41"/>
    <w:rsid w:val="0CF59735"/>
    <w:rsid w:val="0CF72945"/>
    <w:rsid w:val="0CF852C9"/>
    <w:rsid w:val="0CFB4BF9"/>
    <w:rsid w:val="0D069A40"/>
    <w:rsid w:val="0D074A44"/>
    <w:rsid w:val="0D0AA91C"/>
    <w:rsid w:val="0D0AB467"/>
    <w:rsid w:val="0D0D7BB0"/>
    <w:rsid w:val="0D0EF890"/>
    <w:rsid w:val="0D0F55AA"/>
    <w:rsid w:val="0D0F5ECC"/>
    <w:rsid w:val="0D130163"/>
    <w:rsid w:val="0D13D6EC"/>
    <w:rsid w:val="0D14D980"/>
    <w:rsid w:val="0D1B291C"/>
    <w:rsid w:val="0D1B835D"/>
    <w:rsid w:val="0D1F99C0"/>
    <w:rsid w:val="0D238CFD"/>
    <w:rsid w:val="0D23AD18"/>
    <w:rsid w:val="0D2573C8"/>
    <w:rsid w:val="0D27DD5F"/>
    <w:rsid w:val="0D28068C"/>
    <w:rsid w:val="0D2BC50E"/>
    <w:rsid w:val="0D2E0DD2"/>
    <w:rsid w:val="0D30118F"/>
    <w:rsid w:val="0D32BC6D"/>
    <w:rsid w:val="0D379A18"/>
    <w:rsid w:val="0D39B4C7"/>
    <w:rsid w:val="0D44455B"/>
    <w:rsid w:val="0D462EA1"/>
    <w:rsid w:val="0D468F87"/>
    <w:rsid w:val="0D4809C9"/>
    <w:rsid w:val="0D4EF0AE"/>
    <w:rsid w:val="0D52F329"/>
    <w:rsid w:val="0D559DD0"/>
    <w:rsid w:val="0D572227"/>
    <w:rsid w:val="0D58FF28"/>
    <w:rsid w:val="0D59A78A"/>
    <w:rsid w:val="0D59C365"/>
    <w:rsid w:val="0D5CC8E5"/>
    <w:rsid w:val="0D5D65AA"/>
    <w:rsid w:val="0D5E9938"/>
    <w:rsid w:val="0D605AE3"/>
    <w:rsid w:val="0D617702"/>
    <w:rsid w:val="0D627A93"/>
    <w:rsid w:val="0D63FDDC"/>
    <w:rsid w:val="0D65EF5A"/>
    <w:rsid w:val="0D699603"/>
    <w:rsid w:val="0D6BADA9"/>
    <w:rsid w:val="0D6CB5B8"/>
    <w:rsid w:val="0D71E9D2"/>
    <w:rsid w:val="0D72D7F7"/>
    <w:rsid w:val="0D770EF6"/>
    <w:rsid w:val="0D7AAC7D"/>
    <w:rsid w:val="0D7E4FCF"/>
    <w:rsid w:val="0D7F4658"/>
    <w:rsid w:val="0D8007BD"/>
    <w:rsid w:val="0D863C81"/>
    <w:rsid w:val="0D8E2315"/>
    <w:rsid w:val="0D8E76F2"/>
    <w:rsid w:val="0D942F74"/>
    <w:rsid w:val="0D96B8D7"/>
    <w:rsid w:val="0D9B739C"/>
    <w:rsid w:val="0D9BF3C1"/>
    <w:rsid w:val="0D9C4F5E"/>
    <w:rsid w:val="0D9D8AC4"/>
    <w:rsid w:val="0D9FB517"/>
    <w:rsid w:val="0DA186FE"/>
    <w:rsid w:val="0DA30C56"/>
    <w:rsid w:val="0DA6E472"/>
    <w:rsid w:val="0DAF2528"/>
    <w:rsid w:val="0DB0D843"/>
    <w:rsid w:val="0DBC1E32"/>
    <w:rsid w:val="0DBDFDC7"/>
    <w:rsid w:val="0DBF7557"/>
    <w:rsid w:val="0DC19648"/>
    <w:rsid w:val="0DC24385"/>
    <w:rsid w:val="0DC806A2"/>
    <w:rsid w:val="0DCC388C"/>
    <w:rsid w:val="0DCC9C2A"/>
    <w:rsid w:val="0DD23E59"/>
    <w:rsid w:val="0DD54AA1"/>
    <w:rsid w:val="0DDC3D07"/>
    <w:rsid w:val="0DE1FFC8"/>
    <w:rsid w:val="0DE36CD6"/>
    <w:rsid w:val="0DE3A011"/>
    <w:rsid w:val="0DE63E95"/>
    <w:rsid w:val="0DE8E9D2"/>
    <w:rsid w:val="0DEA3F90"/>
    <w:rsid w:val="0DECB386"/>
    <w:rsid w:val="0DF25C4B"/>
    <w:rsid w:val="0DF6E557"/>
    <w:rsid w:val="0DF7FBD4"/>
    <w:rsid w:val="0DFB1DA4"/>
    <w:rsid w:val="0E00171D"/>
    <w:rsid w:val="0E06C594"/>
    <w:rsid w:val="0E0B718B"/>
    <w:rsid w:val="0E0CE462"/>
    <w:rsid w:val="0E126B5D"/>
    <w:rsid w:val="0E135F30"/>
    <w:rsid w:val="0E187E00"/>
    <w:rsid w:val="0E1EBBA1"/>
    <w:rsid w:val="0E2122A4"/>
    <w:rsid w:val="0E255683"/>
    <w:rsid w:val="0E260C69"/>
    <w:rsid w:val="0E281CCB"/>
    <w:rsid w:val="0E28E087"/>
    <w:rsid w:val="0E2BF21A"/>
    <w:rsid w:val="0E3592DD"/>
    <w:rsid w:val="0E37B5C4"/>
    <w:rsid w:val="0E386728"/>
    <w:rsid w:val="0E3C51C3"/>
    <w:rsid w:val="0E3D8074"/>
    <w:rsid w:val="0E3FF7BB"/>
    <w:rsid w:val="0E435928"/>
    <w:rsid w:val="0E47343B"/>
    <w:rsid w:val="0E4C616B"/>
    <w:rsid w:val="0E4C7563"/>
    <w:rsid w:val="0E4F2C97"/>
    <w:rsid w:val="0E51C4C7"/>
    <w:rsid w:val="0E565C5D"/>
    <w:rsid w:val="0E5910F9"/>
    <w:rsid w:val="0E5C3A37"/>
    <w:rsid w:val="0E5D88F0"/>
    <w:rsid w:val="0E5E30B5"/>
    <w:rsid w:val="0E619B02"/>
    <w:rsid w:val="0E6C92DD"/>
    <w:rsid w:val="0E6E80F3"/>
    <w:rsid w:val="0E6F2940"/>
    <w:rsid w:val="0E715CFB"/>
    <w:rsid w:val="0E723195"/>
    <w:rsid w:val="0E72D5EB"/>
    <w:rsid w:val="0E7FE8D2"/>
    <w:rsid w:val="0E8266D9"/>
    <w:rsid w:val="0E850ECC"/>
    <w:rsid w:val="0E867B9D"/>
    <w:rsid w:val="0E8ED9DD"/>
    <w:rsid w:val="0E8F579B"/>
    <w:rsid w:val="0E8FB862"/>
    <w:rsid w:val="0E8FBA57"/>
    <w:rsid w:val="0E955474"/>
    <w:rsid w:val="0E99CED9"/>
    <w:rsid w:val="0E9C6B28"/>
    <w:rsid w:val="0E9CD400"/>
    <w:rsid w:val="0EA1B483"/>
    <w:rsid w:val="0EA577B3"/>
    <w:rsid w:val="0EA76A75"/>
    <w:rsid w:val="0EABB6B5"/>
    <w:rsid w:val="0EAF53B4"/>
    <w:rsid w:val="0EAFB099"/>
    <w:rsid w:val="0EB251B3"/>
    <w:rsid w:val="0EB7B2E8"/>
    <w:rsid w:val="0EB81022"/>
    <w:rsid w:val="0EB8D61D"/>
    <w:rsid w:val="0EBE5D72"/>
    <w:rsid w:val="0EC485DF"/>
    <w:rsid w:val="0ECC56F6"/>
    <w:rsid w:val="0ED32AA5"/>
    <w:rsid w:val="0ED50640"/>
    <w:rsid w:val="0ED66C0F"/>
    <w:rsid w:val="0EE1BE6F"/>
    <w:rsid w:val="0EE3DB20"/>
    <w:rsid w:val="0EE508E3"/>
    <w:rsid w:val="0EE7F9EA"/>
    <w:rsid w:val="0EEC53D2"/>
    <w:rsid w:val="0EEF28BC"/>
    <w:rsid w:val="0EF65040"/>
    <w:rsid w:val="0EF786C2"/>
    <w:rsid w:val="0EFFF191"/>
    <w:rsid w:val="0F01B593"/>
    <w:rsid w:val="0F136037"/>
    <w:rsid w:val="0F1ABDE0"/>
    <w:rsid w:val="0F1BA629"/>
    <w:rsid w:val="0F1EEFE2"/>
    <w:rsid w:val="0F2388DC"/>
    <w:rsid w:val="0F277E82"/>
    <w:rsid w:val="0F2D524F"/>
    <w:rsid w:val="0F322695"/>
    <w:rsid w:val="0F360C8C"/>
    <w:rsid w:val="0F39B476"/>
    <w:rsid w:val="0F3EE8A6"/>
    <w:rsid w:val="0F4365FA"/>
    <w:rsid w:val="0F44E9B1"/>
    <w:rsid w:val="0F4DA5E0"/>
    <w:rsid w:val="0F4E8FCF"/>
    <w:rsid w:val="0F51FF95"/>
    <w:rsid w:val="0F577B15"/>
    <w:rsid w:val="0F5993EB"/>
    <w:rsid w:val="0F5B45B8"/>
    <w:rsid w:val="0F5CD3E3"/>
    <w:rsid w:val="0F5F2501"/>
    <w:rsid w:val="0F62F53C"/>
    <w:rsid w:val="0F64FDD7"/>
    <w:rsid w:val="0F6A053C"/>
    <w:rsid w:val="0F6C500A"/>
    <w:rsid w:val="0F6D3C14"/>
    <w:rsid w:val="0F7F6997"/>
    <w:rsid w:val="0F7FB8F5"/>
    <w:rsid w:val="0F825084"/>
    <w:rsid w:val="0F82881A"/>
    <w:rsid w:val="0F8478AD"/>
    <w:rsid w:val="0F84933F"/>
    <w:rsid w:val="0F8D9AB9"/>
    <w:rsid w:val="0F8E2CAC"/>
    <w:rsid w:val="0F8EA03A"/>
    <w:rsid w:val="0F97B646"/>
    <w:rsid w:val="0F99EBFE"/>
    <w:rsid w:val="0F9DC275"/>
    <w:rsid w:val="0F9E2961"/>
    <w:rsid w:val="0F9EE270"/>
    <w:rsid w:val="0FA2F031"/>
    <w:rsid w:val="0FA8AB85"/>
    <w:rsid w:val="0FAB2CB9"/>
    <w:rsid w:val="0FAFED84"/>
    <w:rsid w:val="0FB3435B"/>
    <w:rsid w:val="0FB38521"/>
    <w:rsid w:val="0FB63551"/>
    <w:rsid w:val="0FB80663"/>
    <w:rsid w:val="0FBCCDCC"/>
    <w:rsid w:val="0FBD0D52"/>
    <w:rsid w:val="0FC1D8B8"/>
    <w:rsid w:val="0FC38E61"/>
    <w:rsid w:val="0FC8E85D"/>
    <w:rsid w:val="0FCD2D08"/>
    <w:rsid w:val="0FD041A0"/>
    <w:rsid w:val="0FD0B465"/>
    <w:rsid w:val="0FD698D5"/>
    <w:rsid w:val="0FD803B7"/>
    <w:rsid w:val="0FDB2E1B"/>
    <w:rsid w:val="0FDC1241"/>
    <w:rsid w:val="0FE33C7F"/>
    <w:rsid w:val="0FE3575F"/>
    <w:rsid w:val="0FEA3B79"/>
    <w:rsid w:val="0FEBF92D"/>
    <w:rsid w:val="0FEDFAA2"/>
    <w:rsid w:val="0FEF5E92"/>
    <w:rsid w:val="0FEF96AC"/>
    <w:rsid w:val="0FF13FA2"/>
    <w:rsid w:val="0FF33C81"/>
    <w:rsid w:val="0FF4C03D"/>
    <w:rsid w:val="0FF54545"/>
    <w:rsid w:val="0FF66036"/>
    <w:rsid w:val="0FF7020D"/>
    <w:rsid w:val="0FFA3E15"/>
    <w:rsid w:val="0FFC8E75"/>
    <w:rsid w:val="1003F334"/>
    <w:rsid w:val="100469F0"/>
    <w:rsid w:val="1008E38F"/>
    <w:rsid w:val="100A9332"/>
    <w:rsid w:val="1014F8CB"/>
    <w:rsid w:val="101BD77F"/>
    <w:rsid w:val="102052F0"/>
    <w:rsid w:val="1022EFE5"/>
    <w:rsid w:val="10237909"/>
    <w:rsid w:val="1025CA4E"/>
    <w:rsid w:val="1027C57E"/>
    <w:rsid w:val="102CDF1B"/>
    <w:rsid w:val="102E4A96"/>
    <w:rsid w:val="102ED1EA"/>
    <w:rsid w:val="10368C95"/>
    <w:rsid w:val="1039302F"/>
    <w:rsid w:val="103C136E"/>
    <w:rsid w:val="103C8C0D"/>
    <w:rsid w:val="10415C07"/>
    <w:rsid w:val="1049EC4D"/>
    <w:rsid w:val="104A9C99"/>
    <w:rsid w:val="104AF93C"/>
    <w:rsid w:val="104B4A47"/>
    <w:rsid w:val="104DC49F"/>
    <w:rsid w:val="104F28E8"/>
    <w:rsid w:val="10548F65"/>
    <w:rsid w:val="10562833"/>
    <w:rsid w:val="10580099"/>
    <w:rsid w:val="1058571F"/>
    <w:rsid w:val="1058BD01"/>
    <w:rsid w:val="105B33C2"/>
    <w:rsid w:val="105C6797"/>
    <w:rsid w:val="1062DC78"/>
    <w:rsid w:val="1067DD29"/>
    <w:rsid w:val="106CB98D"/>
    <w:rsid w:val="1074F547"/>
    <w:rsid w:val="10770133"/>
    <w:rsid w:val="107B4CA3"/>
    <w:rsid w:val="107B81A4"/>
    <w:rsid w:val="107C80C6"/>
    <w:rsid w:val="107C9ABA"/>
    <w:rsid w:val="10819D01"/>
    <w:rsid w:val="1084FC94"/>
    <w:rsid w:val="108A6151"/>
    <w:rsid w:val="108E130D"/>
    <w:rsid w:val="108EEE0E"/>
    <w:rsid w:val="108F032D"/>
    <w:rsid w:val="10927829"/>
    <w:rsid w:val="1092BEC3"/>
    <w:rsid w:val="1095A2F5"/>
    <w:rsid w:val="1095D9E3"/>
    <w:rsid w:val="109CFF92"/>
    <w:rsid w:val="10AE5FBB"/>
    <w:rsid w:val="10B41768"/>
    <w:rsid w:val="10B6D424"/>
    <w:rsid w:val="10B7F38C"/>
    <w:rsid w:val="10B914C9"/>
    <w:rsid w:val="10BC8682"/>
    <w:rsid w:val="10BE580C"/>
    <w:rsid w:val="10BE9397"/>
    <w:rsid w:val="10C3FD2B"/>
    <w:rsid w:val="10C47F08"/>
    <w:rsid w:val="10CC2F8D"/>
    <w:rsid w:val="10CC34FC"/>
    <w:rsid w:val="10CE4110"/>
    <w:rsid w:val="10CF9C5E"/>
    <w:rsid w:val="10D0BADF"/>
    <w:rsid w:val="10D348D5"/>
    <w:rsid w:val="10D3DE7F"/>
    <w:rsid w:val="10DC6570"/>
    <w:rsid w:val="10DD4E7A"/>
    <w:rsid w:val="10DDFE78"/>
    <w:rsid w:val="10E00E19"/>
    <w:rsid w:val="10E1AAE0"/>
    <w:rsid w:val="10E1D4D0"/>
    <w:rsid w:val="10E38FC6"/>
    <w:rsid w:val="10E63C58"/>
    <w:rsid w:val="10E7A5DB"/>
    <w:rsid w:val="10E97641"/>
    <w:rsid w:val="10EB2A18"/>
    <w:rsid w:val="10EC8701"/>
    <w:rsid w:val="10ED0D8C"/>
    <w:rsid w:val="10EE567C"/>
    <w:rsid w:val="10EFB8FC"/>
    <w:rsid w:val="10F079F1"/>
    <w:rsid w:val="10F4D281"/>
    <w:rsid w:val="10F54A85"/>
    <w:rsid w:val="10F9E8E0"/>
    <w:rsid w:val="10FC224C"/>
    <w:rsid w:val="10FE780E"/>
    <w:rsid w:val="10FEA65D"/>
    <w:rsid w:val="11009B37"/>
    <w:rsid w:val="110475C2"/>
    <w:rsid w:val="110720B1"/>
    <w:rsid w:val="1109467F"/>
    <w:rsid w:val="110EB6CD"/>
    <w:rsid w:val="1110AED2"/>
    <w:rsid w:val="1110FA8B"/>
    <w:rsid w:val="11130058"/>
    <w:rsid w:val="1113D29B"/>
    <w:rsid w:val="1114DE12"/>
    <w:rsid w:val="11151854"/>
    <w:rsid w:val="1116EA8F"/>
    <w:rsid w:val="1119D47D"/>
    <w:rsid w:val="111B88AA"/>
    <w:rsid w:val="111DE504"/>
    <w:rsid w:val="111E5004"/>
    <w:rsid w:val="11227EA5"/>
    <w:rsid w:val="1124D2EF"/>
    <w:rsid w:val="112688E7"/>
    <w:rsid w:val="1128DCE4"/>
    <w:rsid w:val="112B9A9B"/>
    <w:rsid w:val="112CE0ED"/>
    <w:rsid w:val="112D8C0D"/>
    <w:rsid w:val="112E7FD8"/>
    <w:rsid w:val="1132CD2F"/>
    <w:rsid w:val="11334A7A"/>
    <w:rsid w:val="1133E348"/>
    <w:rsid w:val="113FCE39"/>
    <w:rsid w:val="11464B83"/>
    <w:rsid w:val="11468895"/>
    <w:rsid w:val="114C6717"/>
    <w:rsid w:val="114D4DA7"/>
    <w:rsid w:val="114E7B16"/>
    <w:rsid w:val="11525379"/>
    <w:rsid w:val="11570B64"/>
    <w:rsid w:val="115C6728"/>
    <w:rsid w:val="115CAA5E"/>
    <w:rsid w:val="115DA4DC"/>
    <w:rsid w:val="116310E1"/>
    <w:rsid w:val="116BD17D"/>
    <w:rsid w:val="116F40D9"/>
    <w:rsid w:val="11702ECE"/>
    <w:rsid w:val="1180934A"/>
    <w:rsid w:val="1183BE43"/>
    <w:rsid w:val="1186DA4C"/>
    <w:rsid w:val="11881F51"/>
    <w:rsid w:val="119148E7"/>
    <w:rsid w:val="11963FAA"/>
    <w:rsid w:val="119950F0"/>
    <w:rsid w:val="119A3528"/>
    <w:rsid w:val="119B345A"/>
    <w:rsid w:val="119E55D1"/>
    <w:rsid w:val="119F4E7E"/>
    <w:rsid w:val="11A143C5"/>
    <w:rsid w:val="11A7000A"/>
    <w:rsid w:val="11A8E8B2"/>
    <w:rsid w:val="11AC3FDF"/>
    <w:rsid w:val="11B0C92C"/>
    <w:rsid w:val="11B1E4AF"/>
    <w:rsid w:val="11B599E7"/>
    <w:rsid w:val="11B5A3B5"/>
    <w:rsid w:val="11B6AC0D"/>
    <w:rsid w:val="11B8D72E"/>
    <w:rsid w:val="11BDBD95"/>
    <w:rsid w:val="11BE7E5B"/>
    <w:rsid w:val="11BF1E42"/>
    <w:rsid w:val="11C20B2D"/>
    <w:rsid w:val="11C319C9"/>
    <w:rsid w:val="11C36992"/>
    <w:rsid w:val="11C52619"/>
    <w:rsid w:val="11C8C49B"/>
    <w:rsid w:val="11C8D634"/>
    <w:rsid w:val="11C9158D"/>
    <w:rsid w:val="11D089A2"/>
    <w:rsid w:val="11D3BAB5"/>
    <w:rsid w:val="11D47318"/>
    <w:rsid w:val="11DC7A1E"/>
    <w:rsid w:val="11DD28E3"/>
    <w:rsid w:val="11EC65A5"/>
    <w:rsid w:val="11EDE245"/>
    <w:rsid w:val="11F12E53"/>
    <w:rsid w:val="11F5CCF8"/>
    <w:rsid w:val="11F7734C"/>
    <w:rsid w:val="11F837F8"/>
    <w:rsid w:val="11FBC818"/>
    <w:rsid w:val="11FCE3F8"/>
    <w:rsid w:val="11FDAE65"/>
    <w:rsid w:val="11FE1F92"/>
    <w:rsid w:val="12014EE3"/>
    <w:rsid w:val="12052256"/>
    <w:rsid w:val="12065D3E"/>
    <w:rsid w:val="1206722A"/>
    <w:rsid w:val="120B693A"/>
    <w:rsid w:val="1216EF19"/>
    <w:rsid w:val="1216EFAE"/>
    <w:rsid w:val="1218998B"/>
    <w:rsid w:val="1218B568"/>
    <w:rsid w:val="121CA9CF"/>
    <w:rsid w:val="12234ECE"/>
    <w:rsid w:val="1223F590"/>
    <w:rsid w:val="1227EE5C"/>
    <w:rsid w:val="1228FD9E"/>
    <w:rsid w:val="122B3B06"/>
    <w:rsid w:val="12340B9D"/>
    <w:rsid w:val="12359E5D"/>
    <w:rsid w:val="123992B2"/>
    <w:rsid w:val="123D3254"/>
    <w:rsid w:val="12443E84"/>
    <w:rsid w:val="1245C480"/>
    <w:rsid w:val="124A6267"/>
    <w:rsid w:val="124BDB74"/>
    <w:rsid w:val="12525EA2"/>
    <w:rsid w:val="1255BC62"/>
    <w:rsid w:val="125A2BA7"/>
    <w:rsid w:val="125D457A"/>
    <w:rsid w:val="126054EC"/>
    <w:rsid w:val="12623BA5"/>
    <w:rsid w:val="12695FAE"/>
    <w:rsid w:val="126A27A5"/>
    <w:rsid w:val="126BBBE3"/>
    <w:rsid w:val="126C3760"/>
    <w:rsid w:val="1274549A"/>
    <w:rsid w:val="12783A8A"/>
    <w:rsid w:val="1278DA8E"/>
    <w:rsid w:val="127C7A59"/>
    <w:rsid w:val="12880A5F"/>
    <w:rsid w:val="12890FB3"/>
    <w:rsid w:val="12899772"/>
    <w:rsid w:val="1289BF26"/>
    <w:rsid w:val="128A7F0F"/>
    <w:rsid w:val="128B0DD0"/>
    <w:rsid w:val="128ECE21"/>
    <w:rsid w:val="12926E54"/>
    <w:rsid w:val="1293EF35"/>
    <w:rsid w:val="1294E068"/>
    <w:rsid w:val="129AFCA4"/>
    <w:rsid w:val="129C2232"/>
    <w:rsid w:val="12A190FC"/>
    <w:rsid w:val="12A574A7"/>
    <w:rsid w:val="12A58FA3"/>
    <w:rsid w:val="12A5E91C"/>
    <w:rsid w:val="12AABC34"/>
    <w:rsid w:val="12B14783"/>
    <w:rsid w:val="12B3C53D"/>
    <w:rsid w:val="12B5775B"/>
    <w:rsid w:val="12B7AEDB"/>
    <w:rsid w:val="12BC63CE"/>
    <w:rsid w:val="12BDB0B3"/>
    <w:rsid w:val="12BDD446"/>
    <w:rsid w:val="12C0B312"/>
    <w:rsid w:val="12C0F49B"/>
    <w:rsid w:val="12C1F958"/>
    <w:rsid w:val="12C53C6C"/>
    <w:rsid w:val="12C576B8"/>
    <w:rsid w:val="12C665D9"/>
    <w:rsid w:val="12C7B172"/>
    <w:rsid w:val="12CA8F93"/>
    <w:rsid w:val="12CC1FA4"/>
    <w:rsid w:val="12D028EC"/>
    <w:rsid w:val="12D44BEF"/>
    <w:rsid w:val="12D7A1D9"/>
    <w:rsid w:val="12D8655B"/>
    <w:rsid w:val="12D9652A"/>
    <w:rsid w:val="12DABE15"/>
    <w:rsid w:val="12DB9B07"/>
    <w:rsid w:val="12DC328C"/>
    <w:rsid w:val="12E522A3"/>
    <w:rsid w:val="12E7A6D1"/>
    <w:rsid w:val="12EC1B13"/>
    <w:rsid w:val="12ED3AC6"/>
    <w:rsid w:val="12EE2D14"/>
    <w:rsid w:val="12EE3FBE"/>
    <w:rsid w:val="12F159AE"/>
    <w:rsid w:val="12F8AD87"/>
    <w:rsid w:val="12F96324"/>
    <w:rsid w:val="12FD23CD"/>
    <w:rsid w:val="1306B117"/>
    <w:rsid w:val="1309A917"/>
    <w:rsid w:val="130CD617"/>
    <w:rsid w:val="131101CD"/>
    <w:rsid w:val="13162CD8"/>
    <w:rsid w:val="131E9A14"/>
    <w:rsid w:val="131EB85F"/>
    <w:rsid w:val="132C73CE"/>
    <w:rsid w:val="132C9DC5"/>
    <w:rsid w:val="132F5732"/>
    <w:rsid w:val="13308554"/>
    <w:rsid w:val="13308A48"/>
    <w:rsid w:val="13346E43"/>
    <w:rsid w:val="1335FE88"/>
    <w:rsid w:val="1337B1FD"/>
    <w:rsid w:val="133AD1D6"/>
    <w:rsid w:val="133FC7F4"/>
    <w:rsid w:val="1343C259"/>
    <w:rsid w:val="134582DC"/>
    <w:rsid w:val="13471DA8"/>
    <w:rsid w:val="13482D0C"/>
    <w:rsid w:val="1348BF47"/>
    <w:rsid w:val="1348FBA7"/>
    <w:rsid w:val="134C9EF6"/>
    <w:rsid w:val="134EFE68"/>
    <w:rsid w:val="134F2DE6"/>
    <w:rsid w:val="135053D0"/>
    <w:rsid w:val="13520E86"/>
    <w:rsid w:val="1356C183"/>
    <w:rsid w:val="135D19B7"/>
    <w:rsid w:val="13617ED9"/>
    <w:rsid w:val="13660C16"/>
    <w:rsid w:val="136672AC"/>
    <w:rsid w:val="136A7EA1"/>
    <w:rsid w:val="137C2AE3"/>
    <w:rsid w:val="137C8C48"/>
    <w:rsid w:val="137C9A02"/>
    <w:rsid w:val="137DFAE4"/>
    <w:rsid w:val="138037D3"/>
    <w:rsid w:val="13827BFE"/>
    <w:rsid w:val="13865F0D"/>
    <w:rsid w:val="1389DB66"/>
    <w:rsid w:val="138AEE2D"/>
    <w:rsid w:val="138EB090"/>
    <w:rsid w:val="1396A5DE"/>
    <w:rsid w:val="13985300"/>
    <w:rsid w:val="13A1EDDC"/>
    <w:rsid w:val="13AB7CCC"/>
    <w:rsid w:val="13AC2BFF"/>
    <w:rsid w:val="13ADCD43"/>
    <w:rsid w:val="13B0099B"/>
    <w:rsid w:val="13B181CA"/>
    <w:rsid w:val="13B50AB8"/>
    <w:rsid w:val="13C0E5A5"/>
    <w:rsid w:val="13C53682"/>
    <w:rsid w:val="13C7D06D"/>
    <w:rsid w:val="13CD7AA5"/>
    <w:rsid w:val="13CDF88C"/>
    <w:rsid w:val="13CE3B75"/>
    <w:rsid w:val="13D0D384"/>
    <w:rsid w:val="13D53C38"/>
    <w:rsid w:val="13D56313"/>
    <w:rsid w:val="13D7FF0C"/>
    <w:rsid w:val="13DA6D06"/>
    <w:rsid w:val="13DC17D1"/>
    <w:rsid w:val="13E7D026"/>
    <w:rsid w:val="13E87D23"/>
    <w:rsid w:val="13F13AD4"/>
    <w:rsid w:val="13F58416"/>
    <w:rsid w:val="13F8A30C"/>
    <w:rsid w:val="1400A02B"/>
    <w:rsid w:val="14070133"/>
    <w:rsid w:val="140714B7"/>
    <w:rsid w:val="14081E37"/>
    <w:rsid w:val="14103833"/>
    <w:rsid w:val="14149BDD"/>
    <w:rsid w:val="1416DC45"/>
    <w:rsid w:val="1417F327"/>
    <w:rsid w:val="1418BB74"/>
    <w:rsid w:val="141B4CB5"/>
    <w:rsid w:val="141C129F"/>
    <w:rsid w:val="141E1492"/>
    <w:rsid w:val="14243EF1"/>
    <w:rsid w:val="14282EAD"/>
    <w:rsid w:val="142831E4"/>
    <w:rsid w:val="14306C53"/>
    <w:rsid w:val="14346D15"/>
    <w:rsid w:val="14378D36"/>
    <w:rsid w:val="14379572"/>
    <w:rsid w:val="143C0F65"/>
    <w:rsid w:val="143E4CDD"/>
    <w:rsid w:val="1441D157"/>
    <w:rsid w:val="1448792A"/>
    <w:rsid w:val="144B10FE"/>
    <w:rsid w:val="144B32B2"/>
    <w:rsid w:val="144D13CC"/>
    <w:rsid w:val="1451A468"/>
    <w:rsid w:val="1457DF11"/>
    <w:rsid w:val="145A2E1D"/>
    <w:rsid w:val="1464CE92"/>
    <w:rsid w:val="146938B7"/>
    <w:rsid w:val="14693FD5"/>
    <w:rsid w:val="147616B9"/>
    <w:rsid w:val="1476DA99"/>
    <w:rsid w:val="147868AB"/>
    <w:rsid w:val="147F1B90"/>
    <w:rsid w:val="1483A141"/>
    <w:rsid w:val="148437AD"/>
    <w:rsid w:val="1486A227"/>
    <w:rsid w:val="148A6C2E"/>
    <w:rsid w:val="148AE40C"/>
    <w:rsid w:val="148B8929"/>
    <w:rsid w:val="148E2175"/>
    <w:rsid w:val="1491F349"/>
    <w:rsid w:val="1498F42E"/>
    <w:rsid w:val="149938F7"/>
    <w:rsid w:val="149C6C43"/>
    <w:rsid w:val="149E1761"/>
    <w:rsid w:val="149F32B0"/>
    <w:rsid w:val="14A3278E"/>
    <w:rsid w:val="14A384B1"/>
    <w:rsid w:val="14A6C468"/>
    <w:rsid w:val="14A90B22"/>
    <w:rsid w:val="14B189ED"/>
    <w:rsid w:val="14B6CD3F"/>
    <w:rsid w:val="14B7315F"/>
    <w:rsid w:val="14C09A06"/>
    <w:rsid w:val="14D3008C"/>
    <w:rsid w:val="14D46EEB"/>
    <w:rsid w:val="14D497EB"/>
    <w:rsid w:val="14D54C09"/>
    <w:rsid w:val="14D5B76B"/>
    <w:rsid w:val="14D6B503"/>
    <w:rsid w:val="14D8C8C9"/>
    <w:rsid w:val="14D96621"/>
    <w:rsid w:val="14D9EBD3"/>
    <w:rsid w:val="14DAB88E"/>
    <w:rsid w:val="14DE0E81"/>
    <w:rsid w:val="14E33102"/>
    <w:rsid w:val="14E5108B"/>
    <w:rsid w:val="14E6CCEC"/>
    <w:rsid w:val="14E7ED87"/>
    <w:rsid w:val="14E88700"/>
    <w:rsid w:val="14E8F904"/>
    <w:rsid w:val="14EA912F"/>
    <w:rsid w:val="14F3403B"/>
    <w:rsid w:val="14F6F82E"/>
    <w:rsid w:val="14FA6EB1"/>
    <w:rsid w:val="14FD1302"/>
    <w:rsid w:val="150072BE"/>
    <w:rsid w:val="1500A8FE"/>
    <w:rsid w:val="15053548"/>
    <w:rsid w:val="1505EB57"/>
    <w:rsid w:val="15071F1C"/>
    <w:rsid w:val="15077A89"/>
    <w:rsid w:val="15151948"/>
    <w:rsid w:val="1516BE9C"/>
    <w:rsid w:val="1517EAF9"/>
    <w:rsid w:val="15193385"/>
    <w:rsid w:val="151A9F06"/>
    <w:rsid w:val="151D3E34"/>
    <w:rsid w:val="151FA1A0"/>
    <w:rsid w:val="1520055D"/>
    <w:rsid w:val="1521B600"/>
    <w:rsid w:val="152430E0"/>
    <w:rsid w:val="1529E19F"/>
    <w:rsid w:val="152D4ED3"/>
    <w:rsid w:val="152DB5F3"/>
    <w:rsid w:val="152DFDC2"/>
    <w:rsid w:val="15360127"/>
    <w:rsid w:val="15392656"/>
    <w:rsid w:val="1539A78B"/>
    <w:rsid w:val="1545004C"/>
    <w:rsid w:val="1548D4C6"/>
    <w:rsid w:val="1548EF22"/>
    <w:rsid w:val="154BC6AD"/>
    <w:rsid w:val="154E5984"/>
    <w:rsid w:val="154FC060"/>
    <w:rsid w:val="15521447"/>
    <w:rsid w:val="1552403D"/>
    <w:rsid w:val="15527FC4"/>
    <w:rsid w:val="15528CB5"/>
    <w:rsid w:val="1556E542"/>
    <w:rsid w:val="1557CEBA"/>
    <w:rsid w:val="155B6F14"/>
    <w:rsid w:val="155D2332"/>
    <w:rsid w:val="155DFCBD"/>
    <w:rsid w:val="155E95BC"/>
    <w:rsid w:val="155EB89A"/>
    <w:rsid w:val="156080A5"/>
    <w:rsid w:val="15618F53"/>
    <w:rsid w:val="1562FA2A"/>
    <w:rsid w:val="15643DB9"/>
    <w:rsid w:val="1564E615"/>
    <w:rsid w:val="1566B77D"/>
    <w:rsid w:val="1568EC1C"/>
    <w:rsid w:val="156B0892"/>
    <w:rsid w:val="15700A0B"/>
    <w:rsid w:val="1571508C"/>
    <w:rsid w:val="15717196"/>
    <w:rsid w:val="15748832"/>
    <w:rsid w:val="15793D3F"/>
    <w:rsid w:val="157FF4D4"/>
    <w:rsid w:val="1581CFE5"/>
    <w:rsid w:val="1583F3E9"/>
    <w:rsid w:val="1588F33B"/>
    <w:rsid w:val="158B2142"/>
    <w:rsid w:val="158DE392"/>
    <w:rsid w:val="15900872"/>
    <w:rsid w:val="1594310A"/>
    <w:rsid w:val="159607B2"/>
    <w:rsid w:val="159874E8"/>
    <w:rsid w:val="159A6ECF"/>
    <w:rsid w:val="159AF93B"/>
    <w:rsid w:val="159B8E79"/>
    <w:rsid w:val="15A333D5"/>
    <w:rsid w:val="15A41F39"/>
    <w:rsid w:val="15A4249A"/>
    <w:rsid w:val="15A4E122"/>
    <w:rsid w:val="15ABC8BD"/>
    <w:rsid w:val="15AD4686"/>
    <w:rsid w:val="15B1978E"/>
    <w:rsid w:val="15B28938"/>
    <w:rsid w:val="15B33EAD"/>
    <w:rsid w:val="15B3B4CD"/>
    <w:rsid w:val="15B4F07C"/>
    <w:rsid w:val="15B68EE5"/>
    <w:rsid w:val="15B7CA8C"/>
    <w:rsid w:val="15B9CC4E"/>
    <w:rsid w:val="15BBFAC6"/>
    <w:rsid w:val="15BEB9F6"/>
    <w:rsid w:val="15BF4061"/>
    <w:rsid w:val="15C52D75"/>
    <w:rsid w:val="15C946F9"/>
    <w:rsid w:val="15CC12A5"/>
    <w:rsid w:val="15CD609E"/>
    <w:rsid w:val="15D2F112"/>
    <w:rsid w:val="15D471CD"/>
    <w:rsid w:val="15D62722"/>
    <w:rsid w:val="15DC6C4C"/>
    <w:rsid w:val="15DDF922"/>
    <w:rsid w:val="15DFF241"/>
    <w:rsid w:val="15EB5357"/>
    <w:rsid w:val="15EC28C7"/>
    <w:rsid w:val="15EF4082"/>
    <w:rsid w:val="15EFA7F7"/>
    <w:rsid w:val="15F72E70"/>
    <w:rsid w:val="15F74136"/>
    <w:rsid w:val="15F8E26D"/>
    <w:rsid w:val="15F93A1A"/>
    <w:rsid w:val="15FB692B"/>
    <w:rsid w:val="15FC6BED"/>
    <w:rsid w:val="15FCBB64"/>
    <w:rsid w:val="15FD172A"/>
    <w:rsid w:val="15FD4763"/>
    <w:rsid w:val="15FD71B2"/>
    <w:rsid w:val="1600C007"/>
    <w:rsid w:val="1601835B"/>
    <w:rsid w:val="1602A18B"/>
    <w:rsid w:val="16033811"/>
    <w:rsid w:val="1605543C"/>
    <w:rsid w:val="16070AA8"/>
    <w:rsid w:val="1608E2FA"/>
    <w:rsid w:val="160AB1F2"/>
    <w:rsid w:val="160DA9D6"/>
    <w:rsid w:val="16109716"/>
    <w:rsid w:val="16129C6C"/>
    <w:rsid w:val="16161FD4"/>
    <w:rsid w:val="1619A0C0"/>
    <w:rsid w:val="161A033F"/>
    <w:rsid w:val="161A1F3B"/>
    <w:rsid w:val="162F9682"/>
    <w:rsid w:val="16351BA0"/>
    <w:rsid w:val="16395F83"/>
    <w:rsid w:val="163A707F"/>
    <w:rsid w:val="163B110B"/>
    <w:rsid w:val="163B4F15"/>
    <w:rsid w:val="1641161F"/>
    <w:rsid w:val="1646ADBC"/>
    <w:rsid w:val="164A51FF"/>
    <w:rsid w:val="164AFB84"/>
    <w:rsid w:val="164CB49A"/>
    <w:rsid w:val="164CFADC"/>
    <w:rsid w:val="164D6726"/>
    <w:rsid w:val="164E7DA0"/>
    <w:rsid w:val="164F13DC"/>
    <w:rsid w:val="164FD23F"/>
    <w:rsid w:val="16573D7D"/>
    <w:rsid w:val="165A7DAA"/>
    <w:rsid w:val="165D417A"/>
    <w:rsid w:val="165EBADF"/>
    <w:rsid w:val="1660B432"/>
    <w:rsid w:val="1662E110"/>
    <w:rsid w:val="1666DB77"/>
    <w:rsid w:val="166FF37B"/>
    <w:rsid w:val="1674E93A"/>
    <w:rsid w:val="1674EDEC"/>
    <w:rsid w:val="16759C65"/>
    <w:rsid w:val="167C4CC9"/>
    <w:rsid w:val="167D0ECE"/>
    <w:rsid w:val="167F63D4"/>
    <w:rsid w:val="167FA3CC"/>
    <w:rsid w:val="16804815"/>
    <w:rsid w:val="16810CA1"/>
    <w:rsid w:val="1682515B"/>
    <w:rsid w:val="1685D790"/>
    <w:rsid w:val="16860B4F"/>
    <w:rsid w:val="1686B476"/>
    <w:rsid w:val="16926D4D"/>
    <w:rsid w:val="16942030"/>
    <w:rsid w:val="1694E8CD"/>
    <w:rsid w:val="169755F9"/>
    <w:rsid w:val="1697F47B"/>
    <w:rsid w:val="169ACE3A"/>
    <w:rsid w:val="169CC1FF"/>
    <w:rsid w:val="169DFEF4"/>
    <w:rsid w:val="16A3F6AB"/>
    <w:rsid w:val="16A6AFFD"/>
    <w:rsid w:val="16A83851"/>
    <w:rsid w:val="16B1657C"/>
    <w:rsid w:val="16B69EFC"/>
    <w:rsid w:val="16BFD547"/>
    <w:rsid w:val="16C0557E"/>
    <w:rsid w:val="16C5C1E5"/>
    <w:rsid w:val="16CD1A5A"/>
    <w:rsid w:val="16D4EBE6"/>
    <w:rsid w:val="16D5E83B"/>
    <w:rsid w:val="16D864A8"/>
    <w:rsid w:val="16DB6F65"/>
    <w:rsid w:val="16DD2685"/>
    <w:rsid w:val="16E25655"/>
    <w:rsid w:val="16EA5A97"/>
    <w:rsid w:val="16EE372B"/>
    <w:rsid w:val="16EF10FE"/>
    <w:rsid w:val="16F4435A"/>
    <w:rsid w:val="16F466D8"/>
    <w:rsid w:val="16F5C4C3"/>
    <w:rsid w:val="16FB0C57"/>
    <w:rsid w:val="16FB4ED9"/>
    <w:rsid w:val="16FED44F"/>
    <w:rsid w:val="1701260C"/>
    <w:rsid w:val="170526AF"/>
    <w:rsid w:val="1705FF0E"/>
    <w:rsid w:val="17070C29"/>
    <w:rsid w:val="170D2FD3"/>
    <w:rsid w:val="170E359E"/>
    <w:rsid w:val="17131029"/>
    <w:rsid w:val="17132C5E"/>
    <w:rsid w:val="17142FAE"/>
    <w:rsid w:val="17166D9C"/>
    <w:rsid w:val="17168CFE"/>
    <w:rsid w:val="17296BDC"/>
    <w:rsid w:val="172BBF64"/>
    <w:rsid w:val="1733748A"/>
    <w:rsid w:val="1734C70D"/>
    <w:rsid w:val="173BDCC5"/>
    <w:rsid w:val="17421BCE"/>
    <w:rsid w:val="17430953"/>
    <w:rsid w:val="17443402"/>
    <w:rsid w:val="1744EAE6"/>
    <w:rsid w:val="1745A58B"/>
    <w:rsid w:val="1749BCA7"/>
    <w:rsid w:val="174E126F"/>
    <w:rsid w:val="174F5C53"/>
    <w:rsid w:val="174FA30C"/>
    <w:rsid w:val="1750FAB0"/>
    <w:rsid w:val="175119DF"/>
    <w:rsid w:val="1757EE44"/>
    <w:rsid w:val="175A7AEA"/>
    <w:rsid w:val="175B32E5"/>
    <w:rsid w:val="175CE604"/>
    <w:rsid w:val="175F1AD5"/>
    <w:rsid w:val="176191A1"/>
    <w:rsid w:val="1764A2EB"/>
    <w:rsid w:val="176A3C62"/>
    <w:rsid w:val="176D02DC"/>
    <w:rsid w:val="176F374A"/>
    <w:rsid w:val="1771342E"/>
    <w:rsid w:val="17729DA8"/>
    <w:rsid w:val="177484E5"/>
    <w:rsid w:val="17766235"/>
    <w:rsid w:val="177A5759"/>
    <w:rsid w:val="1784BA5E"/>
    <w:rsid w:val="17898658"/>
    <w:rsid w:val="178E5D2D"/>
    <w:rsid w:val="178EC6C4"/>
    <w:rsid w:val="1791D3F9"/>
    <w:rsid w:val="179264E7"/>
    <w:rsid w:val="17947EF0"/>
    <w:rsid w:val="17955DAC"/>
    <w:rsid w:val="17988BC5"/>
    <w:rsid w:val="17991803"/>
    <w:rsid w:val="179AD1E2"/>
    <w:rsid w:val="17A311DF"/>
    <w:rsid w:val="17B13E08"/>
    <w:rsid w:val="17B91D2F"/>
    <w:rsid w:val="17BBD9F4"/>
    <w:rsid w:val="17BFDE61"/>
    <w:rsid w:val="17C0A7E0"/>
    <w:rsid w:val="17C35142"/>
    <w:rsid w:val="17C62905"/>
    <w:rsid w:val="17C675D4"/>
    <w:rsid w:val="17CB7918"/>
    <w:rsid w:val="17CBD7FC"/>
    <w:rsid w:val="17D40B95"/>
    <w:rsid w:val="17D6534E"/>
    <w:rsid w:val="17DB5385"/>
    <w:rsid w:val="17E0CA43"/>
    <w:rsid w:val="17E1A803"/>
    <w:rsid w:val="17E9BBE2"/>
    <w:rsid w:val="17EDA106"/>
    <w:rsid w:val="17EE0536"/>
    <w:rsid w:val="18042379"/>
    <w:rsid w:val="1808DC00"/>
    <w:rsid w:val="180D472B"/>
    <w:rsid w:val="18116432"/>
    <w:rsid w:val="18118C95"/>
    <w:rsid w:val="18154C31"/>
    <w:rsid w:val="1815AF43"/>
    <w:rsid w:val="18185D56"/>
    <w:rsid w:val="181A343D"/>
    <w:rsid w:val="1820E75B"/>
    <w:rsid w:val="1821DBB0"/>
    <w:rsid w:val="182284D7"/>
    <w:rsid w:val="1822CF92"/>
    <w:rsid w:val="18239BA7"/>
    <w:rsid w:val="182EAC68"/>
    <w:rsid w:val="183038DC"/>
    <w:rsid w:val="1835C700"/>
    <w:rsid w:val="18366725"/>
    <w:rsid w:val="1837B6A5"/>
    <w:rsid w:val="18399CD2"/>
    <w:rsid w:val="183A0171"/>
    <w:rsid w:val="184189AB"/>
    <w:rsid w:val="18499B09"/>
    <w:rsid w:val="184E242B"/>
    <w:rsid w:val="18501259"/>
    <w:rsid w:val="1851BA0D"/>
    <w:rsid w:val="18555ED1"/>
    <w:rsid w:val="185DF09F"/>
    <w:rsid w:val="185E861F"/>
    <w:rsid w:val="185EE9CA"/>
    <w:rsid w:val="18604D1F"/>
    <w:rsid w:val="186099D0"/>
    <w:rsid w:val="186393BA"/>
    <w:rsid w:val="18654A69"/>
    <w:rsid w:val="18684AF2"/>
    <w:rsid w:val="186B6637"/>
    <w:rsid w:val="186BBE05"/>
    <w:rsid w:val="186FC452"/>
    <w:rsid w:val="18707BBE"/>
    <w:rsid w:val="187ED72F"/>
    <w:rsid w:val="18821F10"/>
    <w:rsid w:val="18860F2F"/>
    <w:rsid w:val="1887D9EF"/>
    <w:rsid w:val="1888778B"/>
    <w:rsid w:val="1888D8F5"/>
    <w:rsid w:val="188B18EE"/>
    <w:rsid w:val="188B91C1"/>
    <w:rsid w:val="188C85EC"/>
    <w:rsid w:val="188EF902"/>
    <w:rsid w:val="189114B1"/>
    <w:rsid w:val="18933348"/>
    <w:rsid w:val="189407A6"/>
    <w:rsid w:val="18955A8F"/>
    <w:rsid w:val="189657BC"/>
    <w:rsid w:val="18995AEF"/>
    <w:rsid w:val="189B896B"/>
    <w:rsid w:val="18A074E3"/>
    <w:rsid w:val="18A4E0E7"/>
    <w:rsid w:val="18A7E31E"/>
    <w:rsid w:val="18AE6858"/>
    <w:rsid w:val="18B12B43"/>
    <w:rsid w:val="18B52A81"/>
    <w:rsid w:val="18B9169B"/>
    <w:rsid w:val="18B98A53"/>
    <w:rsid w:val="18BB5A03"/>
    <w:rsid w:val="18BF7283"/>
    <w:rsid w:val="18C0F57D"/>
    <w:rsid w:val="18C43D48"/>
    <w:rsid w:val="18C53E7E"/>
    <w:rsid w:val="18C652D9"/>
    <w:rsid w:val="18C7ADD8"/>
    <w:rsid w:val="18C8283E"/>
    <w:rsid w:val="18C8B56F"/>
    <w:rsid w:val="18C8F539"/>
    <w:rsid w:val="18CF88F2"/>
    <w:rsid w:val="18D32BF1"/>
    <w:rsid w:val="18D6E904"/>
    <w:rsid w:val="18D8D408"/>
    <w:rsid w:val="18DFDC5C"/>
    <w:rsid w:val="18E8C7D8"/>
    <w:rsid w:val="18E928D2"/>
    <w:rsid w:val="18ECC466"/>
    <w:rsid w:val="18F1F592"/>
    <w:rsid w:val="18F2F0F5"/>
    <w:rsid w:val="18F48B1B"/>
    <w:rsid w:val="18F5EEAA"/>
    <w:rsid w:val="18FAB5A6"/>
    <w:rsid w:val="18FC8D25"/>
    <w:rsid w:val="18FF572E"/>
    <w:rsid w:val="19030951"/>
    <w:rsid w:val="19056F41"/>
    <w:rsid w:val="190ADC08"/>
    <w:rsid w:val="190B21F8"/>
    <w:rsid w:val="190FC11C"/>
    <w:rsid w:val="19153785"/>
    <w:rsid w:val="19165189"/>
    <w:rsid w:val="1917B584"/>
    <w:rsid w:val="1919A308"/>
    <w:rsid w:val="1925EC86"/>
    <w:rsid w:val="1926EC4C"/>
    <w:rsid w:val="19293D33"/>
    <w:rsid w:val="192ABCF6"/>
    <w:rsid w:val="192C285E"/>
    <w:rsid w:val="192C4D96"/>
    <w:rsid w:val="192C9C02"/>
    <w:rsid w:val="192CFDF5"/>
    <w:rsid w:val="1930B943"/>
    <w:rsid w:val="1934387E"/>
    <w:rsid w:val="193A1401"/>
    <w:rsid w:val="193A775D"/>
    <w:rsid w:val="193A921A"/>
    <w:rsid w:val="193E6D6E"/>
    <w:rsid w:val="193EDB64"/>
    <w:rsid w:val="193F7407"/>
    <w:rsid w:val="1942D8B7"/>
    <w:rsid w:val="1944D3DB"/>
    <w:rsid w:val="19495762"/>
    <w:rsid w:val="1949B409"/>
    <w:rsid w:val="194AAD36"/>
    <w:rsid w:val="194FB206"/>
    <w:rsid w:val="195354B4"/>
    <w:rsid w:val="195A7D1C"/>
    <w:rsid w:val="195BE7A5"/>
    <w:rsid w:val="195E3474"/>
    <w:rsid w:val="19657716"/>
    <w:rsid w:val="1965DEE5"/>
    <w:rsid w:val="1967ABB8"/>
    <w:rsid w:val="19693057"/>
    <w:rsid w:val="196944E3"/>
    <w:rsid w:val="19696C94"/>
    <w:rsid w:val="196A0C5F"/>
    <w:rsid w:val="196AA943"/>
    <w:rsid w:val="196B4B7D"/>
    <w:rsid w:val="196D338D"/>
    <w:rsid w:val="196EEEC6"/>
    <w:rsid w:val="197A164A"/>
    <w:rsid w:val="197B6E8D"/>
    <w:rsid w:val="197F2B92"/>
    <w:rsid w:val="197FBF11"/>
    <w:rsid w:val="19822701"/>
    <w:rsid w:val="19825F28"/>
    <w:rsid w:val="1989503E"/>
    <w:rsid w:val="198E79F4"/>
    <w:rsid w:val="198EB7B1"/>
    <w:rsid w:val="1991E883"/>
    <w:rsid w:val="1994771E"/>
    <w:rsid w:val="1998B2A7"/>
    <w:rsid w:val="199A1C76"/>
    <w:rsid w:val="19A153AD"/>
    <w:rsid w:val="19A44E2E"/>
    <w:rsid w:val="19A8814B"/>
    <w:rsid w:val="19A8E764"/>
    <w:rsid w:val="19AB758F"/>
    <w:rsid w:val="19AB9AC4"/>
    <w:rsid w:val="19B1C45F"/>
    <w:rsid w:val="19BE881D"/>
    <w:rsid w:val="19BEBEB1"/>
    <w:rsid w:val="19C07362"/>
    <w:rsid w:val="19C3E978"/>
    <w:rsid w:val="19C52862"/>
    <w:rsid w:val="19C8AFEF"/>
    <w:rsid w:val="19C9A941"/>
    <w:rsid w:val="19CCFFBD"/>
    <w:rsid w:val="19CF0248"/>
    <w:rsid w:val="19CF15F0"/>
    <w:rsid w:val="19D127CF"/>
    <w:rsid w:val="19DC54C0"/>
    <w:rsid w:val="19DDB642"/>
    <w:rsid w:val="19DF3A21"/>
    <w:rsid w:val="19DFCBCD"/>
    <w:rsid w:val="19E7640E"/>
    <w:rsid w:val="19EC4C98"/>
    <w:rsid w:val="19ED86E0"/>
    <w:rsid w:val="19EFA40B"/>
    <w:rsid w:val="19EFCB8E"/>
    <w:rsid w:val="19F014B0"/>
    <w:rsid w:val="19F1872E"/>
    <w:rsid w:val="19F5CF5A"/>
    <w:rsid w:val="19FB03BB"/>
    <w:rsid w:val="19FC094A"/>
    <w:rsid w:val="19FF0008"/>
    <w:rsid w:val="1A0002B1"/>
    <w:rsid w:val="1A0165C3"/>
    <w:rsid w:val="1A017410"/>
    <w:rsid w:val="1A08DB71"/>
    <w:rsid w:val="1A0A9168"/>
    <w:rsid w:val="1A0C602C"/>
    <w:rsid w:val="1A0E4E3E"/>
    <w:rsid w:val="1A1520E8"/>
    <w:rsid w:val="1A16AAF6"/>
    <w:rsid w:val="1A185880"/>
    <w:rsid w:val="1A19289E"/>
    <w:rsid w:val="1A1B098C"/>
    <w:rsid w:val="1A1CF56A"/>
    <w:rsid w:val="1A1DB3C5"/>
    <w:rsid w:val="1A28ED15"/>
    <w:rsid w:val="1A2EE037"/>
    <w:rsid w:val="1A31D626"/>
    <w:rsid w:val="1A341EAB"/>
    <w:rsid w:val="1A349ECC"/>
    <w:rsid w:val="1A381B9B"/>
    <w:rsid w:val="1A3D4C12"/>
    <w:rsid w:val="1A3E08F7"/>
    <w:rsid w:val="1A3E2F78"/>
    <w:rsid w:val="1A4F0DB7"/>
    <w:rsid w:val="1A54117C"/>
    <w:rsid w:val="1A541968"/>
    <w:rsid w:val="1A57C898"/>
    <w:rsid w:val="1A5FB66D"/>
    <w:rsid w:val="1A67E2E0"/>
    <w:rsid w:val="1A6A32FC"/>
    <w:rsid w:val="1A6EA685"/>
    <w:rsid w:val="1A718A16"/>
    <w:rsid w:val="1A72FE8D"/>
    <w:rsid w:val="1A787C2D"/>
    <w:rsid w:val="1A7BD4C4"/>
    <w:rsid w:val="1A7CF420"/>
    <w:rsid w:val="1A80DC87"/>
    <w:rsid w:val="1A84FF19"/>
    <w:rsid w:val="1A8BDBC5"/>
    <w:rsid w:val="1A918F28"/>
    <w:rsid w:val="1A937702"/>
    <w:rsid w:val="1A949F38"/>
    <w:rsid w:val="1A951494"/>
    <w:rsid w:val="1A98E849"/>
    <w:rsid w:val="1A9E0B1D"/>
    <w:rsid w:val="1AA70A6D"/>
    <w:rsid w:val="1AAE2A9A"/>
    <w:rsid w:val="1AB0E653"/>
    <w:rsid w:val="1AB4F80D"/>
    <w:rsid w:val="1AB6B2E4"/>
    <w:rsid w:val="1AB8055E"/>
    <w:rsid w:val="1ABF65D1"/>
    <w:rsid w:val="1AC55677"/>
    <w:rsid w:val="1AC9696E"/>
    <w:rsid w:val="1ACF0909"/>
    <w:rsid w:val="1AD02C87"/>
    <w:rsid w:val="1AD2CC6A"/>
    <w:rsid w:val="1AD53390"/>
    <w:rsid w:val="1AE39890"/>
    <w:rsid w:val="1AE4ED54"/>
    <w:rsid w:val="1AE7B20A"/>
    <w:rsid w:val="1AE7C769"/>
    <w:rsid w:val="1AE7FB49"/>
    <w:rsid w:val="1AE95E6D"/>
    <w:rsid w:val="1AF4ACED"/>
    <w:rsid w:val="1AF76E66"/>
    <w:rsid w:val="1AF90EA8"/>
    <w:rsid w:val="1AFE42EE"/>
    <w:rsid w:val="1AFEBF9F"/>
    <w:rsid w:val="1B0438B3"/>
    <w:rsid w:val="1B04B520"/>
    <w:rsid w:val="1B064108"/>
    <w:rsid w:val="1B08980B"/>
    <w:rsid w:val="1B0AB702"/>
    <w:rsid w:val="1B0B72B0"/>
    <w:rsid w:val="1B0C779E"/>
    <w:rsid w:val="1B1036BA"/>
    <w:rsid w:val="1B147A1E"/>
    <w:rsid w:val="1B14B789"/>
    <w:rsid w:val="1B14C583"/>
    <w:rsid w:val="1B15D6ED"/>
    <w:rsid w:val="1B17CBCE"/>
    <w:rsid w:val="1B1BE111"/>
    <w:rsid w:val="1B1E103D"/>
    <w:rsid w:val="1B1E1F0A"/>
    <w:rsid w:val="1B23677B"/>
    <w:rsid w:val="1B23885D"/>
    <w:rsid w:val="1B26DC77"/>
    <w:rsid w:val="1B351FA8"/>
    <w:rsid w:val="1B36C16C"/>
    <w:rsid w:val="1B36CEB1"/>
    <w:rsid w:val="1B3720DC"/>
    <w:rsid w:val="1B39DEC9"/>
    <w:rsid w:val="1B3C92C5"/>
    <w:rsid w:val="1B3F104B"/>
    <w:rsid w:val="1B417374"/>
    <w:rsid w:val="1B423000"/>
    <w:rsid w:val="1B42DD99"/>
    <w:rsid w:val="1B46FAEB"/>
    <w:rsid w:val="1B4AC017"/>
    <w:rsid w:val="1B4C243A"/>
    <w:rsid w:val="1B4DA6DF"/>
    <w:rsid w:val="1B4F0E4E"/>
    <w:rsid w:val="1B53A150"/>
    <w:rsid w:val="1B53A36D"/>
    <w:rsid w:val="1B5A2599"/>
    <w:rsid w:val="1B5B7983"/>
    <w:rsid w:val="1B5E280E"/>
    <w:rsid w:val="1B5FEFB6"/>
    <w:rsid w:val="1B645762"/>
    <w:rsid w:val="1B64B104"/>
    <w:rsid w:val="1B66A2DB"/>
    <w:rsid w:val="1B676AB5"/>
    <w:rsid w:val="1B68DC42"/>
    <w:rsid w:val="1B6BCFB3"/>
    <w:rsid w:val="1B6D533A"/>
    <w:rsid w:val="1B6FEAC5"/>
    <w:rsid w:val="1B713D43"/>
    <w:rsid w:val="1B76A92A"/>
    <w:rsid w:val="1B78EB2F"/>
    <w:rsid w:val="1B7981D6"/>
    <w:rsid w:val="1B814E10"/>
    <w:rsid w:val="1B81C7AE"/>
    <w:rsid w:val="1B821526"/>
    <w:rsid w:val="1B82F5CD"/>
    <w:rsid w:val="1B844729"/>
    <w:rsid w:val="1B8585F1"/>
    <w:rsid w:val="1B8B5BF7"/>
    <w:rsid w:val="1B8F0F76"/>
    <w:rsid w:val="1B8F856E"/>
    <w:rsid w:val="1B919FBB"/>
    <w:rsid w:val="1B96530A"/>
    <w:rsid w:val="1B981099"/>
    <w:rsid w:val="1B9A17E9"/>
    <w:rsid w:val="1B9AF9E5"/>
    <w:rsid w:val="1B9BA424"/>
    <w:rsid w:val="1BA0B193"/>
    <w:rsid w:val="1BA64B59"/>
    <w:rsid w:val="1BAC95AA"/>
    <w:rsid w:val="1BAE4DA1"/>
    <w:rsid w:val="1BAF5793"/>
    <w:rsid w:val="1BB4BA28"/>
    <w:rsid w:val="1BB52280"/>
    <w:rsid w:val="1BB860AC"/>
    <w:rsid w:val="1BBE3767"/>
    <w:rsid w:val="1BBF2B01"/>
    <w:rsid w:val="1BC119C1"/>
    <w:rsid w:val="1BC1ECC8"/>
    <w:rsid w:val="1BC8CFCF"/>
    <w:rsid w:val="1BC943B9"/>
    <w:rsid w:val="1BCA6982"/>
    <w:rsid w:val="1BD16A37"/>
    <w:rsid w:val="1BD796C4"/>
    <w:rsid w:val="1BDF4EC5"/>
    <w:rsid w:val="1BE01D88"/>
    <w:rsid w:val="1BE4AB83"/>
    <w:rsid w:val="1BE540CA"/>
    <w:rsid w:val="1BE5D848"/>
    <w:rsid w:val="1BE9A43E"/>
    <w:rsid w:val="1BEB9C9D"/>
    <w:rsid w:val="1BEC9688"/>
    <w:rsid w:val="1BF6E735"/>
    <w:rsid w:val="1BFA03FB"/>
    <w:rsid w:val="1BFA9549"/>
    <w:rsid w:val="1C011F0D"/>
    <w:rsid w:val="1C016771"/>
    <w:rsid w:val="1C07A63B"/>
    <w:rsid w:val="1C07B9E4"/>
    <w:rsid w:val="1C085728"/>
    <w:rsid w:val="1C08843B"/>
    <w:rsid w:val="1C100DC0"/>
    <w:rsid w:val="1C160D71"/>
    <w:rsid w:val="1C19EF10"/>
    <w:rsid w:val="1C202E50"/>
    <w:rsid w:val="1C20A766"/>
    <w:rsid w:val="1C2352C0"/>
    <w:rsid w:val="1C259506"/>
    <w:rsid w:val="1C27D090"/>
    <w:rsid w:val="1C2D5075"/>
    <w:rsid w:val="1C2EEDF7"/>
    <w:rsid w:val="1C31507C"/>
    <w:rsid w:val="1C4916BA"/>
    <w:rsid w:val="1C4BC244"/>
    <w:rsid w:val="1C4F8923"/>
    <w:rsid w:val="1C58C83E"/>
    <w:rsid w:val="1C598B80"/>
    <w:rsid w:val="1C5B8286"/>
    <w:rsid w:val="1C5D2BB7"/>
    <w:rsid w:val="1C634C8C"/>
    <w:rsid w:val="1C65F68D"/>
    <w:rsid w:val="1C6795A9"/>
    <w:rsid w:val="1C67FE04"/>
    <w:rsid w:val="1C6CB812"/>
    <w:rsid w:val="1C6D348C"/>
    <w:rsid w:val="1C6E576F"/>
    <w:rsid w:val="1C787E7F"/>
    <w:rsid w:val="1C7E81FC"/>
    <w:rsid w:val="1C822150"/>
    <w:rsid w:val="1C83D0AD"/>
    <w:rsid w:val="1C87C347"/>
    <w:rsid w:val="1C8EA648"/>
    <w:rsid w:val="1C8F9C0E"/>
    <w:rsid w:val="1C92ACEF"/>
    <w:rsid w:val="1C9BEFCE"/>
    <w:rsid w:val="1C9C5AE5"/>
    <w:rsid w:val="1C9ED975"/>
    <w:rsid w:val="1CA21674"/>
    <w:rsid w:val="1CA366DD"/>
    <w:rsid w:val="1CA47D1F"/>
    <w:rsid w:val="1CA9F880"/>
    <w:rsid w:val="1CB062F8"/>
    <w:rsid w:val="1CB2E587"/>
    <w:rsid w:val="1CB35D67"/>
    <w:rsid w:val="1CB371DF"/>
    <w:rsid w:val="1CB3C024"/>
    <w:rsid w:val="1CB45261"/>
    <w:rsid w:val="1CB99FEC"/>
    <w:rsid w:val="1CBCB344"/>
    <w:rsid w:val="1CBE9C82"/>
    <w:rsid w:val="1CC304FF"/>
    <w:rsid w:val="1CC46D45"/>
    <w:rsid w:val="1CC7F3D4"/>
    <w:rsid w:val="1CCCB8D1"/>
    <w:rsid w:val="1CCFD544"/>
    <w:rsid w:val="1CD2655A"/>
    <w:rsid w:val="1CD5DB9A"/>
    <w:rsid w:val="1CDA2E37"/>
    <w:rsid w:val="1CDA8429"/>
    <w:rsid w:val="1CDC6B57"/>
    <w:rsid w:val="1CDDE701"/>
    <w:rsid w:val="1CDE14D0"/>
    <w:rsid w:val="1CE0A050"/>
    <w:rsid w:val="1CE1AB86"/>
    <w:rsid w:val="1CE5101A"/>
    <w:rsid w:val="1CE52896"/>
    <w:rsid w:val="1CE68982"/>
    <w:rsid w:val="1CE9A5A6"/>
    <w:rsid w:val="1CE9F234"/>
    <w:rsid w:val="1CEAD870"/>
    <w:rsid w:val="1CF02270"/>
    <w:rsid w:val="1CF10DEC"/>
    <w:rsid w:val="1CF1DB10"/>
    <w:rsid w:val="1CF2F1D4"/>
    <w:rsid w:val="1CF6874A"/>
    <w:rsid w:val="1D01BB18"/>
    <w:rsid w:val="1D02EEB4"/>
    <w:rsid w:val="1D07564C"/>
    <w:rsid w:val="1D0A8DAB"/>
    <w:rsid w:val="1D0B6E39"/>
    <w:rsid w:val="1D0C155E"/>
    <w:rsid w:val="1D0E03FB"/>
    <w:rsid w:val="1D0EDEC5"/>
    <w:rsid w:val="1D117B9C"/>
    <w:rsid w:val="1D11C4EC"/>
    <w:rsid w:val="1D16517F"/>
    <w:rsid w:val="1D1AC212"/>
    <w:rsid w:val="1D1BCFD8"/>
    <w:rsid w:val="1D1D21BD"/>
    <w:rsid w:val="1D21C773"/>
    <w:rsid w:val="1D280CB7"/>
    <w:rsid w:val="1D291BC2"/>
    <w:rsid w:val="1D296AE7"/>
    <w:rsid w:val="1D2E53DE"/>
    <w:rsid w:val="1D2EDB17"/>
    <w:rsid w:val="1D2FDB72"/>
    <w:rsid w:val="1D316438"/>
    <w:rsid w:val="1D35337B"/>
    <w:rsid w:val="1D3942CB"/>
    <w:rsid w:val="1D3DB3C0"/>
    <w:rsid w:val="1D3E8A1B"/>
    <w:rsid w:val="1D3F33FA"/>
    <w:rsid w:val="1D4161D7"/>
    <w:rsid w:val="1D4852E4"/>
    <w:rsid w:val="1D491BFA"/>
    <w:rsid w:val="1D4DF5C6"/>
    <w:rsid w:val="1D4E95D7"/>
    <w:rsid w:val="1D4F5160"/>
    <w:rsid w:val="1D522BB4"/>
    <w:rsid w:val="1D55487D"/>
    <w:rsid w:val="1D5B7D12"/>
    <w:rsid w:val="1D5C8466"/>
    <w:rsid w:val="1D5CDED4"/>
    <w:rsid w:val="1D5F28C3"/>
    <w:rsid w:val="1D6177EA"/>
    <w:rsid w:val="1D64FC1B"/>
    <w:rsid w:val="1D66F55F"/>
    <w:rsid w:val="1D671172"/>
    <w:rsid w:val="1D688323"/>
    <w:rsid w:val="1D6F5941"/>
    <w:rsid w:val="1D6F76B0"/>
    <w:rsid w:val="1D736647"/>
    <w:rsid w:val="1D73B96D"/>
    <w:rsid w:val="1D76A08A"/>
    <w:rsid w:val="1D76B502"/>
    <w:rsid w:val="1D76DBA7"/>
    <w:rsid w:val="1D79AB64"/>
    <w:rsid w:val="1D7B7DC7"/>
    <w:rsid w:val="1D7F619D"/>
    <w:rsid w:val="1D81A8A9"/>
    <w:rsid w:val="1D8D0AAD"/>
    <w:rsid w:val="1D8E4D64"/>
    <w:rsid w:val="1D9000D2"/>
    <w:rsid w:val="1D94523E"/>
    <w:rsid w:val="1D94BF47"/>
    <w:rsid w:val="1D964BCC"/>
    <w:rsid w:val="1D9A1CAE"/>
    <w:rsid w:val="1D9A8CC3"/>
    <w:rsid w:val="1D9C9F9B"/>
    <w:rsid w:val="1D9E6E54"/>
    <w:rsid w:val="1D9F5AFE"/>
    <w:rsid w:val="1DA10E23"/>
    <w:rsid w:val="1DA33B22"/>
    <w:rsid w:val="1DA5EC45"/>
    <w:rsid w:val="1DB15294"/>
    <w:rsid w:val="1DB37861"/>
    <w:rsid w:val="1DB425EC"/>
    <w:rsid w:val="1DB6B1A6"/>
    <w:rsid w:val="1DBA7DB2"/>
    <w:rsid w:val="1DBAA4A5"/>
    <w:rsid w:val="1DBF4A26"/>
    <w:rsid w:val="1DBF6848"/>
    <w:rsid w:val="1DC3DFE0"/>
    <w:rsid w:val="1DC56026"/>
    <w:rsid w:val="1DC628E3"/>
    <w:rsid w:val="1DC63862"/>
    <w:rsid w:val="1DC87ECF"/>
    <w:rsid w:val="1DCBF799"/>
    <w:rsid w:val="1DCECA28"/>
    <w:rsid w:val="1DD60026"/>
    <w:rsid w:val="1DD7D6EE"/>
    <w:rsid w:val="1DE22FF5"/>
    <w:rsid w:val="1DE2C693"/>
    <w:rsid w:val="1DE36DA4"/>
    <w:rsid w:val="1DE3C351"/>
    <w:rsid w:val="1DE7F353"/>
    <w:rsid w:val="1DE89F03"/>
    <w:rsid w:val="1DF39441"/>
    <w:rsid w:val="1DF3AD7F"/>
    <w:rsid w:val="1DF4ADFE"/>
    <w:rsid w:val="1DF9D59A"/>
    <w:rsid w:val="1DFECC16"/>
    <w:rsid w:val="1E049EB2"/>
    <w:rsid w:val="1E04F4A5"/>
    <w:rsid w:val="1E086759"/>
    <w:rsid w:val="1E09EB98"/>
    <w:rsid w:val="1E0B7A18"/>
    <w:rsid w:val="1E0D89F5"/>
    <w:rsid w:val="1E0DBBCB"/>
    <w:rsid w:val="1E1123CC"/>
    <w:rsid w:val="1E14070B"/>
    <w:rsid w:val="1E14BEA5"/>
    <w:rsid w:val="1E17A18F"/>
    <w:rsid w:val="1E1C84E4"/>
    <w:rsid w:val="1E1DC631"/>
    <w:rsid w:val="1E207D3A"/>
    <w:rsid w:val="1E237405"/>
    <w:rsid w:val="1E25E1FE"/>
    <w:rsid w:val="1E28B677"/>
    <w:rsid w:val="1E29597D"/>
    <w:rsid w:val="1E2964F8"/>
    <w:rsid w:val="1E297477"/>
    <w:rsid w:val="1E2BE37D"/>
    <w:rsid w:val="1E31E414"/>
    <w:rsid w:val="1E32004D"/>
    <w:rsid w:val="1E3337FE"/>
    <w:rsid w:val="1E3E9D5F"/>
    <w:rsid w:val="1E40CF8A"/>
    <w:rsid w:val="1E47B5C1"/>
    <w:rsid w:val="1E49E753"/>
    <w:rsid w:val="1E4DB686"/>
    <w:rsid w:val="1E52BFCD"/>
    <w:rsid w:val="1E55B0FF"/>
    <w:rsid w:val="1E56074A"/>
    <w:rsid w:val="1E560BBE"/>
    <w:rsid w:val="1E56A392"/>
    <w:rsid w:val="1E5733D0"/>
    <w:rsid w:val="1E5A7757"/>
    <w:rsid w:val="1E5FCDC3"/>
    <w:rsid w:val="1E630433"/>
    <w:rsid w:val="1E6558D4"/>
    <w:rsid w:val="1E65E721"/>
    <w:rsid w:val="1E661D81"/>
    <w:rsid w:val="1E6711F1"/>
    <w:rsid w:val="1E67A5BC"/>
    <w:rsid w:val="1E74B0FC"/>
    <w:rsid w:val="1E7690AF"/>
    <w:rsid w:val="1E7B6970"/>
    <w:rsid w:val="1E7DCDF3"/>
    <w:rsid w:val="1E876243"/>
    <w:rsid w:val="1E886914"/>
    <w:rsid w:val="1E8A5B74"/>
    <w:rsid w:val="1E8BA335"/>
    <w:rsid w:val="1E8E4D07"/>
    <w:rsid w:val="1E989F17"/>
    <w:rsid w:val="1E9C7696"/>
    <w:rsid w:val="1E9CD013"/>
    <w:rsid w:val="1EA9B243"/>
    <w:rsid w:val="1EAB6DBB"/>
    <w:rsid w:val="1EABDA11"/>
    <w:rsid w:val="1EAEFE8A"/>
    <w:rsid w:val="1EB266A9"/>
    <w:rsid w:val="1EB2CE64"/>
    <w:rsid w:val="1EBA1C89"/>
    <w:rsid w:val="1EBFEBED"/>
    <w:rsid w:val="1EC03E4F"/>
    <w:rsid w:val="1EC36C22"/>
    <w:rsid w:val="1ECD0428"/>
    <w:rsid w:val="1ED1C63F"/>
    <w:rsid w:val="1EDB9853"/>
    <w:rsid w:val="1EDF44CE"/>
    <w:rsid w:val="1EE6CFEE"/>
    <w:rsid w:val="1EE928FD"/>
    <w:rsid w:val="1EECD2CD"/>
    <w:rsid w:val="1EED19AB"/>
    <w:rsid w:val="1EEE99B5"/>
    <w:rsid w:val="1EF14ED4"/>
    <w:rsid w:val="1EF6FDAB"/>
    <w:rsid w:val="1EFB03F8"/>
    <w:rsid w:val="1EFB2D21"/>
    <w:rsid w:val="1EFEB100"/>
    <w:rsid w:val="1F018C4C"/>
    <w:rsid w:val="1F0241B5"/>
    <w:rsid w:val="1F02FFC5"/>
    <w:rsid w:val="1F040D0B"/>
    <w:rsid w:val="1F0E16CF"/>
    <w:rsid w:val="1F109B1E"/>
    <w:rsid w:val="1F15951D"/>
    <w:rsid w:val="1F18FD78"/>
    <w:rsid w:val="1F232A23"/>
    <w:rsid w:val="1F243171"/>
    <w:rsid w:val="1F269D00"/>
    <w:rsid w:val="1F28F682"/>
    <w:rsid w:val="1F2B038F"/>
    <w:rsid w:val="1F2E464B"/>
    <w:rsid w:val="1F308C6A"/>
    <w:rsid w:val="1F346CB3"/>
    <w:rsid w:val="1F361AA2"/>
    <w:rsid w:val="1F37BCB9"/>
    <w:rsid w:val="1F3AD4D9"/>
    <w:rsid w:val="1F451E5B"/>
    <w:rsid w:val="1F470BFC"/>
    <w:rsid w:val="1F488D6A"/>
    <w:rsid w:val="1F49AD3E"/>
    <w:rsid w:val="1F519752"/>
    <w:rsid w:val="1F5675A9"/>
    <w:rsid w:val="1F586AC0"/>
    <w:rsid w:val="1F5A0FB3"/>
    <w:rsid w:val="1F5B9B77"/>
    <w:rsid w:val="1F5C9C85"/>
    <w:rsid w:val="1F5CBD7A"/>
    <w:rsid w:val="1F5E65C5"/>
    <w:rsid w:val="1F607BCF"/>
    <w:rsid w:val="1F607F6D"/>
    <w:rsid w:val="1F611BFD"/>
    <w:rsid w:val="1F6199B0"/>
    <w:rsid w:val="1F63B514"/>
    <w:rsid w:val="1F671F84"/>
    <w:rsid w:val="1F67EB74"/>
    <w:rsid w:val="1F692D80"/>
    <w:rsid w:val="1F7073AB"/>
    <w:rsid w:val="1F77A430"/>
    <w:rsid w:val="1F79781C"/>
    <w:rsid w:val="1F79DEA8"/>
    <w:rsid w:val="1F7D11EA"/>
    <w:rsid w:val="1F7E9654"/>
    <w:rsid w:val="1F7FD1B5"/>
    <w:rsid w:val="1F83152E"/>
    <w:rsid w:val="1F8A2519"/>
    <w:rsid w:val="1F8B66EB"/>
    <w:rsid w:val="1F8DF439"/>
    <w:rsid w:val="1F9003B9"/>
    <w:rsid w:val="1F90E46C"/>
    <w:rsid w:val="1F916F6C"/>
    <w:rsid w:val="1F9273EE"/>
    <w:rsid w:val="1F96F661"/>
    <w:rsid w:val="1F983461"/>
    <w:rsid w:val="1F9BAB97"/>
    <w:rsid w:val="1F9D974F"/>
    <w:rsid w:val="1F9EF77B"/>
    <w:rsid w:val="1F9FEA66"/>
    <w:rsid w:val="1FA4B3C1"/>
    <w:rsid w:val="1FAB0EA8"/>
    <w:rsid w:val="1FB12674"/>
    <w:rsid w:val="1FB4238B"/>
    <w:rsid w:val="1FB4CC11"/>
    <w:rsid w:val="1FBF85BB"/>
    <w:rsid w:val="1FC05742"/>
    <w:rsid w:val="1FC0E549"/>
    <w:rsid w:val="1FC34CB4"/>
    <w:rsid w:val="1FC4A884"/>
    <w:rsid w:val="1FC4E559"/>
    <w:rsid w:val="1FC7CB93"/>
    <w:rsid w:val="1FC84E65"/>
    <w:rsid w:val="1FCF3E07"/>
    <w:rsid w:val="1FD30345"/>
    <w:rsid w:val="1FD31E9C"/>
    <w:rsid w:val="1FD949DB"/>
    <w:rsid w:val="1FDA0A7C"/>
    <w:rsid w:val="1FDA90C2"/>
    <w:rsid w:val="1FDE39C8"/>
    <w:rsid w:val="1FE2A9BF"/>
    <w:rsid w:val="1FE359A0"/>
    <w:rsid w:val="1FE8A6ED"/>
    <w:rsid w:val="1FEDCBEF"/>
    <w:rsid w:val="1FEE8B44"/>
    <w:rsid w:val="1FEE9638"/>
    <w:rsid w:val="1FF11BAA"/>
    <w:rsid w:val="1FF294B6"/>
    <w:rsid w:val="1FF35D8E"/>
    <w:rsid w:val="1FF3EA0C"/>
    <w:rsid w:val="1FF47D8D"/>
    <w:rsid w:val="1FF55D48"/>
    <w:rsid w:val="1FF7030C"/>
    <w:rsid w:val="1FF97E12"/>
    <w:rsid w:val="1FFF68E4"/>
    <w:rsid w:val="20002532"/>
    <w:rsid w:val="200083E4"/>
    <w:rsid w:val="2000A067"/>
    <w:rsid w:val="2006FBD8"/>
    <w:rsid w:val="2009664D"/>
    <w:rsid w:val="200A136D"/>
    <w:rsid w:val="200C0877"/>
    <w:rsid w:val="200E903D"/>
    <w:rsid w:val="200F7CA9"/>
    <w:rsid w:val="200FF575"/>
    <w:rsid w:val="20148891"/>
    <w:rsid w:val="2017EE35"/>
    <w:rsid w:val="201C4062"/>
    <w:rsid w:val="201EF5F6"/>
    <w:rsid w:val="201FC456"/>
    <w:rsid w:val="201FC6F4"/>
    <w:rsid w:val="2021A468"/>
    <w:rsid w:val="20268271"/>
    <w:rsid w:val="2026861F"/>
    <w:rsid w:val="202A7BE8"/>
    <w:rsid w:val="202F58A0"/>
    <w:rsid w:val="203081E7"/>
    <w:rsid w:val="20324F7D"/>
    <w:rsid w:val="203568BF"/>
    <w:rsid w:val="20376039"/>
    <w:rsid w:val="203FD9C2"/>
    <w:rsid w:val="20403BFD"/>
    <w:rsid w:val="2040A144"/>
    <w:rsid w:val="2040D8E5"/>
    <w:rsid w:val="2040FB9F"/>
    <w:rsid w:val="204308DA"/>
    <w:rsid w:val="20468531"/>
    <w:rsid w:val="205262D4"/>
    <w:rsid w:val="2054C6D3"/>
    <w:rsid w:val="205B90DA"/>
    <w:rsid w:val="205D9B55"/>
    <w:rsid w:val="205E1F72"/>
    <w:rsid w:val="206265A2"/>
    <w:rsid w:val="2063C38B"/>
    <w:rsid w:val="2064D991"/>
    <w:rsid w:val="2065A916"/>
    <w:rsid w:val="206687C0"/>
    <w:rsid w:val="2069CBCB"/>
    <w:rsid w:val="206B2E96"/>
    <w:rsid w:val="206C2B27"/>
    <w:rsid w:val="206CF13C"/>
    <w:rsid w:val="206F4D48"/>
    <w:rsid w:val="206F80AF"/>
    <w:rsid w:val="20704946"/>
    <w:rsid w:val="20708A6F"/>
    <w:rsid w:val="2070BD5E"/>
    <w:rsid w:val="2077BC7A"/>
    <w:rsid w:val="207AD022"/>
    <w:rsid w:val="20861ADF"/>
    <w:rsid w:val="2086F3EB"/>
    <w:rsid w:val="20870863"/>
    <w:rsid w:val="208A075D"/>
    <w:rsid w:val="208D75D9"/>
    <w:rsid w:val="208EB041"/>
    <w:rsid w:val="208FD75E"/>
    <w:rsid w:val="209CF014"/>
    <w:rsid w:val="209D8B77"/>
    <w:rsid w:val="20A1D8BE"/>
    <w:rsid w:val="20A6E6D6"/>
    <w:rsid w:val="20A95170"/>
    <w:rsid w:val="20AA8BA2"/>
    <w:rsid w:val="20ABBEFA"/>
    <w:rsid w:val="20AC8611"/>
    <w:rsid w:val="20B46EAB"/>
    <w:rsid w:val="20B4709D"/>
    <w:rsid w:val="20BB5B6E"/>
    <w:rsid w:val="20BF9056"/>
    <w:rsid w:val="20C1C53D"/>
    <w:rsid w:val="20C22E97"/>
    <w:rsid w:val="20C2A6D7"/>
    <w:rsid w:val="20C4F8A3"/>
    <w:rsid w:val="20C52C6A"/>
    <w:rsid w:val="20C6C0CC"/>
    <w:rsid w:val="20CA8442"/>
    <w:rsid w:val="20CCD3CE"/>
    <w:rsid w:val="20CEF57A"/>
    <w:rsid w:val="20CF7503"/>
    <w:rsid w:val="20CFE7BC"/>
    <w:rsid w:val="20D0C3DD"/>
    <w:rsid w:val="20D20CE6"/>
    <w:rsid w:val="20D29B50"/>
    <w:rsid w:val="20D97C7C"/>
    <w:rsid w:val="20D9E7DC"/>
    <w:rsid w:val="20DDABE2"/>
    <w:rsid w:val="20E4B282"/>
    <w:rsid w:val="20EA254E"/>
    <w:rsid w:val="20EE9E86"/>
    <w:rsid w:val="20F02280"/>
    <w:rsid w:val="20F2E878"/>
    <w:rsid w:val="20F4B8AE"/>
    <w:rsid w:val="20F8738B"/>
    <w:rsid w:val="20F8CEA9"/>
    <w:rsid w:val="21030653"/>
    <w:rsid w:val="210A7785"/>
    <w:rsid w:val="210ABABA"/>
    <w:rsid w:val="210EEE6B"/>
    <w:rsid w:val="210FED9B"/>
    <w:rsid w:val="21175539"/>
    <w:rsid w:val="21201E33"/>
    <w:rsid w:val="2120545F"/>
    <w:rsid w:val="2123B9F0"/>
    <w:rsid w:val="212536F0"/>
    <w:rsid w:val="21258AFB"/>
    <w:rsid w:val="212B8543"/>
    <w:rsid w:val="212BA0D7"/>
    <w:rsid w:val="21364B6D"/>
    <w:rsid w:val="2138C40B"/>
    <w:rsid w:val="2139E79F"/>
    <w:rsid w:val="213C45A7"/>
    <w:rsid w:val="213D5554"/>
    <w:rsid w:val="213FCF47"/>
    <w:rsid w:val="21424088"/>
    <w:rsid w:val="21447454"/>
    <w:rsid w:val="2144B143"/>
    <w:rsid w:val="21455C8D"/>
    <w:rsid w:val="214C1018"/>
    <w:rsid w:val="214C6B8B"/>
    <w:rsid w:val="214CA245"/>
    <w:rsid w:val="214F9D14"/>
    <w:rsid w:val="21528BAD"/>
    <w:rsid w:val="2154BDCB"/>
    <w:rsid w:val="21560783"/>
    <w:rsid w:val="21582955"/>
    <w:rsid w:val="215C92CB"/>
    <w:rsid w:val="215F1D15"/>
    <w:rsid w:val="21663E0D"/>
    <w:rsid w:val="2167D85F"/>
    <w:rsid w:val="2167F1FC"/>
    <w:rsid w:val="21680E28"/>
    <w:rsid w:val="21681C34"/>
    <w:rsid w:val="216DE53F"/>
    <w:rsid w:val="2170CECB"/>
    <w:rsid w:val="21747119"/>
    <w:rsid w:val="21773D2F"/>
    <w:rsid w:val="217C326B"/>
    <w:rsid w:val="21821B14"/>
    <w:rsid w:val="218D2A83"/>
    <w:rsid w:val="2192FE4D"/>
    <w:rsid w:val="21953CAA"/>
    <w:rsid w:val="21953FF7"/>
    <w:rsid w:val="21999174"/>
    <w:rsid w:val="219B8205"/>
    <w:rsid w:val="219D9842"/>
    <w:rsid w:val="21A2D38E"/>
    <w:rsid w:val="21A4D5BD"/>
    <w:rsid w:val="21A7DAE4"/>
    <w:rsid w:val="21A96F0A"/>
    <w:rsid w:val="21AB48B0"/>
    <w:rsid w:val="21AB5CBD"/>
    <w:rsid w:val="21AD3D1D"/>
    <w:rsid w:val="21B0F996"/>
    <w:rsid w:val="21B5190B"/>
    <w:rsid w:val="21B87841"/>
    <w:rsid w:val="21BF1720"/>
    <w:rsid w:val="21C5C008"/>
    <w:rsid w:val="21CC1336"/>
    <w:rsid w:val="21D074BC"/>
    <w:rsid w:val="21D5678F"/>
    <w:rsid w:val="21D8E288"/>
    <w:rsid w:val="21DA142E"/>
    <w:rsid w:val="21DB6F32"/>
    <w:rsid w:val="21DB7013"/>
    <w:rsid w:val="21DD2F92"/>
    <w:rsid w:val="21E05C59"/>
    <w:rsid w:val="21E1D182"/>
    <w:rsid w:val="21EAA2A7"/>
    <w:rsid w:val="21F29E65"/>
    <w:rsid w:val="21F54E96"/>
    <w:rsid w:val="21F5DBF0"/>
    <w:rsid w:val="21F65A25"/>
    <w:rsid w:val="21F671B4"/>
    <w:rsid w:val="21F7AF54"/>
    <w:rsid w:val="21FA783F"/>
    <w:rsid w:val="21FBBD1D"/>
    <w:rsid w:val="21FEB171"/>
    <w:rsid w:val="22075045"/>
    <w:rsid w:val="2208FF6A"/>
    <w:rsid w:val="22091EFB"/>
    <w:rsid w:val="220956F0"/>
    <w:rsid w:val="220998C4"/>
    <w:rsid w:val="220C2191"/>
    <w:rsid w:val="22107DCF"/>
    <w:rsid w:val="22159D86"/>
    <w:rsid w:val="22188325"/>
    <w:rsid w:val="22196CDB"/>
    <w:rsid w:val="221DF0AF"/>
    <w:rsid w:val="22202B68"/>
    <w:rsid w:val="2220C9BF"/>
    <w:rsid w:val="222FB3DE"/>
    <w:rsid w:val="22320496"/>
    <w:rsid w:val="223592D7"/>
    <w:rsid w:val="223929AD"/>
    <w:rsid w:val="223AF68B"/>
    <w:rsid w:val="223D99A4"/>
    <w:rsid w:val="2248E908"/>
    <w:rsid w:val="2249EEE9"/>
    <w:rsid w:val="224A957B"/>
    <w:rsid w:val="224AB319"/>
    <w:rsid w:val="224CA796"/>
    <w:rsid w:val="224ED4AE"/>
    <w:rsid w:val="22504BD9"/>
    <w:rsid w:val="22585D8B"/>
    <w:rsid w:val="225D69AD"/>
    <w:rsid w:val="2261EB7D"/>
    <w:rsid w:val="2262953E"/>
    <w:rsid w:val="2264BB10"/>
    <w:rsid w:val="226B401B"/>
    <w:rsid w:val="226CB2E4"/>
    <w:rsid w:val="22740415"/>
    <w:rsid w:val="22754091"/>
    <w:rsid w:val="2276CA46"/>
    <w:rsid w:val="227956C5"/>
    <w:rsid w:val="22796E95"/>
    <w:rsid w:val="22797083"/>
    <w:rsid w:val="2280E539"/>
    <w:rsid w:val="228BC172"/>
    <w:rsid w:val="228BC690"/>
    <w:rsid w:val="228C4CA8"/>
    <w:rsid w:val="228E93DF"/>
    <w:rsid w:val="228F5A5F"/>
    <w:rsid w:val="229048EC"/>
    <w:rsid w:val="2291C781"/>
    <w:rsid w:val="2292CCED"/>
    <w:rsid w:val="229467A9"/>
    <w:rsid w:val="229640A3"/>
    <w:rsid w:val="2298202D"/>
    <w:rsid w:val="22999A06"/>
    <w:rsid w:val="2299CAB9"/>
    <w:rsid w:val="229C69D6"/>
    <w:rsid w:val="22A12D78"/>
    <w:rsid w:val="22AC3C0A"/>
    <w:rsid w:val="22AD37BD"/>
    <w:rsid w:val="22B10824"/>
    <w:rsid w:val="22B1526F"/>
    <w:rsid w:val="22B39F7E"/>
    <w:rsid w:val="22B6F157"/>
    <w:rsid w:val="22B81E4B"/>
    <w:rsid w:val="22BCF28E"/>
    <w:rsid w:val="22BD1605"/>
    <w:rsid w:val="22CDF794"/>
    <w:rsid w:val="22CEB527"/>
    <w:rsid w:val="22CEDBC5"/>
    <w:rsid w:val="22D2BE8D"/>
    <w:rsid w:val="22E0CDB7"/>
    <w:rsid w:val="22E3299B"/>
    <w:rsid w:val="22E3C3BE"/>
    <w:rsid w:val="22E5F971"/>
    <w:rsid w:val="22EBB593"/>
    <w:rsid w:val="22EFA8DF"/>
    <w:rsid w:val="22F09410"/>
    <w:rsid w:val="22F15B6C"/>
    <w:rsid w:val="22F20FEB"/>
    <w:rsid w:val="22F89140"/>
    <w:rsid w:val="22FA016F"/>
    <w:rsid w:val="22FA1BC1"/>
    <w:rsid w:val="22FB05FC"/>
    <w:rsid w:val="22FEA2C9"/>
    <w:rsid w:val="2301FF29"/>
    <w:rsid w:val="230F8845"/>
    <w:rsid w:val="2313C7ED"/>
    <w:rsid w:val="2315286C"/>
    <w:rsid w:val="2315631A"/>
    <w:rsid w:val="231615D8"/>
    <w:rsid w:val="231700FC"/>
    <w:rsid w:val="2317C8C8"/>
    <w:rsid w:val="23190660"/>
    <w:rsid w:val="231A1E5E"/>
    <w:rsid w:val="2323D0E0"/>
    <w:rsid w:val="2325A2D3"/>
    <w:rsid w:val="23285CEE"/>
    <w:rsid w:val="232DC6D9"/>
    <w:rsid w:val="2334EB02"/>
    <w:rsid w:val="23380062"/>
    <w:rsid w:val="233851D0"/>
    <w:rsid w:val="233881D9"/>
    <w:rsid w:val="2338F77A"/>
    <w:rsid w:val="2339343E"/>
    <w:rsid w:val="233A0F1B"/>
    <w:rsid w:val="233A137C"/>
    <w:rsid w:val="233D0DC7"/>
    <w:rsid w:val="233DA810"/>
    <w:rsid w:val="2342FF3F"/>
    <w:rsid w:val="2347FB3E"/>
    <w:rsid w:val="23483540"/>
    <w:rsid w:val="234BFD08"/>
    <w:rsid w:val="234D46DB"/>
    <w:rsid w:val="234F07A0"/>
    <w:rsid w:val="234F5E2C"/>
    <w:rsid w:val="235053C5"/>
    <w:rsid w:val="2353CD6A"/>
    <w:rsid w:val="235518CD"/>
    <w:rsid w:val="235681D0"/>
    <w:rsid w:val="2356DC89"/>
    <w:rsid w:val="235ACFD1"/>
    <w:rsid w:val="235B60EC"/>
    <w:rsid w:val="235E04ED"/>
    <w:rsid w:val="23650AA2"/>
    <w:rsid w:val="236A990A"/>
    <w:rsid w:val="236C0AA8"/>
    <w:rsid w:val="236D213B"/>
    <w:rsid w:val="236D862F"/>
    <w:rsid w:val="236D9B14"/>
    <w:rsid w:val="236F21FB"/>
    <w:rsid w:val="23705EEE"/>
    <w:rsid w:val="237159F0"/>
    <w:rsid w:val="23778F37"/>
    <w:rsid w:val="23800B34"/>
    <w:rsid w:val="23844E9B"/>
    <w:rsid w:val="23867A30"/>
    <w:rsid w:val="2386C4EE"/>
    <w:rsid w:val="2387416E"/>
    <w:rsid w:val="2388C2F7"/>
    <w:rsid w:val="238D67DB"/>
    <w:rsid w:val="238E2B03"/>
    <w:rsid w:val="238E940C"/>
    <w:rsid w:val="239085D2"/>
    <w:rsid w:val="239EBBAE"/>
    <w:rsid w:val="239F4775"/>
    <w:rsid w:val="23AAEF3A"/>
    <w:rsid w:val="23AAF22E"/>
    <w:rsid w:val="23ACDF29"/>
    <w:rsid w:val="23AE9E39"/>
    <w:rsid w:val="23B7C0F5"/>
    <w:rsid w:val="23B86DD8"/>
    <w:rsid w:val="23BAAE0C"/>
    <w:rsid w:val="23BB2FF8"/>
    <w:rsid w:val="23BDD53D"/>
    <w:rsid w:val="23BF3045"/>
    <w:rsid w:val="23D665F4"/>
    <w:rsid w:val="23D756DE"/>
    <w:rsid w:val="23D97EEF"/>
    <w:rsid w:val="23E150D4"/>
    <w:rsid w:val="23E23F8E"/>
    <w:rsid w:val="23E2EF19"/>
    <w:rsid w:val="23E44772"/>
    <w:rsid w:val="23E8AEE3"/>
    <w:rsid w:val="23E95990"/>
    <w:rsid w:val="23ECEC17"/>
    <w:rsid w:val="23EEE86A"/>
    <w:rsid w:val="23F74EE9"/>
    <w:rsid w:val="23FAD073"/>
    <w:rsid w:val="23FAF310"/>
    <w:rsid w:val="23FCC7BE"/>
    <w:rsid w:val="23FE3291"/>
    <w:rsid w:val="23FF03CC"/>
    <w:rsid w:val="24054B60"/>
    <w:rsid w:val="24057137"/>
    <w:rsid w:val="24073C1B"/>
    <w:rsid w:val="240BCD9F"/>
    <w:rsid w:val="240DF09E"/>
    <w:rsid w:val="24106BAB"/>
    <w:rsid w:val="24148ECB"/>
    <w:rsid w:val="241EAD83"/>
    <w:rsid w:val="2421F977"/>
    <w:rsid w:val="2422A948"/>
    <w:rsid w:val="2422C5C4"/>
    <w:rsid w:val="2427C91D"/>
    <w:rsid w:val="242910F9"/>
    <w:rsid w:val="2429AD1F"/>
    <w:rsid w:val="2429FDF7"/>
    <w:rsid w:val="242B647F"/>
    <w:rsid w:val="242C8418"/>
    <w:rsid w:val="2430F2EC"/>
    <w:rsid w:val="24312774"/>
    <w:rsid w:val="24321104"/>
    <w:rsid w:val="24329012"/>
    <w:rsid w:val="2435732C"/>
    <w:rsid w:val="2437ABAB"/>
    <w:rsid w:val="244004F9"/>
    <w:rsid w:val="2440D5A0"/>
    <w:rsid w:val="244F3567"/>
    <w:rsid w:val="2451B576"/>
    <w:rsid w:val="2453CAB6"/>
    <w:rsid w:val="2454E53D"/>
    <w:rsid w:val="24553E3D"/>
    <w:rsid w:val="245CD995"/>
    <w:rsid w:val="245EE639"/>
    <w:rsid w:val="245FCACD"/>
    <w:rsid w:val="24603DEB"/>
    <w:rsid w:val="2460FAD0"/>
    <w:rsid w:val="2466F64D"/>
    <w:rsid w:val="246B9C27"/>
    <w:rsid w:val="246D3705"/>
    <w:rsid w:val="2472EA49"/>
    <w:rsid w:val="2474119E"/>
    <w:rsid w:val="24757410"/>
    <w:rsid w:val="2476E43B"/>
    <w:rsid w:val="248027EA"/>
    <w:rsid w:val="2480F892"/>
    <w:rsid w:val="2482B0E1"/>
    <w:rsid w:val="248699FC"/>
    <w:rsid w:val="24874D73"/>
    <w:rsid w:val="2487FFF6"/>
    <w:rsid w:val="2488846F"/>
    <w:rsid w:val="248C17F7"/>
    <w:rsid w:val="2496E571"/>
    <w:rsid w:val="24997D0F"/>
    <w:rsid w:val="249AE464"/>
    <w:rsid w:val="249B96D2"/>
    <w:rsid w:val="249C4742"/>
    <w:rsid w:val="24A26746"/>
    <w:rsid w:val="24A3ABC5"/>
    <w:rsid w:val="24A6F158"/>
    <w:rsid w:val="24AACAE5"/>
    <w:rsid w:val="24AC32C5"/>
    <w:rsid w:val="24AEDE07"/>
    <w:rsid w:val="24B61527"/>
    <w:rsid w:val="24BA89A6"/>
    <w:rsid w:val="24BDD12D"/>
    <w:rsid w:val="24C0B2CB"/>
    <w:rsid w:val="24C30C53"/>
    <w:rsid w:val="24C3B8EC"/>
    <w:rsid w:val="24C52FB4"/>
    <w:rsid w:val="24C5B1D5"/>
    <w:rsid w:val="24D18C10"/>
    <w:rsid w:val="24D5A544"/>
    <w:rsid w:val="24D66FF7"/>
    <w:rsid w:val="24D9F860"/>
    <w:rsid w:val="24DB4E11"/>
    <w:rsid w:val="24DF08B0"/>
    <w:rsid w:val="24E32E08"/>
    <w:rsid w:val="24E39A62"/>
    <w:rsid w:val="24E8729A"/>
    <w:rsid w:val="24ECC462"/>
    <w:rsid w:val="24ED1779"/>
    <w:rsid w:val="24F6A032"/>
    <w:rsid w:val="24FA2934"/>
    <w:rsid w:val="24FBFD27"/>
    <w:rsid w:val="2502ED89"/>
    <w:rsid w:val="2502EFC3"/>
    <w:rsid w:val="2511FE36"/>
    <w:rsid w:val="25135575"/>
    <w:rsid w:val="251397BD"/>
    <w:rsid w:val="2513D04C"/>
    <w:rsid w:val="251724B2"/>
    <w:rsid w:val="2517DF96"/>
    <w:rsid w:val="251AF214"/>
    <w:rsid w:val="251F65C9"/>
    <w:rsid w:val="2526E224"/>
    <w:rsid w:val="2527BF23"/>
    <w:rsid w:val="2528C8D5"/>
    <w:rsid w:val="2539BC39"/>
    <w:rsid w:val="253BCF5E"/>
    <w:rsid w:val="253CE100"/>
    <w:rsid w:val="2548DA35"/>
    <w:rsid w:val="2549EEC3"/>
    <w:rsid w:val="254B5E52"/>
    <w:rsid w:val="254E9658"/>
    <w:rsid w:val="2551C047"/>
    <w:rsid w:val="255263F1"/>
    <w:rsid w:val="255A5126"/>
    <w:rsid w:val="255B959F"/>
    <w:rsid w:val="2560B50D"/>
    <w:rsid w:val="2560E416"/>
    <w:rsid w:val="2562B681"/>
    <w:rsid w:val="256616C1"/>
    <w:rsid w:val="2566E849"/>
    <w:rsid w:val="25688376"/>
    <w:rsid w:val="256E6D13"/>
    <w:rsid w:val="256EE1BA"/>
    <w:rsid w:val="256F0041"/>
    <w:rsid w:val="25765D61"/>
    <w:rsid w:val="2577EE82"/>
    <w:rsid w:val="257A78E2"/>
    <w:rsid w:val="257D7AAF"/>
    <w:rsid w:val="25824EA8"/>
    <w:rsid w:val="258706E6"/>
    <w:rsid w:val="2589EB3D"/>
    <w:rsid w:val="258C0144"/>
    <w:rsid w:val="258F9C94"/>
    <w:rsid w:val="259ACB42"/>
    <w:rsid w:val="259FE133"/>
    <w:rsid w:val="25A54B65"/>
    <w:rsid w:val="25A696F9"/>
    <w:rsid w:val="25ABCBFE"/>
    <w:rsid w:val="25BC783B"/>
    <w:rsid w:val="25C050D6"/>
    <w:rsid w:val="25C20268"/>
    <w:rsid w:val="25C7C41B"/>
    <w:rsid w:val="25C7CF29"/>
    <w:rsid w:val="25C9A6D0"/>
    <w:rsid w:val="25CA57AB"/>
    <w:rsid w:val="25CB33AE"/>
    <w:rsid w:val="25CC95BB"/>
    <w:rsid w:val="25D04456"/>
    <w:rsid w:val="25D18FAB"/>
    <w:rsid w:val="25D25900"/>
    <w:rsid w:val="25D36497"/>
    <w:rsid w:val="25D6185E"/>
    <w:rsid w:val="25D86F04"/>
    <w:rsid w:val="25DA3E68"/>
    <w:rsid w:val="25DA9FA8"/>
    <w:rsid w:val="25E2EE1B"/>
    <w:rsid w:val="25E92133"/>
    <w:rsid w:val="25EACFEF"/>
    <w:rsid w:val="25EB9876"/>
    <w:rsid w:val="25F3D07D"/>
    <w:rsid w:val="25F5BD7C"/>
    <w:rsid w:val="25FA430F"/>
    <w:rsid w:val="260025F0"/>
    <w:rsid w:val="26052222"/>
    <w:rsid w:val="260BE27C"/>
    <w:rsid w:val="26123C2D"/>
    <w:rsid w:val="2615D953"/>
    <w:rsid w:val="2617484C"/>
    <w:rsid w:val="261D65F8"/>
    <w:rsid w:val="261E7371"/>
    <w:rsid w:val="2625C21E"/>
    <w:rsid w:val="262A3D97"/>
    <w:rsid w:val="262AA933"/>
    <w:rsid w:val="262C2B0C"/>
    <w:rsid w:val="262D9BA3"/>
    <w:rsid w:val="262DCADD"/>
    <w:rsid w:val="263124FD"/>
    <w:rsid w:val="2632683C"/>
    <w:rsid w:val="26334CA1"/>
    <w:rsid w:val="2633F23E"/>
    <w:rsid w:val="26342081"/>
    <w:rsid w:val="26345549"/>
    <w:rsid w:val="2637F2DA"/>
    <w:rsid w:val="263AC79F"/>
    <w:rsid w:val="263C6B23"/>
    <w:rsid w:val="263D306A"/>
    <w:rsid w:val="263E9A53"/>
    <w:rsid w:val="2643DB04"/>
    <w:rsid w:val="2645AE57"/>
    <w:rsid w:val="264610DB"/>
    <w:rsid w:val="26474312"/>
    <w:rsid w:val="26496055"/>
    <w:rsid w:val="264CF054"/>
    <w:rsid w:val="264DD4CA"/>
    <w:rsid w:val="264F8648"/>
    <w:rsid w:val="2658A451"/>
    <w:rsid w:val="265EF4E1"/>
    <w:rsid w:val="265F5528"/>
    <w:rsid w:val="26658FA7"/>
    <w:rsid w:val="266E2476"/>
    <w:rsid w:val="267079C6"/>
    <w:rsid w:val="267300E7"/>
    <w:rsid w:val="2677769C"/>
    <w:rsid w:val="26781943"/>
    <w:rsid w:val="267A7C35"/>
    <w:rsid w:val="267AC9D9"/>
    <w:rsid w:val="267AF561"/>
    <w:rsid w:val="267C8E14"/>
    <w:rsid w:val="267DFBB1"/>
    <w:rsid w:val="267EF175"/>
    <w:rsid w:val="2683365D"/>
    <w:rsid w:val="2683DD9F"/>
    <w:rsid w:val="268855A9"/>
    <w:rsid w:val="268B81E6"/>
    <w:rsid w:val="268B884A"/>
    <w:rsid w:val="268BB41C"/>
    <w:rsid w:val="268F991C"/>
    <w:rsid w:val="2692EDBE"/>
    <w:rsid w:val="26961035"/>
    <w:rsid w:val="269B9C98"/>
    <w:rsid w:val="269C8A5E"/>
    <w:rsid w:val="269E0019"/>
    <w:rsid w:val="26A1EBBD"/>
    <w:rsid w:val="26A6D007"/>
    <w:rsid w:val="26B9D2B0"/>
    <w:rsid w:val="26BA4965"/>
    <w:rsid w:val="26BED739"/>
    <w:rsid w:val="26BF87FB"/>
    <w:rsid w:val="26C89056"/>
    <w:rsid w:val="26CBC58F"/>
    <w:rsid w:val="26D0DB6E"/>
    <w:rsid w:val="26D1D846"/>
    <w:rsid w:val="26D57CF4"/>
    <w:rsid w:val="26D5982A"/>
    <w:rsid w:val="26D7CB81"/>
    <w:rsid w:val="26DD36EC"/>
    <w:rsid w:val="26DDA9B1"/>
    <w:rsid w:val="26DEB06C"/>
    <w:rsid w:val="26DF65AD"/>
    <w:rsid w:val="26DF80DD"/>
    <w:rsid w:val="26E1F262"/>
    <w:rsid w:val="26E47891"/>
    <w:rsid w:val="26E48AE4"/>
    <w:rsid w:val="26E519FA"/>
    <w:rsid w:val="26EBC818"/>
    <w:rsid w:val="26ED8159"/>
    <w:rsid w:val="26EDE739"/>
    <w:rsid w:val="26F41036"/>
    <w:rsid w:val="26F511A6"/>
    <w:rsid w:val="26F77148"/>
    <w:rsid w:val="26F9B856"/>
    <w:rsid w:val="26FA9568"/>
    <w:rsid w:val="26FB25A5"/>
    <w:rsid w:val="26FC3327"/>
    <w:rsid w:val="2702233D"/>
    <w:rsid w:val="27034106"/>
    <w:rsid w:val="2708C7C8"/>
    <w:rsid w:val="270ECA23"/>
    <w:rsid w:val="2711EDC1"/>
    <w:rsid w:val="2713909A"/>
    <w:rsid w:val="2713B579"/>
    <w:rsid w:val="2713D554"/>
    <w:rsid w:val="27156C10"/>
    <w:rsid w:val="271CB0F6"/>
    <w:rsid w:val="272022DF"/>
    <w:rsid w:val="27205CE7"/>
    <w:rsid w:val="2720C5A9"/>
    <w:rsid w:val="2723B221"/>
    <w:rsid w:val="272B1243"/>
    <w:rsid w:val="272CF194"/>
    <w:rsid w:val="272E124B"/>
    <w:rsid w:val="272FDAAA"/>
    <w:rsid w:val="2733ABB3"/>
    <w:rsid w:val="2737E44F"/>
    <w:rsid w:val="273E0567"/>
    <w:rsid w:val="2741B5AA"/>
    <w:rsid w:val="2741C290"/>
    <w:rsid w:val="27463223"/>
    <w:rsid w:val="274F9A98"/>
    <w:rsid w:val="274FB679"/>
    <w:rsid w:val="27515840"/>
    <w:rsid w:val="27555A96"/>
    <w:rsid w:val="2756DE9F"/>
    <w:rsid w:val="275861BF"/>
    <w:rsid w:val="27590152"/>
    <w:rsid w:val="27674547"/>
    <w:rsid w:val="27685DBC"/>
    <w:rsid w:val="276ACBDA"/>
    <w:rsid w:val="276B9188"/>
    <w:rsid w:val="276E445B"/>
    <w:rsid w:val="27771626"/>
    <w:rsid w:val="27788449"/>
    <w:rsid w:val="277D327A"/>
    <w:rsid w:val="27808995"/>
    <w:rsid w:val="2782D084"/>
    <w:rsid w:val="27857F63"/>
    <w:rsid w:val="27863386"/>
    <w:rsid w:val="278A3D91"/>
    <w:rsid w:val="278A8205"/>
    <w:rsid w:val="278CD318"/>
    <w:rsid w:val="278D53BD"/>
    <w:rsid w:val="27923A85"/>
    <w:rsid w:val="2797E4B3"/>
    <w:rsid w:val="27995BBA"/>
    <w:rsid w:val="279AD621"/>
    <w:rsid w:val="27A36E6A"/>
    <w:rsid w:val="27A55B78"/>
    <w:rsid w:val="27A8F8F5"/>
    <w:rsid w:val="27AEC61D"/>
    <w:rsid w:val="27AEFA8D"/>
    <w:rsid w:val="27B08B3A"/>
    <w:rsid w:val="27B59322"/>
    <w:rsid w:val="27BB618D"/>
    <w:rsid w:val="27BF1744"/>
    <w:rsid w:val="27C1D191"/>
    <w:rsid w:val="27C469CD"/>
    <w:rsid w:val="27C66D26"/>
    <w:rsid w:val="27C9B752"/>
    <w:rsid w:val="27D206AC"/>
    <w:rsid w:val="27DD5B28"/>
    <w:rsid w:val="27E01E40"/>
    <w:rsid w:val="27E530B6"/>
    <w:rsid w:val="27EEB2E4"/>
    <w:rsid w:val="27F1334B"/>
    <w:rsid w:val="27F307D6"/>
    <w:rsid w:val="27FB0D1C"/>
    <w:rsid w:val="27FE4C40"/>
    <w:rsid w:val="27FE634F"/>
    <w:rsid w:val="27FF0FD2"/>
    <w:rsid w:val="28029966"/>
    <w:rsid w:val="28056BFE"/>
    <w:rsid w:val="2809CCD6"/>
    <w:rsid w:val="280ADE1F"/>
    <w:rsid w:val="280B02DC"/>
    <w:rsid w:val="280BAA7B"/>
    <w:rsid w:val="280E05C4"/>
    <w:rsid w:val="28113D48"/>
    <w:rsid w:val="28132F8F"/>
    <w:rsid w:val="2817BD07"/>
    <w:rsid w:val="2818C8AF"/>
    <w:rsid w:val="281A9636"/>
    <w:rsid w:val="281B02C0"/>
    <w:rsid w:val="281DA830"/>
    <w:rsid w:val="281E8436"/>
    <w:rsid w:val="281E8D6E"/>
    <w:rsid w:val="2820CF5B"/>
    <w:rsid w:val="2824E2BC"/>
    <w:rsid w:val="28272CF7"/>
    <w:rsid w:val="28275247"/>
    <w:rsid w:val="282A07A9"/>
    <w:rsid w:val="282CB514"/>
    <w:rsid w:val="282E9EBC"/>
    <w:rsid w:val="28307995"/>
    <w:rsid w:val="28319C35"/>
    <w:rsid w:val="2831E096"/>
    <w:rsid w:val="2832A93F"/>
    <w:rsid w:val="283A8117"/>
    <w:rsid w:val="283CD8C6"/>
    <w:rsid w:val="2846A880"/>
    <w:rsid w:val="28524332"/>
    <w:rsid w:val="28546690"/>
    <w:rsid w:val="28547846"/>
    <w:rsid w:val="28553947"/>
    <w:rsid w:val="28568609"/>
    <w:rsid w:val="2857F774"/>
    <w:rsid w:val="285AB9D7"/>
    <w:rsid w:val="285BB47C"/>
    <w:rsid w:val="2861A4A8"/>
    <w:rsid w:val="286375FF"/>
    <w:rsid w:val="286F57EE"/>
    <w:rsid w:val="28745869"/>
    <w:rsid w:val="2875CEEA"/>
    <w:rsid w:val="28765898"/>
    <w:rsid w:val="287C5DC4"/>
    <w:rsid w:val="2889BE92"/>
    <w:rsid w:val="288F3E7A"/>
    <w:rsid w:val="289176F1"/>
    <w:rsid w:val="289CA761"/>
    <w:rsid w:val="289D2F71"/>
    <w:rsid w:val="289D4202"/>
    <w:rsid w:val="289FEDF2"/>
    <w:rsid w:val="28A5B02F"/>
    <w:rsid w:val="28A611B1"/>
    <w:rsid w:val="28AB87EF"/>
    <w:rsid w:val="28AD5888"/>
    <w:rsid w:val="28B7A1F2"/>
    <w:rsid w:val="28BFBD71"/>
    <w:rsid w:val="28C576CF"/>
    <w:rsid w:val="28C5EB69"/>
    <w:rsid w:val="28C74F02"/>
    <w:rsid w:val="28C83640"/>
    <w:rsid w:val="28D03CA8"/>
    <w:rsid w:val="28DB0337"/>
    <w:rsid w:val="28DD6208"/>
    <w:rsid w:val="28DEA030"/>
    <w:rsid w:val="28E62DA7"/>
    <w:rsid w:val="28E779E2"/>
    <w:rsid w:val="28EFFDEA"/>
    <w:rsid w:val="28F117F2"/>
    <w:rsid w:val="28F19AAC"/>
    <w:rsid w:val="28F44750"/>
    <w:rsid w:val="28F61C12"/>
    <w:rsid w:val="28F69E68"/>
    <w:rsid w:val="28F6E769"/>
    <w:rsid w:val="28F999EC"/>
    <w:rsid w:val="290063FB"/>
    <w:rsid w:val="290211FE"/>
    <w:rsid w:val="2903A33F"/>
    <w:rsid w:val="290A4E7F"/>
    <w:rsid w:val="2913B127"/>
    <w:rsid w:val="29185839"/>
    <w:rsid w:val="292203E7"/>
    <w:rsid w:val="292C94F1"/>
    <w:rsid w:val="292E6977"/>
    <w:rsid w:val="292FC15D"/>
    <w:rsid w:val="29363357"/>
    <w:rsid w:val="293A1091"/>
    <w:rsid w:val="293B0669"/>
    <w:rsid w:val="293B7C6F"/>
    <w:rsid w:val="293FD89C"/>
    <w:rsid w:val="293FEF0A"/>
    <w:rsid w:val="29404EF5"/>
    <w:rsid w:val="2940EE70"/>
    <w:rsid w:val="2941EEE8"/>
    <w:rsid w:val="29493A22"/>
    <w:rsid w:val="294C671B"/>
    <w:rsid w:val="294CB633"/>
    <w:rsid w:val="29540EE7"/>
    <w:rsid w:val="2954CE78"/>
    <w:rsid w:val="29567B1D"/>
    <w:rsid w:val="295699F1"/>
    <w:rsid w:val="2958245E"/>
    <w:rsid w:val="295A1EA7"/>
    <w:rsid w:val="296118DB"/>
    <w:rsid w:val="2961FD39"/>
    <w:rsid w:val="296334CF"/>
    <w:rsid w:val="29633D7F"/>
    <w:rsid w:val="2965999A"/>
    <w:rsid w:val="2965A009"/>
    <w:rsid w:val="296707CC"/>
    <w:rsid w:val="296B4F09"/>
    <w:rsid w:val="296DD896"/>
    <w:rsid w:val="2975D25E"/>
    <w:rsid w:val="29764392"/>
    <w:rsid w:val="297C7DB0"/>
    <w:rsid w:val="297F2374"/>
    <w:rsid w:val="2980543C"/>
    <w:rsid w:val="29810C80"/>
    <w:rsid w:val="2984CADB"/>
    <w:rsid w:val="2985911B"/>
    <w:rsid w:val="298EB7F1"/>
    <w:rsid w:val="2990C17A"/>
    <w:rsid w:val="2992EAD8"/>
    <w:rsid w:val="299402F0"/>
    <w:rsid w:val="29944DBE"/>
    <w:rsid w:val="2995787E"/>
    <w:rsid w:val="29979884"/>
    <w:rsid w:val="29992430"/>
    <w:rsid w:val="29A1078B"/>
    <w:rsid w:val="29A13440"/>
    <w:rsid w:val="29AFF02F"/>
    <w:rsid w:val="29B5E7F1"/>
    <w:rsid w:val="29B6EF53"/>
    <w:rsid w:val="29B8E0BE"/>
    <w:rsid w:val="29B94256"/>
    <w:rsid w:val="29B95041"/>
    <w:rsid w:val="29BE132F"/>
    <w:rsid w:val="29C1036F"/>
    <w:rsid w:val="29C64658"/>
    <w:rsid w:val="29C78947"/>
    <w:rsid w:val="29C7F1B3"/>
    <w:rsid w:val="29CC46FC"/>
    <w:rsid w:val="29CFC0C6"/>
    <w:rsid w:val="29D44ABC"/>
    <w:rsid w:val="29D677A4"/>
    <w:rsid w:val="29DABE81"/>
    <w:rsid w:val="29DEC034"/>
    <w:rsid w:val="29E3F6B4"/>
    <w:rsid w:val="29EA0221"/>
    <w:rsid w:val="29EBDC8C"/>
    <w:rsid w:val="29ED395A"/>
    <w:rsid w:val="29F21D6B"/>
    <w:rsid w:val="29F50CF1"/>
    <w:rsid w:val="29FCD0EF"/>
    <w:rsid w:val="2A0785E3"/>
    <w:rsid w:val="2A0B497E"/>
    <w:rsid w:val="2A0CB1C6"/>
    <w:rsid w:val="2A12E879"/>
    <w:rsid w:val="2A146A31"/>
    <w:rsid w:val="2A161821"/>
    <w:rsid w:val="2A179FA4"/>
    <w:rsid w:val="2A21BE3B"/>
    <w:rsid w:val="2A225E5F"/>
    <w:rsid w:val="2A226969"/>
    <w:rsid w:val="2A2602F6"/>
    <w:rsid w:val="2A26D075"/>
    <w:rsid w:val="2A26FF3A"/>
    <w:rsid w:val="2A2C1AB8"/>
    <w:rsid w:val="2A2CAF46"/>
    <w:rsid w:val="2A2DA186"/>
    <w:rsid w:val="2A312A14"/>
    <w:rsid w:val="2A32B302"/>
    <w:rsid w:val="2A3581EF"/>
    <w:rsid w:val="2A3938D2"/>
    <w:rsid w:val="2A3DD39C"/>
    <w:rsid w:val="2A41BAD5"/>
    <w:rsid w:val="2A41E450"/>
    <w:rsid w:val="2A467AB3"/>
    <w:rsid w:val="2A4B6E40"/>
    <w:rsid w:val="2A4C05CA"/>
    <w:rsid w:val="2A4E777A"/>
    <w:rsid w:val="2A5DF12D"/>
    <w:rsid w:val="2A61A9EB"/>
    <w:rsid w:val="2A62597A"/>
    <w:rsid w:val="2A6387A5"/>
    <w:rsid w:val="2A64BB18"/>
    <w:rsid w:val="2A698A13"/>
    <w:rsid w:val="2A69EA37"/>
    <w:rsid w:val="2A6B65CB"/>
    <w:rsid w:val="2A723F72"/>
    <w:rsid w:val="2A724D44"/>
    <w:rsid w:val="2A79EF35"/>
    <w:rsid w:val="2A7A137F"/>
    <w:rsid w:val="2A7B15FD"/>
    <w:rsid w:val="2A7CAD78"/>
    <w:rsid w:val="2A7E701F"/>
    <w:rsid w:val="2A829720"/>
    <w:rsid w:val="2A830A71"/>
    <w:rsid w:val="2A83165B"/>
    <w:rsid w:val="2A887128"/>
    <w:rsid w:val="2A88A43A"/>
    <w:rsid w:val="2A890E79"/>
    <w:rsid w:val="2A8A082A"/>
    <w:rsid w:val="2A8F4CD0"/>
    <w:rsid w:val="2A906829"/>
    <w:rsid w:val="2A92014D"/>
    <w:rsid w:val="2A9B7C1F"/>
    <w:rsid w:val="2A9D99A8"/>
    <w:rsid w:val="2AA2E152"/>
    <w:rsid w:val="2AA64D43"/>
    <w:rsid w:val="2AA70C89"/>
    <w:rsid w:val="2AA7495F"/>
    <w:rsid w:val="2AAA70DF"/>
    <w:rsid w:val="2AABAA53"/>
    <w:rsid w:val="2AAF8A89"/>
    <w:rsid w:val="2AB489D8"/>
    <w:rsid w:val="2AB76914"/>
    <w:rsid w:val="2AB81F63"/>
    <w:rsid w:val="2ABA89CF"/>
    <w:rsid w:val="2ABC3F2E"/>
    <w:rsid w:val="2ABE1ED4"/>
    <w:rsid w:val="2ABF87F1"/>
    <w:rsid w:val="2AC06FBC"/>
    <w:rsid w:val="2AC0D3D7"/>
    <w:rsid w:val="2AC17F51"/>
    <w:rsid w:val="2AC327B8"/>
    <w:rsid w:val="2AC370AD"/>
    <w:rsid w:val="2AD58694"/>
    <w:rsid w:val="2AD617B7"/>
    <w:rsid w:val="2AD8A717"/>
    <w:rsid w:val="2AD97398"/>
    <w:rsid w:val="2ADAE511"/>
    <w:rsid w:val="2ADBB296"/>
    <w:rsid w:val="2ADC381E"/>
    <w:rsid w:val="2ADCEACB"/>
    <w:rsid w:val="2ADD74A0"/>
    <w:rsid w:val="2ADDCA5A"/>
    <w:rsid w:val="2AE5559D"/>
    <w:rsid w:val="2AE7FDEA"/>
    <w:rsid w:val="2AE9C965"/>
    <w:rsid w:val="2AEBD61B"/>
    <w:rsid w:val="2AEEC3F6"/>
    <w:rsid w:val="2AEF8D9F"/>
    <w:rsid w:val="2AF0FD8B"/>
    <w:rsid w:val="2AF606DE"/>
    <w:rsid w:val="2AF6FE48"/>
    <w:rsid w:val="2AFB15EE"/>
    <w:rsid w:val="2AFC6E10"/>
    <w:rsid w:val="2B023161"/>
    <w:rsid w:val="2B02D82D"/>
    <w:rsid w:val="2B04BE6E"/>
    <w:rsid w:val="2B0AEAB7"/>
    <w:rsid w:val="2B0E1745"/>
    <w:rsid w:val="2B0F88B5"/>
    <w:rsid w:val="2B11D9BC"/>
    <w:rsid w:val="2B20EC6F"/>
    <w:rsid w:val="2B244448"/>
    <w:rsid w:val="2B257221"/>
    <w:rsid w:val="2B26AAAE"/>
    <w:rsid w:val="2B27C46E"/>
    <w:rsid w:val="2B2DAE0A"/>
    <w:rsid w:val="2B2FC8FA"/>
    <w:rsid w:val="2B35269A"/>
    <w:rsid w:val="2B36273A"/>
    <w:rsid w:val="2B396A72"/>
    <w:rsid w:val="2B3A053D"/>
    <w:rsid w:val="2B3B86DF"/>
    <w:rsid w:val="2B4A4970"/>
    <w:rsid w:val="2B4B895C"/>
    <w:rsid w:val="2B4E3326"/>
    <w:rsid w:val="2B4F48D3"/>
    <w:rsid w:val="2B500245"/>
    <w:rsid w:val="2B508DE9"/>
    <w:rsid w:val="2B56FA2C"/>
    <w:rsid w:val="2B573B38"/>
    <w:rsid w:val="2B5A1965"/>
    <w:rsid w:val="2B5B37D1"/>
    <w:rsid w:val="2B5BD515"/>
    <w:rsid w:val="2B5BE9B3"/>
    <w:rsid w:val="2B5FDC43"/>
    <w:rsid w:val="2B6244D6"/>
    <w:rsid w:val="2B6EF19F"/>
    <w:rsid w:val="2B6F8370"/>
    <w:rsid w:val="2B706D37"/>
    <w:rsid w:val="2B731934"/>
    <w:rsid w:val="2B74E522"/>
    <w:rsid w:val="2B761E99"/>
    <w:rsid w:val="2B771368"/>
    <w:rsid w:val="2B7E4011"/>
    <w:rsid w:val="2B83A72F"/>
    <w:rsid w:val="2B83B657"/>
    <w:rsid w:val="2B8C116A"/>
    <w:rsid w:val="2B90C90F"/>
    <w:rsid w:val="2B918D8A"/>
    <w:rsid w:val="2B9A89DE"/>
    <w:rsid w:val="2BA05005"/>
    <w:rsid w:val="2BA2D7AE"/>
    <w:rsid w:val="2BA46908"/>
    <w:rsid w:val="2BA5A0B5"/>
    <w:rsid w:val="2BA72768"/>
    <w:rsid w:val="2BAD93E0"/>
    <w:rsid w:val="2BB2B20D"/>
    <w:rsid w:val="2BB8A146"/>
    <w:rsid w:val="2BBCE0E6"/>
    <w:rsid w:val="2BBF38D2"/>
    <w:rsid w:val="2BC3E884"/>
    <w:rsid w:val="2BC4F1F1"/>
    <w:rsid w:val="2BCD874C"/>
    <w:rsid w:val="2BCDCA7C"/>
    <w:rsid w:val="2BD25F6A"/>
    <w:rsid w:val="2BD5AE19"/>
    <w:rsid w:val="2BDBE2AF"/>
    <w:rsid w:val="2BE02F50"/>
    <w:rsid w:val="2BE133FC"/>
    <w:rsid w:val="2BE26794"/>
    <w:rsid w:val="2BE545F9"/>
    <w:rsid w:val="2BE5C577"/>
    <w:rsid w:val="2BE932F4"/>
    <w:rsid w:val="2BF2D0D3"/>
    <w:rsid w:val="2BFBE0E4"/>
    <w:rsid w:val="2C014FDF"/>
    <w:rsid w:val="2C0242FD"/>
    <w:rsid w:val="2C0C8E74"/>
    <w:rsid w:val="2C1001AA"/>
    <w:rsid w:val="2C109B06"/>
    <w:rsid w:val="2C11B992"/>
    <w:rsid w:val="2C120C98"/>
    <w:rsid w:val="2C15C445"/>
    <w:rsid w:val="2C168B2B"/>
    <w:rsid w:val="2C1F88F6"/>
    <w:rsid w:val="2C2170FD"/>
    <w:rsid w:val="2C239445"/>
    <w:rsid w:val="2C23BC49"/>
    <w:rsid w:val="2C28484B"/>
    <w:rsid w:val="2C2FCCA7"/>
    <w:rsid w:val="2C310627"/>
    <w:rsid w:val="2C3880AD"/>
    <w:rsid w:val="2C398CAF"/>
    <w:rsid w:val="2C3E0A8E"/>
    <w:rsid w:val="2C407C4C"/>
    <w:rsid w:val="2C47B088"/>
    <w:rsid w:val="2C4869D2"/>
    <w:rsid w:val="2C49A9D5"/>
    <w:rsid w:val="2C4EBC4B"/>
    <w:rsid w:val="2C4F06AA"/>
    <w:rsid w:val="2C51CC47"/>
    <w:rsid w:val="2C5896E2"/>
    <w:rsid w:val="2C5A66E1"/>
    <w:rsid w:val="2C5A6902"/>
    <w:rsid w:val="2C5BA047"/>
    <w:rsid w:val="2C5C00FC"/>
    <w:rsid w:val="2C5D88C7"/>
    <w:rsid w:val="2C6B3EE4"/>
    <w:rsid w:val="2C6D8B1E"/>
    <w:rsid w:val="2C6DAC1C"/>
    <w:rsid w:val="2C72AB48"/>
    <w:rsid w:val="2C748AD2"/>
    <w:rsid w:val="2C75928B"/>
    <w:rsid w:val="2C75C6CF"/>
    <w:rsid w:val="2C7672EC"/>
    <w:rsid w:val="2C7705DE"/>
    <w:rsid w:val="2C7C9E5E"/>
    <w:rsid w:val="2C80E30F"/>
    <w:rsid w:val="2C85C8EF"/>
    <w:rsid w:val="2C873751"/>
    <w:rsid w:val="2C8C0B5C"/>
    <w:rsid w:val="2C8CCDEC"/>
    <w:rsid w:val="2C96A94F"/>
    <w:rsid w:val="2C9AE7CD"/>
    <w:rsid w:val="2C9E6D0F"/>
    <w:rsid w:val="2CA4BDB8"/>
    <w:rsid w:val="2CAC69FC"/>
    <w:rsid w:val="2CAC7FDD"/>
    <w:rsid w:val="2CACBB3B"/>
    <w:rsid w:val="2CAD6EAC"/>
    <w:rsid w:val="2CAF0823"/>
    <w:rsid w:val="2CAFF02B"/>
    <w:rsid w:val="2CB38565"/>
    <w:rsid w:val="2CB38F63"/>
    <w:rsid w:val="2CB444A1"/>
    <w:rsid w:val="2CBA8963"/>
    <w:rsid w:val="2CC2B64A"/>
    <w:rsid w:val="2CCDACEA"/>
    <w:rsid w:val="2CCE2876"/>
    <w:rsid w:val="2CCF01CE"/>
    <w:rsid w:val="2CD109DF"/>
    <w:rsid w:val="2CD339AE"/>
    <w:rsid w:val="2CD587BB"/>
    <w:rsid w:val="2CD71200"/>
    <w:rsid w:val="2CD73714"/>
    <w:rsid w:val="2CD9DC7C"/>
    <w:rsid w:val="2CDC44EB"/>
    <w:rsid w:val="2CDE294B"/>
    <w:rsid w:val="2CF0A92C"/>
    <w:rsid w:val="2CF386BE"/>
    <w:rsid w:val="2CF86B1B"/>
    <w:rsid w:val="2D00F5BF"/>
    <w:rsid w:val="2D07305E"/>
    <w:rsid w:val="2D0A95DA"/>
    <w:rsid w:val="2D10374D"/>
    <w:rsid w:val="2D119B81"/>
    <w:rsid w:val="2D1E7067"/>
    <w:rsid w:val="2D25F762"/>
    <w:rsid w:val="2D2C2F4E"/>
    <w:rsid w:val="2D2E2386"/>
    <w:rsid w:val="2D3203D8"/>
    <w:rsid w:val="2D32D001"/>
    <w:rsid w:val="2D39DF65"/>
    <w:rsid w:val="2D40CE56"/>
    <w:rsid w:val="2D431B13"/>
    <w:rsid w:val="2D435C99"/>
    <w:rsid w:val="2D47B4C0"/>
    <w:rsid w:val="2D49A4B1"/>
    <w:rsid w:val="2D4A4B16"/>
    <w:rsid w:val="2D4C5BDD"/>
    <w:rsid w:val="2D4D71B6"/>
    <w:rsid w:val="2D4F4066"/>
    <w:rsid w:val="2D5141D9"/>
    <w:rsid w:val="2D53188E"/>
    <w:rsid w:val="2D540474"/>
    <w:rsid w:val="2D549BE6"/>
    <w:rsid w:val="2D5BF1FA"/>
    <w:rsid w:val="2D60D168"/>
    <w:rsid w:val="2D670475"/>
    <w:rsid w:val="2D6D54C8"/>
    <w:rsid w:val="2D7069E8"/>
    <w:rsid w:val="2D739DB6"/>
    <w:rsid w:val="2D787FF6"/>
    <w:rsid w:val="2D797EF8"/>
    <w:rsid w:val="2D7CE36B"/>
    <w:rsid w:val="2D7EDC03"/>
    <w:rsid w:val="2D7F5705"/>
    <w:rsid w:val="2D7FD81E"/>
    <w:rsid w:val="2D85A924"/>
    <w:rsid w:val="2D8939C6"/>
    <w:rsid w:val="2D8AA018"/>
    <w:rsid w:val="2D8B9B20"/>
    <w:rsid w:val="2D8CCE32"/>
    <w:rsid w:val="2D92FB56"/>
    <w:rsid w:val="2D952CE3"/>
    <w:rsid w:val="2D9800A2"/>
    <w:rsid w:val="2D983B18"/>
    <w:rsid w:val="2D9E7D98"/>
    <w:rsid w:val="2DAD5F76"/>
    <w:rsid w:val="2DADAC33"/>
    <w:rsid w:val="2DAF2981"/>
    <w:rsid w:val="2DB10797"/>
    <w:rsid w:val="2DB15DFF"/>
    <w:rsid w:val="2DB40677"/>
    <w:rsid w:val="2DB4871D"/>
    <w:rsid w:val="2DB6CAE2"/>
    <w:rsid w:val="2DB727DD"/>
    <w:rsid w:val="2DB7EB57"/>
    <w:rsid w:val="2DBAE087"/>
    <w:rsid w:val="2DBAF02D"/>
    <w:rsid w:val="2DBE281B"/>
    <w:rsid w:val="2DC0AF3B"/>
    <w:rsid w:val="2DC272F2"/>
    <w:rsid w:val="2DC40D09"/>
    <w:rsid w:val="2DC607D5"/>
    <w:rsid w:val="2DC6603C"/>
    <w:rsid w:val="2DCFF2FC"/>
    <w:rsid w:val="2DD199C8"/>
    <w:rsid w:val="2DD21D2B"/>
    <w:rsid w:val="2DD33757"/>
    <w:rsid w:val="2DD6EF01"/>
    <w:rsid w:val="2DDF940B"/>
    <w:rsid w:val="2DE1C0FC"/>
    <w:rsid w:val="2DE3C37B"/>
    <w:rsid w:val="2DE510FF"/>
    <w:rsid w:val="2DE5D25D"/>
    <w:rsid w:val="2DE84CF9"/>
    <w:rsid w:val="2DEC9C5F"/>
    <w:rsid w:val="2DEE8F36"/>
    <w:rsid w:val="2DF13FC5"/>
    <w:rsid w:val="2E01485B"/>
    <w:rsid w:val="2E03FBE7"/>
    <w:rsid w:val="2E0D427A"/>
    <w:rsid w:val="2E0DB18C"/>
    <w:rsid w:val="2E103A4C"/>
    <w:rsid w:val="2E1193B3"/>
    <w:rsid w:val="2E184765"/>
    <w:rsid w:val="2E1C83E4"/>
    <w:rsid w:val="2E1CA067"/>
    <w:rsid w:val="2E1E91F4"/>
    <w:rsid w:val="2E25CD7B"/>
    <w:rsid w:val="2E2C0A44"/>
    <w:rsid w:val="2E2D8A27"/>
    <w:rsid w:val="2E324C74"/>
    <w:rsid w:val="2E33DA09"/>
    <w:rsid w:val="2E38FA8A"/>
    <w:rsid w:val="2E3A9284"/>
    <w:rsid w:val="2E3C13D8"/>
    <w:rsid w:val="2E3EA571"/>
    <w:rsid w:val="2E3FA269"/>
    <w:rsid w:val="2E4256B3"/>
    <w:rsid w:val="2E44F51D"/>
    <w:rsid w:val="2E468445"/>
    <w:rsid w:val="2E47C2A8"/>
    <w:rsid w:val="2E498F32"/>
    <w:rsid w:val="2E49FCCA"/>
    <w:rsid w:val="2E4A157C"/>
    <w:rsid w:val="2E59F1D4"/>
    <w:rsid w:val="2E5A11D1"/>
    <w:rsid w:val="2E5B0F12"/>
    <w:rsid w:val="2E5BF7D1"/>
    <w:rsid w:val="2E6182F7"/>
    <w:rsid w:val="2E66A930"/>
    <w:rsid w:val="2E691259"/>
    <w:rsid w:val="2E6966D3"/>
    <w:rsid w:val="2E6ABDA1"/>
    <w:rsid w:val="2E6EC304"/>
    <w:rsid w:val="2E6F6B74"/>
    <w:rsid w:val="2E7240DF"/>
    <w:rsid w:val="2E72C3B9"/>
    <w:rsid w:val="2E733A41"/>
    <w:rsid w:val="2E7869A5"/>
    <w:rsid w:val="2E7983B8"/>
    <w:rsid w:val="2E7DF12D"/>
    <w:rsid w:val="2E7ED6BA"/>
    <w:rsid w:val="2E82E334"/>
    <w:rsid w:val="2E88404F"/>
    <w:rsid w:val="2E8AD678"/>
    <w:rsid w:val="2E8D5C66"/>
    <w:rsid w:val="2E9111C9"/>
    <w:rsid w:val="2E9D15E8"/>
    <w:rsid w:val="2E9F6813"/>
    <w:rsid w:val="2E9FB81F"/>
    <w:rsid w:val="2EA55EC0"/>
    <w:rsid w:val="2EA6D7E6"/>
    <w:rsid w:val="2EAA09DA"/>
    <w:rsid w:val="2EAAB54F"/>
    <w:rsid w:val="2EB4999F"/>
    <w:rsid w:val="2EBB32C9"/>
    <w:rsid w:val="2EBB6C2D"/>
    <w:rsid w:val="2EBF2E92"/>
    <w:rsid w:val="2EC8B6C4"/>
    <w:rsid w:val="2EC92C83"/>
    <w:rsid w:val="2ECCFD08"/>
    <w:rsid w:val="2ED450C9"/>
    <w:rsid w:val="2ED5A710"/>
    <w:rsid w:val="2ED5E32A"/>
    <w:rsid w:val="2ED9C695"/>
    <w:rsid w:val="2EDAFEE7"/>
    <w:rsid w:val="2EDED0C7"/>
    <w:rsid w:val="2EE3574B"/>
    <w:rsid w:val="2EE35F8C"/>
    <w:rsid w:val="2EE438BB"/>
    <w:rsid w:val="2EE6F47F"/>
    <w:rsid w:val="2EEB348E"/>
    <w:rsid w:val="2EED4A2E"/>
    <w:rsid w:val="2EEE375A"/>
    <w:rsid w:val="2EEFDB4D"/>
    <w:rsid w:val="2EF0E51A"/>
    <w:rsid w:val="2EFA88FF"/>
    <w:rsid w:val="2EFAD59C"/>
    <w:rsid w:val="2F043D24"/>
    <w:rsid w:val="2F04B77F"/>
    <w:rsid w:val="2F07036B"/>
    <w:rsid w:val="2F0794B1"/>
    <w:rsid w:val="2F0A03E9"/>
    <w:rsid w:val="2F0A5822"/>
    <w:rsid w:val="2F0A5C20"/>
    <w:rsid w:val="2F0E61DC"/>
    <w:rsid w:val="2F142D91"/>
    <w:rsid w:val="2F19162B"/>
    <w:rsid w:val="2F1BBF95"/>
    <w:rsid w:val="2F1C0E5A"/>
    <w:rsid w:val="2F1C8F0F"/>
    <w:rsid w:val="2F1E6D25"/>
    <w:rsid w:val="2F1EA9F8"/>
    <w:rsid w:val="2F1F8995"/>
    <w:rsid w:val="2F2039A8"/>
    <w:rsid w:val="2F21878B"/>
    <w:rsid w:val="2F23CEF2"/>
    <w:rsid w:val="2F2AE9A7"/>
    <w:rsid w:val="2F2B5D33"/>
    <w:rsid w:val="2F2D365C"/>
    <w:rsid w:val="2F2E2D96"/>
    <w:rsid w:val="2F300F08"/>
    <w:rsid w:val="2F340B79"/>
    <w:rsid w:val="2F385B83"/>
    <w:rsid w:val="2F42D694"/>
    <w:rsid w:val="2F462B4E"/>
    <w:rsid w:val="2F466047"/>
    <w:rsid w:val="2F4CC531"/>
    <w:rsid w:val="2F4CCAF8"/>
    <w:rsid w:val="2F4E6CAD"/>
    <w:rsid w:val="2F4ED205"/>
    <w:rsid w:val="2F522836"/>
    <w:rsid w:val="2F52CC3C"/>
    <w:rsid w:val="2F54115F"/>
    <w:rsid w:val="2F58641C"/>
    <w:rsid w:val="2F5D4FAE"/>
    <w:rsid w:val="2F5EA9F6"/>
    <w:rsid w:val="2F608A4F"/>
    <w:rsid w:val="2F6A75C2"/>
    <w:rsid w:val="2F6AA92E"/>
    <w:rsid w:val="2F6E3288"/>
    <w:rsid w:val="2F6E9E17"/>
    <w:rsid w:val="2F70E508"/>
    <w:rsid w:val="2F7E1F27"/>
    <w:rsid w:val="2F800377"/>
    <w:rsid w:val="2F809E8E"/>
    <w:rsid w:val="2F85F56D"/>
    <w:rsid w:val="2F873E23"/>
    <w:rsid w:val="2F894828"/>
    <w:rsid w:val="2F8D7038"/>
    <w:rsid w:val="2F903FFB"/>
    <w:rsid w:val="2F988015"/>
    <w:rsid w:val="2F98EAFB"/>
    <w:rsid w:val="2F98F26E"/>
    <w:rsid w:val="2F9B13CB"/>
    <w:rsid w:val="2F9BD188"/>
    <w:rsid w:val="2FA19E39"/>
    <w:rsid w:val="2FA2BFB0"/>
    <w:rsid w:val="2FA72E4D"/>
    <w:rsid w:val="2FA9DF0F"/>
    <w:rsid w:val="2FAAE397"/>
    <w:rsid w:val="2FADB619"/>
    <w:rsid w:val="2FB399A3"/>
    <w:rsid w:val="2FB6B5E9"/>
    <w:rsid w:val="2FB7FECB"/>
    <w:rsid w:val="2FB8172F"/>
    <w:rsid w:val="2FB81968"/>
    <w:rsid w:val="2FB8F72B"/>
    <w:rsid w:val="2FC015AC"/>
    <w:rsid w:val="2FC019DB"/>
    <w:rsid w:val="2FC308E7"/>
    <w:rsid w:val="2FC66557"/>
    <w:rsid w:val="2FC6C78C"/>
    <w:rsid w:val="2FCA5E1B"/>
    <w:rsid w:val="2FCAE39E"/>
    <w:rsid w:val="2FD1F564"/>
    <w:rsid w:val="2FD2960E"/>
    <w:rsid w:val="2FD2DE4A"/>
    <w:rsid w:val="2FD33F28"/>
    <w:rsid w:val="2FD41AC3"/>
    <w:rsid w:val="2FD82D49"/>
    <w:rsid w:val="2FDA2145"/>
    <w:rsid w:val="2FDEDBB1"/>
    <w:rsid w:val="2FE0FF79"/>
    <w:rsid w:val="2FE483BF"/>
    <w:rsid w:val="2FE6500B"/>
    <w:rsid w:val="2FED0F11"/>
    <w:rsid w:val="2FF12FEC"/>
    <w:rsid w:val="2FF2D200"/>
    <w:rsid w:val="2FF4182F"/>
    <w:rsid w:val="2FF6BE6D"/>
    <w:rsid w:val="2FFE1D2C"/>
    <w:rsid w:val="2FFF9BF9"/>
    <w:rsid w:val="300138BB"/>
    <w:rsid w:val="30075BAD"/>
    <w:rsid w:val="300AB33A"/>
    <w:rsid w:val="300DDDF7"/>
    <w:rsid w:val="30103435"/>
    <w:rsid w:val="3015A139"/>
    <w:rsid w:val="30171C96"/>
    <w:rsid w:val="30188DD6"/>
    <w:rsid w:val="3019708B"/>
    <w:rsid w:val="301B5E94"/>
    <w:rsid w:val="3021F7B7"/>
    <w:rsid w:val="30222471"/>
    <w:rsid w:val="302273A6"/>
    <w:rsid w:val="3024D983"/>
    <w:rsid w:val="3025AA1B"/>
    <w:rsid w:val="3028E1EC"/>
    <w:rsid w:val="302DA6B2"/>
    <w:rsid w:val="3032B319"/>
    <w:rsid w:val="30361F61"/>
    <w:rsid w:val="303AA772"/>
    <w:rsid w:val="303BEBC4"/>
    <w:rsid w:val="303D0E08"/>
    <w:rsid w:val="303EBC3A"/>
    <w:rsid w:val="303ED278"/>
    <w:rsid w:val="3043809E"/>
    <w:rsid w:val="3043A336"/>
    <w:rsid w:val="3044C581"/>
    <w:rsid w:val="30451AAE"/>
    <w:rsid w:val="30465B7C"/>
    <w:rsid w:val="304A8DB0"/>
    <w:rsid w:val="304C69E4"/>
    <w:rsid w:val="304D475E"/>
    <w:rsid w:val="3053B401"/>
    <w:rsid w:val="3056739C"/>
    <w:rsid w:val="30574BC7"/>
    <w:rsid w:val="305B1349"/>
    <w:rsid w:val="305CB4E2"/>
    <w:rsid w:val="30601D1B"/>
    <w:rsid w:val="30650E95"/>
    <w:rsid w:val="306BF46B"/>
    <w:rsid w:val="306C26C8"/>
    <w:rsid w:val="306E20F4"/>
    <w:rsid w:val="306EAE32"/>
    <w:rsid w:val="307038F1"/>
    <w:rsid w:val="30718167"/>
    <w:rsid w:val="3078D116"/>
    <w:rsid w:val="3078D854"/>
    <w:rsid w:val="3079C52C"/>
    <w:rsid w:val="307A9DFF"/>
    <w:rsid w:val="307CF5F5"/>
    <w:rsid w:val="307D9CC1"/>
    <w:rsid w:val="307F0844"/>
    <w:rsid w:val="3084920C"/>
    <w:rsid w:val="3087FC7A"/>
    <w:rsid w:val="308B861E"/>
    <w:rsid w:val="308D0F12"/>
    <w:rsid w:val="308EDEAA"/>
    <w:rsid w:val="30958264"/>
    <w:rsid w:val="30967090"/>
    <w:rsid w:val="3097557C"/>
    <w:rsid w:val="30989763"/>
    <w:rsid w:val="309BA91E"/>
    <w:rsid w:val="309BCB42"/>
    <w:rsid w:val="30A8E3A8"/>
    <w:rsid w:val="30ADEF86"/>
    <w:rsid w:val="30AF96ED"/>
    <w:rsid w:val="30B92F07"/>
    <w:rsid w:val="30BA38AD"/>
    <w:rsid w:val="30BBB00D"/>
    <w:rsid w:val="30BE325E"/>
    <w:rsid w:val="30C13127"/>
    <w:rsid w:val="30C1927C"/>
    <w:rsid w:val="30C87259"/>
    <w:rsid w:val="30CA6075"/>
    <w:rsid w:val="30CA9795"/>
    <w:rsid w:val="30CE85E9"/>
    <w:rsid w:val="30D0BA1A"/>
    <w:rsid w:val="30D59EB9"/>
    <w:rsid w:val="30DABAD9"/>
    <w:rsid w:val="30DB20D6"/>
    <w:rsid w:val="30DDCCD8"/>
    <w:rsid w:val="30E33253"/>
    <w:rsid w:val="30F92A2D"/>
    <w:rsid w:val="30FE7C1D"/>
    <w:rsid w:val="3100B8F9"/>
    <w:rsid w:val="31036110"/>
    <w:rsid w:val="3108750B"/>
    <w:rsid w:val="310B52C3"/>
    <w:rsid w:val="310BEFAA"/>
    <w:rsid w:val="310F2422"/>
    <w:rsid w:val="310F7921"/>
    <w:rsid w:val="311324C9"/>
    <w:rsid w:val="3114F723"/>
    <w:rsid w:val="3117228B"/>
    <w:rsid w:val="31177A4A"/>
    <w:rsid w:val="31186CEA"/>
    <w:rsid w:val="311B5BD0"/>
    <w:rsid w:val="311C2E86"/>
    <w:rsid w:val="311DAE50"/>
    <w:rsid w:val="311DB3BF"/>
    <w:rsid w:val="311E9930"/>
    <w:rsid w:val="3121CEEF"/>
    <w:rsid w:val="3126271F"/>
    <w:rsid w:val="31262942"/>
    <w:rsid w:val="312FFB90"/>
    <w:rsid w:val="3135CEA2"/>
    <w:rsid w:val="313644A4"/>
    <w:rsid w:val="313F8BD6"/>
    <w:rsid w:val="3148ABF7"/>
    <w:rsid w:val="314956CC"/>
    <w:rsid w:val="314B9C88"/>
    <w:rsid w:val="314EA7E1"/>
    <w:rsid w:val="314ED108"/>
    <w:rsid w:val="314F3D79"/>
    <w:rsid w:val="315AE643"/>
    <w:rsid w:val="315DDF5B"/>
    <w:rsid w:val="3160076B"/>
    <w:rsid w:val="316020DB"/>
    <w:rsid w:val="3164EEE2"/>
    <w:rsid w:val="3166B877"/>
    <w:rsid w:val="31684C1E"/>
    <w:rsid w:val="316C84B4"/>
    <w:rsid w:val="3173AAEA"/>
    <w:rsid w:val="3173F566"/>
    <w:rsid w:val="31746A63"/>
    <w:rsid w:val="31764633"/>
    <w:rsid w:val="317D120F"/>
    <w:rsid w:val="317F6829"/>
    <w:rsid w:val="318590D6"/>
    <w:rsid w:val="318C5BC7"/>
    <w:rsid w:val="318D40AE"/>
    <w:rsid w:val="318EE01B"/>
    <w:rsid w:val="31919589"/>
    <w:rsid w:val="31952940"/>
    <w:rsid w:val="319674F5"/>
    <w:rsid w:val="319ED177"/>
    <w:rsid w:val="31A2F9D1"/>
    <w:rsid w:val="31A5F056"/>
    <w:rsid w:val="31A8E76B"/>
    <w:rsid w:val="31A93CDB"/>
    <w:rsid w:val="31A990FD"/>
    <w:rsid w:val="31AB5B38"/>
    <w:rsid w:val="31B24A87"/>
    <w:rsid w:val="31B2B3BC"/>
    <w:rsid w:val="31B2D4BE"/>
    <w:rsid w:val="31B4AEBA"/>
    <w:rsid w:val="31BBFFA8"/>
    <w:rsid w:val="31BE5849"/>
    <w:rsid w:val="31C14306"/>
    <w:rsid w:val="31C553E1"/>
    <w:rsid w:val="31CB5982"/>
    <w:rsid w:val="31CDE210"/>
    <w:rsid w:val="31D48E4D"/>
    <w:rsid w:val="31D57BBF"/>
    <w:rsid w:val="31D758E1"/>
    <w:rsid w:val="31D8D9AE"/>
    <w:rsid w:val="31D9991D"/>
    <w:rsid w:val="31DB6AB3"/>
    <w:rsid w:val="31DDBE67"/>
    <w:rsid w:val="31DEFD38"/>
    <w:rsid w:val="31E20D65"/>
    <w:rsid w:val="31E41751"/>
    <w:rsid w:val="31E996A6"/>
    <w:rsid w:val="31EE8A1A"/>
    <w:rsid w:val="31EFB056"/>
    <w:rsid w:val="31F7294A"/>
    <w:rsid w:val="31F7F9F9"/>
    <w:rsid w:val="32004AF5"/>
    <w:rsid w:val="32012A09"/>
    <w:rsid w:val="32023839"/>
    <w:rsid w:val="3204F5F0"/>
    <w:rsid w:val="320528A0"/>
    <w:rsid w:val="32080545"/>
    <w:rsid w:val="3208BE18"/>
    <w:rsid w:val="3212759F"/>
    <w:rsid w:val="3216CDBC"/>
    <w:rsid w:val="3217EB31"/>
    <w:rsid w:val="321A3450"/>
    <w:rsid w:val="322198C2"/>
    <w:rsid w:val="3224FBAD"/>
    <w:rsid w:val="3229F2E7"/>
    <w:rsid w:val="322E3529"/>
    <w:rsid w:val="32326B2D"/>
    <w:rsid w:val="323AB11F"/>
    <w:rsid w:val="323AC14B"/>
    <w:rsid w:val="323E0361"/>
    <w:rsid w:val="324180FF"/>
    <w:rsid w:val="32433ACF"/>
    <w:rsid w:val="324C6479"/>
    <w:rsid w:val="324D1EF5"/>
    <w:rsid w:val="3250A1AA"/>
    <w:rsid w:val="3258C76D"/>
    <w:rsid w:val="325A11E1"/>
    <w:rsid w:val="325A9ECF"/>
    <w:rsid w:val="325DC692"/>
    <w:rsid w:val="3263311C"/>
    <w:rsid w:val="32694E67"/>
    <w:rsid w:val="326BB9CB"/>
    <w:rsid w:val="32716E42"/>
    <w:rsid w:val="32738AE5"/>
    <w:rsid w:val="32747E10"/>
    <w:rsid w:val="327593A0"/>
    <w:rsid w:val="327CD1D9"/>
    <w:rsid w:val="327FED97"/>
    <w:rsid w:val="32837458"/>
    <w:rsid w:val="32847C6E"/>
    <w:rsid w:val="32878D94"/>
    <w:rsid w:val="32892788"/>
    <w:rsid w:val="328B72EF"/>
    <w:rsid w:val="328C9737"/>
    <w:rsid w:val="329002AA"/>
    <w:rsid w:val="329738A9"/>
    <w:rsid w:val="329BE957"/>
    <w:rsid w:val="329E82F9"/>
    <w:rsid w:val="32A40938"/>
    <w:rsid w:val="32A748F5"/>
    <w:rsid w:val="32AAA0DA"/>
    <w:rsid w:val="32AAD7A3"/>
    <w:rsid w:val="32AADD45"/>
    <w:rsid w:val="32AAE0C9"/>
    <w:rsid w:val="32AC8B98"/>
    <w:rsid w:val="32B1ABEB"/>
    <w:rsid w:val="32B2B24F"/>
    <w:rsid w:val="32B321AE"/>
    <w:rsid w:val="32B41C80"/>
    <w:rsid w:val="32B4E2DA"/>
    <w:rsid w:val="32B5321F"/>
    <w:rsid w:val="32B89A59"/>
    <w:rsid w:val="32BCA036"/>
    <w:rsid w:val="32C18508"/>
    <w:rsid w:val="32C261FB"/>
    <w:rsid w:val="32C74180"/>
    <w:rsid w:val="32C97A74"/>
    <w:rsid w:val="32C9B0AC"/>
    <w:rsid w:val="32CCED84"/>
    <w:rsid w:val="32CEC075"/>
    <w:rsid w:val="32CF6057"/>
    <w:rsid w:val="32D066B2"/>
    <w:rsid w:val="32D5CBFD"/>
    <w:rsid w:val="32D6B2D9"/>
    <w:rsid w:val="32D92A51"/>
    <w:rsid w:val="32DFFE6E"/>
    <w:rsid w:val="32E6967E"/>
    <w:rsid w:val="32ED4FBD"/>
    <w:rsid w:val="32F1CBEB"/>
    <w:rsid w:val="32F45F4C"/>
    <w:rsid w:val="32F4E82C"/>
    <w:rsid w:val="32F693C5"/>
    <w:rsid w:val="32F69BDF"/>
    <w:rsid w:val="32FE14A0"/>
    <w:rsid w:val="32FFBE2C"/>
    <w:rsid w:val="3303B0A7"/>
    <w:rsid w:val="3309A4E3"/>
    <w:rsid w:val="330AA856"/>
    <w:rsid w:val="330DBB72"/>
    <w:rsid w:val="330E4D6E"/>
    <w:rsid w:val="330FEE58"/>
    <w:rsid w:val="331206DD"/>
    <w:rsid w:val="33125D39"/>
    <w:rsid w:val="3312FE8A"/>
    <w:rsid w:val="33134C74"/>
    <w:rsid w:val="3319B972"/>
    <w:rsid w:val="331ABDFB"/>
    <w:rsid w:val="331AF447"/>
    <w:rsid w:val="331BA904"/>
    <w:rsid w:val="331E9FDF"/>
    <w:rsid w:val="331EEF98"/>
    <w:rsid w:val="33245691"/>
    <w:rsid w:val="33248F0D"/>
    <w:rsid w:val="3328477E"/>
    <w:rsid w:val="33286D21"/>
    <w:rsid w:val="3329125F"/>
    <w:rsid w:val="332C8807"/>
    <w:rsid w:val="332E8D9A"/>
    <w:rsid w:val="33324556"/>
    <w:rsid w:val="33337F21"/>
    <w:rsid w:val="33347CEB"/>
    <w:rsid w:val="33377CB0"/>
    <w:rsid w:val="3338FC27"/>
    <w:rsid w:val="333A9392"/>
    <w:rsid w:val="333DD1F8"/>
    <w:rsid w:val="333EDB7D"/>
    <w:rsid w:val="3340303E"/>
    <w:rsid w:val="334237CA"/>
    <w:rsid w:val="3342F4A2"/>
    <w:rsid w:val="33430FC6"/>
    <w:rsid w:val="33441B52"/>
    <w:rsid w:val="3344B796"/>
    <w:rsid w:val="334B30B0"/>
    <w:rsid w:val="334ECF66"/>
    <w:rsid w:val="3350F324"/>
    <w:rsid w:val="3352F297"/>
    <w:rsid w:val="33533A2D"/>
    <w:rsid w:val="33546042"/>
    <w:rsid w:val="33559CB9"/>
    <w:rsid w:val="33571553"/>
    <w:rsid w:val="33581650"/>
    <w:rsid w:val="3359A980"/>
    <w:rsid w:val="335F717F"/>
    <w:rsid w:val="336025D4"/>
    <w:rsid w:val="3360A89D"/>
    <w:rsid w:val="3362F0EB"/>
    <w:rsid w:val="3369B037"/>
    <w:rsid w:val="336D4E0B"/>
    <w:rsid w:val="336D5587"/>
    <w:rsid w:val="3373EECC"/>
    <w:rsid w:val="3375E0BF"/>
    <w:rsid w:val="3376F7AE"/>
    <w:rsid w:val="33780F35"/>
    <w:rsid w:val="33789CC8"/>
    <w:rsid w:val="337AD6E8"/>
    <w:rsid w:val="337B2160"/>
    <w:rsid w:val="337CBA4D"/>
    <w:rsid w:val="3381AE2C"/>
    <w:rsid w:val="3382C363"/>
    <w:rsid w:val="338439A1"/>
    <w:rsid w:val="3384C601"/>
    <w:rsid w:val="3386F46B"/>
    <w:rsid w:val="3388C432"/>
    <w:rsid w:val="338C5AD6"/>
    <w:rsid w:val="339455A4"/>
    <w:rsid w:val="33959D8D"/>
    <w:rsid w:val="33981D67"/>
    <w:rsid w:val="339BC41E"/>
    <w:rsid w:val="339BED37"/>
    <w:rsid w:val="339BF506"/>
    <w:rsid w:val="339C3E84"/>
    <w:rsid w:val="339D3303"/>
    <w:rsid w:val="339E32EB"/>
    <w:rsid w:val="33A112DC"/>
    <w:rsid w:val="33AA78E5"/>
    <w:rsid w:val="33ACAD0B"/>
    <w:rsid w:val="33B1BFC3"/>
    <w:rsid w:val="33B490E1"/>
    <w:rsid w:val="33B4B23B"/>
    <w:rsid w:val="33BACF3C"/>
    <w:rsid w:val="33BCA920"/>
    <w:rsid w:val="33C1F847"/>
    <w:rsid w:val="33C61547"/>
    <w:rsid w:val="33C6959F"/>
    <w:rsid w:val="33CB337E"/>
    <w:rsid w:val="33CB98A4"/>
    <w:rsid w:val="33CBA64A"/>
    <w:rsid w:val="33D67C0A"/>
    <w:rsid w:val="33D7D185"/>
    <w:rsid w:val="33DC2407"/>
    <w:rsid w:val="33DD991C"/>
    <w:rsid w:val="33E3EF5F"/>
    <w:rsid w:val="33EF418C"/>
    <w:rsid w:val="33F2FFD1"/>
    <w:rsid w:val="33F7B4F6"/>
    <w:rsid w:val="33F7DD51"/>
    <w:rsid w:val="34010D3A"/>
    <w:rsid w:val="3401AD05"/>
    <w:rsid w:val="34022758"/>
    <w:rsid w:val="3404FBCD"/>
    <w:rsid w:val="3405A911"/>
    <w:rsid w:val="3408FE97"/>
    <w:rsid w:val="34092C10"/>
    <w:rsid w:val="340D3B90"/>
    <w:rsid w:val="340E31D0"/>
    <w:rsid w:val="34115243"/>
    <w:rsid w:val="341B9070"/>
    <w:rsid w:val="341BB388"/>
    <w:rsid w:val="341CBD86"/>
    <w:rsid w:val="3424BE88"/>
    <w:rsid w:val="3425E003"/>
    <w:rsid w:val="34260C66"/>
    <w:rsid w:val="342C1873"/>
    <w:rsid w:val="3431A1F2"/>
    <w:rsid w:val="34326E99"/>
    <w:rsid w:val="3433E4D5"/>
    <w:rsid w:val="3434965F"/>
    <w:rsid w:val="3436F9F7"/>
    <w:rsid w:val="34399BA2"/>
    <w:rsid w:val="343EC2D7"/>
    <w:rsid w:val="343F13A6"/>
    <w:rsid w:val="34423D17"/>
    <w:rsid w:val="34443159"/>
    <w:rsid w:val="3447487A"/>
    <w:rsid w:val="344D0C8D"/>
    <w:rsid w:val="34537380"/>
    <w:rsid w:val="3453AC6A"/>
    <w:rsid w:val="34553A64"/>
    <w:rsid w:val="3455A102"/>
    <w:rsid w:val="345A337F"/>
    <w:rsid w:val="345B8905"/>
    <w:rsid w:val="345BEE1F"/>
    <w:rsid w:val="345ECABB"/>
    <w:rsid w:val="346A670D"/>
    <w:rsid w:val="346C25E8"/>
    <w:rsid w:val="346C927B"/>
    <w:rsid w:val="346EE453"/>
    <w:rsid w:val="346F85BB"/>
    <w:rsid w:val="3472C3E9"/>
    <w:rsid w:val="34742BCE"/>
    <w:rsid w:val="34758A96"/>
    <w:rsid w:val="347C6C71"/>
    <w:rsid w:val="347D4C66"/>
    <w:rsid w:val="3482BFF0"/>
    <w:rsid w:val="34877D28"/>
    <w:rsid w:val="3487C238"/>
    <w:rsid w:val="34898DB3"/>
    <w:rsid w:val="348DC8A3"/>
    <w:rsid w:val="3495B417"/>
    <w:rsid w:val="3497898F"/>
    <w:rsid w:val="349AA539"/>
    <w:rsid w:val="349BEC5A"/>
    <w:rsid w:val="34A4A854"/>
    <w:rsid w:val="34AE82F4"/>
    <w:rsid w:val="34AF07A8"/>
    <w:rsid w:val="34B32904"/>
    <w:rsid w:val="34B32BD4"/>
    <w:rsid w:val="34B62863"/>
    <w:rsid w:val="34B67A7B"/>
    <w:rsid w:val="34B6D0A1"/>
    <w:rsid w:val="34B713D2"/>
    <w:rsid w:val="34BACBAE"/>
    <w:rsid w:val="34BE9370"/>
    <w:rsid w:val="34C1852C"/>
    <w:rsid w:val="34C3A494"/>
    <w:rsid w:val="34CDBF2E"/>
    <w:rsid w:val="34CEFA72"/>
    <w:rsid w:val="34D36CF8"/>
    <w:rsid w:val="34DD73BA"/>
    <w:rsid w:val="34E00C23"/>
    <w:rsid w:val="34E2F478"/>
    <w:rsid w:val="34E3F666"/>
    <w:rsid w:val="34E4A1BB"/>
    <w:rsid w:val="34E73075"/>
    <w:rsid w:val="34EA7F01"/>
    <w:rsid w:val="34EC6115"/>
    <w:rsid w:val="34ED02C9"/>
    <w:rsid w:val="34F082FE"/>
    <w:rsid w:val="34F1A41E"/>
    <w:rsid w:val="34F339F5"/>
    <w:rsid w:val="34F999FD"/>
    <w:rsid w:val="34FA6E34"/>
    <w:rsid w:val="34FDDB47"/>
    <w:rsid w:val="3503CF5B"/>
    <w:rsid w:val="3504B2E5"/>
    <w:rsid w:val="350DA302"/>
    <w:rsid w:val="350FAACD"/>
    <w:rsid w:val="35125882"/>
    <w:rsid w:val="35160892"/>
    <w:rsid w:val="35161E76"/>
    <w:rsid w:val="3517CD51"/>
    <w:rsid w:val="3519F3EC"/>
    <w:rsid w:val="351D8921"/>
    <w:rsid w:val="351DFED3"/>
    <w:rsid w:val="3520AE56"/>
    <w:rsid w:val="3520B881"/>
    <w:rsid w:val="3523360B"/>
    <w:rsid w:val="35256C00"/>
    <w:rsid w:val="3525C2BC"/>
    <w:rsid w:val="3527997E"/>
    <w:rsid w:val="3527D1D7"/>
    <w:rsid w:val="352A607A"/>
    <w:rsid w:val="352AB01F"/>
    <w:rsid w:val="352CA7A3"/>
    <w:rsid w:val="352F00F7"/>
    <w:rsid w:val="35314CCB"/>
    <w:rsid w:val="35321E4F"/>
    <w:rsid w:val="353269B6"/>
    <w:rsid w:val="3533C2BC"/>
    <w:rsid w:val="35371999"/>
    <w:rsid w:val="353F81D7"/>
    <w:rsid w:val="3541CC82"/>
    <w:rsid w:val="3544BA0A"/>
    <w:rsid w:val="35468560"/>
    <w:rsid w:val="354ABFAB"/>
    <w:rsid w:val="354F5EB3"/>
    <w:rsid w:val="3553FBC6"/>
    <w:rsid w:val="3555000E"/>
    <w:rsid w:val="3556555F"/>
    <w:rsid w:val="3556E50F"/>
    <w:rsid w:val="35580C08"/>
    <w:rsid w:val="3559BAFD"/>
    <w:rsid w:val="3559C243"/>
    <w:rsid w:val="355D0A11"/>
    <w:rsid w:val="355F1A97"/>
    <w:rsid w:val="356543FD"/>
    <w:rsid w:val="35663A32"/>
    <w:rsid w:val="3568CF59"/>
    <w:rsid w:val="3569BC22"/>
    <w:rsid w:val="356CBC82"/>
    <w:rsid w:val="357271B9"/>
    <w:rsid w:val="35741C4B"/>
    <w:rsid w:val="3574B889"/>
    <w:rsid w:val="3579F8D8"/>
    <w:rsid w:val="357CBEDA"/>
    <w:rsid w:val="357CC6EA"/>
    <w:rsid w:val="357CD04F"/>
    <w:rsid w:val="35808ABC"/>
    <w:rsid w:val="358CB9D1"/>
    <w:rsid w:val="358D65EF"/>
    <w:rsid w:val="358D9B81"/>
    <w:rsid w:val="3594B609"/>
    <w:rsid w:val="359B18FD"/>
    <w:rsid w:val="359DCFEB"/>
    <w:rsid w:val="359E8943"/>
    <w:rsid w:val="35A08D6A"/>
    <w:rsid w:val="35A2E66B"/>
    <w:rsid w:val="35A48B48"/>
    <w:rsid w:val="35A6CC13"/>
    <w:rsid w:val="35A9A589"/>
    <w:rsid w:val="35AA572B"/>
    <w:rsid w:val="35B40674"/>
    <w:rsid w:val="35B4BF8A"/>
    <w:rsid w:val="35B5E61E"/>
    <w:rsid w:val="35B75A3F"/>
    <w:rsid w:val="35B91660"/>
    <w:rsid w:val="35B9F714"/>
    <w:rsid w:val="35C2E30E"/>
    <w:rsid w:val="35C34857"/>
    <w:rsid w:val="35C4772E"/>
    <w:rsid w:val="35C51546"/>
    <w:rsid w:val="35C621B1"/>
    <w:rsid w:val="35CAC639"/>
    <w:rsid w:val="35CC2814"/>
    <w:rsid w:val="35CC84E7"/>
    <w:rsid w:val="35CE7300"/>
    <w:rsid w:val="35D57B11"/>
    <w:rsid w:val="35D5E5CA"/>
    <w:rsid w:val="35D71A7B"/>
    <w:rsid w:val="35D8320F"/>
    <w:rsid w:val="35DDA41D"/>
    <w:rsid w:val="35DE8262"/>
    <w:rsid w:val="35E04520"/>
    <w:rsid w:val="35E361B3"/>
    <w:rsid w:val="35E37879"/>
    <w:rsid w:val="35E6EA74"/>
    <w:rsid w:val="35EA5457"/>
    <w:rsid w:val="35EB9041"/>
    <w:rsid w:val="35EF2C08"/>
    <w:rsid w:val="35EF4C18"/>
    <w:rsid w:val="35EF86C2"/>
    <w:rsid w:val="35F156DA"/>
    <w:rsid w:val="35F1E071"/>
    <w:rsid w:val="35F463B6"/>
    <w:rsid w:val="35F665DB"/>
    <w:rsid w:val="35F976D2"/>
    <w:rsid w:val="35FFC223"/>
    <w:rsid w:val="3601FEB3"/>
    <w:rsid w:val="3604FB02"/>
    <w:rsid w:val="360609B4"/>
    <w:rsid w:val="36095190"/>
    <w:rsid w:val="360C5077"/>
    <w:rsid w:val="360F0874"/>
    <w:rsid w:val="361033BC"/>
    <w:rsid w:val="3610B97A"/>
    <w:rsid w:val="36145ECE"/>
    <w:rsid w:val="3614D330"/>
    <w:rsid w:val="36190A5D"/>
    <w:rsid w:val="361951DA"/>
    <w:rsid w:val="3621BC9A"/>
    <w:rsid w:val="3623F8D1"/>
    <w:rsid w:val="3628C943"/>
    <w:rsid w:val="363197FA"/>
    <w:rsid w:val="3635077D"/>
    <w:rsid w:val="36371ABE"/>
    <w:rsid w:val="36464CE3"/>
    <w:rsid w:val="36465865"/>
    <w:rsid w:val="36471C0D"/>
    <w:rsid w:val="364928E1"/>
    <w:rsid w:val="364A4280"/>
    <w:rsid w:val="364CBB63"/>
    <w:rsid w:val="36525EBD"/>
    <w:rsid w:val="3654EC42"/>
    <w:rsid w:val="3657E66A"/>
    <w:rsid w:val="36587687"/>
    <w:rsid w:val="365FE6B9"/>
    <w:rsid w:val="36606ADB"/>
    <w:rsid w:val="36670D98"/>
    <w:rsid w:val="36682455"/>
    <w:rsid w:val="36699C04"/>
    <w:rsid w:val="366E11E3"/>
    <w:rsid w:val="366E3AFF"/>
    <w:rsid w:val="366EEF8B"/>
    <w:rsid w:val="3679B9BE"/>
    <w:rsid w:val="367F9386"/>
    <w:rsid w:val="367FAEFA"/>
    <w:rsid w:val="36889572"/>
    <w:rsid w:val="368C9199"/>
    <w:rsid w:val="3693F2D4"/>
    <w:rsid w:val="3694474D"/>
    <w:rsid w:val="369BFAD4"/>
    <w:rsid w:val="369E07AA"/>
    <w:rsid w:val="36A0D636"/>
    <w:rsid w:val="36A1F183"/>
    <w:rsid w:val="36A525C4"/>
    <w:rsid w:val="36A60CE8"/>
    <w:rsid w:val="36AAA82C"/>
    <w:rsid w:val="36ACF1E0"/>
    <w:rsid w:val="36B2292E"/>
    <w:rsid w:val="36B2FB8C"/>
    <w:rsid w:val="36B6EBDB"/>
    <w:rsid w:val="36B7861C"/>
    <w:rsid w:val="36B9CF34"/>
    <w:rsid w:val="36BE9EE1"/>
    <w:rsid w:val="36CD270D"/>
    <w:rsid w:val="36CFABB8"/>
    <w:rsid w:val="36D0FE8A"/>
    <w:rsid w:val="36D104E6"/>
    <w:rsid w:val="36D6F58C"/>
    <w:rsid w:val="36DD5ACB"/>
    <w:rsid w:val="36DDFC28"/>
    <w:rsid w:val="36DE15A4"/>
    <w:rsid w:val="36DFC4BC"/>
    <w:rsid w:val="36E292A4"/>
    <w:rsid w:val="36E4F6E1"/>
    <w:rsid w:val="36EFCC27"/>
    <w:rsid w:val="36F3F1A4"/>
    <w:rsid w:val="36F47322"/>
    <w:rsid w:val="36F474E3"/>
    <w:rsid w:val="36F4F9A7"/>
    <w:rsid w:val="36F75B22"/>
    <w:rsid w:val="36F8E5E6"/>
    <w:rsid w:val="36F9B112"/>
    <w:rsid w:val="36F9BE31"/>
    <w:rsid w:val="36F9F75E"/>
    <w:rsid w:val="36FB5037"/>
    <w:rsid w:val="36FD02C1"/>
    <w:rsid w:val="37008EF0"/>
    <w:rsid w:val="3702171F"/>
    <w:rsid w:val="37090A99"/>
    <w:rsid w:val="370917A7"/>
    <w:rsid w:val="370D9207"/>
    <w:rsid w:val="370E14FF"/>
    <w:rsid w:val="37168BC6"/>
    <w:rsid w:val="37182E62"/>
    <w:rsid w:val="371CE8F3"/>
    <w:rsid w:val="371F859F"/>
    <w:rsid w:val="371FF136"/>
    <w:rsid w:val="3720A1F2"/>
    <w:rsid w:val="37234C98"/>
    <w:rsid w:val="37240FC4"/>
    <w:rsid w:val="3725BB58"/>
    <w:rsid w:val="3727A0F4"/>
    <w:rsid w:val="372891F2"/>
    <w:rsid w:val="37292E00"/>
    <w:rsid w:val="3736DE7D"/>
    <w:rsid w:val="3737070D"/>
    <w:rsid w:val="37395231"/>
    <w:rsid w:val="373C2BA5"/>
    <w:rsid w:val="373EAEB9"/>
    <w:rsid w:val="3744D87E"/>
    <w:rsid w:val="37486B31"/>
    <w:rsid w:val="374C2136"/>
    <w:rsid w:val="374E26AB"/>
    <w:rsid w:val="374F15D4"/>
    <w:rsid w:val="3758D0C8"/>
    <w:rsid w:val="375F18B8"/>
    <w:rsid w:val="37617889"/>
    <w:rsid w:val="3762AC57"/>
    <w:rsid w:val="3763FA2C"/>
    <w:rsid w:val="3764758D"/>
    <w:rsid w:val="37716C5F"/>
    <w:rsid w:val="377224CF"/>
    <w:rsid w:val="37741B06"/>
    <w:rsid w:val="37747DD1"/>
    <w:rsid w:val="377CE9EF"/>
    <w:rsid w:val="377D7A6D"/>
    <w:rsid w:val="377D9F8C"/>
    <w:rsid w:val="3780A455"/>
    <w:rsid w:val="378331F2"/>
    <w:rsid w:val="37842EC9"/>
    <w:rsid w:val="37843DBC"/>
    <w:rsid w:val="3785A684"/>
    <w:rsid w:val="378E2F34"/>
    <w:rsid w:val="378F2102"/>
    <w:rsid w:val="3791F923"/>
    <w:rsid w:val="3792773E"/>
    <w:rsid w:val="3793BC18"/>
    <w:rsid w:val="3794D640"/>
    <w:rsid w:val="3795B70B"/>
    <w:rsid w:val="379CA135"/>
    <w:rsid w:val="37A20068"/>
    <w:rsid w:val="37A523BA"/>
    <w:rsid w:val="37AE9C85"/>
    <w:rsid w:val="37B12DC8"/>
    <w:rsid w:val="37B42128"/>
    <w:rsid w:val="37B458CE"/>
    <w:rsid w:val="37B73902"/>
    <w:rsid w:val="37C3875C"/>
    <w:rsid w:val="37C510C2"/>
    <w:rsid w:val="37C9F242"/>
    <w:rsid w:val="37CE3F51"/>
    <w:rsid w:val="37D10CC7"/>
    <w:rsid w:val="37D357D2"/>
    <w:rsid w:val="37DA3463"/>
    <w:rsid w:val="37DE1F48"/>
    <w:rsid w:val="37E1867C"/>
    <w:rsid w:val="37E2EC6E"/>
    <w:rsid w:val="37E3428E"/>
    <w:rsid w:val="37E5EC5E"/>
    <w:rsid w:val="37EA5E0B"/>
    <w:rsid w:val="37EB1DD8"/>
    <w:rsid w:val="37ED3142"/>
    <w:rsid w:val="37EE5BCC"/>
    <w:rsid w:val="37EEB70D"/>
    <w:rsid w:val="37EFA114"/>
    <w:rsid w:val="37F015F6"/>
    <w:rsid w:val="37F0A787"/>
    <w:rsid w:val="37F5CD9A"/>
    <w:rsid w:val="37FA58FB"/>
    <w:rsid w:val="3807D524"/>
    <w:rsid w:val="3808D221"/>
    <w:rsid w:val="380D8E43"/>
    <w:rsid w:val="3811B0A1"/>
    <w:rsid w:val="3814D9C5"/>
    <w:rsid w:val="38184860"/>
    <w:rsid w:val="3822B15B"/>
    <w:rsid w:val="3825B84E"/>
    <w:rsid w:val="38315218"/>
    <w:rsid w:val="3835057F"/>
    <w:rsid w:val="38386789"/>
    <w:rsid w:val="38394046"/>
    <w:rsid w:val="383DD8D6"/>
    <w:rsid w:val="384108F5"/>
    <w:rsid w:val="3848C766"/>
    <w:rsid w:val="384E7B68"/>
    <w:rsid w:val="384EE153"/>
    <w:rsid w:val="3854B892"/>
    <w:rsid w:val="385815CB"/>
    <w:rsid w:val="38593043"/>
    <w:rsid w:val="385C8ADD"/>
    <w:rsid w:val="385E9237"/>
    <w:rsid w:val="385EBA52"/>
    <w:rsid w:val="38625DAC"/>
    <w:rsid w:val="38655726"/>
    <w:rsid w:val="386857EE"/>
    <w:rsid w:val="386A2858"/>
    <w:rsid w:val="386B89D7"/>
    <w:rsid w:val="386BBA2F"/>
    <w:rsid w:val="386DF6C6"/>
    <w:rsid w:val="386F0F07"/>
    <w:rsid w:val="387182A7"/>
    <w:rsid w:val="38734B8A"/>
    <w:rsid w:val="387602BA"/>
    <w:rsid w:val="387654DD"/>
    <w:rsid w:val="3877BBD0"/>
    <w:rsid w:val="387E2861"/>
    <w:rsid w:val="3882E492"/>
    <w:rsid w:val="388536D9"/>
    <w:rsid w:val="388688F8"/>
    <w:rsid w:val="38897154"/>
    <w:rsid w:val="38943D31"/>
    <w:rsid w:val="389A6F46"/>
    <w:rsid w:val="389AC82D"/>
    <w:rsid w:val="389DFD53"/>
    <w:rsid w:val="38A63199"/>
    <w:rsid w:val="38A6C0C6"/>
    <w:rsid w:val="38A9FB36"/>
    <w:rsid w:val="38AA7C39"/>
    <w:rsid w:val="38B48E6D"/>
    <w:rsid w:val="38BC1C0A"/>
    <w:rsid w:val="38BCD1C6"/>
    <w:rsid w:val="38C6CCAA"/>
    <w:rsid w:val="38C6F3F8"/>
    <w:rsid w:val="38C9B41E"/>
    <w:rsid w:val="38CA73AE"/>
    <w:rsid w:val="38D017A9"/>
    <w:rsid w:val="38D0D439"/>
    <w:rsid w:val="38DB52B4"/>
    <w:rsid w:val="38DE3520"/>
    <w:rsid w:val="38DF09B2"/>
    <w:rsid w:val="38DF812D"/>
    <w:rsid w:val="38E1CA10"/>
    <w:rsid w:val="38E7646F"/>
    <w:rsid w:val="38EF0066"/>
    <w:rsid w:val="38F590DC"/>
    <w:rsid w:val="38F70E60"/>
    <w:rsid w:val="38F9F1F7"/>
    <w:rsid w:val="38FAD322"/>
    <w:rsid w:val="38FE2552"/>
    <w:rsid w:val="3900D15F"/>
    <w:rsid w:val="3908CEAB"/>
    <w:rsid w:val="390AA904"/>
    <w:rsid w:val="390B5A89"/>
    <w:rsid w:val="3917C1BB"/>
    <w:rsid w:val="391BDD2E"/>
    <w:rsid w:val="391E48E2"/>
    <w:rsid w:val="3924DED4"/>
    <w:rsid w:val="39271D8D"/>
    <w:rsid w:val="392A1CDF"/>
    <w:rsid w:val="392B113C"/>
    <w:rsid w:val="392BB1F5"/>
    <w:rsid w:val="393741BA"/>
    <w:rsid w:val="393C9BC4"/>
    <w:rsid w:val="3940B288"/>
    <w:rsid w:val="3948AB9C"/>
    <w:rsid w:val="394A76B7"/>
    <w:rsid w:val="394BA760"/>
    <w:rsid w:val="3950316C"/>
    <w:rsid w:val="395320FF"/>
    <w:rsid w:val="3958982B"/>
    <w:rsid w:val="3959259A"/>
    <w:rsid w:val="39599A98"/>
    <w:rsid w:val="395ABE73"/>
    <w:rsid w:val="395AC57F"/>
    <w:rsid w:val="395CC113"/>
    <w:rsid w:val="395EEE4E"/>
    <w:rsid w:val="396145CA"/>
    <w:rsid w:val="3963277D"/>
    <w:rsid w:val="3964480D"/>
    <w:rsid w:val="3966E45A"/>
    <w:rsid w:val="396A594E"/>
    <w:rsid w:val="396A8E64"/>
    <w:rsid w:val="39701DFB"/>
    <w:rsid w:val="39731C33"/>
    <w:rsid w:val="3973569C"/>
    <w:rsid w:val="397403E8"/>
    <w:rsid w:val="3975433E"/>
    <w:rsid w:val="39754E3F"/>
    <w:rsid w:val="397C9E4D"/>
    <w:rsid w:val="397EBCCF"/>
    <w:rsid w:val="3984DDC2"/>
    <w:rsid w:val="3987B1E1"/>
    <w:rsid w:val="39896D8C"/>
    <w:rsid w:val="398A7135"/>
    <w:rsid w:val="399165BE"/>
    <w:rsid w:val="3992047A"/>
    <w:rsid w:val="39A463DC"/>
    <w:rsid w:val="39A8A733"/>
    <w:rsid w:val="39ACDA71"/>
    <w:rsid w:val="39AE3DF3"/>
    <w:rsid w:val="39B149D1"/>
    <w:rsid w:val="39B9CD83"/>
    <w:rsid w:val="39BA4773"/>
    <w:rsid w:val="39BC55FF"/>
    <w:rsid w:val="39BEF413"/>
    <w:rsid w:val="39C063CA"/>
    <w:rsid w:val="39C188AF"/>
    <w:rsid w:val="39C52DCF"/>
    <w:rsid w:val="39C58239"/>
    <w:rsid w:val="39C6A831"/>
    <w:rsid w:val="39CF6712"/>
    <w:rsid w:val="39CFF67D"/>
    <w:rsid w:val="39D367D3"/>
    <w:rsid w:val="39D4DD55"/>
    <w:rsid w:val="39D7555B"/>
    <w:rsid w:val="39DF64B4"/>
    <w:rsid w:val="39DF6973"/>
    <w:rsid w:val="39DFD77E"/>
    <w:rsid w:val="39E50C50"/>
    <w:rsid w:val="39E6E169"/>
    <w:rsid w:val="39E72C76"/>
    <w:rsid w:val="39E9340A"/>
    <w:rsid w:val="39EB5F03"/>
    <w:rsid w:val="39F00222"/>
    <w:rsid w:val="39F29715"/>
    <w:rsid w:val="39F55F4E"/>
    <w:rsid w:val="39F75B0E"/>
    <w:rsid w:val="39FEDB14"/>
    <w:rsid w:val="39FF631C"/>
    <w:rsid w:val="3A04F0F0"/>
    <w:rsid w:val="3A085768"/>
    <w:rsid w:val="3A08C780"/>
    <w:rsid w:val="3A0CB5FC"/>
    <w:rsid w:val="3A0D20C1"/>
    <w:rsid w:val="3A0DF319"/>
    <w:rsid w:val="3A0F1576"/>
    <w:rsid w:val="3A131E6B"/>
    <w:rsid w:val="3A1417C2"/>
    <w:rsid w:val="3A145FE6"/>
    <w:rsid w:val="3A150B21"/>
    <w:rsid w:val="3A2072DC"/>
    <w:rsid w:val="3A28D130"/>
    <w:rsid w:val="3A2A618E"/>
    <w:rsid w:val="3A2C2B4C"/>
    <w:rsid w:val="3A2D9B91"/>
    <w:rsid w:val="3A348A04"/>
    <w:rsid w:val="3A35743E"/>
    <w:rsid w:val="3A3932B8"/>
    <w:rsid w:val="3A3E37C5"/>
    <w:rsid w:val="3A4373D7"/>
    <w:rsid w:val="3A44BFC1"/>
    <w:rsid w:val="3A480650"/>
    <w:rsid w:val="3A5284C5"/>
    <w:rsid w:val="3A55C9E4"/>
    <w:rsid w:val="3A58A227"/>
    <w:rsid w:val="3A5AF404"/>
    <w:rsid w:val="3A5C433C"/>
    <w:rsid w:val="3A5D3FE8"/>
    <w:rsid w:val="3A5D7FCA"/>
    <w:rsid w:val="3A6421FF"/>
    <w:rsid w:val="3A6956AF"/>
    <w:rsid w:val="3A6C5A8E"/>
    <w:rsid w:val="3A704EBE"/>
    <w:rsid w:val="3A7126EE"/>
    <w:rsid w:val="3A729CA4"/>
    <w:rsid w:val="3A729E10"/>
    <w:rsid w:val="3A72C9A2"/>
    <w:rsid w:val="3A73193C"/>
    <w:rsid w:val="3A7B3F56"/>
    <w:rsid w:val="3A7C5446"/>
    <w:rsid w:val="3A7D0206"/>
    <w:rsid w:val="3A80D5BA"/>
    <w:rsid w:val="3A820074"/>
    <w:rsid w:val="3A824FEB"/>
    <w:rsid w:val="3A86C51E"/>
    <w:rsid w:val="3A8C5F6F"/>
    <w:rsid w:val="3A8E1048"/>
    <w:rsid w:val="3A8EEE65"/>
    <w:rsid w:val="3A90C1CE"/>
    <w:rsid w:val="3A91B60D"/>
    <w:rsid w:val="3A9586D5"/>
    <w:rsid w:val="3A99B9AD"/>
    <w:rsid w:val="3A9D93BB"/>
    <w:rsid w:val="3AA91282"/>
    <w:rsid w:val="3AAEA5BA"/>
    <w:rsid w:val="3AB1E817"/>
    <w:rsid w:val="3AB2AF00"/>
    <w:rsid w:val="3ABBB8DD"/>
    <w:rsid w:val="3AC1D462"/>
    <w:rsid w:val="3AC4E7FC"/>
    <w:rsid w:val="3AC62B94"/>
    <w:rsid w:val="3AC6C5E4"/>
    <w:rsid w:val="3AC896F3"/>
    <w:rsid w:val="3AD2C96F"/>
    <w:rsid w:val="3AD30618"/>
    <w:rsid w:val="3AD4296D"/>
    <w:rsid w:val="3AD8562C"/>
    <w:rsid w:val="3AD8F2F3"/>
    <w:rsid w:val="3ADD209D"/>
    <w:rsid w:val="3AE1E916"/>
    <w:rsid w:val="3AE6A4B4"/>
    <w:rsid w:val="3AE99DC5"/>
    <w:rsid w:val="3AE9E1C4"/>
    <w:rsid w:val="3AED3892"/>
    <w:rsid w:val="3AEDBE90"/>
    <w:rsid w:val="3AF4D824"/>
    <w:rsid w:val="3AFE5B46"/>
    <w:rsid w:val="3B012854"/>
    <w:rsid w:val="3B01DEE6"/>
    <w:rsid w:val="3B02DB7D"/>
    <w:rsid w:val="3B04001C"/>
    <w:rsid w:val="3B0957B0"/>
    <w:rsid w:val="3B0BC292"/>
    <w:rsid w:val="3B0D2212"/>
    <w:rsid w:val="3B0D53A9"/>
    <w:rsid w:val="3B0E313E"/>
    <w:rsid w:val="3B160C1E"/>
    <w:rsid w:val="3B179B2E"/>
    <w:rsid w:val="3B180358"/>
    <w:rsid w:val="3B193D78"/>
    <w:rsid w:val="3B19C2A6"/>
    <w:rsid w:val="3B1DC175"/>
    <w:rsid w:val="3B2A46BE"/>
    <w:rsid w:val="3B2A99B3"/>
    <w:rsid w:val="3B2BE9C2"/>
    <w:rsid w:val="3B2D26C8"/>
    <w:rsid w:val="3B34760A"/>
    <w:rsid w:val="3B38886C"/>
    <w:rsid w:val="3B3C11F3"/>
    <w:rsid w:val="3B3C7DAB"/>
    <w:rsid w:val="3B417FA0"/>
    <w:rsid w:val="3B43D108"/>
    <w:rsid w:val="3B464AAF"/>
    <w:rsid w:val="3B46F768"/>
    <w:rsid w:val="3B488C66"/>
    <w:rsid w:val="3B4B548C"/>
    <w:rsid w:val="3B4CA153"/>
    <w:rsid w:val="3B5236F6"/>
    <w:rsid w:val="3B541ED4"/>
    <w:rsid w:val="3B56808D"/>
    <w:rsid w:val="3B572EB6"/>
    <w:rsid w:val="3B5AD08A"/>
    <w:rsid w:val="3B641E49"/>
    <w:rsid w:val="3B673F4C"/>
    <w:rsid w:val="3B6874A2"/>
    <w:rsid w:val="3B70F41C"/>
    <w:rsid w:val="3B720157"/>
    <w:rsid w:val="3B754C88"/>
    <w:rsid w:val="3B763D0E"/>
    <w:rsid w:val="3B79BECE"/>
    <w:rsid w:val="3B7ACEBA"/>
    <w:rsid w:val="3B7B00F4"/>
    <w:rsid w:val="3B828200"/>
    <w:rsid w:val="3B85CE4E"/>
    <w:rsid w:val="3B88D047"/>
    <w:rsid w:val="3B8954A8"/>
    <w:rsid w:val="3B8A15A8"/>
    <w:rsid w:val="3B8A62BB"/>
    <w:rsid w:val="3B8C814F"/>
    <w:rsid w:val="3B8D2143"/>
    <w:rsid w:val="3B932A4D"/>
    <w:rsid w:val="3B942989"/>
    <w:rsid w:val="3B9DB346"/>
    <w:rsid w:val="3B9DE303"/>
    <w:rsid w:val="3BA0148D"/>
    <w:rsid w:val="3BA72B66"/>
    <w:rsid w:val="3BAB3945"/>
    <w:rsid w:val="3BB4493A"/>
    <w:rsid w:val="3BB7534D"/>
    <w:rsid w:val="3BB858F8"/>
    <w:rsid w:val="3BB9702C"/>
    <w:rsid w:val="3BB9ECFF"/>
    <w:rsid w:val="3BBFCAB1"/>
    <w:rsid w:val="3BC09A38"/>
    <w:rsid w:val="3BC15531"/>
    <w:rsid w:val="3BC282A9"/>
    <w:rsid w:val="3BC3B95C"/>
    <w:rsid w:val="3BC658E6"/>
    <w:rsid w:val="3BC9D61E"/>
    <w:rsid w:val="3BD09147"/>
    <w:rsid w:val="3BD47A7F"/>
    <w:rsid w:val="3BD49B15"/>
    <w:rsid w:val="3BD6B74D"/>
    <w:rsid w:val="3BD76FFE"/>
    <w:rsid w:val="3BD81A4C"/>
    <w:rsid w:val="3BDF21A5"/>
    <w:rsid w:val="3BE01044"/>
    <w:rsid w:val="3BE76C91"/>
    <w:rsid w:val="3BE7EB54"/>
    <w:rsid w:val="3BE96244"/>
    <w:rsid w:val="3BEDF0F4"/>
    <w:rsid w:val="3BF5D0D7"/>
    <w:rsid w:val="3BF9C70E"/>
    <w:rsid w:val="3BFBB20F"/>
    <w:rsid w:val="3C00E90E"/>
    <w:rsid w:val="3C020A2E"/>
    <w:rsid w:val="3C061D69"/>
    <w:rsid w:val="3C0A527F"/>
    <w:rsid w:val="3C0D03C0"/>
    <w:rsid w:val="3C0E95D4"/>
    <w:rsid w:val="3C121FDC"/>
    <w:rsid w:val="3C1B165F"/>
    <w:rsid w:val="3C1BBED1"/>
    <w:rsid w:val="3C1D6398"/>
    <w:rsid w:val="3C2133AC"/>
    <w:rsid w:val="3C213CF6"/>
    <w:rsid w:val="3C255F33"/>
    <w:rsid w:val="3C257C79"/>
    <w:rsid w:val="3C25F00E"/>
    <w:rsid w:val="3C277D09"/>
    <w:rsid w:val="3C2AFBBF"/>
    <w:rsid w:val="3C2B8E04"/>
    <w:rsid w:val="3C397C34"/>
    <w:rsid w:val="3C39F234"/>
    <w:rsid w:val="3C39FA62"/>
    <w:rsid w:val="3C3F0D57"/>
    <w:rsid w:val="3C3F49B4"/>
    <w:rsid w:val="3C4633A5"/>
    <w:rsid w:val="3C4AF8D5"/>
    <w:rsid w:val="3C4C3B0C"/>
    <w:rsid w:val="3C50DDD0"/>
    <w:rsid w:val="3C553CFA"/>
    <w:rsid w:val="3C5A2EC5"/>
    <w:rsid w:val="3C5A6400"/>
    <w:rsid w:val="3C5D5FE7"/>
    <w:rsid w:val="3C612B97"/>
    <w:rsid w:val="3C628C7E"/>
    <w:rsid w:val="3C636419"/>
    <w:rsid w:val="3C640778"/>
    <w:rsid w:val="3C64E015"/>
    <w:rsid w:val="3C6BE2F1"/>
    <w:rsid w:val="3C6ECCE0"/>
    <w:rsid w:val="3C6FC873"/>
    <w:rsid w:val="3C72DB5E"/>
    <w:rsid w:val="3C769967"/>
    <w:rsid w:val="3C7A58C1"/>
    <w:rsid w:val="3C821C20"/>
    <w:rsid w:val="3C82D42E"/>
    <w:rsid w:val="3C83E8FC"/>
    <w:rsid w:val="3C8780F5"/>
    <w:rsid w:val="3C878A06"/>
    <w:rsid w:val="3C8A03CA"/>
    <w:rsid w:val="3C8B739B"/>
    <w:rsid w:val="3C8B9421"/>
    <w:rsid w:val="3C8DC161"/>
    <w:rsid w:val="3C8E7430"/>
    <w:rsid w:val="3C92899B"/>
    <w:rsid w:val="3C93B8D8"/>
    <w:rsid w:val="3C991392"/>
    <w:rsid w:val="3C9A2BA7"/>
    <w:rsid w:val="3C9B9EBB"/>
    <w:rsid w:val="3CA54983"/>
    <w:rsid w:val="3CA8F4D1"/>
    <w:rsid w:val="3CA962ED"/>
    <w:rsid w:val="3CB4EC07"/>
    <w:rsid w:val="3CB8B343"/>
    <w:rsid w:val="3CBBE6A3"/>
    <w:rsid w:val="3CC7402C"/>
    <w:rsid w:val="3CC803E3"/>
    <w:rsid w:val="3CC8F2A8"/>
    <w:rsid w:val="3CCB19A5"/>
    <w:rsid w:val="3CCB91ED"/>
    <w:rsid w:val="3CCCFE3B"/>
    <w:rsid w:val="3CCDBCBF"/>
    <w:rsid w:val="3CCFE322"/>
    <w:rsid w:val="3CD5792A"/>
    <w:rsid w:val="3CD7E254"/>
    <w:rsid w:val="3CDCBD16"/>
    <w:rsid w:val="3CDE27AB"/>
    <w:rsid w:val="3CDEBC32"/>
    <w:rsid w:val="3CE07CE1"/>
    <w:rsid w:val="3CE16530"/>
    <w:rsid w:val="3CE23621"/>
    <w:rsid w:val="3CE52B2D"/>
    <w:rsid w:val="3CE638D8"/>
    <w:rsid w:val="3CE724ED"/>
    <w:rsid w:val="3CE83CBC"/>
    <w:rsid w:val="3CEFB1DC"/>
    <w:rsid w:val="3CF179F0"/>
    <w:rsid w:val="3CF40CA1"/>
    <w:rsid w:val="3CF6C8AF"/>
    <w:rsid w:val="3CF76A20"/>
    <w:rsid w:val="3CF7D624"/>
    <w:rsid w:val="3CF92971"/>
    <w:rsid w:val="3CFA2D4B"/>
    <w:rsid w:val="3D046941"/>
    <w:rsid w:val="3D049A68"/>
    <w:rsid w:val="3D089B12"/>
    <w:rsid w:val="3D0939CD"/>
    <w:rsid w:val="3D0D22D7"/>
    <w:rsid w:val="3D0E7315"/>
    <w:rsid w:val="3D136249"/>
    <w:rsid w:val="3D142A68"/>
    <w:rsid w:val="3D145B5D"/>
    <w:rsid w:val="3D191FDC"/>
    <w:rsid w:val="3D1A579C"/>
    <w:rsid w:val="3D1C1521"/>
    <w:rsid w:val="3D1C56C0"/>
    <w:rsid w:val="3D2119B3"/>
    <w:rsid w:val="3D28C1C9"/>
    <w:rsid w:val="3D2994BF"/>
    <w:rsid w:val="3D29D486"/>
    <w:rsid w:val="3D2DD5C6"/>
    <w:rsid w:val="3D2E2846"/>
    <w:rsid w:val="3D32FEBB"/>
    <w:rsid w:val="3D35824D"/>
    <w:rsid w:val="3D386EE8"/>
    <w:rsid w:val="3D3A9D9D"/>
    <w:rsid w:val="3D3B0E41"/>
    <w:rsid w:val="3D3C1B2C"/>
    <w:rsid w:val="3D3CBD9D"/>
    <w:rsid w:val="3D4111EF"/>
    <w:rsid w:val="3D444174"/>
    <w:rsid w:val="3D45735A"/>
    <w:rsid w:val="3D46B1C2"/>
    <w:rsid w:val="3D4A1B48"/>
    <w:rsid w:val="3D4E4793"/>
    <w:rsid w:val="3D4E7C68"/>
    <w:rsid w:val="3D547E5F"/>
    <w:rsid w:val="3D54FD9B"/>
    <w:rsid w:val="3D570563"/>
    <w:rsid w:val="3D57B3F0"/>
    <w:rsid w:val="3D58ED67"/>
    <w:rsid w:val="3D5C947D"/>
    <w:rsid w:val="3D5E92D9"/>
    <w:rsid w:val="3D67CE67"/>
    <w:rsid w:val="3D6B19B6"/>
    <w:rsid w:val="3D6BD61D"/>
    <w:rsid w:val="3D6E60D0"/>
    <w:rsid w:val="3D6F78E6"/>
    <w:rsid w:val="3D6FD6B2"/>
    <w:rsid w:val="3D781A0D"/>
    <w:rsid w:val="3D797183"/>
    <w:rsid w:val="3D7E8A59"/>
    <w:rsid w:val="3D802694"/>
    <w:rsid w:val="3D8223DA"/>
    <w:rsid w:val="3D8D7F36"/>
    <w:rsid w:val="3D8DC651"/>
    <w:rsid w:val="3D8F086C"/>
    <w:rsid w:val="3D8FBAEF"/>
    <w:rsid w:val="3D912C3F"/>
    <w:rsid w:val="3D91FD04"/>
    <w:rsid w:val="3D94B47A"/>
    <w:rsid w:val="3D95DD69"/>
    <w:rsid w:val="3D997626"/>
    <w:rsid w:val="3DA1E2DE"/>
    <w:rsid w:val="3DA58654"/>
    <w:rsid w:val="3DA72768"/>
    <w:rsid w:val="3DACE226"/>
    <w:rsid w:val="3DAEBA27"/>
    <w:rsid w:val="3DAF153F"/>
    <w:rsid w:val="3DAF938D"/>
    <w:rsid w:val="3DB0DCFF"/>
    <w:rsid w:val="3DB23248"/>
    <w:rsid w:val="3DB40B33"/>
    <w:rsid w:val="3DB64F43"/>
    <w:rsid w:val="3DB82384"/>
    <w:rsid w:val="3DB9B142"/>
    <w:rsid w:val="3DBB4563"/>
    <w:rsid w:val="3DBC5AB6"/>
    <w:rsid w:val="3DBE6E39"/>
    <w:rsid w:val="3DC1AD5A"/>
    <w:rsid w:val="3DC37C24"/>
    <w:rsid w:val="3DC6C862"/>
    <w:rsid w:val="3DCC9648"/>
    <w:rsid w:val="3DD4A140"/>
    <w:rsid w:val="3DD85CA3"/>
    <w:rsid w:val="3DDA128E"/>
    <w:rsid w:val="3DDA9045"/>
    <w:rsid w:val="3DDEC7B9"/>
    <w:rsid w:val="3DE1A635"/>
    <w:rsid w:val="3DE2C732"/>
    <w:rsid w:val="3DE6FED2"/>
    <w:rsid w:val="3DF03BC6"/>
    <w:rsid w:val="3DF28F50"/>
    <w:rsid w:val="3DF3773F"/>
    <w:rsid w:val="3DFB7E41"/>
    <w:rsid w:val="3E04F88F"/>
    <w:rsid w:val="3E05C0CE"/>
    <w:rsid w:val="3E0DFBA0"/>
    <w:rsid w:val="3E0E01B9"/>
    <w:rsid w:val="3E0E8DCD"/>
    <w:rsid w:val="3E0F68CD"/>
    <w:rsid w:val="3E10B4ED"/>
    <w:rsid w:val="3E115926"/>
    <w:rsid w:val="3E165DF3"/>
    <w:rsid w:val="3E1CB9C9"/>
    <w:rsid w:val="3E1F01D8"/>
    <w:rsid w:val="3E2297E1"/>
    <w:rsid w:val="3E249B79"/>
    <w:rsid w:val="3E250B2C"/>
    <w:rsid w:val="3E278258"/>
    <w:rsid w:val="3E34AACD"/>
    <w:rsid w:val="3E3E4637"/>
    <w:rsid w:val="3E44D14B"/>
    <w:rsid w:val="3E48F7D4"/>
    <w:rsid w:val="3E53106B"/>
    <w:rsid w:val="3E54EBFD"/>
    <w:rsid w:val="3E59EBDF"/>
    <w:rsid w:val="3E5A20C6"/>
    <w:rsid w:val="3E5C650F"/>
    <w:rsid w:val="3E5D7624"/>
    <w:rsid w:val="3E645378"/>
    <w:rsid w:val="3E65C8E6"/>
    <w:rsid w:val="3E67C534"/>
    <w:rsid w:val="3E699C2A"/>
    <w:rsid w:val="3E6D83C8"/>
    <w:rsid w:val="3E6F1297"/>
    <w:rsid w:val="3E6FEE61"/>
    <w:rsid w:val="3E70967E"/>
    <w:rsid w:val="3E78F7BA"/>
    <w:rsid w:val="3E7A566B"/>
    <w:rsid w:val="3E7B62D2"/>
    <w:rsid w:val="3E7E4BB5"/>
    <w:rsid w:val="3E8380FD"/>
    <w:rsid w:val="3E85BF5A"/>
    <w:rsid w:val="3E8D4A51"/>
    <w:rsid w:val="3E8F210A"/>
    <w:rsid w:val="3E9127C1"/>
    <w:rsid w:val="3E932433"/>
    <w:rsid w:val="3E96FED0"/>
    <w:rsid w:val="3E9A6DD3"/>
    <w:rsid w:val="3E9AE856"/>
    <w:rsid w:val="3E9C01C4"/>
    <w:rsid w:val="3EA0DA48"/>
    <w:rsid w:val="3EA261B9"/>
    <w:rsid w:val="3EA46F7A"/>
    <w:rsid w:val="3EA6D6C6"/>
    <w:rsid w:val="3EA7506B"/>
    <w:rsid w:val="3EA9DC44"/>
    <w:rsid w:val="3EA9FB92"/>
    <w:rsid w:val="3EAF45F7"/>
    <w:rsid w:val="3EB2AF8F"/>
    <w:rsid w:val="3EB6754F"/>
    <w:rsid w:val="3EBEF352"/>
    <w:rsid w:val="3EBFD304"/>
    <w:rsid w:val="3EC109CE"/>
    <w:rsid w:val="3EC3B2C4"/>
    <w:rsid w:val="3EC5217C"/>
    <w:rsid w:val="3EC5DDD4"/>
    <w:rsid w:val="3EC8AB0E"/>
    <w:rsid w:val="3ECAA3DA"/>
    <w:rsid w:val="3ECAE143"/>
    <w:rsid w:val="3ECC35E8"/>
    <w:rsid w:val="3ECCF43B"/>
    <w:rsid w:val="3ED0657E"/>
    <w:rsid w:val="3ED1242A"/>
    <w:rsid w:val="3ED283F6"/>
    <w:rsid w:val="3EDA6985"/>
    <w:rsid w:val="3EDF4FAA"/>
    <w:rsid w:val="3EE6C5CB"/>
    <w:rsid w:val="3EE75173"/>
    <w:rsid w:val="3EEB9CE3"/>
    <w:rsid w:val="3EEBA524"/>
    <w:rsid w:val="3EEDA489"/>
    <w:rsid w:val="3EF1EB6D"/>
    <w:rsid w:val="3EF38563"/>
    <w:rsid w:val="3EF3F41B"/>
    <w:rsid w:val="3EF40CFA"/>
    <w:rsid w:val="3EF41352"/>
    <w:rsid w:val="3EF60AAD"/>
    <w:rsid w:val="3EF60CFF"/>
    <w:rsid w:val="3EFD78CF"/>
    <w:rsid w:val="3EFF3A98"/>
    <w:rsid w:val="3F02C16A"/>
    <w:rsid w:val="3F039EC8"/>
    <w:rsid w:val="3F058392"/>
    <w:rsid w:val="3F060928"/>
    <w:rsid w:val="3F11BF24"/>
    <w:rsid w:val="3F13962C"/>
    <w:rsid w:val="3F15FF17"/>
    <w:rsid w:val="3F19C415"/>
    <w:rsid w:val="3F1AD04A"/>
    <w:rsid w:val="3F1B4DA8"/>
    <w:rsid w:val="3F1B6AE6"/>
    <w:rsid w:val="3F1EAFE8"/>
    <w:rsid w:val="3F21151A"/>
    <w:rsid w:val="3F227828"/>
    <w:rsid w:val="3F243EDE"/>
    <w:rsid w:val="3F29F6A7"/>
    <w:rsid w:val="3F2C43BA"/>
    <w:rsid w:val="3F318B48"/>
    <w:rsid w:val="3F378C0F"/>
    <w:rsid w:val="3F39D2AC"/>
    <w:rsid w:val="3F423F62"/>
    <w:rsid w:val="3F490EB7"/>
    <w:rsid w:val="3F51BAF6"/>
    <w:rsid w:val="3F548DEC"/>
    <w:rsid w:val="3F577077"/>
    <w:rsid w:val="3F580733"/>
    <w:rsid w:val="3F5EBD18"/>
    <w:rsid w:val="3F6021B5"/>
    <w:rsid w:val="3F643B52"/>
    <w:rsid w:val="3F71B2DA"/>
    <w:rsid w:val="3F72BAB1"/>
    <w:rsid w:val="3F758A79"/>
    <w:rsid w:val="3F7622E4"/>
    <w:rsid w:val="3F762744"/>
    <w:rsid w:val="3F79EC64"/>
    <w:rsid w:val="3F7B12A9"/>
    <w:rsid w:val="3F801340"/>
    <w:rsid w:val="3F86BFC8"/>
    <w:rsid w:val="3F8BDA7A"/>
    <w:rsid w:val="3F8EABF4"/>
    <w:rsid w:val="3F8EAC27"/>
    <w:rsid w:val="3F8FC2F7"/>
    <w:rsid w:val="3F909D97"/>
    <w:rsid w:val="3F913104"/>
    <w:rsid w:val="3F92E7DD"/>
    <w:rsid w:val="3F995C56"/>
    <w:rsid w:val="3F9BA2AD"/>
    <w:rsid w:val="3F9DD71D"/>
    <w:rsid w:val="3FA103FB"/>
    <w:rsid w:val="3FA4DF08"/>
    <w:rsid w:val="3FA66480"/>
    <w:rsid w:val="3FA9349F"/>
    <w:rsid w:val="3FA97609"/>
    <w:rsid w:val="3FA9B076"/>
    <w:rsid w:val="3FAB3DA7"/>
    <w:rsid w:val="3FACCC70"/>
    <w:rsid w:val="3FB1D559"/>
    <w:rsid w:val="3FB1E64B"/>
    <w:rsid w:val="3FB2036B"/>
    <w:rsid w:val="3FB38B74"/>
    <w:rsid w:val="3FB65603"/>
    <w:rsid w:val="3FBE56B4"/>
    <w:rsid w:val="3FBE77D6"/>
    <w:rsid w:val="3FC07E7F"/>
    <w:rsid w:val="3FC489CC"/>
    <w:rsid w:val="3FCBA1F6"/>
    <w:rsid w:val="3FCC877E"/>
    <w:rsid w:val="3FCF4D15"/>
    <w:rsid w:val="3FD0CEC5"/>
    <w:rsid w:val="3FD4327E"/>
    <w:rsid w:val="3FD87475"/>
    <w:rsid w:val="3FDA0E89"/>
    <w:rsid w:val="3FE484C2"/>
    <w:rsid w:val="3FE751CB"/>
    <w:rsid w:val="3FF00B27"/>
    <w:rsid w:val="3FF0C330"/>
    <w:rsid w:val="3FF3B0EA"/>
    <w:rsid w:val="3FF6C587"/>
    <w:rsid w:val="3FFD2743"/>
    <w:rsid w:val="3FFD85F1"/>
    <w:rsid w:val="3FFE1FF2"/>
    <w:rsid w:val="4004B7E9"/>
    <w:rsid w:val="400A3892"/>
    <w:rsid w:val="400C66DF"/>
    <w:rsid w:val="400F9458"/>
    <w:rsid w:val="4010BD93"/>
    <w:rsid w:val="4010F48D"/>
    <w:rsid w:val="40120229"/>
    <w:rsid w:val="4013D768"/>
    <w:rsid w:val="40146E54"/>
    <w:rsid w:val="401BD191"/>
    <w:rsid w:val="401DC150"/>
    <w:rsid w:val="40251AE5"/>
    <w:rsid w:val="4027A33B"/>
    <w:rsid w:val="4029128C"/>
    <w:rsid w:val="402DC15D"/>
    <w:rsid w:val="402E9ED3"/>
    <w:rsid w:val="40340878"/>
    <w:rsid w:val="40350E43"/>
    <w:rsid w:val="40403032"/>
    <w:rsid w:val="40418AF4"/>
    <w:rsid w:val="40425207"/>
    <w:rsid w:val="404397A6"/>
    <w:rsid w:val="404DDA76"/>
    <w:rsid w:val="404ED700"/>
    <w:rsid w:val="405030F8"/>
    <w:rsid w:val="40576429"/>
    <w:rsid w:val="405999D0"/>
    <w:rsid w:val="405F0D56"/>
    <w:rsid w:val="406252B5"/>
    <w:rsid w:val="40628773"/>
    <w:rsid w:val="40635F25"/>
    <w:rsid w:val="4065C908"/>
    <w:rsid w:val="4068BA61"/>
    <w:rsid w:val="4069B34C"/>
    <w:rsid w:val="406E965D"/>
    <w:rsid w:val="4077FBDE"/>
    <w:rsid w:val="407826CC"/>
    <w:rsid w:val="4078A57A"/>
    <w:rsid w:val="407940CA"/>
    <w:rsid w:val="40822687"/>
    <w:rsid w:val="40854C01"/>
    <w:rsid w:val="4085B299"/>
    <w:rsid w:val="408600E6"/>
    <w:rsid w:val="40860EE1"/>
    <w:rsid w:val="4087E73C"/>
    <w:rsid w:val="409484F6"/>
    <w:rsid w:val="40951341"/>
    <w:rsid w:val="4098210E"/>
    <w:rsid w:val="40989E5A"/>
    <w:rsid w:val="4099A52B"/>
    <w:rsid w:val="40A20F8E"/>
    <w:rsid w:val="40A45CD6"/>
    <w:rsid w:val="40AD535B"/>
    <w:rsid w:val="40AEE1DA"/>
    <w:rsid w:val="40B0B64A"/>
    <w:rsid w:val="40B489DF"/>
    <w:rsid w:val="40B4CE5C"/>
    <w:rsid w:val="40B793D2"/>
    <w:rsid w:val="40B9D21D"/>
    <w:rsid w:val="40BD700B"/>
    <w:rsid w:val="40BF3747"/>
    <w:rsid w:val="40C013F2"/>
    <w:rsid w:val="40C0BD3F"/>
    <w:rsid w:val="40C33D63"/>
    <w:rsid w:val="40C3FF89"/>
    <w:rsid w:val="40C5E9BF"/>
    <w:rsid w:val="40C87E32"/>
    <w:rsid w:val="40CC498A"/>
    <w:rsid w:val="40D1EB7B"/>
    <w:rsid w:val="40D46DA7"/>
    <w:rsid w:val="40DF3CF9"/>
    <w:rsid w:val="40E1C146"/>
    <w:rsid w:val="40E482E8"/>
    <w:rsid w:val="40EC03BE"/>
    <w:rsid w:val="40F57862"/>
    <w:rsid w:val="40F5A66E"/>
    <w:rsid w:val="40F7F509"/>
    <w:rsid w:val="40F88063"/>
    <w:rsid w:val="40F8BFB3"/>
    <w:rsid w:val="40FBF216"/>
    <w:rsid w:val="40FCD7CE"/>
    <w:rsid w:val="41020219"/>
    <w:rsid w:val="41047693"/>
    <w:rsid w:val="4104EB1A"/>
    <w:rsid w:val="410743DB"/>
    <w:rsid w:val="41089BCA"/>
    <w:rsid w:val="410A136F"/>
    <w:rsid w:val="410A4CFC"/>
    <w:rsid w:val="410E27EC"/>
    <w:rsid w:val="411150F2"/>
    <w:rsid w:val="411288A2"/>
    <w:rsid w:val="411429B5"/>
    <w:rsid w:val="411CC5D4"/>
    <w:rsid w:val="412271C2"/>
    <w:rsid w:val="41308942"/>
    <w:rsid w:val="4131338E"/>
    <w:rsid w:val="41342A5E"/>
    <w:rsid w:val="413451A8"/>
    <w:rsid w:val="413579B8"/>
    <w:rsid w:val="413747D2"/>
    <w:rsid w:val="4139A35B"/>
    <w:rsid w:val="413E6754"/>
    <w:rsid w:val="413FBF70"/>
    <w:rsid w:val="41427207"/>
    <w:rsid w:val="414364F1"/>
    <w:rsid w:val="4145AF91"/>
    <w:rsid w:val="414727A7"/>
    <w:rsid w:val="414C2E8C"/>
    <w:rsid w:val="415322D0"/>
    <w:rsid w:val="41560DCC"/>
    <w:rsid w:val="41562E1E"/>
    <w:rsid w:val="415A8380"/>
    <w:rsid w:val="415C4937"/>
    <w:rsid w:val="415E1A64"/>
    <w:rsid w:val="416134E5"/>
    <w:rsid w:val="4167287B"/>
    <w:rsid w:val="416B253B"/>
    <w:rsid w:val="416DF61B"/>
    <w:rsid w:val="416F151D"/>
    <w:rsid w:val="4175D910"/>
    <w:rsid w:val="41780508"/>
    <w:rsid w:val="417A1149"/>
    <w:rsid w:val="417A4CA3"/>
    <w:rsid w:val="417CD410"/>
    <w:rsid w:val="41824953"/>
    <w:rsid w:val="4183222C"/>
    <w:rsid w:val="4183A8F3"/>
    <w:rsid w:val="4184D6F7"/>
    <w:rsid w:val="4184E418"/>
    <w:rsid w:val="41870128"/>
    <w:rsid w:val="4189F63D"/>
    <w:rsid w:val="418A5E17"/>
    <w:rsid w:val="418B3048"/>
    <w:rsid w:val="418B75A8"/>
    <w:rsid w:val="418EA955"/>
    <w:rsid w:val="4194EEB0"/>
    <w:rsid w:val="41A125FB"/>
    <w:rsid w:val="41A27148"/>
    <w:rsid w:val="41A3BB19"/>
    <w:rsid w:val="41ABEA5F"/>
    <w:rsid w:val="41ACE609"/>
    <w:rsid w:val="41ADD28A"/>
    <w:rsid w:val="41B1E3F9"/>
    <w:rsid w:val="41B34BF1"/>
    <w:rsid w:val="41B50C7C"/>
    <w:rsid w:val="41B53670"/>
    <w:rsid w:val="41B66963"/>
    <w:rsid w:val="41B80686"/>
    <w:rsid w:val="41B97DAA"/>
    <w:rsid w:val="41C7DF51"/>
    <w:rsid w:val="41CE4759"/>
    <w:rsid w:val="41CFBCC4"/>
    <w:rsid w:val="41D0FE47"/>
    <w:rsid w:val="41D17759"/>
    <w:rsid w:val="41D5F4E3"/>
    <w:rsid w:val="41D6EF6E"/>
    <w:rsid w:val="41DB7E24"/>
    <w:rsid w:val="41DDB0BF"/>
    <w:rsid w:val="41E9E878"/>
    <w:rsid w:val="41EAEEE3"/>
    <w:rsid w:val="41EC4EA0"/>
    <w:rsid w:val="41EC5FC1"/>
    <w:rsid w:val="41EF417E"/>
    <w:rsid w:val="41EF72E4"/>
    <w:rsid w:val="41EF9B4A"/>
    <w:rsid w:val="41F46E9E"/>
    <w:rsid w:val="41F5A410"/>
    <w:rsid w:val="41F6544F"/>
    <w:rsid w:val="41F7706D"/>
    <w:rsid w:val="41F7B603"/>
    <w:rsid w:val="41F995E6"/>
    <w:rsid w:val="41FC81DB"/>
    <w:rsid w:val="420810E4"/>
    <w:rsid w:val="420AC6DC"/>
    <w:rsid w:val="420CCA08"/>
    <w:rsid w:val="420F354E"/>
    <w:rsid w:val="420F7760"/>
    <w:rsid w:val="4213CB85"/>
    <w:rsid w:val="4216FAEE"/>
    <w:rsid w:val="421C2A21"/>
    <w:rsid w:val="421FBC31"/>
    <w:rsid w:val="42220EF2"/>
    <w:rsid w:val="4224C752"/>
    <w:rsid w:val="42272D58"/>
    <w:rsid w:val="422B3CEF"/>
    <w:rsid w:val="422DBF83"/>
    <w:rsid w:val="422E9DCF"/>
    <w:rsid w:val="422FA691"/>
    <w:rsid w:val="4233D873"/>
    <w:rsid w:val="4240633D"/>
    <w:rsid w:val="42457433"/>
    <w:rsid w:val="42460C42"/>
    <w:rsid w:val="4247505D"/>
    <w:rsid w:val="42477C4D"/>
    <w:rsid w:val="42560859"/>
    <w:rsid w:val="425E22BF"/>
    <w:rsid w:val="4261EC1F"/>
    <w:rsid w:val="426214C8"/>
    <w:rsid w:val="4266DD55"/>
    <w:rsid w:val="426731B3"/>
    <w:rsid w:val="4268316B"/>
    <w:rsid w:val="426A659B"/>
    <w:rsid w:val="426C36BD"/>
    <w:rsid w:val="426CE481"/>
    <w:rsid w:val="426D67FB"/>
    <w:rsid w:val="4271989E"/>
    <w:rsid w:val="427709BB"/>
    <w:rsid w:val="427774DF"/>
    <w:rsid w:val="4277AA27"/>
    <w:rsid w:val="427BD6F0"/>
    <w:rsid w:val="427C9D52"/>
    <w:rsid w:val="42802F2A"/>
    <w:rsid w:val="42810E76"/>
    <w:rsid w:val="42851D20"/>
    <w:rsid w:val="4286F83E"/>
    <w:rsid w:val="42874C54"/>
    <w:rsid w:val="428CDE57"/>
    <w:rsid w:val="428D4FFE"/>
    <w:rsid w:val="428F3033"/>
    <w:rsid w:val="4292135D"/>
    <w:rsid w:val="4293B714"/>
    <w:rsid w:val="429553B9"/>
    <w:rsid w:val="42966D15"/>
    <w:rsid w:val="4296BC09"/>
    <w:rsid w:val="4299445A"/>
    <w:rsid w:val="429EBD7D"/>
    <w:rsid w:val="42A0230F"/>
    <w:rsid w:val="42A41132"/>
    <w:rsid w:val="42A723C0"/>
    <w:rsid w:val="42ACB7CF"/>
    <w:rsid w:val="42B19824"/>
    <w:rsid w:val="42B40DE2"/>
    <w:rsid w:val="42B4A59A"/>
    <w:rsid w:val="42C4F7BE"/>
    <w:rsid w:val="42CA406E"/>
    <w:rsid w:val="42CC25D1"/>
    <w:rsid w:val="42CD203B"/>
    <w:rsid w:val="42CDCF20"/>
    <w:rsid w:val="42D09216"/>
    <w:rsid w:val="42D505CE"/>
    <w:rsid w:val="42D5174B"/>
    <w:rsid w:val="42D562A8"/>
    <w:rsid w:val="42D7D0C3"/>
    <w:rsid w:val="42DB8FD1"/>
    <w:rsid w:val="42DF09F7"/>
    <w:rsid w:val="42E214A1"/>
    <w:rsid w:val="42E442DD"/>
    <w:rsid w:val="42E80095"/>
    <w:rsid w:val="42EBD170"/>
    <w:rsid w:val="42F605B6"/>
    <w:rsid w:val="42F6C84D"/>
    <w:rsid w:val="42F7EF85"/>
    <w:rsid w:val="42F97D8B"/>
    <w:rsid w:val="42FCBBDE"/>
    <w:rsid w:val="42FCC182"/>
    <w:rsid w:val="42FDFFA2"/>
    <w:rsid w:val="4300676F"/>
    <w:rsid w:val="430A2B82"/>
    <w:rsid w:val="430B2C0A"/>
    <w:rsid w:val="430B31C2"/>
    <w:rsid w:val="431A1E8F"/>
    <w:rsid w:val="431F41E9"/>
    <w:rsid w:val="432038A5"/>
    <w:rsid w:val="43219D97"/>
    <w:rsid w:val="43262DB4"/>
    <w:rsid w:val="432C946D"/>
    <w:rsid w:val="432D8C9B"/>
    <w:rsid w:val="43331E43"/>
    <w:rsid w:val="4333EC4A"/>
    <w:rsid w:val="433BFEBE"/>
    <w:rsid w:val="433C25AE"/>
    <w:rsid w:val="4349B3ED"/>
    <w:rsid w:val="4349EFF5"/>
    <w:rsid w:val="434EE953"/>
    <w:rsid w:val="43527783"/>
    <w:rsid w:val="4353AE6F"/>
    <w:rsid w:val="43564B36"/>
    <w:rsid w:val="4358787E"/>
    <w:rsid w:val="4358A1BD"/>
    <w:rsid w:val="435C6312"/>
    <w:rsid w:val="43607CE4"/>
    <w:rsid w:val="4361CC52"/>
    <w:rsid w:val="43686AF5"/>
    <w:rsid w:val="43698C31"/>
    <w:rsid w:val="436C87B2"/>
    <w:rsid w:val="4370848F"/>
    <w:rsid w:val="43732E85"/>
    <w:rsid w:val="43763508"/>
    <w:rsid w:val="437D4A3E"/>
    <w:rsid w:val="437E9F1C"/>
    <w:rsid w:val="438334B6"/>
    <w:rsid w:val="4388C836"/>
    <w:rsid w:val="438A0FDE"/>
    <w:rsid w:val="438AEE38"/>
    <w:rsid w:val="438E12F1"/>
    <w:rsid w:val="438F81BC"/>
    <w:rsid w:val="439212FE"/>
    <w:rsid w:val="4395A6A3"/>
    <w:rsid w:val="439729E8"/>
    <w:rsid w:val="4398D352"/>
    <w:rsid w:val="439C546A"/>
    <w:rsid w:val="43A0CDA8"/>
    <w:rsid w:val="43A0EF67"/>
    <w:rsid w:val="43A3CBD8"/>
    <w:rsid w:val="43A4202D"/>
    <w:rsid w:val="43A4B8A2"/>
    <w:rsid w:val="43A67A20"/>
    <w:rsid w:val="43A7E2AE"/>
    <w:rsid w:val="43A90467"/>
    <w:rsid w:val="43AC5C38"/>
    <w:rsid w:val="43AD9AC6"/>
    <w:rsid w:val="43ADB8B9"/>
    <w:rsid w:val="43B17F99"/>
    <w:rsid w:val="43B313F8"/>
    <w:rsid w:val="43B69E18"/>
    <w:rsid w:val="43BA68BA"/>
    <w:rsid w:val="43BAFDB8"/>
    <w:rsid w:val="43BE8263"/>
    <w:rsid w:val="43C0CAC4"/>
    <w:rsid w:val="43C374C2"/>
    <w:rsid w:val="43C87F47"/>
    <w:rsid w:val="43C97BD0"/>
    <w:rsid w:val="43CA3615"/>
    <w:rsid w:val="43CD5D5B"/>
    <w:rsid w:val="43D0C36B"/>
    <w:rsid w:val="43D24870"/>
    <w:rsid w:val="43D78EDD"/>
    <w:rsid w:val="43D806B8"/>
    <w:rsid w:val="43DAD1FB"/>
    <w:rsid w:val="43DE9CFB"/>
    <w:rsid w:val="43DF3B39"/>
    <w:rsid w:val="43E0ACF7"/>
    <w:rsid w:val="43E1DA54"/>
    <w:rsid w:val="43E7198A"/>
    <w:rsid w:val="43EC546E"/>
    <w:rsid w:val="43ECF633"/>
    <w:rsid w:val="43F11B66"/>
    <w:rsid w:val="43F88A7B"/>
    <w:rsid w:val="43F99E63"/>
    <w:rsid w:val="43FADB0D"/>
    <w:rsid w:val="43FB3AEF"/>
    <w:rsid w:val="43FC871B"/>
    <w:rsid w:val="44009669"/>
    <w:rsid w:val="4401F73A"/>
    <w:rsid w:val="440BD712"/>
    <w:rsid w:val="440BE088"/>
    <w:rsid w:val="440E3E22"/>
    <w:rsid w:val="44138F47"/>
    <w:rsid w:val="4413AC0B"/>
    <w:rsid w:val="44173957"/>
    <w:rsid w:val="44176E69"/>
    <w:rsid w:val="441891CA"/>
    <w:rsid w:val="441C6B81"/>
    <w:rsid w:val="4421858B"/>
    <w:rsid w:val="44251081"/>
    <w:rsid w:val="4428E20A"/>
    <w:rsid w:val="44295E78"/>
    <w:rsid w:val="4429CADA"/>
    <w:rsid w:val="442DB482"/>
    <w:rsid w:val="4431BAF0"/>
    <w:rsid w:val="44353999"/>
    <w:rsid w:val="4438B577"/>
    <w:rsid w:val="443E5718"/>
    <w:rsid w:val="44443A26"/>
    <w:rsid w:val="44473268"/>
    <w:rsid w:val="4448559A"/>
    <w:rsid w:val="44493751"/>
    <w:rsid w:val="444A7A0D"/>
    <w:rsid w:val="444BB090"/>
    <w:rsid w:val="444D01FE"/>
    <w:rsid w:val="444FA872"/>
    <w:rsid w:val="444FFDDC"/>
    <w:rsid w:val="44524B90"/>
    <w:rsid w:val="44544EF7"/>
    <w:rsid w:val="44552EBD"/>
    <w:rsid w:val="4458955D"/>
    <w:rsid w:val="445AACBD"/>
    <w:rsid w:val="445B6D1F"/>
    <w:rsid w:val="445CBAAD"/>
    <w:rsid w:val="445F14C2"/>
    <w:rsid w:val="4469A0C4"/>
    <w:rsid w:val="447069A2"/>
    <w:rsid w:val="4471185B"/>
    <w:rsid w:val="447741EC"/>
    <w:rsid w:val="447CE72C"/>
    <w:rsid w:val="448372EE"/>
    <w:rsid w:val="4485C108"/>
    <w:rsid w:val="44878C5F"/>
    <w:rsid w:val="448D93D8"/>
    <w:rsid w:val="4492FA50"/>
    <w:rsid w:val="44965704"/>
    <w:rsid w:val="44990519"/>
    <w:rsid w:val="44996563"/>
    <w:rsid w:val="44996EC5"/>
    <w:rsid w:val="449C3D14"/>
    <w:rsid w:val="449CE071"/>
    <w:rsid w:val="449EB41F"/>
    <w:rsid w:val="449EF6F2"/>
    <w:rsid w:val="44A06519"/>
    <w:rsid w:val="44A22351"/>
    <w:rsid w:val="44A2A491"/>
    <w:rsid w:val="44AC4423"/>
    <w:rsid w:val="44ACC324"/>
    <w:rsid w:val="44B08116"/>
    <w:rsid w:val="44B21804"/>
    <w:rsid w:val="44B4C6C1"/>
    <w:rsid w:val="44B5AD04"/>
    <w:rsid w:val="44B62271"/>
    <w:rsid w:val="44B940C5"/>
    <w:rsid w:val="44BDAD5B"/>
    <w:rsid w:val="44C68D43"/>
    <w:rsid w:val="44C868A7"/>
    <w:rsid w:val="44CCB7A8"/>
    <w:rsid w:val="44CD2898"/>
    <w:rsid w:val="44CE26A0"/>
    <w:rsid w:val="44D283D5"/>
    <w:rsid w:val="44D32709"/>
    <w:rsid w:val="44D5E9CD"/>
    <w:rsid w:val="44DC193B"/>
    <w:rsid w:val="44DCA4A7"/>
    <w:rsid w:val="44DFC92A"/>
    <w:rsid w:val="44E03197"/>
    <w:rsid w:val="44E7A8E2"/>
    <w:rsid w:val="44EBB3ED"/>
    <w:rsid w:val="44EDCE2A"/>
    <w:rsid w:val="44EE1A1F"/>
    <w:rsid w:val="44F161F1"/>
    <w:rsid w:val="44F33FBD"/>
    <w:rsid w:val="44FCF286"/>
    <w:rsid w:val="4500C417"/>
    <w:rsid w:val="45029E9C"/>
    <w:rsid w:val="4508A4DF"/>
    <w:rsid w:val="450A2BDF"/>
    <w:rsid w:val="450A6AF1"/>
    <w:rsid w:val="450FAA2E"/>
    <w:rsid w:val="451098CD"/>
    <w:rsid w:val="45159405"/>
    <w:rsid w:val="45162102"/>
    <w:rsid w:val="4516CBE6"/>
    <w:rsid w:val="4518B16B"/>
    <w:rsid w:val="451AA561"/>
    <w:rsid w:val="451B903C"/>
    <w:rsid w:val="45219A45"/>
    <w:rsid w:val="45264F17"/>
    <w:rsid w:val="452A4928"/>
    <w:rsid w:val="452B8835"/>
    <w:rsid w:val="453393AE"/>
    <w:rsid w:val="4536699F"/>
    <w:rsid w:val="4539E882"/>
    <w:rsid w:val="453A2EBE"/>
    <w:rsid w:val="453FC1E4"/>
    <w:rsid w:val="4540E0B4"/>
    <w:rsid w:val="4542752F"/>
    <w:rsid w:val="4549574B"/>
    <w:rsid w:val="454E8F1A"/>
    <w:rsid w:val="4551B4DA"/>
    <w:rsid w:val="4552A97A"/>
    <w:rsid w:val="4552CFB5"/>
    <w:rsid w:val="45569000"/>
    <w:rsid w:val="455AB414"/>
    <w:rsid w:val="455CE60D"/>
    <w:rsid w:val="4561DCD0"/>
    <w:rsid w:val="456725A3"/>
    <w:rsid w:val="4568ABDA"/>
    <w:rsid w:val="45694BC7"/>
    <w:rsid w:val="456B6B26"/>
    <w:rsid w:val="456BE504"/>
    <w:rsid w:val="456D425E"/>
    <w:rsid w:val="457184C7"/>
    <w:rsid w:val="4575BCB0"/>
    <w:rsid w:val="45764678"/>
    <w:rsid w:val="4578BD30"/>
    <w:rsid w:val="45795D12"/>
    <w:rsid w:val="457B12D8"/>
    <w:rsid w:val="45815EB4"/>
    <w:rsid w:val="45822B26"/>
    <w:rsid w:val="45855735"/>
    <w:rsid w:val="45863F69"/>
    <w:rsid w:val="458FEBD3"/>
    <w:rsid w:val="45905BAD"/>
    <w:rsid w:val="4590A35B"/>
    <w:rsid w:val="4593D6DE"/>
    <w:rsid w:val="459A64AB"/>
    <w:rsid w:val="459BE8FA"/>
    <w:rsid w:val="459D42FA"/>
    <w:rsid w:val="45A2C644"/>
    <w:rsid w:val="45A5EE93"/>
    <w:rsid w:val="45A6304D"/>
    <w:rsid w:val="45B0405C"/>
    <w:rsid w:val="45B0C620"/>
    <w:rsid w:val="45B55197"/>
    <w:rsid w:val="45B6AA5B"/>
    <w:rsid w:val="45B97114"/>
    <w:rsid w:val="45BE0D08"/>
    <w:rsid w:val="45C1EDF5"/>
    <w:rsid w:val="45C2D232"/>
    <w:rsid w:val="45CA9C22"/>
    <w:rsid w:val="45CFA035"/>
    <w:rsid w:val="45CFA458"/>
    <w:rsid w:val="45CFB2BC"/>
    <w:rsid w:val="45D49264"/>
    <w:rsid w:val="45D71B65"/>
    <w:rsid w:val="45D87669"/>
    <w:rsid w:val="45DAEEF9"/>
    <w:rsid w:val="45E4E22F"/>
    <w:rsid w:val="45E6EAB0"/>
    <w:rsid w:val="45EA42B1"/>
    <w:rsid w:val="45EA7A6A"/>
    <w:rsid w:val="45EB51F3"/>
    <w:rsid w:val="45ED64E9"/>
    <w:rsid w:val="45EF7B3F"/>
    <w:rsid w:val="45F34F1C"/>
    <w:rsid w:val="45F358CF"/>
    <w:rsid w:val="45F63EEE"/>
    <w:rsid w:val="45F6A124"/>
    <w:rsid w:val="45F6C964"/>
    <w:rsid w:val="45FCCDC8"/>
    <w:rsid w:val="45FE0CC8"/>
    <w:rsid w:val="4600F354"/>
    <w:rsid w:val="4601419E"/>
    <w:rsid w:val="4601B0D8"/>
    <w:rsid w:val="46067F72"/>
    <w:rsid w:val="46076FEA"/>
    <w:rsid w:val="460ADE2F"/>
    <w:rsid w:val="46111E1A"/>
    <w:rsid w:val="4615DA4E"/>
    <w:rsid w:val="4615F41C"/>
    <w:rsid w:val="461A2B97"/>
    <w:rsid w:val="461A4F0F"/>
    <w:rsid w:val="461F53E7"/>
    <w:rsid w:val="461FCDDC"/>
    <w:rsid w:val="46221B2B"/>
    <w:rsid w:val="46225321"/>
    <w:rsid w:val="4622E595"/>
    <w:rsid w:val="4622FE21"/>
    <w:rsid w:val="46236D0E"/>
    <w:rsid w:val="4625F619"/>
    <w:rsid w:val="4627C6B2"/>
    <w:rsid w:val="462D7054"/>
    <w:rsid w:val="462DA19D"/>
    <w:rsid w:val="463DCC1B"/>
    <w:rsid w:val="463F4E48"/>
    <w:rsid w:val="4646858D"/>
    <w:rsid w:val="4648555D"/>
    <w:rsid w:val="464B46EA"/>
    <w:rsid w:val="46521AC1"/>
    <w:rsid w:val="4653D273"/>
    <w:rsid w:val="4654BD93"/>
    <w:rsid w:val="465C9076"/>
    <w:rsid w:val="465DFC45"/>
    <w:rsid w:val="46622347"/>
    <w:rsid w:val="46656D20"/>
    <w:rsid w:val="4665FFC7"/>
    <w:rsid w:val="46677EFB"/>
    <w:rsid w:val="466B0285"/>
    <w:rsid w:val="466B248E"/>
    <w:rsid w:val="466C6815"/>
    <w:rsid w:val="467176EA"/>
    <w:rsid w:val="4672C171"/>
    <w:rsid w:val="467A411F"/>
    <w:rsid w:val="467C2B5B"/>
    <w:rsid w:val="46841277"/>
    <w:rsid w:val="468471F4"/>
    <w:rsid w:val="46848FB5"/>
    <w:rsid w:val="468AE1E7"/>
    <w:rsid w:val="468AFF4F"/>
    <w:rsid w:val="468D1B51"/>
    <w:rsid w:val="468ED2A1"/>
    <w:rsid w:val="468F4C3A"/>
    <w:rsid w:val="4696D118"/>
    <w:rsid w:val="469DF266"/>
    <w:rsid w:val="46A00BB7"/>
    <w:rsid w:val="46A3FFFE"/>
    <w:rsid w:val="46A5782D"/>
    <w:rsid w:val="46A899F7"/>
    <w:rsid w:val="46A8DA5A"/>
    <w:rsid w:val="46ACCB8D"/>
    <w:rsid w:val="46AD202A"/>
    <w:rsid w:val="46B300C9"/>
    <w:rsid w:val="46B9AE75"/>
    <w:rsid w:val="46BA2732"/>
    <w:rsid w:val="46C26E15"/>
    <w:rsid w:val="46C30C6D"/>
    <w:rsid w:val="46C87D20"/>
    <w:rsid w:val="46C9E20B"/>
    <w:rsid w:val="46CEB429"/>
    <w:rsid w:val="46CF2C42"/>
    <w:rsid w:val="46D19576"/>
    <w:rsid w:val="46D3E4DB"/>
    <w:rsid w:val="46D4D464"/>
    <w:rsid w:val="46D8CA31"/>
    <w:rsid w:val="46DDDCF5"/>
    <w:rsid w:val="46DFA6AF"/>
    <w:rsid w:val="46E077E0"/>
    <w:rsid w:val="46E08FE2"/>
    <w:rsid w:val="46E2C4D4"/>
    <w:rsid w:val="46E5D3AA"/>
    <w:rsid w:val="46F3B442"/>
    <w:rsid w:val="46F62A4F"/>
    <w:rsid w:val="46F6C4EE"/>
    <w:rsid w:val="46FBF2CC"/>
    <w:rsid w:val="46FF3EF4"/>
    <w:rsid w:val="46FFC6D6"/>
    <w:rsid w:val="47048AE1"/>
    <w:rsid w:val="470AEA88"/>
    <w:rsid w:val="470BBFEC"/>
    <w:rsid w:val="470F7006"/>
    <w:rsid w:val="470F743A"/>
    <w:rsid w:val="470F765A"/>
    <w:rsid w:val="470F995F"/>
    <w:rsid w:val="471AE63D"/>
    <w:rsid w:val="471C9BC9"/>
    <w:rsid w:val="471DF4BB"/>
    <w:rsid w:val="4720DECA"/>
    <w:rsid w:val="4721261B"/>
    <w:rsid w:val="472810E9"/>
    <w:rsid w:val="472A4141"/>
    <w:rsid w:val="472EDE95"/>
    <w:rsid w:val="4735A268"/>
    <w:rsid w:val="4735D2B3"/>
    <w:rsid w:val="473A4E7B"/>
    <w:rsid w:val="4744C535"/>
    <w:rsid w:val="4749664C"/>
    <w:rsid w:val="474B1BC6"/>
    <w:rsid w:val="475277A0"/>
    <w:rsid w:val="47582B12"/>
    <w:rsid w:val="475873EB"/>
    <w:rsid w:val="4758D6BE"/>
    <w:rsid w:val="475F784C"/>
    <w:rsid w:val="476014F8"/>
    <w:rsid w:val="47634755"/>
    <w:rsid w:val="47638517"/>
    <w:rsid w:val="47675B91"/>
    <w:rsid w:val="476CC237"/>
    <w:rsid w:val="4772DEFB"/>
    <w:rsid w:val="4772F3E0"/>
    <w:rsid w:val="47761985"/>
    <w:rsid w:val="47762323"/>
    <w:rsid w:val="477B20A2"/>
    <w:rsid w:val="477CEAC6"/>
    <w:rsid w:val="4780421C"/>
    <w:rsid w:val="47809C5E"/>
    <w:rsid w:val="47810C3B"/>
    <w:rsid w:val="47849CCA"/>
    <w:rsid w:val="478817E6"/>
    <w:rsid w:val="478D5033"/>
    <w:rsid w:val="479055B6"/>
    <w:rsid w:val="47924ED8"/>
    <w:rsid w:val="4792614D"/>
    <w:rsid w:val="47951D78"/>
    <w:rsid w:val="479891EC"/>
    <w:rsid w:val="479ADEF9"/>
    <w:rsid w:val="479BC5B9"/>
    <w:rsid w:val="47A0BB42"/>
    <w:rsid w:val="47A53ABD"/>
    <w:rsid w:val="47AC345F"/>
    <w:rsid w:val="47AE0E08"/>
    <w:rsid w:val="47AFEDC3"/>
    <w:rsid w:val="47B029A4"/>
    <w:rsid w:val="47B07366"/>
    <w:rsid w:val="47B0EE5E"/>
    <w:rsid w:val="47B3ED84"/>
    <w:rsid w:val="47BB2B76"/>
    <w:rsid w:val="47C20C2F"/>
    <w:rsid w:val="47C211CD"/>
    <w:rsid w:val="47CDF7C6"/>
    <w:rsid w:val="47D00AAE"/>
    <w:rsid w:val="47D43F1B"/>
    <w:rsid w:val="47D95B72"/>
    <w:rsid w:val="47DA7EFB"/>
    <w:rsid w:val="47DBE247"/>
    <w:rsid w:val="47DE81E9"/>
    <w:rsid w:val="47DEE015"/>
    <w:rsid w:val="47E89D19"/>
    <w:rsid w:val="47EEA8C3"/>
    <w:rsid w:val="47F2701F"/>
    <w:rsid w:val="47F55D22"/>
    <w:rsid w:val="47F92361"/>
    <w:rsid w:val="47FB1D0C"/>
    <w:rsid w:val="47FCFC42"/>
    <w:rsid w:val="47FDCD72"/>
    <w:rsid w:val="4810C927"/>
    <w:rsid w:val="4813F95E"/>
    <w:rsid w:val="48144569"/>
    <w:rsid w:val="4815241C"/>
    <w:rsid w:val="48158DCE"/>
    <w:rsid w:val="4817FBBC"/>
    <w:rsid w:val="481DA7AD"/>
    <w:rsid w:val="481EC4D3"/>
    <w:rsid w:val="48201007"/>
    <w:rsid w:val="4820BDD8"/>
    <w:rsid w:val="4825E836"/>
    <w:rsid w:val="4829B727"/>
    <w:rsid w:val="482D5156"/>
    <w:rsid w:val="482FECB8"/>
    <w:rsid w:val="48308898"/>
    <w:rsid w:val="48312189"/>
    <w:rsid w:val="4833DFA5"/>
    <w:rsid w:val="4835D14E"/>
    <w:rsid w:val="4839492B"/>
    <w:rsid w:val="48446C72"/>
    <w:rsid w:val="48463BFD"/>
    <w:rsid w:val="48484E00"/>
    <w:rsid w:val="48489BEE"/>
    <w:rsid w:val="48498561"/>
    <w:rsid w:val="48501296"/>
    <w:rsid w:val="4852DB65"/>
    <w:rsid w:val="485BD98A"/>
    <w:rsid w:val="485F454D"/>
    <w:rsid w:val="48615E4F"/>
    <w:rsid w:val="48622206"/>
    <w:rsid w:val="486747F1"/>
    <w:rsid w:val="486970D9"/>
    <w:rsid w:val="486ADA01"/>
    <w:rsid w:val="4877C47F"/>
    <w:rsid w:val="4878A5D2"/>
    <w:rsid w:val="487AC8D2"/>
    <w:rsid w:val="487F4C45"/>
    <w:rsid w:val="4882412D"/>
    <w:rsid w:val="488B2797"/>
    <w:rsid w:val="488E1953"/>
    <w:rsid w:val="488EB97D"/>
    <w:rsid w:val="48902FBB"/>
    <w:rsid w:val="48915222"/>
    <w:rsid w:val="4891A9D3"/>
    <w:rsid w:val="4896AA3E"/>
    <w:rsid w:val="48979370"/>
    <w:rsid w:val="489872A7"/>
    <w:rsid w:val="48991AEC"/>
    <w:rsid w:val="4899A65D"/>
    <w:rsid w:val="489D222F"/>
    <w:rsid w:val="489D77B2"/>
    <w:rsid w:val="489F3F93"/>
    <w:rsid w:val="48A2E6BF"/>
    <w:rsid w:val="48A4E320"/>
    <w:rsid w:val="48A63B96"/>
    <w:rsid w:val="48A98E6C"/>
    <w:rsid w:val="48AF022B"/>
    <w:rsid w:val="48B4A2EC"/>
    <w:rsid w:val="48B4B7B9"/>
    <w:rsid w:val="48B7F510"/>
    <w:rsid w:val="48BE8563"/>
    <w:rsid w:val="48C02501"/>
    <w:rsid w:val="48C0E67B"/>
    <w:rsid w:val="48C3A1F2"/>
    <w:rsid w:val="48C5D30F"/>
    <w:rsid w:val="48CE4A2D"/>
    <w:rsid w:val="48CFC7A4"/>
    <w:rsid w:val="48D1AFC6"/>
    <w:rsid w:val="48D306A9"/>
    <w:rsid w:val="48DC600D"/>
    <w:rsid w:val="48E5AEF8"/>
    <w:rsid w:val="48E82212"/>
    <w:rsid w:val="48EA8A8E"/>
    <w:rsid w:val="48EB1CEA"/>
    <w:rsid w:val="48F206A7"/>
    <w:rsid w:val="48F4AACD"/>
    <w:rsid w:val="48FAF317"/>
    <w:rsid w:val="48FB7BBF"/>
    <w:rsid w:val="49000C9F"/>
    <w:rsid w:val="4901D37C"/>
    <w:rsid w:val="4903766A"/>
    <w:rsid w:val="490740F7"/>
    <w:rsid w:val="4908E74F"/>
    <w:rsid w:val="490A6571"/>
    <w:rsid w:val="490EDEEB"/>
    <w:rsid w:val="49184806"/>
    <w:rsid w:val="491ACE2D"/>
    <w:rsid w:val="491D6CCF"/>
    <w:rsid w:val="491FD614"/>
    <w:rsid w:val="4924BCED"/>
    <w:rsid w:val="49253BA8"/>
    <w:rsid w:val="4925B352"/>
    <w:rsid w:val="4926C456"/>
    <w:rsid w:val="492716E2"/>
    <w:rsid w:val="492CCA09"/>
    <w:rsid w:val="492FDCAF"/>
    <w:rsid w:val="4935D4F2"/>
    <w:rsid w:val="493BAE06"/>
    <w:rsid w:val="493CE0E5"/>
    <w:rsid w:val="493CE839"/>
    <w:rsid w:val="4943D13C"/>
    <w:rsid w:val="49446D0D"/>
    <w:rsid w:val="49490D78"/>
    <w:rsid w:val="49499ADE"/>
    <w:rsid w:val="494CD8F7"/>
    <w:rsid w:val="494E4B7B"/>
    <w:rsid w:val="494E73A7"/>
    <w:rsid w:val="494F875E"/>
    <w:rsid w:val="494FC689"/>
    <w:rsid w:val="4951451B"/>
    <w:rsid w:val="4952B04E"/>
    <w:rsid w:val="4952B524"/>
    <w:rsid w:val="4954C862"/>
    <w:rsid w:val="4955029B"/>
    <w:rsid w:val="495CBA07"/>
    <w:rsid w:val="495E01BF"/>
    <w:rsid w:val="495F011F"/>
    <w:rsid w:val="49617DE3"/>
    <w:rsid w:val="4962CE43"/>
    <w:rsid w:val="4967D106"/>
    <w:rsid w:val="496AAE6D"/>
    <w:rsid w:val="496B2492"/>
    <w:rsid w:val="496CB261"/>
    <w:rsid w:val="496E1784"/>
    <w:rsid w:val="496F689D"/>
    <w:rsid w:val="4979A6BC"/>
    <w:rsid w:val="497F3AEB"/>
    <w:rsid w:val="4981CE74"/>
    <w:rsid w:val="4982B16D"/>
    <w:rsid w:val="4984D497"/>
    <w:rsid w:val="4985752D"/>
    <w:rsid w:val="498B8D00"/>
    <w:rsid w:val="498EABAF"/>
    <w:rsid w:val="4991537A"/>
    <w:rsid w:val="499362A9"/>
    <w:rsid w:val="499BD42F"/>
    <w:rsid w:val="499CCE1F"/>
    <w:rsid w:val="49A32B30"/>
    <w:rsid w:val="49A65C57"/>
    <w:rsid w:val="49A6E658"/>
    <w:rsid w:val="49B130A6"/>
    <w:rsid w:val="49B28CBD"/>
    <w:rsid w:val="49B2D61D"/>
    <w:rsid w:val="49B49F53"/>
    <w:rsid w:val="49B84069"/>
    <w:rsid w:val="49B8D08F"/>
    <w:rsid w:val="49B959FB"/>
    <w:rsid w:val="49BCF048"/>
    <w:rsid w:val="49BDBE05"/>
    <w:rsid w:val="49BF75F8"/>
    <w:rsid w:val="49BFB3EC"/>
    <w:rsid w:val="49C1473F"/>
    <w:rsid w:val="49C31C26"/>
    <w:rsid w:val="49C4129E"/>
    <w:rsid w:val="49CAA3F8"/>
    <w:rsid w:val="49D15540"/>
    <w:rsid w:val="49D22029"/>
    <w:rsid w:val="49D36067"/>
    <w:rsid w:val="49D477E5"/>
    <w:rsid w:val="49D63E80"/>
    <w:rsid w:val="49DAB56C"/>
    <w:rsid w:val="49DD578A"/>
    <w:rsid w:val="49DD71C7"/>
    <w:rsid w:val="49EC228E"/>
    <w:rsid w:val="49ECB147"/>
    <w:rsid w:val="49ED936A"/>
    <w:rsid w:val="49F3DDC9"/>
    <w:rsid w:val="49F713F4"/>
    <w:rsid w:val="49F989E3"/>
    <w:rsid w:val="49FE456F"/>
    <w:rsid w:val="4A00295A"/>
    <w:rsid w:val="4A01E91B"/>
    <w:rsid w:val="4A09C5D5"/>
    <w:rsid w:val="4A0C0A83"/>
    <w:rsid w:val="4A10C81D"/>
    <w:rsid w:val="4A141FD2"/>
    <w:rsid w:val="4A1B916A"/>
    <w:rsid w:val="4A1EC97D"/>
    <w:rsid w:val="4A1F6391"/>
    <w:rsid w:val="4A24BB1C"/>
    <w:rsid w:val="4A289E50"/>
    <w:rsid w:val="4A2A916A"/>
    <w:rsid w:val="4A3056C8"/>
    <w:rsid w:val="4A321FC5"/>
    <w:rsid w:val="4A37706F"/>
    <w:rsid w:val="4A3DC03E"/>
    <w:rsid w:val="4A432733"/>
    <w:rsid w:val="4A4328B1"/>
    <w:rsid w:val="4A4912EA"/>
    <w:rsid w:val="4A4BA472"/>
    <w:rsid w:val="4A563A21"/>
    <w:rsid w:val="4A59DBDE"/>
    <w:rsid w:val="4A5A547C"/>
    <w:rsid w:val="4A5AC522"/>
    <w:rsid w:val="4A61B426"/>
    <w:rsid w:val="4A61C153"/>
    <w:rsid w:val="4A64CDFD"/>
    <w:rsid w:val="4A673EB7"/>
    <w:rsid w:val="4A6C7FAD"/>
    <w:rsid w:val="4A6EA5DF"/>
    <w:rsid w:val="4A72023D"/>
    <w:rsid w:val="4A7599B7"/>
    <w:rsid w:val="4A78306E"/>
    <w:rsid w:val="4A7B3E9A"/>
    <w:rsid w:val="4A7C53ED"/>
    <w:rsid w:val="4A8074C5"/>
    <w:rsid w:val="4A811B8A"/>
    <w:rsid w:val="4A817F59"/>
    <w:rsid w:val="4A81EB15"/>
    <w:rsid w:val="4A826BA1"/>
    <w:rsid w:val="4A840C23"/>
    <w:rsid w:val="4A847B80"/>
    <w:rsid w:val="4A8A0962"/>
    <w:rsid w:val="4A8E36A5"/>
    <w:rsid w:val="4A8FB9BA"/>
    <w:rsid w:val="4A90689F"/>
    <w:rsid w:val="4A91C11B"/>
    <w:rsid w:val="4A923EB7"/>
    <w:rsid w:val="4A92D0FE"/>
    <w:rsid w:val="4A95875D"/>
    <w:rsid w:val="4A9C0F31"/>
    <w:rsid w:val="4A9C7506"/>
    <w:rsid w:val="4A9ED551"/>
    <w:rsid w:val="4AA0856D"/>
    <w:rsid w:val="4AA7B5CB"/>
    <w:rsid w:val="4AAA5117"/>
    <w:rsid w:val="4AAA7FBD"/>
    <w:rsid w:val="4AAE4B86"/>
    <w:rsid w:val="4AAEEC20"/>
    <w:rsid w:val="4AB39B2E"/>
    <w:rsid w:val="4AB4B281"/>
    <w:rsid w:val="4AB5134A"/>
    <w:rsid w:val="4AB59776"/>
    <w:rsid w:val="4AB7ECDD"/>
    <w:rsid w:val="4ABEDE15"/>
    <w:rsid w:val="4AC175B7"/>
    <w:rsid w:val="4AC8C7F6"/>
    <w:rsid w:val="4AD0F0B1"/>
    <w:rsid w:val="4AD10B7D"/>
    <w:rsid w:val="4AD1F835"/>
    <w:rsid w:val="4ADCB1BB"/>
    <w:rsid w:val="4ADDA1E4"/>
    <w:rsid w:val="4AE0EE04"/>
    <w:rsid w:val="4AE13F96"/>
    <w:rsid w:val="4AE4DDD9"/>
    <w:rsid w:val="4AE649DA"/>
    <w:rsid w:val="4AE91942"/>
    <w:rsid w:val="4AE92529"/>
    <w:rsid w:val="4AEC0C78"/>
    <w:rsid w:val="4AEE1831"/>
    <w:rsid w:val="4AEF9926"/>
    <w:rsid w:val="4AEF9F3C"/>
    <w:rsid w:val="4AF11A4E"/>
    <w:rsid w:val="4B0412C5"/>
    <w:rsid w:val="4B0F3752"/>
    <w:rsid w:val="4B14961C"/>
    <w:rsid w:val="4B14B344"/>
    <w:rsid w:val="4B2BFCB0"/>
    <w:rsid w:val="4B2CFDE4"/>
    <w:rsid w:val="4B346D42"/>
    <w:rsid w:val="4B349549"/>
    <w:rsid w:val="4B353352"/>
    <w:rsid w:val="4B3AA2C0"/>
    <w:rsid w:val="4B3D60A9"/>
    <w:rsid w:val="4B42B415"/>
    <w:rsid w:val="4B46C0E9"/>
    <w:rsid w:val="4B4F00FD"/>
    <w:rsid w:val="4B5260E7"/>
    <w:rsid w:val="4B5389EC"/>
    <w:rsid w:val="4B56DF31"/>
    <w:rsid w:val="4B5AD522"/>
    <w:rsid w:val="4B5FE2F8"/>
    <w:rsid w:val="4B653B78"/>
    <w:rsid w:val="4B721AD1"/>
    <w:rsid w:val="4B746BCC"/>
    <w:rsid w:val="4B75AB38"/>
    <w:rsid w:val="4B76E287"/>
    <w:rsid w:val="4B83D201"/>
    <w:rsid w:val="4B868F0C"/>
    <w:rsid w:val="4B873E57"/>
    <w:rsid w:val="4B87F2EF"/>
    <w:rsid w:val="4B8C950A"/>
    <w:rsid w:val="4B906666"/>
    <w:rsid w:val="4B906A7A"/>
    <w:rsid w:val="4B916063"/>
    <w:rsid w:val="4B9579A8"/>
    <w:rsid w:val="4B98B54F"/>
    <w:rsid w:val="4B9953B8"/>
    <w:rsid w:val="4B9B4B99"/>
    <w:rsid w:val="4B9C110E"/>
    <w:rsid w:val="4B9EC0F3"/>
    <w:rsid w:val="4B9FCB9D"/>
    <w:rsid w:val="4BA10883"/>
    <w:rsid w:val="4BACDCFB"/>
    <w:rsid w:val="4BB43942"/>
    <w:rsid w:val="4BB70B0D"/>
    <w:rsid w:val="4BBB6558"/>
    <w:rsid w:val="4BBFE6CB"/>
    <w:rsid w:val="4BC452E0"/>
    <w:rsid w:val="4BC937EB"/>
    <w:rsid w:val="4BC95C22"/>
    <w:rsid w:val="4BCABEC5"/>
    <w:rsid w:val="4BCB8CF2"/>
    <w:rsid w:val="4BCFC2C4"/>
    <w:rsid w:val="4BD1EC30"/>
    <w:rsid w:val="4BD249F6"/>
    <w:rsid w:val="4BD7532B"/>
    <w:rsid w:val="4BD9801A"/>
    <w:rsid w:val="4BE1131D"/>
    <w:rsid w:val="4BE13F24"/>
    <w:rsid w:val="4BE59CDC"/>
    <w:rsid w:val="4BE7B337"/>
    <w:rsid w:val="4BE87905"/>
    <w:rsid w:val="4BE88281"/>
    <w:rsid w:val="4BE965BA"/>
    <w:rsid w:val="4BED04BF"/>
    <w:rsid w:val="4BEDC218"/>
    <w:rsid w:val="4BEEB5AF"/>
    <w:rsid w:val="4BF60701"/>
    <w:rsid w:val="4BFCEBB3"/>
    <w:rsid w:val="4BFD2DF0"/>
    <w:rsid w:val="4BFE5E67"/>
    <w:rsid w:val="4C085274"/>
    <w:rsid w:val="4C0BADCC"/>
    <w:rsid w:val="4C0DB723"/>
    <w:rsid w:val="4C0EE301"/>
    <w:rsid w:val="4C106B38"/>
    <w:rsid w:val="4C16F88F"/>
    <w:rsid w:val="4C192D33"/>
    <w:rsid w:val="4C1C2545"/>
    <w:rsid w:val="4C1C9C92"/>
    <w:rsid w:val="4C1CCD7C"/>
    <w:rsid w:val="4C27BBDE"/>
    <w:rsid w:val="4C29E712"/>
    <w:rsid w:val="4C352F45"/>
    <w:rsid w:val="4C37A9FF"/>
    <w:rsid w:val="4C3A301B"/>
    <w:rsid w:val="4C3BD583"/>
    <w:rsid w:val="4C3D739E"/>
    <w:rsid w:val="4C3E5121"/>
    <w:rsid w:val="4C404CE9"/>
    <w:rsid w:val="4C500BDD"/>
    <w:rsid w:val="4C5071F9"/>
    <w:rsid w:val="4C559DD6"/>
    <w:rsid w:val="4C5EC647"/>
    <w:rsid w:val="4C616A28"/>
    <w:rsid w:val="4C64ED33"/>
    <w:rsid w:val="4C690897"/>
    <w:rsid w:val="4C6C6B52"/>
    <w:rsid w:val="4C6F92AB"/>
    <w:rsid w:val="4C700459"/>
    <w:rsid w:val="4C72C8BF"/>
    <w:rsid w:val="4C78104D"/>
    <w:rsid w:val="4C7AE4B3"/>
    <w:rsid w:val="4C7C8971"/>
    <w:rsid w:val="4C7CCF31"/>
    <w:rsid w:val="4C7DD51C"/>
    <w:rsid w:val="4C7F15D1"/>
    <w:rsid w:val="4C7F5B84"/>
    <w:rsid w:val="4C80AE3A"/>
    <w:rsid w:val="4C82DFE7"/>
    <w:rsid w:val="4C866600"/>
    <w:rsid w:val="4C88D253"/>
    <w:rsid w:val="4C8BFB5A"/>
    <w:rsid w:val="4C8E84C0"/>
    <w:rsid w:val="4C8F0F12"/>
    <w:rsid w:val="4C92F79A"/>
    <w:rsid w:val="4C9471DF"/>
    <w:rsid w:val="4C972714"/>
    <w:rsid w:val="4C9BE7A1"/>
    <w:rsid w:val="4C9C274B"/>
    <w:rsid w:val="4C9F9838"/>
    <w:rsid w:val="4CA7C9C0"/>
    <w:rsid w:val="4CABCD58"/>
    <w:rsid w:val="4CB4F807"/>
    <w:rsid w:val="4CB94A94"/>
    <w:rsid w:val="4CBB4684"/>
    <w:rsid w:val="4CC41892"/>
    <w:rsid w:val="4CC7743D"/>
    <w:rsid w:val="4CC99601"/>
    <w:rsid w:val="4CCE84CD"/>
    <w:rsid w:val="4CCFB5AE"/>
    <w:rsid w:val="4CD76DD6"/>
    <w:rsid w:val="4CD7965F"/>
    <w:rsid w:val="4CDA6E01"/>
    <w:rsid w:val="4CDB16A6"/>
    <w:rsid w:val="4CDEE882"/>
    <w:rsid w:val="4CE11876"/>
    <w:rsid w:val="4CEC710E"/>
    <w:rsid w:val="4CF1FAFD"/>
    <w:rsid w:val="4CF4927A"/>
    <w:rsid w:val="4CF8E801"/>
    <w:rsid w:val="4CFA5986"/>
    <w:rsid w:val="4CFB1E07"/>
    <w:rsid w:val="4CFCDC86"/>
    <w:rsid w:val="4CFE3175"/>
    <w:rsid w:val="4D0406B1"/>
    <w:rsid w:val="4D053A8D"/>
    <w:rsid w:val="4D068033"/>
    <w:rsid w:val="4D0A16F1"/>
    <w:rsid w:val="4D0E132C"/>
    <w:rsid w:val="4D12562E"/>
    <w:rsid w:val="4D16E936"/>
    <w:rsid w:val="4D1C8DAE"/>
    <w:rsid w:val="4D21B51A"/>
    <w:rsid w:val="4D237042"/>
    <w:rsid w:val="4D28A510"/>
    <w:rsid w:val="4D2B8900"/>
    <w:rsid w:val="4D2C1F9D"/>
    <w:rsid w:val="4D2E5C4D"/>
    <w:rsid w:val="4D31DE22"/>
    <w:rsid w:val="4D3437C4"/>
    <w:rsid w:val="4D34F52D"/>
    <w:rsid w:val="4D353EC6"/>
    <w:rsid w:val="4D355B5D"/>
    <w:rsid w:val="4D355E00"/>
    <w:rsid w:val="4D35C089"/>
    <w:rsid w:val="4D378255"/>
    <w:rsid w:val="4D426659"/>
    <w:rsid w:val="4D4A1E14"/>
    <w:rsid w:val="4D4D8D99"/>
    <w:rsid w:val="4D4F4226"/>
    <w:rsid w:val="4D4F4BFC"/>
    <w:rsid w:val="4D4F6E7C"/>
    <w:rsid w:val="4D506B13"/>
    <w:rsid w:val="4D5096F7"/>
    <w:rsid w:val="4D511F57"/>
    <w:rsid w:val="4D5124C6"/>
    <w:rsid w:val="4D53B2F6"/>
    <w:rsid w:val="4D56FC5F"/>
    <w:rsid w:val="4D57745F"/>
    <w:rsid w:val="4D57ED41"/>
    <w:rsid w:val="4D5A463B"/>
    <w:rsid w:val="4D5EE226"/>
    <w:rsid w:val="4D649DF3"/>
    <w:rsid w:val="4D65DEAF"/>
    <w:rsid w:val="4D696432"/>
    <w:rsid w:val="4D70A516"/>
    <w:rsid w:val="4D715237"/>
    <w:rsid w:val="4D73272D"/>
    <w:rsid w:val="4D783440"/>
    <w:rsid w:val="4D787AD1"/>
    <w:rsid w:val="4D78EE5F"/>
    <w:rsid w:val="4D7986AE"/>
    <w:rsid w:val="4D7D1EFB"/>
    <w:rsid w:val="4D7E8EA5"/>
    <w:rsid w:val="4D81585D"/>
    <w:rsid w:val="4D85CB27"/>
    <w:rsid w:val="4D896C98"/>
    <w:rsid w:val="4D8C7BF0"/>
    <w:rsid w:val="4D8CA1C0"/>
    <w:rsid w:val="4D912B62"/>
    <w:rsid w:val="4D99CA42"/>
    <w:rsid w:val="4D9B382F"/>
    <w:rsid w:val="4DA4740B"/>
    <w:rsid w:val="4DA4A74C"/>
    <w:rsid w:val="4DA5F4CA"/>
    <w:rsid w:val="4DA8386B"/>
    <w:rsid w:val="4DA868C8"/>
    <w:rsid w:val="4DAE6A0B"/>
    <w:rsid w:val="4DB16298"/>
    <w:rsid w:val="4DB44437"/>
    <w:rsid w:val="4DB4BCD7"/>
    <w:rsid w:val="4DB83241"/>
    <w:rsid w:val="4DBB3565"/>
    <w:rsid w:val="4DBB8131"/>
    <w:rsid w:val="4DBBC2F3"/>
    <w:rsid w:val="4DBBD6EE"/>
    <w:rsid w:val="4DC189BD"/>
    <w:rsid w:val="4DC51B5D"/>
    <w:rsid w:val="4DC7B3DB"/>
    <w:rsid w:val="4DC824FB"/>
    <w:rsid w:val="4DC88AE7"/>
    <w:rsid w:val="4DCE7B07"/>
    <w:rsid w:val="4DD39B87"/>
    <w:rsid w:val="4DD407F8"/>
    <w:rsid w:val="4DD58DF2"/>
    <w:rsid w:val="4DD7B286"/>
    <w:rsid w:val="4DD8B212"/>
    <w:rsid w:val="4DDB797F"/>
    <w:rsid w:val="4DDE6DDB"/>
    <w:rsid w:val="4DE002DE"/>
    <w:rsid w:val="4DE10FE3"/>
    <w:rsid w:val="4DE30914"/>
    <w:rsid w:val="4DE689DB"/>
    <w:rsid w:val="4DE82B59"/>
    <w:rsid w:val="4DE9B21E"/>
    <w:rsid w:val="4DEEA6A8"/>
    <w:rsid w:val="4DEF06A3"/>
    <w:rsid w:val="4DEF0F02"/>
    <w:rsid w:val="4DF2B5A6"/>
    <w:rsid w:val="4DF8A8BE"/>
    <w:rsid w:val="4DF8E53C"/>
    <w:rsid w:val="4DFD3099"/>
    <w:rsid w:val="4DFF655B"/>
    <w:rsid w:val="4E07D0AA"/>
    <w:rsid w:val="4E087F51"/>
    <w:rsid w:val="4E0CCB82"/>
    <w:rsid w:val="4E0DDDA5"/>
    <w:rsid w:val="4E108036"/>
    <w:rsid w:val="4E1A1655"/>
    <w:rsid w:val="4E1B6877"/>
    <w:rsid w:val="4E1C3676"/>
    <w:rsid w:val="4E1D9DE6"/>
    <w:rsid w:val="4E1F9B36"/>
    <w:rsid w:val="4E20DD29"/>
    <w:rsid w:val="4E301B6B"/>
    <w:rsid w:val="4E31BBFB"/>
    <w:rsid w:val="4E325097"/>
    <w:rsid w:val="4E329601"/>
    <w:rsid w:val="4E332AFA"/>
    <w:rsid w:val="4E350B3E"/>
    <w:rsid w:val="4E3704E0"/>
    <w:rsid w:val="4E395FEA"/>
    <w:rsid w:val="4E3C76E4"/>
    <w:rsid w:val="4E3CC9CB"/>
    <w:rsid w:val="4E3FEBDA"/>
    <w:rsid w:val="4E43AB0A"/>
    <w:rsid w:val="4E4AA465"/>
    <w:rsid w:val="4E4C1FD2"/>
    <w:rsid w:val="4E523DA2"/>
    <w:rsid w:val="4E535E9B"/>
    <w:rsid w:val="4E56471E"/>
    <w:rsid w:val="4E5924E2"/>
    <w:rsid w:val="4E597A9E"/>
    <w:rsid w:val="4E5B7C6C"/>
    <w:rsid w:val="4E5F67E8"/>
    <w:rsid w:val="4E61303D"/>
    <w:rsid w:val="4E61C64C"/>
    <w:rsid w:val="4E67282D"/>
    <w:rsid w:val="4E68AEAE"/>
    <w:rsid w:val="4E68E8F6"/>
    <w:rsid w:val="4E70A18B"/>
    <w:rsid w:val="4E742511"/>
    <w:rsid w:val="4E756997"/>
    <w:rsid w:val="4E7A0765"/>
    <w:rsid w:val="4E7D162F"/>
    <w:rsid w:val="4E7D5F49"/>
    <w:rsid w:val="4E868E6F"/>
    <w:rsid w:val="4E86E767"/>
    <w:rsid w:val="4E88A0CC"/>
    <w:rsid w:val="4E8B3A0B"/>
    <w:rsid w:val="4E8D1A53"/>
    <w:rsid w:val="4E8E722F"/>
    <w:rsid w:val="4E904559"/>
    <w:rsid w:val="4E994DAB"/>
    <w:rsid w:val="4EA1A931"/>
    <w:rsid w:val="4EA51757"/>
    <w:rsid w:val="4EA60349"/>
    <w:rsid w:val="4EA8E08B"/>
    <w:rsid w:val="4EB0004E"/>
    <w:rsid w:val="4EB4FE6F"/>
    <w:rsid w:val="4EBA66F0"/>
    <w:rsid w:val="4EBC4E77"/>
    <w:rsid w:val="4EBC5411"/>
    <w:rsid w:val="4EBD33BD"/>
    <w:rsid w:val="4EBF4FCD"/>
    <w:rsid w:val="4EBF9819"/>
    <w:rsid w:val="4ECD22BC"/>
    <w:rsid w:val="4ECE33C1"/>
    <w:rsid w:val="4ED35AE2"/>
    <w:rsid w:val="4ED4F460"/>
    <w:rsid w:val="4EE6B67B"/>
    <w:rsid w:val="4EF4F5DC"/>
    <w:rsid w:val="4EF78B04"/>
    <w:rsid w:val="4EF9A6BB"/>
    <w:rsid w:val="4F040061"/>
    <w:rsid w:val="4F05100A"/>
    <w:rsid w:val="4F05C093"/>
    <w:rsid w:val="4F0CA538"/>
    <w:rsid w:val="4F0ED870"/>
    <w:rsid w:val="4F15F01F"/>
    <w:rsid w:val="4F1991A8"/>
    <w:rsid w:val="4F1AF3EB"/>
    <w:rsid w:val="4F20063B"/>
    <w:rsid w:val="4F2019C7"/>
    <w:rsid w:val="4F204A9E"/>
    <w:rsid w:val="4F206FE8"/>
    <w:rsid w:val="4F238B7C"/>
    <w:rsid w:val="4F24B6C7"/>
    <w:rsid w:val="4F2D29B4"/>
    <w:rsid w:val="4F2ED976"/>
    <w:rsid w:val="4F3551F4"/>
    <w:rsid w:val="4F35C9CA"/>
    <w:rsid w:val="4F36C314"/>
    <w:rsid w:val="4F3729A1"/>
    <w:rsid w:val="4F3C839A"/>
    <w:rsid w:val="4F418660"/>
    <w:rsid w:val="4F4D5BF6"/>
    <w:rsid w:val="4F54D229"/>
    <w:rsid w:val="4F57A833"/>
    <w:rsid w:val="4F581620"/>
    <w:rsid w:val="4F5B936E"/>
    <w:rsid w:val="4F6812BF"/>
    <w:rsid w:val="4F6E76C6"/>
    <w:rsid w:val="4F6EFB47"/>
    <w:rsid w:val="4F7336DC"/>
    <w:rsid w:val="4F7749E0"/>
    <w:rsid w:val="4F7A064F"/>
    <w:rsid w:val="4F7BD369"/>
    <w:rsid w:val="4F7D47F7"/>
    <w:rsid w:val="4F828780"/>
    <w:rsid w:val="4F82F7AC"/>
    <w:rsid w:val="4F8A437C"/>
    <w:rsid w:val="4F8CEE21"/>
    <w:rsid w:val="4F8D0E58"/>
    <w:rsid w:val="4F910A67"/>
    <w:rsid w:val="4F928966"/>
    <w:rsid w:val="4F92E151"/>
    <w:rsid w:val="4F9394E8"/>
    <w:rsid w:val="4F9549CB"/>
    <w:rsid w:val="4F9B4295"/>
    <w:rsid w:val="4FA002BA"/>
    <w:rsid w:val="4FA5E3BA"/>
    <w:rsid w:val="4FA80115"/>
    <w:rsid w:val="4FBDED05"/>
    <w:rsid w:val="4FBED836"/>
    <w:rsid w:val="4FC14779"/>
    <w:rsid w:val="4FC430AB"/>
    <w:rsid w:val="4FC58F19"/>
    <w:rsid w:val="4FC5AF6F"/>
    <w:rsid w:val="4FC6E863"/>
    <w:rsid w:val="4FC724F7"/>
    <w:rsid w:val="4FC9E8A6"/>
    <w:rsid w:val="4FCB7137"/>
    <w:rsid w:val="4FD027B7"/>
    <w:rsid w:val="4FD17002"/>
    <w:rsid w:val="4FD46363"/>
    <w:rsid w:val="4FDA7427"/>
    <w:rsid w:val="4FDE2279"/>
    <w:rsid w:val="4FE3D42E"/>
    <w:rsid w:val="4FE534BB"/>
    <w:rsid w:val="4FE6B6A8"/>
    <w:rsid w:val="4FE8AE8A"/>
    <w:rsid w:val="4FEDCB62"/>
    <w:rsid w:val="4FF5E736"/>
    <w:rsid w:val="50068FF4"/>
    <w:rsid w:val="5006D85E"/>
    <w:rsid w:val="500703C1"/>
    <w:rsid w:val="5009AE41"/>
    <w:rsid w:val="5011B52D"/>
    <w:rsid w:val="50237339"/>
    <w:rsid w:val="50297E8A"/>
    <w:rsid w:val="502C2B1F"/>
    <w:rsid w:val="503052CB"/>
    <w:rsid w:val="503DCEA5"/>
    <w:rsid w:val="50423593"/>
    <w:rsid w:val="504A78E4"/>
    <w:rsid w:val="504D8BCF"/>
    <w:rsid w:val="5055553A"/>
    <w:rsid w:val="5056B92E"/>
    <w:rsid w:val="505D0442"/>
    <w:rsid w:val="50625FC4"/>
    <w:rsid w:val="5062CDD0"/>
    <w:rsid w:val="5062F968"/>
    <w:rsid w:val="50631956"/>
    <w:rsid w:val="506498DF"/>
    <w:rsid w:val="506E78D6"/>
    <w:rsid w:val="50729305"/>
    <w:rsid w:val="50730E02"/>
    <w:rsid w:val="50753F9B"/>
    <w:rsid w:val="50759432"/>
    <w:rsid w:val="50767787"/>
    <w:rsid w:val="507ED83B"/>
    <w:rsid w:val="508167EB"/>
    <w:rsid w:val="5087E368"/>
    <w:rsid w:val="508893C6"/>
    <w:rsid w:val="508ADF79"/>
    <w:rsid w:val="508B7283"/>
    <w:rsid w:val="5093A5A4"/>
    <w:rsid w:val="5095771C"/>
    <w:rsid w:val="509797AF"/>
    <w:rsid w:val="509C19FB"/>
    <w:rsid w:val="509CC356"/>
    <w:rsid w:val="50AEAFCA"/>
    <w:rsid w:val="50B48FD0"/>
    <w:rsid w:val="50B59FFB"/>
    <w:rsid w:val="50BBD0D6"/>
    <w:rsid w:val="50C40DB3"/>
    <w:rsid w:val="50C4BDA8"/>
    <w:rsid w:val="50C9D3A4"/>
    <w:rsid w:val="50CB8B29"/>
    <w:rsid w:val="50CE9A5F"/>
    <w:rsid w:val="50D30B07"/>
    <w:rsid w:val="50D68DB4"/>
    <w:rsid w:val="50DBCAB1"/>
    <w:rsid w:val="50DCD634"/>
    <w:rsid w:val="50E0992D"/>
    <w:rsid w:val="50E20421"/>
    <w:rsid w:val="50E8C6B8"/>
    <w:rsid w:val="50E911E2"/>
    <w:rsid w:val="50E9C6E7"/>
    <w:rsid w:val="50E9F359"/>
    <w:rsid w:val="50ECC551"/>
    <w:rsid w:val="50EE7C36"/>
    <w:rsid w:val="50EF4630"/>
    <w:rsid w:val="50F51B26"/>
    <w:rsid w:val="50F8201B"/>
    <w:rsid w:val="50FAC2BF"/>
    <w:rsid w:val="50FAD0D7"/>
    <w:rsid w:val="510335A3"/>
    <w:rsid w:val="510A7EA8"/>
    <w:rsid w:val="510F18D7"/>
    <w:rsid w:val="511238E2"/>
    <w:rsid w:val="5117D4C3"/>
    <w:rsid w:val="511975B3"/>
    <w:rsid w:val="511BF000"/>
    <w:rsid w:val="511F27D1"/>
    <w:rsid w:val="51247E0A"/>
    <w:rsid w:val="51253A90"/>
    <w:rsid w:val="5133DF2C"/>
    <w:rsid w:val="5137D824"/>
    <w:rsid w:val="513F865C"/>
    <w:rsid w:val="513FD8BB"/>
    <w:rsid w:val="5143ED44"/>
    <w:rsid w:val="514A4507"/>
    <w:rsid w:val="515061E9"/>
    <w:rsid w:val="5153405B"/>
    <w:rsid w:val="51537704"/>
    <w:rsid w:val="5156A40E"/>
    <w:rsid w:val="51589F62"/>
    <w:rsid w:val="515A5F6F"/>
    <w:rsid w:val="515AF83C"/>
    <w:rsid w:val="515CDA2B"/>
    <w:rsid w:val="515FE698"/>
    <w:rsid w:val="5161C4BD"/>
    <w:rsid w:val="51649DBC"/>
    <w:rsid w:val="5165747F"/>
    <w:rsid w:val="5165F66E"/>
    <w:rsid w:val="516B67EC"/>
    <w:rsid w:val="516C6720"/>
    <w:rsid w:val="5175E980"/>
    <w:rsid w:val="5179E5B3"/>
    <w:rsid w:val="517E43F5"/>
    <w:rsid w:val="5180E501"/>
    <w:rsid w:val="51846EB9"/>
    <w:rsid w:val="5189C55B"/>
    <w:rsid w:val="518D2283"/>
    <w:rsid w:val="518FF40E"/>
    <w:rsid w:val="5191B797"/>
    <w:rsid w:val="51928FF3"/>
    <w:rsid w:val="5193208F"/>
    <w:rsid w:val="51948F11"/>
    <w:rsid w:val="51969FCD"/>
    <w:rsid w:val="5197130E"/>
    <w:rsid w:val="519D6BED"/>
    <w:rsid w:val="51A2F83D"/>
    <w:rsid w:val="51A9945E"/>
    <w:rsid w:val="51AD3A46"/>
    <w:rsid w:val="51AE0506"/>
    <w:rsid w:val="51B4AC4A"/>
    <w:rsid w:val="51BE034A"/>
    <w:rsid w:val="51BE3E0D"/>
    <w:rsid w:val="51BED5B8"/>
    <w:rsid w:val="51BFB2FC"/>
    <w:rsid w:val="51C1660A"/>
    <w:rsid w:val="51C28324"/>
    <w:rsid w:val="51C76357"/>
    <w:rsid w:val="51CA92B2"/>
    <w:rsid w:val="51D04731"/>
    <w:rsid w:val="51D3FB41"/>
    <w:rsid w:val="51DB2C38"/>
    <w:rsid w:val="51E77F7A"/>
    <w:rsid w:val="51E7E744"/>
    <w:rsid w:val="51E98018"/>
    <w:rsid w:val="51EBC6BE"/>
    <w:rsid w:val="51F0CE37"/>
    <w:rsid w:val="51F2A4FA"/>
    <w:rsid w:val="51F5A6B2"/>
    <w:rsid w:val="51F7DA26"/>
    <w:rsid w:val="51FB90C9"/>
    <w:rsid w:val="5200B3E2"/>
    <w:rsid w:val="520604E8"/>
    <w:rsid w:val="5208B092"/>
    <w:rsid w:val="5209CBB0"/>
    <w:rsid w:val="520A28CE"/>
    <w:rsid w:val="520B2555"/>
    <w:rsid w:val="520DE491"/>
    <w:rsid w:val="5210ECD2"/>
    <w:rsid w:val="521E04B5"/>
    <w:rsid w:val="521F0C0B"/>
    <w:rsid w:val="52203670"/>
    <w:rsid w:val="52206A5B"/>
    <w:rsid w:val="5225226B"/>
    <w:rsid w:val="5227F9D0"/>
    <w:rsid w:val="522D6D36"/>
    <w:rsid w:val="5237CFB5"/>
    <w:rsid w:val="52392430"/>
    <w:rsid w:val="524094EC"/>
    <w:rsid w:val="5245AC90"/>
    <w:rsid w:val="52479705"/>
    <w:rsid w:val="5250287D"/>
    <w:rsid w:val="525059EC"/>
    <w:rsid w:val="5250A633"/>
    <w:rsid w:val="525A6B69"/>
    <w:rsid w:val="525B8C33"/>
    <w:rsid w:val="525F0328"/>
    <w:rsid w:val="525F37AD"/>
    <w:rsid w:val="52688916"/>
    <w:rsid w:val="526A9D9B"/>
    <w:rsid w:val="526D63F6"/>
    <w:rsid w:val="5279DA51"/>
    <w:rsid w:val="527CE479"/>
    <w:rsid w:val="527F7474"/>
    <w:rsid w:val="528387B8"/>
    <w:rsid w:val="5289E3BC"/>
    <w:rsid w:val="528A8C22"/>
    <w:rsid w:val="528B648D"/>
    <w:rsid w:val="528E7CED"/>
    <w:rsid w:val="528EA1D2"/>
    <w:rsid w:val="528F488A"/>
    <w:rsid w:val="528F8D65"/>
    <w:rsid w:val="529317E7"/>
    <w:rsid w:val="52956350"/>
    <w:rsid w:val="529731EF"/>
    <w:rsid w:val="5297364F"/>
    <w:rsid w:val="529D86E7"/>
    <w:rsid w:val="529E6DED"/>
    <w:rsid w:val="529EF51B"/>
    <w:rsid w:val="52A17F84"/>
    <w:rsid w:val="52A1DF47"/>
    <w:rsid w:val="52A42FEC"/>
    <w:rsid w:val="52A69C09"/>
    <w:rsid w:val="52AA936D"/>
    <w:rsid w:val="52AC1331"/>
    <w:rsid w:val="52AD4623"/>
    <w:rsid w:val="52AFB09C"/>
    <w:rsid w:val="52B5184C"/>
    <w:rsid w:val="52B75DCA"/>
    <w:rsid w:val="52B8DCF6"/>
    <w:rsid w:val="52BF6D3E"/>
    <w:rsid w:val="52C130EA"/>
    <w:rsid w:val="52C1F3C4"/>
    <w:rsid w:val="52C69E53"/>
    <w:rsid w:val="52C6F895"/>
    <w:rsid w:val="52C85CA6"/>
    <w:rsid w:val="52C8C573"/>
    <w:rsid w:val="52CF5363"/>
    <w:rsid w:val="52CFA294"/>
    <w:rsid w:val="52D063FC"/>
    <w:rsid w:val="52D10BF3"/>
    <w:rsid w:val="52D2E688"/>
    <w:rsid w:val="52D70C15"/>
    <w:rsid w:val="52D87D33"/>
    <w:rsid w:val="52E0A717"/>
    <w:rsid w:val="52E3FEA5"/>
    <w:rsid w:val="52E7928C"/>
    <w:rsid w:val="52EAF723"/>
    <w:rsid w:val="52EFAB2A"/>
    <w:rsid w:val="52F0A644"/>
    <w:rsid w:val="52F1D1AC"/>
    <w:rsid w:val="52F23905"/>
    <w:rsid w:val="52F6F010"/>
    <w:rsid w:val="53007927"/>
    <w:rsid w:val="53057E40"/>
    <w:rsid w:val="5305E3AD"/>
    <w:rsid w:val="5307B3CF"/>
    <w:rsid w:val="530B1830"/>
    <w:rsid w:val="530CC7F3"/>
    <w:rsid w:val="530F9621"/>
    <w:rsid w:val="5316A9D2"/>
    <w:rsid w:val="531E2287"/>
    <w:rsid w:val="531F1E5D"/>
    <w:rsid w:val="5320EEDC"/>
    <w:rsid w:val="532150A7"/>
    <w:rsid w:val="532384AC"/>
    <w:rsid w:val="53241C6D"/>
    <w:rsid w:val="532903F9"/>
    <w:rsid w:val="53297338"/>
    <w:rsid w:val="532B9C54"/>
    <w:rsid w:val="532CAD27"/>
    <w:rsid w:val="532E731C"/>
    <w:rsid w:val="532E8DA0"/>
    <w:rsid w:val="5330275E"/>
    <w:rsid w:val="5330A0E2"/>
    <w:rsid w:val="53367E9F"/>
    <w:rsid w:val="5336DFCD"/>
    <w:rsid w:val="533AAE1F"/>
    <w:rsid w:val="534082F3"/>
    <w:rsid w:val="534284B0"/>
    <w:rsid w:val="5345A69E"/>
    <w:rsid w:val="534B0F7F"/>
    <w:rsid w:val="5350FA0D"/>
    <w:rsid w:val="535627C1"/>
    <w:rsid w:val="535649FD"/>
    <w:rsid w:val="5356C63B"/>
    <w:rsid w:val="5369C668"/>
    <w:rsid w:val="536DCCC9"/>
    <w:rsid w:val="536E6EE1"/>
    <w:rsid w:val="536F3B87"/>
    <w:rsid w:val="53743BF5"/>
    <w:rsid w:val="53790177"/>
    <w:rsid w:val="53793A6D"/>
    <w:rsid w:val="537E28D1"/>
    <w:rsid w:val="537FE069"/>
    <w:rsid w:val="5381FC2F"/>
    <w:rsid w:val="53843227"/>
    <w:rsid w:val="538551A4"/>
    <w:rsid w:val="53958227"/>
    <w:rsid w:val="53A1DCC0"/>
    <w:rsid w:val="53A595D6"/>
    <w:rsid w:val="53AA5F3F"/>
    <w:rsid w:val="53ABCC61"/>
    <w:rsid w:val="53AC0383"/>
    <w:rsid w:val="53AC68EF"/>
    <w:rsid w:val="53ADCC42"/>
    <w:rsid w:val="53AF093A"/>
    <w:rsid w:val="53B5C081"/>
    <w:rsid w:val="53B92CF9"/>
    <w:rsid w:val="53BAC6F8"/>
    <w:rsid w:val="53BC7370"/>
    <w:rsid w:val="53BCA2C8"/>
    <w:rsid w:val="53BEEDBF"/>
    <w:rsid w:val="53C20560"/>
    <w:rsid w:val="53CC6025"/>
    <w:rsid w:val="53D9BA4A"/>
    <w:rsid w:val="53D9BFC0"/>
    <w:rsid w:val="53DC3485"/>
    <w:rsid w:val="53DD2AE6"/>
    <w:rsid w:val="53EAC633"/>
    <w:rsid w:val="53ED6688"/>
    <w:rsid w:val="53ED88CA"/>
    <w:rsid w:val="53EDBDA5"/>
    <w:rsid w:val="53EF7A1B"/>
    <w:rsid w:val="53F129DD"/>
    <w:rsid w:val="53F33EB5"/>
    <w:rsid w:val="53F6DABA"/>
    <w:rsid w:val="53FE9D3F"/>
    <w:rsid w:val="54046D60"/>
    <w:rsid w:val="54054410"/>
    <w:rsid w:val="54090B73"/>
    <w:rsid w:val="5409C5A7"/>
    <w:rsid w:val="5411CB45"/>
    <w:rsid w:val="54174095"/>
    <w:rsid w:val="541B1FF0"/>
    <w:rsid w:val="54206539"/>
    <w:rsid w:val="5425AA61"/>
    <w:rsid w:val="5427A63D"/>
    <w:rsid w:val="542B7D0E"/>
    <w:rsid w:val="5435DFD2"/>
    <w:rsid w:val="543B8FED"/>
    <w:rsid w:val="54426C6A"/>
    <w:rsid w:val="54437D6A"/>
    <w:rsid w:val="54568356"/>
    <w:rsid w:val="545E015C"/>
    <w:rsid w:val="54618BDC"/>
    <w:rsid w:val="5464C575"/>
    <w:rsid w:val="54663A90"/>
    <w:rsid w:val="5467F951"/>
    <w:rsid w:val="546D5330"/>
    <w:rsid w:val="5475BFD2"/>
    <w:rsid w:val="5477DD79"/>
    <w:rsid w:val="547A5B6B"/>
    <w:rsid w:val="547C5964"/>
    <w:rsid w:val="547D0685"/>
    <w:rsid w:val="547F75EE"/>
    <w:rsid w:val="5480FD89"/>
    <w:rsid w:val="549130DC"/>
    <w:rsid w:val="54914075"/>
    <w:rsid w:val="5497B397"/>
    <w:rsid w:val="549F9D16"/>
    <w:rsid w:val="54A195F2"/>
    <w:rsid w:val="54A41C96"/>
    <w:rsid w:val="54A421FC"/>
    <w:rsid w:val="54AAF807"/>
    <w:rsid w:val="54ABFF57"/>
    <w:rsid w:val="54ACDDBA"/>
    <w:rsid w:val="54B3FAE2"/>
    <w:rsid w:val="54B509F7"/>
    <w:rsid w:val="54BE2F9C"/>
    <w:rsid w:val="54BFFC62"/>
    <w:rsid w:val="54C212D0"/>
    <w:rsid w:val="54CBAB42"/>
    <w:rsid w:val="54D04289"/>
    <w:rsid w:val="54D1E617"/>
    <w:rsid w:val="54D3F243"/>
    <w:rsid w:val="54D4443C"/>
    <w:rsid w:val="54DB147D"/>
    <w:rsid w:val="54DE55AB"/>
    <w:rsid w:val="54EADBCD"/>
    <w:rsid w:val="54EB2224"/>
    <w:rsid w:val="54EDA330"/>
    <w:rsid w:val="54EEF952"/>
    <w:rsid w:val="54EF6A3C"/>
    <w:rsid w:val="54F22374"/>
    <w:rsid w:val="54F43CDA"/>
    <w:rsid w:val="54F6260F"/>
    <w:rsid w:val="54F6E8BB"/>
    <w:rsid w:val="54F7B63A"/>
    <w:rsid w:val="54F9BB89"/>
    <w:rsid w:val="54FCD4AA"/>
    <w:rsid w:val="55002397"/>
    <w:rsid w:val="55008814"/>
    <w:rsid w:val="550B2469"/>
    <w:rsid w:val="551037E9"/>
    <w:rsid w:val="55138CA9"/>
    <w:rsid w:val="55159BB9"/>
    <w:rsid w:val="551ACA9B"/>
    <w:rsid w:val="551B501D"/>
    <w:rsid w:val="55211E66"/>
    <w:rsid w:val="55226284"/>
    <w:rsid w:val="55279389"/>
    <w:rsid w:val="55284B88"/>
    <w:rsid w:val="552DB85D"/>
    <w:rsid w:val="552FDF09"/>
    <w:rsid w:val="553390C9"/>
    <w:rsid w:val="55361F84"/>
    <w:rsid w:val="5537DEF8"/>
    <w:rsid w:val="553D3770"/>
    <w:rsid w:val="55400263"/>
    <w:rsid w:val="55422702"/>
    <w:rsid w:val="5544795D"/>
    <w:rsid w:val="554A033C"/>
    <w:rsid w:val="554A0C54"/>
    <w:rsid w:val="554A1D94"/>
    <w:rsid w:val="5555CCEE"/>
    <w:rsid w:val="5555ED01"/>
    <w:rsid w:val="555BB3A3"/>
    <w:rsid w:val="55639F0B"/>
    <w:rsid w:val="556C7B09"/>
    <w:rsid w:val="5572E864"/>
    <w:rsid w:val="5575C67D"/>
    <w:rsid w:val="55778D76"/>
    <w:rsid w:val="55782242"/>
    <w:rsid w:val="5578B93D"/>
    <w:rsid w:val="557A31B7"/>
    <w:rsid w:val="557C2FEA"/>
    <w:rsid w:val="557CBCD3"/>
    <w:rsid w:val="557D4FC4"/>
    <w:rsid w:val="558A9707"/>
    <w:rsid w:val="558EB86E"/>
    <w:rsid w:val="558FB243"/>
    <w:rsid w:val="5593EBEE"/>
    <w:rsid w:val="55942ECB"/>
    <w:rsid w:val="55979F87"/>
    <w:rsid w:val="5599288B"/>
    <w:rsid w:val="5599BD3C"/>
    <w:rsid w:val="559EFC6C"/>
    <w:rsid w:val="55A100ED"/>
    <w:rsid w:val="55A47859"/>
    <w:rsid w:val="55A4B8CD"/>
    <w:rsid w:val="55AACDF8"/>
    <w:rsid w:val="55ABE277"/>
    <w:rsid w:val="55AC438D"/>
    <w:rsid w:val="55AE4E81"/>
    <w:rsid w:val="55B565F5"/>
    <w:rsid w:val="55B6F5FF"/>
    <w:rsid w:val="55B7468F"/>
    <w:rsid w:val="55BBB151"/>
    <w:rsid w:val="55C187C6"/>
    <w:rsid w:val="55C7A380"/>
    <w:rsid w:val="55CB5EF3"/>
    <w:rsid w:val="55CF3275"/>
    <w:rsid w:val="55D1F567"/>
    <w:rsid w:val="55D808D4"/>
    <w:rsid w:val="55DBBDD4"/>
    <w:rsid w:val="55E02E81"/>
    <w:rsid w:val="55E28E8F"/>
    <w:rsid w:val="55E763BC"/>
    <w:rsid w:val="55E831A6"/>
    <w:rsid w:val="55EBE5A6"/>
    <w:rsid w:val="55ED54EA"/>
    <w:rsid w:val="55F02729"/>
    <w:rsid w:val="55F3212F"/>
    <w:rsid w:val="55F38130"/>
    <w:rsid w:val="55F9EA98"/>
    <w:rsid w:val="55FF0372"/>
    <w:rsid w:val="56077139"/>
    <w:rsid w:val="560C2C30"/>
    <w:rsid w:val="560F2193"/>
    <w:rsid w:val="5610EDB6"/>
    <w:rsid w:val="56130184"/>
    <w:rsid w:val="5618C211"/>
    <w:rsid w:val="561B93AC"/>
    <w:rsid w:val="561CB075"/>
    <w:rsid w:val="56238454"/>
    <w:rsid w:val="56280242"/>
    <w:rsid w:val="562AEA10"/>
    <w:rsid w:val="562D4846"/>
    <w:rsid w:val="562DAE99"/>
    <w:rsid w:val="562F7463"/>
    <w:rsid w:val="563228B3"/>
    <w:rsid w:val="56324C1B"/>
    <w:rsid w:val="5637C433"/>
    <w:rsid w:val="56412C15"/>
    <w:rsid w:val="5648AFEE"/>
    <w:rsid w:val="564B439A"/>
    <w:rsid w:val="564C29E5"/>
    <w:rsid w:val="564CB10E"/>
    <w:rsid w:val="564CD2E0"/>
    <w:rsid w:val="564D146C"/>
    <w:rsid w:val="564E1BC2"/>
    <w:rsid w:val="56500B64"/>
    <w:rsid w:val="5650818F"/>
    <w:rsid w:val="56518DA5"/>
    <w:rsid w:val="5652F6F6"/>
    <w:rsid w:val="56552E26"/>
    <w:rsid w:val="5656121C"/>
    <w:rsid w:val="56566077"/>
    <w:rsid w:val="5659EA88"/>
    <w:rsid w:val="565A1192"/>
    <w:rsid w:val="565F80E4"/>
    <w:rsid w:val="5661F406"/>
    <w:rsid w:val="5662AD44"/>
    <w:rsid w:val="5663B0E8"/>
    <w:rsid w:val="5665B5AB"/>
    <w:rsid w:val="5667E2BD"/>
    <w:rsid w:val="566B0B1C"/>
    <w:rsid w:val="566FBD6E"/>
    <w:rsid w:val="5671A97C"/>
    <w:rsid w:val="5675005D"/>
    <w:rsid w:val="567A2AF7"/>
    <w:rsid w:val="567C00B4"/>
    <w:rsid w:val="5680AD9D"/>
    <w:rsid w:val="56819D0C"/>
    <w:rsid w:val="5681AB27"/>
    <w:rsid w:val="5684F7CB"/>
    <w:rsid w:val="568AE765"/>
    <w:rsid w:val="568E5CAD"/>
    <w:rsid w:val="56914D6E"/>
    <w:rsid w:val="569405C1"/>
    <w:rsid w:val="5696DFF1"/>
    <w:rsid w:val="56973C47"/>
    <w:rsid w:val="5698CFD8"/>
    <w:rsid w:val="569C1E07"/>
    <w:rsid w:val="56A05372"/>
    <w:rsid w:val="56A15FB2"/>
    <w:rsid w:val="56A86622"/>
    <w:rsid w:val="56AF5EA1"/>
    <w:rsid w:val="56AFF85C"/>
    <w:rsid w:val="56B110F6"/>
    <w:rsid w:val="56B13379"/>
    <w:rsid w:val="56B4802F"/>
    <w:rsid w:val="56B53D89"/>
    <w:rsid w:val="56BF9C99"/>
    <w:rsid w:val="56C08DFC"/>
    <w:rsid w:val="56C213ED"/>
    <w:rsid w:val="56C6716E"/>
    <w:rsid w:val="56C750BD"/>
    <w:rsid w:val="56CFC359"/>
    <w:rsid w:val="56D175EE"/>
    <w:rsid w:val="56D18638"/>
    <w:rsid w:val="56D3C4F7"/>
    <w:rsid w:val="56D5A13C"/>
    <w:rsid w:val="56D8EF82"/>
    <w:rsid w:val="56DE1FA7"/>
    <w:rsid w:val="56E0F6F4"/>
    <w:rsid w:val="56E1E685"/>
    <w:rsid w:val="56E327DA"/>
    <w:rsid w:val="56E4764D"/>
    <w:rsid w:val="56E65BE7"/>
    <w:rsid w:val="56EEFE55"/>
    <w:rsid w:val="56F9208D"/>
    <w:rsid w:val="56FA41D5"/>
    <w:rsid w:val="56FCCDFB"/>
    <w:rsid w:val="570C3447"/>
    <w:rsid w:val="570E4E45"/>
    <w:rsid w:val="570F4074"/>
    <w:rsid w:val="57110785"/>
    <w:rsid w:val="5711AB27"/>
    <w:rsid w:val="57120148"/>
    <w:rsid w:val="5712E3B8"/>
    <w:rsid w:val="571415F0"/>
    <w:rsid w:val="5715BBD6"/>
    <w:rsid w:val="571D1750"/>
    <w:rsid w:val="571D373A"/>
    <w:rsid w:val="571DD972"/>
    <w:rsid w:val="5720BCD1"/>
    <w:rsid w:val="5721A470"/>
    <w:rsid w:val="5722E5C5"/>
    <w:rsid w:val="57261C4B"/>
    <w:rsid w:val="5726D9DC"/>
    <w:rsid w:val="572E8314"/>
    <w:rsid w:val="572FA971"/>
    <w:rsid w:val="57340E00"/>
    <w:rsid w:val="57362794"/>
    <w:rsid w:val="573AE259"/>
    <w:rsid w:val="573D6DA5"/>
    <w:rsid w:val="57422BD5"/>
    <w:rsid w:val="5742EB75"/>
    <w:rsid w:val="574C7D0F"/>
    <w:rsid w:val="575B3FEE"/>
    <w:rsid w:val="575D0E9B"/>
    <w:rsid w:val="575D1C49"/>
    <w:rsid w:val="575D6A77"/>
    <w:rsid w:val="575F46FF"/>
    <w:rsid w:val="5762BA4B"/>
    <w:rsid w:val="57646002"/>
    <w:rsid w:val="576484D0"/>
    <w:rsid w:val="57656359"/>
    <w:rsid w:val="57663FC1"/>
    <w:rsid w:val="57779E7F"/>
    <w:rsid w:val="57799D89"/>
    <w:rsid w:val="577B544C"/>
    <w:rsid w:val="577FC7C8"/>
    <w:rsid w:val="5780994D"/>
    <w:rsid w:val="5782494A"/>
    <w:rsid w:val="57825BC5"/>
    <w:rsid w:val="5782B7F8"/>
    <w:rsid w:val="57852A82"/>
    <w:rsid w:val="57927092"/>
    <w:rsid w:val="5797070C"/>
    <w:rsid w:val="5797EEF3"/>
    <w:rsid w:val="57983A6C"/>
    <w:rsid w:val="57A415BA"/>
    <w:rsid w:val="57A7E8B0"/>
    <w:rsid w:val="57A85E51"/>
    <w:rsid w:val="57A8BD8F"/>
    <w:rsid w:val="57AAEE93"/>
    <w:rsid w:val="57B1B355"/>
    <w:rsid w:val="57B1D520"/>
    <w:rsid w:val="57B32EC8"/>
    <w:rsid w:val="57B469DE"/>
    <w:rsid w:val="57C2F860"/>
    <w:rsid w:val="57C304E4"/>
    <w:rsid w:val="57C4F872"/>
    <w:rsid w:val="57CE4912"/>
    <w:rsid w:val="57CF8DA3"/>
    <w:rsid w:val="57D16005"/>
    <w:rsid w:val="57D2F54F"/>
    <w:rsid w:val="57D3FCAD"/>
    <w:rsid w:val="57DAEF7A"/>
    <w:rsid w:val="57E5093D"/>
    <w:rsid w:val="57E8D4C9"/>
    <w:rsid w:val="57E90209"/>
    <w:rsid w:val="57F5F36D"/>
    <w:rsid w:val="57F9F06F"/>
    <w:rsid w:val="57FA1347"/>
    <w:rsid w:val="57FD4F4B"/>
    <w:rsid w:val="57FF0D77"/>
    <w:rsid w:val="58037456"/>
    <w:rsid w:val="5804096B"/>
    <w:rsid w:val="58044A61"/>
    <w:rsid w:val="58049613"/>
    <w:rsid w:val="58066D40"/>
    <w:rsid w:val="58092AB4"/>
    <w:rsid w:val="58097227"/>
    <w:rsid w:val="580E7C63"/>
    <w:rsid w:val="5811B047"/>
    <w:rsid w:val="58187911"/>
    <w:rsid w:val="581A62CF"/>
    <w:rsid w:val="581E97C4"/>
    <w:rsid w:val="581ED914"/>
    <w:rsid w:val="5821773F"/>
    <w:rsid w:val="5822386B"/>
    <w:rsid w:val="582ADD5C"/>
    <w:rsid w:val="582B1D8E"/>
    <w:rsid w:val="582E721F"/>
    <w:rsid w:val="5838EAA6"/>
    <w:rsid w:val="5839CC4A"/>
    <w:rsid w:val="583BB435"/>
    <w:rsid w:val="58449361"/>
    <w:rsid w:val="5847E8E4"/>
    <w:rsid w:val="58487038"/>
    <w:rsid w:val="5849F5B5"/>
    <w:rsid w:val="584B39DF"/>
    <w:rsid w:val="584C7FF5"/>
    <w:rsid w:val="584F6F10"/>
    <w:rsid w:val="5854BBB9"/>
    <w:rsid w:val="585738CF"/>
    <w:rsid w:val="58583B4C"/>
    <w:rsid w:val="5861501B"/>
    <w:rsid w:val="58624E29"/>
    <w:rsid w:val="586345ED"/>
    <w:rsid w:val="586B9F49"/>
    <w:rsid w:val="586DC3E4"/>
    <w:rsid w:val="5873B35C"/>
    <w:rsid w:val="5873B55E"/>
    <w:rsid w:val="587602A9"/>
    <w:rsid w:val="5876A47A"/>
    <w:rsid w:val="5877725D"/>
    <w:rsid w:val="58782FAD"/>
    <w:rsid w:val="587CFA52"/>
    <w:rsid w:val="587E9F78"/>
    <w:rsid w:val="588044C6"/>
    <w:rsid w:val="5884A1F7"/>
    <w:rsid w:val="588760A4"/>
    <w:rsid w:val="5888AD89"/>
    <w:rsid w:val="5889D4AF"/>
    <w:rsid w:val="5889F2B8"/>
    <w:rsid w:val="588E1DE8"/>
    <w:rsid w:val="588E698B"/>
    <w:rsid w:val="58932319"/>
    <w:rsid w:val="589573F6"/>
    <w:rsid w:val="589B6E09"/>
    <w:rsid w:val="58A496CA"/>
    <w:rsid w:val="58AB2700"/>
    <w:rsid w:val="58B0F314"/>
    <w:rsid w:val="58B63CA0"/>
    <w:rsid w:val="58BAF903"/>
    <w:rsid w:val="58BDB38C"/>
    <w:rsid w:val="58BFE7B7"/>
    <w:rsid w:val="58C1A8AF"/>
    <w:rsid w:val="58C4F9EA"/>
    <w:rsid w:val="58C8F706"/>
    <w:rsid w:val="58CD8574"/>
    <w:rsid w:val="58CEDFAB"/>
    <w:rsid w:val="58CF2AE2"/>
    <w:rsid w:val="58D1AC22"/>
    <w:rsid w:val="58D25D3B"/>
    <w:rsid w:val="58DD7EF9"/>
    <w:rsid w:val="58DDF191"/>
    <w:rsid w:val="58E2E82A"/>
    <w:rsid w:val="58EA412D"/>
    <w:rsid w:val="58EB0EA5"/>
    <w:rsid w:val="58EB74D9"/>
    <w:rsid w:val="58F0C7C9"/>
    <w:rsid w:val="58F248F8"/>
    <w:rsid w:val="58F25503"/>
    <w:rsid w:val="58F52057"/>
    <w:rsid w:val="58F74028"/>
    <w:rsid w:val="58F7CA47"/>
    <w:rsid w:val="58F874E9"/>
    <w:rsid w:val="58FA4680"/>
    <w:rsid w:val="58FD04AA"/>
    <w:rsid w:val="58FEFE8A"/>
    <w:rsid w:val="58FFBDD0"/>
    <w:rsid w:val="5903DD3D"/>
    <w:rsid w:val="590507BC"/>
    <w:rsid w:val="590AE599"/>
    <w:rsid w:val="5910C108"/>
    <w:rsid w:val="59135E96"/>
    <w:rsid w:val="591A4360"/>
    <w:rsid w:val="59211C23"/>
    <w:rsid w:val="5921490E"/>
    <w:rsid w:val="5923228B"/>
    <w:rsid w:val="5924B7C8"/>
    <w:rsid w:val="5926081E"/>
    <w:rsid w:val="59275C7D"/>
    <w:rsid w:val="592F368A"/>
    <w:rsid w:val="59333B59"/>
    <w:rsid w:val="59337F9A"/>
    <w:rsid w:val="593461B2"/>
    <w:rsid w:val="59390AC6"/>
    <w:rsid w:val="593CB4A9"/>
    <w:rsid w:val="593FD821"/>
    <w:rsid w:val="59430BDE"/>
    <w:rsid w:val="5945CA27"/>
    <w:rsid w:val="5948D017"/>
    <w:rsid w:val="594F657E"/>
    <w:rsid w:val="59554142"/>
    <w:rsid w:val="595BD0B8"/>
    <w:rsid w:val="59607AFE"/>
    <w:rsid w:val="596188FE"/>
    <w:rsid w:val="59646F45"/>
    <w:rsid w:val="596487E5"/>
    <w:rsid w:val="5967977F"/>
    <w:rsid w:val="596B5F90"/>
    <w:rsid w:val="596C34A5"/>
    <w:rsid w:val="596E10F3"/>
    <w:rsid w:val="596E6DF1"/>
    <w:rsid w:val="59702CC4"/>
    <w:rsid w:val="597044A0"/>
    <w:rsid w:val="5970E4BF"/>
    <w:rsid w:val="59719140"/>
    <w:rsid w:val="59783BAF"/>
    <w:rsid w:val="597A4C11"/>
    <w:rsid w:val="597B4B26"/>
    <w:rsid w:val="597D6E19"/>
    <w:rsid w:val="5982C58E"/>
    <w:rsid w:val="5982E9A3"/>
    <w:rsid w:val="5983D96C"/>
    <w:rsid w:val="59853294"/>
    <w:rsid w:val="59868FFC"/>
    <w:rsid w:val="598E5721"/>
    <w:rsid w:val="598EF057"/>
    <w:rsid w:val="59922941"/>
    <w:rsid w:val="5995F3DE"/>
    <w:rsid w:val="5995FF2C"/>
    <w:rsid w:val="59967CBD"/>
    <w:rsid w:val="5997A9B7"/>
    <w:rsid w:val="599B3126"/>
    <w:rsid w:val="599E2181"/>
    <w:rsid w:val="59A441F4"/>
    <w:rsid w:val="59AE1B71"/>
    <w:rsid w:val="59B4E5BF"/>
    <w:rsid w:val="59BDB262"/>
    <w:rsid w:val="59BEEE14"/>
    <w:rsid w:val="59C58B81"/>
    <w:rsid w:val="59C629AB"/>
    <w:rsid w:val="59C6769E"/>
    <w:rsid w:val="59C8FA74"/>
    <w:rsid w:val="59C984B0"/>
    <w:rsid w:val="59CC258E"/>
    <w:rsid w:val="59CEBD97"/>
    <w:rsid w:val="59D2A1B5"/>
    <w:rsid w:val="59D377B2"/>
    <w:rsid w:val="59DA3D69"/>
    <w:rsid w:val="59DC219A"/>
    <w:rsid w:val="59E4496B"/>
    <w:rsid w:val="59E62DD8"/>
    <w:rsid w:val="59EA1453"/>
    <w:rsid w:val="59F16176"/>
    <w:rsid w:val="59F21CCC"/>
    <w:rsid w:val="59F357D4"/>
    <w:rsid w:val="59F5C704"/>
    <w:rsid w:val="59F8AF31"/>
    <w:rsid w:val="59F92BE9"/>
    <w:rsid w:val="59FA29AC"/>
    <w:rsid w:val="59FA8DDF"/>
    <w:rsid w:val="5A075B29"/>
    <w:rsid w:val="5A07D7F4"/>
    <w:rsid w:val="5A0BDDAD"/>
    <w:rsid w:val="5A0CC0F0"/>
    <w:rsid w:val="5A0F12F3"/>
    <w:rsid w:val="5A115B18"/>
    <w:rsid w:val="5A12F06A"/>
    <w:rsid w:val="5A144BD2"/>
    <w:rsid w:val="5A14A0D7"/>
    <w:rsid w:val="5A15869F"/>
    <w:rsid w:val="5A1967D4"/>
    <w:rsid w:val="5A1B0CA1"/>
    <w:rsid w:val="5A1B7A7D"/>
    <w:rsid w:val="5A1EA3E5"/>
    <w:rsid w:val="5A1FE1E6"/>
    <w:rsid w:val="5A255823"/>
    <w:rsid w:val="5A2F0B3D"/>
    <w:rsid w:val="5A2F3997"/>
    <w:rsid w:val="5A2F6C33"/>
    <w:rsid w:val="5A3057B4"/>
    <w:rsid w:val="5A334353"/>
    <w:rsid w:val="5A3FDE7A"/>
    <w:rsid w:val="5A4594DB"/>
    <w:rsid w:val="5A4864AA"/>
    <w:rsid w:val="5A487379"/>
    <w:rsid w:val="5A4AA773"/>
    <w:rsid w:val="5A4BC40E"/>
    <w:rsid w:val="5A4E199E"/>
    <w:rsid w:val="5A4E34B4"/>
    <w:rsid w:val="5A4F6BF6"/>
    <w:rsid w:val="5A59ED4D"/>
    <w:rsid w:val="5A64CABE"/>
    <w:rsid w:val="5A64D490"/>
    <w:rsid w:val="5A6FDE30"/>
    <w:rsid w:val="5A78053D"/>
    <w:rsid w:val="5A786CAB"/>
    <w:rsid w:val="5A7BBDDD"/>
    <w:rsid w:val="5A7F148A"/>
    <w:rsid w:val="5A85441F"/>
    <w:rsid w:val="5A87BE91"/>
    <w:rsid w:val="5A8BFB46"/>
    <w:rsid w:val="5A8C40C5"/>
    <w:rsid w:val="5A8CF1AE"/>
    <w:rsid w:val="5A96F0CD"/>
    <w:rsid w:val="5A97DE12"/>
    <w:rsid w:val="5A9944FF"/>
    <w:rsid w:val="5A9D973E"/>
    <w:rsid w:val="5A9DF3F8"/>
    <w:rsid w:val="5A9E9EAA"/>
    <w:rsid w:val="5A9F8017"/>
    <w:rsid w:val="5AA056E1"/>
    <w:rsid w:val="5AA0E402"/>
    <w:rsid w:val="5AA60681"/>
    <w:rsid w:val="5AA66B7C"/>
    <w:rsid w:val="5AAC9169"/>
    <w:rsid w:val="5AACD114"/>
    <w:rsid w:val="5AB39B0D"/>
    <w:rsid w:val="5AB44D54"/>
    <w:rsid w:val="5AB93961"/>
    <w:rsid w:val="5AB93D17"/>
    <w:rsid w:val="5AB9CE54"/>
    <w:rsid w:val="5ABB2469"/>
    <w:rsid w:val="5ABE4023"/>
    <w:rsid w:val="5ABE9431"/>
    <w:rsid w:val="5ABEF109"/>
    <w:rsid w:val="5AC5C65F"/>
    <w:rsid w:val="5ACD42E0"/>
    <w:rsid w:val="5AD51F4A"/>
    <w:rsid w:val="5AD594B1"/>
    <w:rsid w:val="5AD5B98C"/>
    <w:rsid w:val="5AD634EC"/>
    <w:rsid w:val="5AD69C0A"/>
    <w:rsid w:val="5ADD3E69"/>
    <w:rsid w:val="5ADE6238"/>
    <w:rsid w:val="5AE32F4A"/>
    <w:rsid w:val="5AE3BECA"/>
    <w:rsid w:val="5AE592AB"/>
    <w:rsid w:val="5AE5F059"/>
    <w:rsid w:val="5AE7BE01"/>
    <w:rsid w:val="5AE8648A"/>
    <w:rsid w:val="5AE9D499"/>
    <w:rsid w:val="5AEBA094"/>
    <w:rsid w:val="5AEC3537"/>
    <w:rsid w:val="5AEE2554"/>
    <w:rsid w:val="5AEF04CF"/>
    <w:rsid w:val="5AF6094B"/>
    <w:rsid w:val="5AF825B6"/>
    <w:rsid w:val="5AFA1D18"/>
    <w:rsid w:val="5AFBE394"/>
    <w:rsid w:val="5AFF9915"/>
    <w:rsid w:val="5B037BBE"/>
    <w:rsid w:val="5B05BD3E"/>
    <w:rsid w:val="5B07914F"/>
    <w:rsid w:val="5B0AF3BE"/>
    <w:rsid w:val="5B0D748B"/>
    <w:rsid w:val="5B0DDBED"/>
    <w:rsid w:val="5B0F9C84"/>
    <w:rsid w:val="5B14CA96"/>
    <w:rsid w:val="5B15EA44"/>
    <w:rsid w:val="5B170691"/>
    <w:rsid w:val="5B1CAFF4"/>
    <w:rsid w:val="5B1CD98D"/>
    <w:rsid w:val="5B1EC97B"/>
    <w:rsid w:val="5B20BAB8"/>
    <w:rsid w:val="5B232792"/>
    <w:rsid w:val="5B235DCB"/>
    <w:rsid w:val="5B25DC82"/>
    <w:rsid w:val="5B280DD8"/>
    <w:rsid w:val="5B28631B"/>
    <w:rsid w:val="5B288620"/>
    <w:rsid w:val="5B32E3FE"/>
    <w:rsid w:val="5B3740E1"/>
    <w:rsid w:val="5B3B5713"/>
    <w:rsid w:val="5B3B85A4"/>
    <w:rsid w:val="5B3D8FAD"/>
    <w:rsid w:val="5B407EE3"/>
    <w:rsid w:val="5B411D85"/>
    <w:rsid w:val="5B4A1DE1"/>
    <w:rsid w:val="5B4C8D75"/>
    <w:rsid w:val="5B507C0A"/>
    <w:rsid w:val="5B5139FA"/>
    <w:rsid w:val="5B54FEE7"/>
    <w:rsid w:val="5B578D0B"/>
    <w:rsid w:val="5B5B2004"/>
    <w:rsid w:val="5B5F30AA"/>
    <w:rsid w:val="5B6534B3"/>
    <w:rsid w:val="5B67DEEA"/>
    <w:rsid w:val="5B6863D0"/>
    <w:rsid w:val="5B69E1A8"/>
    <w:rsid w:val="5B6BD8AC"/>
    <w:rsid w:val="5B6D8B02"/>
    <w:rsid w:val="5B7730E8"/>
    <w:rsid w:val="5B79F03E"/>
    <w:rsid w:val="5B7C73D5"/>
    <w:rsid w:val="5B7D3CD0"/>
    <w:rsid w:val="5B7F4DA3"/>
    <w:rsid w:val="5B80994D"/>
    <w:rsid w:val="5B8188EA"/>
    <w:rsid w:val="5B89B8D1"/>
    <w:rsid w:val="5B8BB62C"/>
    <w:rsid w:val="5B9A781C"/>
    <w:rsid w:val="5B9D3399"/>
    <w:rsid w:val="5B9D6EA4"/>
    <w:rsid w:val="5BA4C962"/>
    <w:rsid w:val="5BA7C386"/>
    <w:rsid w:val="5BABBDEE"/>
    <w:rsid w:val="5BABFF8D"/>
    <w:rsid w:val="5BAE5CF8"/>
    <w:rsid w:val="5BB1C33A"/>
    <w:rsid w:val="5BB29D42"/>
    <w:rsid w:val="5BB35C4C"/>
    <w:rsid w:val="5BB53809"/>
    <w:rsid w:val="5BB7AB44"/>
    <w:rsid w:val="5BB7BE20"/>
    <w:rsid w:val="5BB9C1CF"/>
    <w:rsid w:val="5BBAE517"/>
    <w:rsid w:val="5BC3364C"/>
    <w:rsid w:val="5BC3805B"/>
    <w:rsid w:val="5BC3D01A"/>
    <w:rsid w:val="5BC957A4"/>
    <w:rsid w:val="5BCB82CD"/>
    <w:rsid w:val="5BCDDC0B"/>
    <w:rsid w:val="5BCFF1DE"/>
    <w:rsid w:val="5BD154F8"/>
    <w:rsid w:val="5BD4BE6A"/>
    <w:rsid w:val="5BD549B9"/>
    <w:rsid w:val="5BDDE266"/>
    <w:rsid w:val="5BE2D971"/>
    <w:rsid w:val="5BE64708"/>
    <w:rsid w:val="5BE7E664"/>
    <w:rsid w:val="5BE8D4A2"/>
    <w:rsid w:val="5BEDDC17"/>
    <w:rsid w:val="5BEE1FA9"/>
    <w:rsid w:val="5BF1CB1A"/>
    <w:rsid w:val="5BF484CF"/>
    <w:rsid w:val="5BF9FDAB"/>
    <w:rsid w:val="5BFAA645"/>
    <w:rsid w:val="5BFDAC2B"/>
    <w:rsid w:val="5C0688A7"/>
    <w:rsid w:val="5C0B66D3"/>
    <w:rsid w:val="5C10CD53"/>
    <w:rsid w:val="5C16C2BF"/>
    <w:rsid w:val="5C1A1951"/>
    <w:rsid w:val="5C1ED669"/>
    <w:rsid w:val="5C1F277A"/>
    <w:rsid w:val="5C231744"/>
    <w:rsid w:val="5C259D83"/>
    <w:rsid w:val="5C26AAE3"/>
    <w:rsid w:val="5C2BA06B"/>
    <w:rsid w:val="5C2C7D65"/>
    <w:rsid w:val="5C2D9EDD"/>
    <w:rsid w:val="5C2E7D59"/>
    <w:rsid w:val="5C314600"/>
    <w:rsid w:val="5C31B946"/>
    <w:rsid w:val="5C322EAC"/>
    <w:rsid w:val="5C33274D"/>
    <w:rsid w:val="5C33AE73"/>
    <w:rsid w:val="5C37B2D8"/>
    <w:rsid w:val="5C3AC591"/>
    <w:rsid w:val="5C3AE67F"/>
    <w:rsid w:val="5C3E9168"/>
    <w:rsid w:val="5C3F9409"/>
    <w:rsid w:val="5C402A7C"/>
    <w:rsid w:val="5C43F510"/>
    <w:rsid w:val="5C4486A1"/>
    <w:rsid w:val="5C47CBA7"/>
    <w:rsid w:val="5C47FA56"/>
    <w:rsid w:val="5C4A54F3"/>
    <w:rsid w:val="5C4D6003"/>
    <w:rsid w:val="5C4E8264"/>
    <w:rsid w:val="5C4F2598"/>
    <w:rsid w:val="5C5108EE"/>
    <w:rsid w:val="5C52A184"/>
    <w:rsid w:val="5C53082D"/>
    <w:rsid w:val="5C533D8C"/>
    <w:rsid w:val="5C59505A"/>
    <w:rsid w:val="5C5F67B9"/>
    <w:rsid w:val="5C5F9713"/>
    <w:rsid w:val="5C60B640"/>
    <w:rsid w:val="5C60C3FB"/>
    <w:rsid w:val="5C60E576"/>
    <w:rsid w:val="5C635B69"/>
    <w:rsid w:val="5C64296C"/>
    <w:rsid w:val="5C69D11E"/>
    <w:rsid w:val="5C6B1D2D"/>
    <w:rsid w:val="5C6DE669"/>
    <w:rsid w:val="5C6F81A2"/>
    <w:rsid w:val="5C712326"/>
    <w:rsid w:val="5C7311A4"/>
    <w:rsid w:val="5C73D0E0"/>
    <w:rsid w:val="5C75935C"/>
    <w:rsid w:val="5C767EF1"/>
    <w:rsid w:val="5C7BDA98"/>
    <w:rsid w:val="5C7DDE17"/>
    <w:rsid w:val="5C8206FF"/>
    <w:rsid w:val="5C8F5D24"/>
    <w:rsid w:val="5C937EC5"/>
    <w:rsid w:val="5C9AEC22"/>
    <w:rsid w:val="5C9BA816"/>
    <w:rsid w:val="5CA02565"/>
    <w:rsid w:val="5CA0E098"/>
    <w:rsid w:val="5CAB59A5"/>
    <w:rsid w:val="5CAB9158"/>
    <w:rsid w:val="5CAE0C4E"/>
    <w:rsid w:val="5CAE5808"/>
    <w:rsid w:val="5CAE9F3C"/>
    <w:rsid w:val="5CAF0BD7"/>
    <w:rsid w:val="5CAFCD98"/>
    <w:rsid w:val="5CB0C37C"/>
    <w:rsid w:val="5CB5650A"/>
    <w:rsid w:val="5CB7CCDC"/>
    <w:rsid w:val="5CB95D8A"/>
    <w:rsid w:val="5CBA3BB5"/>
    <w:rsid w:val="5CBBA5AB"/>
    <w:rsid w:val="5CBC69E7"/>
    <w:rsid w:val="5CC2A5F1"/>
    <w:rsid w:val="5CC4B3E8"/>
    <w:rsid w:val="5CC7B5C3"/>
    <w:rsid w:val="5CC7CB28"/>
    <w:rsid w:val="5CD02F7B"/>
    <w:rsid w:val="5CD2B486"/>
    <w:rsid w:val="5CD5675F"/>
    <w:rsid w:val="5CD99A6E"/>
    <w:rsid w:val="5CDA3A89"/>
    <w:rsid w:val="5CDBB7C5"/>
    <w:rsid w:val="5CDD362E"/>
    <w:rsid w:val="5CE0C5DA"/>
    <w:rsid w:val="5CE12FEB"/>
    <w:rsid w:val="5CE13C90"/>
    <w:rsid w:val="5CE3FBF3"/>
    <w:rsid w:val="5CE51B32"/>
    <w:rsid w:val="5CEF998E"/>
    <w:rsid w:val="5CF0B96A"/>
    <w:rsid w:val="5CF0FF94"/>
    <w:rsid w:val="5CF255E9"/>
    <w:rsid w:val="5CF411F9"/>
    <w:rsid w:val="5CFA4066"/>
    <w:rsid w:val="5CFD7B6C"/>
    <w:rsid w:val="5CFDD0F4"/>
    <w:rsid w:val="5CFF0022"/>
    <w:rsid w:val="5D0391CC"/>
    <w:rsid w:val="5D0574E2"/>
    <w:rsid w:val="5D093246"/>
    <w:rsid w:val="5D0E9681"/>
    <w:rsid w:val="5D10A12C"/>
    <w:rsid w:val="5D143DE7"/>
    <w:rsid w:val="5D1604C1"/>
    <w:rsid w:val="5D195370"/>
    <w:rsid w:val="5D1959B0"/>
    <w:rsid w:val="5D1AEECF"/>
    <w:rsid w:val="5D1C5A47"/>
    <w:rsid w:val="5D249844"/>
    <w:rsid w:val="5D262940"/>
    <w:rsid w:val="5D26B850"/>
    <w:rsid w:val="5D28E969"/>
    <w:rsid w:val="5D2A460F"/>
    <w:rsid w:val="5D2C9EC6"/>
    <w:rsid w:val="5D31D2E1"/>
    <w:rsid w:val="5D3743EC"/>
    <w:rsid w:val="5D39A849"/>
    <w:rsid w:val="5D3B5BBE"/>
    <w:rsid w:val="5D402570"/>
    <w:rsid w:val="5D41D4A0"/>
    <w:rsid w:val="5D42A208"/>
    <w:rsid w:val="5D453C3A"/>
    <w:rsid w:val="5D47E099"/>
    <w:rsid w:val="5D4A806F"/>
    <w:rsid w:val="5D4AC1A0"/>
    <w:rsid w:val="5D51B79F"/>
    <w:rsid w:val="5D51E68A"/>
    <w:rsid w:val="5D52109B"/>
    <w:rsid w:val="5D540FB0"/>
    <w:rsid w:val="5D585D42"/>
    <w:rsid w:val="5D5A6E9E"/>
    <w:rsid w:val="5D5A8FFD"/>
    <w:rsid w:val="5D5AEF95"/>
    <w:rsid w:val="5D5D5364"/>
    <w:rsid w:val="5D5F03B5"/>
    <w:rsid w:val="5D5F135A"/>
    <w:rsid w:val="5D69AA73"/>
    <w:rsid w:val="5D6B391B"/>
    <w:rsid w:val="5D70B90C"/>
    <w:rsid w:val="5D722E6F"/>
    <w:rsid w:val="5D73F565"/>
    <w:rsid w:val="5D762FA5"/>
    <w:rsid w:val="5D777903"/>
    <w:rsid w:val="5D7B3AE2"/>
    <w:rsid w:val="5D7E3124"/>
    <w:rsid w:val="5D80A4F7"/>
    <w:rsid w:val="5D8645D3"/>
    <w:rsid w:val="5D894A6F"/>
    <w:rsid w:val="5D8C11F0"/>
    <w:rsid w:val="5D8C3602"/>
    <w:rsid w:val="5D90021C"/>
    <w:rsid w:val="5D953B73"/>
    <w:rsid w:val="5D98D5B1"/>
    <w:rsid w:val="5D9E8B7C"/>
    <w:rsid w:val="5DA25908"/>
    <w:rsid w:val="5DA29592"/>
    <w:rsid w:val="5DA481AA"/>
    <w:rsid w:val="5DB573F0"/>
    <w:rsid w:val="5DB8FFDE"/>
    <w:rsid w:val="5DBB7A4E"/>
    <w:rsid w:val="5DBD3FBB"/>
    <w:rsid w:val="5DBEE6AF"/>
    <w:rsid w:val="5DBFD7B4"/>
    <w:rsid w:val="5DC1396C"/>
    <w:rsid w:val="5DC28C0B"/>
    <w:rsid w:val="5DCD0D9F"/>
    <w:rsid w:val="5DE009F8"/>
    <w:rsid w:val="5DE3092C"/>
    <w:rsid w:val="5DE94E5C"/>
    <w:rsid w:val="5DEA038C"/>
    <w:rsid w:val="5DEF17A5"/>
    <w:rsid w:val="5DEFA173"/>
    <w:rsid w:val="5DF33166"/>
    <w:rsid w:val="5DF6B7BC"/>
    <w:rsid w:val="5DF78A92"/>
    <w:rsid w:val="5DFA9624"/>
    <w:rsid w:val="5DFE5DC9"/>
    <w:rsid w:val="5E028C99"/>
    <w:rsid w:val="5E082D74"/>
    <w:rsid w:val="5E0947EF"/>
    <w:rsid w:val="5E185ADE"/>
    <w:rsid w:val="5E1ADB13"/>
    <w:rsid w:val="5E1CA559"/>
    <w:rsid w:val="5E1E73E4"/>
    <w:rsid w:val="5E1F9821"/>
    <w:rsid w:val="5E21202B"/>
    <w:rsid w:val="5E25E4C0"/>
    <w:rsid w:val="5E284A7B"/>
    <w:rsid w:val="5E2978DC"/>
    <w:rsid w:val="5E2BE7F5"/>
    <w:rsid w:val="5E2C55A1"/>
    <w:rsid w:val="5E2C7C8A"/>
    <w:rsid w:val="5E2C9B17"/>
    <w:rsid w:val="5E2CA04C"/>
    <w:rsid w:val="5E2DAA0D"/>
    <w:rsid w:val="5E2DDC9D"/>
    <w:rsid w:val="5E30A14E"/>
    <w:rsid w:val="5E315C57"/>
    <w:rsid w:val="5E3358C8"/>
    <w:rsid w:val="5E363746"/>
    <w:rsid w:val="5E3D9F39"/>
    <w:rsid w:val="5E46719A"/>
    <w:rsid w:val="5E468278"/>
    <w:rsid w:val="5E47D572"/>
    <w:rsid w:val="5E5365F3"/>
    <w:rsid w:val="5E5521BE"/>
    <w:rsid w:val="5E590D7A"/>
    <w:rsid w:val="5E5A4500"/>
    <w:rsid w:val="5E5ABA1A"/>
    <w:rsid w:val="5E5CA7AB"/>
    <w:rsid w:val="5E5CFFC0"/>
    <w:rsid w:val="5E5D78FA"/>
    <w:rsid w:val="5E5F1D74"/>
    <w:rsid w:val="5E626D80"/>
    <w:rsid w:val="5E62E4C7"/>
    <w:rsid w:val="5E67E418"/>
    <w:rsid w:val="5E685013"/>
    <w:rsid w:val="5E696550"/>
    <w:rsid w:val="5E6E7CE8"/>
    <w:rsid w:val="5E6EE1A3"/>
    <w:rsid w:val="5E78B2F3"/>
    <w:rsid w:val="5E79151C"/>
    <w:rsid w:val="5E7966FC"/>
    <w:rsid w:val="5E805633"/>
    <w:rsid w:val="5E8236FB"/>
    <w:rsid w:val="5E89C9F4"/>
    <w:rsid w:val="5E89E3EA"/>
    <w:rsid w:val="5E8D4026"/>
    <w:rsid w:val="5E8E30D6"/>
    <w:rsid w:val="5E913E85"/>
    <w:rsid w:val="5E9142A6"/>
    <w:rsid w:val="5E934299"/>
    <w:rsid w:val="5E9654E1"/>
    <w:rsid w:val="5E988326"/>
    <w:rsid w:val="5E9D96D3"/>
    <w:rsid w:val="5EA090EE"/>
    <w:rsid w:val="5EA20EC6"/>
    <w:rsid w:val="5EA2EF8D"/>
    <w:rsid w:val="5EA6DF97"/>
    <w:rsid w:val="5EAB3E01"/>
    <w:rsid w:val="5EABFC3E"/>
    <w:rsid w:val="5EB10F6B"/>
    <w:rsid w:val="5EBDCCC8"/>
    <w:rsid w:val="5EBF03D4"/>
    <w:rsid w:val="5EC0CD7D"/>
    <w:rsid w:val="5EC531E3"/>
    <w:rsid w:val="5EC5430F"/>
    <w:rsid w:val="5EC5BEC2"/>
    <w:rsid w:val="5ECEE6A5"/>
    <w:rsid w:val="5ED50D9B"/>
    <w:rsid w:val="5ED8456F"/>
    <w:rsid w:val="5ED9A96F"/>
    <w:rsid w:val="5EDCB765"/>
    <w:rsid w:val="5EE3188B"/>
    <w:rsid w:val="5EE4F3C9"/>
    <w:rsid w:val="5EE58271"/>
    <w:rsid w:val="5EE59E48"/>
    <w:rsid w:val="5EE5F6B9"/>
    <w:rsid w:val="5EE9DECE"/>
    <w:rsid w:val="5EEBD3F5"/>
    <w:rsid w:val="5EEBF646"/>
    <w:rsid w:val="5EECBFA6"/>
    <w:rsid w:val="5EECE2E7"/>
    <w:rsid w:val="5EED547B"/>
    <w:rsid w:val="5EEDE0FC"/>
    <w:rsid w:val="5EEEF7EC"/>
    <w:rsid w:val="5EEFE011"/>
    <w:rsid w:val="5EF2257C"/>
    <w:rsid w:val="5EF244FD"/>
    <w:rsid w:val="5EFC99FC"/>
    <w:rsid w:val="5EFFEBA4"/>
    <w:rsid w:val="5F03C09F"/>
    <w:rsid w:val="5F07F244"/>
    <w:rsid w:val="5F0C051D"/>
    <w:rsid w:val="5F0D9DE1"/>
    <w:rsid w:val="5F0FF6DC"/>
    <w:rsid w:val="5F114417"/>
    <w:rsid w:val="5F12C597"/>
    <w:rsid w:val="5F12F3B5"/>
    <w:rsid w:val="5F16C800"/>
    <w:rsid w:val="5F16ED13"/>
    <w:rsid w:val="5F23FDC2"/>
    <w:rsid w:val="5F273E88"/>
    <w:rsid w:val="5F2AADF7"/>
    <w:rsid w:val="5F2D9844"/>
    <w:rsid w:val="5F307D4E"/>
    <w:rsid w:val="5F38767D"/>
    <w:rsid w:val="5F393FD8"/>
    <w:rsid w:val="5F3C3575"/>
    <w:rsid w:val="5F3F15DB"/>
    <w:rsid w:val="5F41D545"/>
    <w:rsid w:val="5F4279BF"/>
    <w:rsid w:val="5F430795"/>
    <w:rsid w:val="5F45B018"/>
    <w:rsid w:val="5F4646BA"/>
    <w:rsid w:val="5F4695D8"/>
    <w:rsid w:val="5F4768EB"/>
    <w:rsid w:val="5F4C9873"/>
    <w:rsid w:val="5F4F91A5"/>
    <w:rsid w:val="5F51BD98"/>
    <w:rsid w:val="5F53B855"/>
    <w:rsid w:val="5F56AB33"/>
    <w:rsid w:val="5F592DAA"/>
    <w:rsid w:val="5F594E65"/>
    <w:rsid w:val="5F5DD4FF"/>
    <w:rsid w:val="5F6211EE"/>
    <w:rsid w:val="5F64CD5B"/>
    <w:rsid w:val="5F675D51"/>
    <w:rsid w:val="5F67BA1D"/>
    <w:rsid w:val="5F69E572"/>
    <w:rsid w:val="5F6B2B02"/>
    <w:rsid w:val="5F6C0770"/>
    <w:rsid w:val="5F6F44BC"/>
    <w:rsid w:val="5F6F96B5"/>
    <w:rsid w:val="5F724EA4"/>
    <w:rsid w:val="5F787A8F"/>
    <w:rsid w:val="5F78CED6"/>
    <w:rsid w:val="5F7AB109"/>
    <w:rsid w:val="5F83AC5B"/>
    <w:rsid w:val="5F8A9359"/>
    <w:rsid w:val="5F8B874D"/>
    <w:rsid w:val="5F8BE680"/>
    <w:rsid w:val="5F933003"/>
    <w:rsid w:val="5F952FF9"/>
    <w:rsid w:val="5F96F05F"/>
    <w:rsid w:val="5F984530"/>
    <w:rsid w:val="5F99655C"/>
    <w:rsid w:val="5F9B92C5"/>
    <w:rsid w:val="5F9D4F6C"/>
    <w:rsid w:val="5FA16371"/>
    <w:rsid w:val="5FA85602"/>
    <w:rsid w:val="5FAAF20C"/>
    <w:rsid w:val="5FAE0C09"/>
    <w:rsid w:val="5FAE0E2B"/>
    <w:rsid w:val="5FB2CB08"/>
    <w:rsid w:val="5FB30D5E"/>
    <w:rsid w:val="5FB7C190"/>
    <w:rsid w:val="5FB7E694"/>
    <w:rsid w:val="5FBBD132"/>
    <w:rsid w:val="5FBE3043"/>
    <w:rsid w:val="5FC18FFB"/>
    <w:rsid w:val="5FC275F2"/>
    <w:rsid w:val="5FC377B7"/>
    <w:rsid w:val="5FC3D1C3"/>
    <w:rsid w:val="5FC4DED7"/>
    <w:rsid w:val="5FC54A64"/>
    <w:rsid w:val="5FC5FF4C"/>
    <w:rsid w:val="5FC6DA98"/>
    <w:rsid w:val="5FC84128"/>
    <w:rsid w:val="5FCB0638"/>
    <w:rsid w:val="5FCCA3B7"/>
    <w:rsid w:val="5FCCB914"/>
    <w:rsid w:val="5FCF4B22"/>
    <w:rsid w:val="5FD298B4"/>
    <w:rsid w:val="5FDA0001"/>
    <w:rsid w:val="5FDDABBD"/>
    <w:rsid w:val="5FDFD975"/>
    <w:rsid w:val="5FE3E24C"/>
    <w:rsid w:val="5FE6492B"/>
    <w:rsid w:val="5FED7989"/>
    <w:rsid w:val="5FEF7283"/>
    <w:rsid w:val="5FF17877"/>
    <w:rsid w:val="5FF6B76C"/>
    <w:rsid w:val="5FFF66E0"/>
    <w:rsid w:val="60005548"/>
    <w:rsid w:val="60046CE4"/>
    <w:rsid w:val="6009EE17"/>
    <w:rsid w:val="600A8E5D"/>
    <w:rsid w:val="60175AA6"/>
    <w:rsid w:val="601BA4A8"/>
    <w:rsid w:val="601DB3D3"/>
    <w:rsid w:val="601FDF05"/>
    <w:rsid w:val="60274474"/>
    <w:rsid w:val="603157CB"/>
    <w:rsid w:val="603410CB"/>
    <w:rsid w:val="603AE830"/>
    <w:rsid w:val="60428C1B"/>
    <w:rsid w:val="6043A323"/>
    <w:rsid w:val="6043CDE1"/>
    <w:rsid w:val="6044E56B"/>
    <w:rsid w:val="60546513"/>
    <w:rsid w:val="6055D7AB"/>
    <w:rsid w:val="6055EAEB"/>
    <w:rsid w:val="605845EF"/>
    <w:rsid w:val="6058BE89"/>
    <w:rsid w:val="60596846"/>
    <w:rsid w:val="605C794A"/>
    <w:rsid w:val="605F409C"/>
    <w:rsid w:val="6061AED7"/>
    <w:rsid w:val="60622615"/>
    <w:rsid w:val="6062E26A"/>
    <w:rsid w:val="60630C8F"/>
    <w:rsid w:val="6063D8B3"/>
    <w:rsid w:val="60662560"/>
    <w:rsid w:val="6066F24F"/>
    <w:rsid w:val="606740DB"/>
    <w:rsid w:val="606AFD23"/>
    <w:rsid w:val="606DF100"/>
    <w:rsid w:val="6079A114"/>
    <w:rsid w:val="607AA572"/>
    <w:rsid w:val="607B16FB"/>
    <w:rsid w:val="607D050E"/>
    <w:rsid w:val="607D9A6B"/>
    <w:rsid w:val="607DC48B"/>
    <w:rsid w:val="607EA41E"/>
    <w:rsid w:val="608012A5"/>
    <w:rsid w:val="60811156"/>
    <w:rsid w:val="608B9A6E"/>
    <w:rsid w:val="608D3E2D"/>
    <w:rsid w:val="608F12AB"/>
    <w:rsid w:val="608F379A"/>
    <w:rsid w:val="6092282A"/>
    <w:rsid w:val="6096510E"/>
    <w:rsid w:val="609B040C"/>
    <w:rsid w:val="609BBC05"/>
    <w:rsid w:val="609DC354"/>
    <w:rsid w:val="609EB2D8"/>
    <w:rsid w:val="60A1002D"/>
    <w:rsid w:val="60A53F24"/>
    <w:rsid w:val="60A847D0"/>
    <w:rsid w:val="60A94899"/>
    <w:rsid w:val="60AA6361"/>
    <w:rsid w:val="60AB094B"/>
    <w:rsid w:val="60AD1835"/>
    <w:rsid w:val="60AE5758"/>
    <w:rsid w:val="60AF4A38"/>
    <w:rsid w:val="60B9618E"/>
    <w:rsid w:val="60BF1E1D"/>
    <w:rsid w:val="60C082F1"/>
    <w:rsid w:val="60C3937A"/>
    <w:rsid w:val="60C3C777"/>
    <w:rsid w:val="60C71051"/>
    <w:rsid w:val="60C84A38"/>
    <w:rsid w:val="60C87E90"/>
    <w:rsid w:val="60CC7DAC"/>
    <w:rsid w:val="60D1489E"/>
    <w:rsid w:val="60D1F7C7"/>
    <w:rsid w:val="60D2576B"/>
    <w:rsid w:val="60D25B89"/>
    <w:rsid w:val="60D369EB"/>
    <w:rsid w:val="60D6B918"/>
    <w:rsid w:val="60D9F190"/>
    <w:rsid w:val="60DE58D7"/>
    <w:rsid w:val="60E013F9"/>
    <w:rsid w:val="60E13A02"/>
    <w:rsid w:val="60F0087C"/>
    <w:rsid w:val="60F0DEFF"/>
    <w:rsid w:val="60F5C696"/>
    <w:rsid w:val="60FBD9AE"/>
    <w:rsid w:val="61012B36"/>
    <w:rsid w:val="610226DC"/>
    <w:rsid w:val="61038E98"/>
    <w:rsid w:val="610572DE"/>
    <w:rsid w:val="610682E2"/>
    <w:rsid w:val="61088B42"/>
    <w:rsid w:val="610B5242"/>
    <w:rsid w:val="610B92A8"/>
    <w:rsid w:val="610CC482"/>
    <w:rsid w:val="610D6576"/>
    <w:rsid w:val="610EA7B2"/>
    <w:rsid w:val="61129538"/>
    <w:rsid w:val="6112D843"/>
    <w:rsid w:val="611A7ACC"/>
    <w:rsid w:val="611B1ED6"/>
    <w:rsid w:val="611C4245"/>
    <w:rsid w:val="611D0D6E"/>
    <w:rsid w:val="61204795"/>
    <w:rsid w:val="6126A0F2"/>
    <w:rsid w:val="612F1B77"/>
    <w:rsid w:val="612F8C3C"/>
    <w:rsid w:val="61351489"/>
    <w:rsid w:val="6138BB26"/>
    <w:rsid w:val="6145367F"/>
    <w:rsid w:val="61458F10"/>
    <w:rsid w:val="6145ED41"/>
    <w:rsid w:val="614A8281"/>
    <w:rsid w:val="614A9D95"/>
    <w:rsid w:val="614DF253"/>
    <w:rsid w:val="614E1DC3"/>
    <w:rsid w:val="614E7306"/>
    <w:rsid w:val="61530C2E"/>
    <w:rsid w:val="61568E45"/>
    <w:rsid w:val="615766CA"/>
    <w:rsid w:val="615891CD"/>
    <w:rsid w:val="615E4F05"/>
    <w:rsid w:val="61669DD6"/>
    <w:rsid w:val="616A7578"/>
    <w:rsid w:val="616D43AB"/>
    <w:rsid w:val="616E580E"/>
    <w:rsid w:val="61790291"/>
    <w:rsid w:val="61793B4E"/>
    <w:rsid w:val="617C5B79"/>
    <w:rsid w:val="617D2995"/>
    <w:rsid w:val="61810424"/>
    <w:rsid w:val="618392BA"/>
    <w:rsid w:val="6195B5B3"/>
    <w:rsid w:val="6195DEAE"/>
    <w:rsid w:val="619727C9"/>
    <w:rsid w:val="61993D2B"/>
    <w:rsid w:val="619B4054"/>
    <w:rsid w:val="619F181F"/>
    <w:rsid w:val="61A0C752"/>
    <w:rsid w:val="61A12370"/>
    <w:rsid w:val="61A1DE3B"/>
    <w:rsid w:val="61A77CD6"/>
    <w:rsid w:val="61A9D034"/>
    <w:rsid w:val="61AC2763"/>
    <w:rsid w:val="61AFD76C"/>
    <w:rsid w:val="61B04E51"/>
    <w:rsid w:val="61B48B8D"/>
    <w:rsid w:val="61B59150"/>
    <w:rsid w:val="61BBDC6C"/>
    <w:rsid w:val="61C05BEF"/>
    <w:rsid w:val="61C38ACD"/>
    <w:rsid w:val="61C3D0D4"/>
    <w:rsid w:val="61C50420"/>
    <w:rsid w:val="61C69D2C"/>
    <w:rsid w:val="61C86786"/>
    <w:rsid w:val="61D64282"/>
    <w:rsid w:val="61D67603"/>
    <w:rsid w:val="61D7C56A"/>
    <w:rsid w:val="61DA09B2"/>
    <w:rsid w:val="61DA71AC"/>
    <w:rsid w:val="61DBF803"/>
    <w:rsid w:val="61DF1ABB"/>
    <w:rsid w:val="61E0BA74"/>
    <w:rsid w:val="61E35896"/>
    <w:rsid w:val="61E70E74"/>
    <w:rsid w:val="61EBEB61"/>
    <w:rsid w:val="61EBFE1C"/>
    <w:rsid w:val="61F05F18"/>
    <w:rsid w:val="61F52984"/>
    <w:rsid w:val="61F6BC04"/>
    <w:rsid w:val="61FE5785"/>
    <w:rsid w:val="61FEC0B4"/>
    <w:rsid w:val="620201A4"/>
    <w:rsid w:val="6204B7A1"/>
    <w:rsid w:val="6206D9C8"/>
    <w:rsid w:val="6207A7D8"/>
    <w:rsid w:val="6207C211"/>
    <w:rsid w:val="620BEAC8"/>
    <w:rsid w:val="62152E8F"/>
    <w:rsid w:val="62176B1C"/>
    <w:rsid w:val="621C6053"/>
    <w:rsid w:val="6220B96D"/>
    <w:rsid w:val="6227F491"/>
    <w:rsid w:val="62290E8E"/>
    <w:rsid w:val="62297712"/>
    <w:rsid w:val="6229796D"/>
    <w:rsid w:val="622CA8ED"/>
    <w:rsid w:val="622DF88B"/>
    <w:rsid w:val="62322BE2"/>
    <w:rsid w:val="62363797"/>
    <w:rsid w:val="6236A11B"/>
    <w:rsid w:val="623B102E"/>
    <w:rsid w:val="623B214B"/>
    <w:rsid w:val="623B7E54"/>
    <w:rsid w:val="623F4310"/>
    <w:rsid w:val="62405208"/>
    <w:rsid w:val="624720E8"/>
    <w:rsid w:val="624CA999"/>
    <w:rsid w:val="624CEA87"/>
    <w:rsid w:val="62509887"/>
    <w:rsid w:val="62517C66"/>
    <w:rsid w:val="62541277"/>
    <w:rsid w:val="6254161A"/>
    <w:rsid w:val="62562C34"/>
    <w:rsid w:val="62568ABF"/>
    <w:rsid w:val="62569C9E"/>
    <w:rsid w:val="62582907"/>
    <w:rsid w:val="625977C6"/>
    <w:rsid w:val="62609A1C"/>
    <w:rsid w:val="62615724"/>
    <w:rsid w:val="6261D5BF"/>
    <w:rsid w:val="62625F84"/>
    <w:rsid w:val="6264D606"/>
    <w:rsid w:val="6268989B"/>
    <w:rsid w:val="6272BC65"/>
    <w:rsid w:val="62745F9E"/>
    <w:rsid w:val="6275C130"/>
    <w:rsid w:val="62761257"/>
    <w:rsid w:val="6278B557"/>
    <w:rsid w:val="627D46FF"/>
    <w:rsid w:val="6280FCA8"/>
    <w:rsid w:val="62862E9A"/>
    <w:rsid w:val="628748AE"/>
    <w:rsid w:val="62876CEC"/>
    <w:rsid w:val="6287D200"/>
    <w:rsid w:val="6293B3C8"/>
    <w:rsid w:val="6294CD16"/>
    <w:rsid w:val="6297372A"/>
    <w:rsid w:val="629B9E54"/>
    <w:rsid w:val="629CDA09"/>
    <w:rsid w:val="629F43D4"/>
    <w:rsid w:val="629F5ADF"/>
    <w:rsid w:val="629F5ED3"/>
    <w:rsid w:val="62A1CDD4"/>
    <w:rsid w:val="62ACA904"/>
    <w:rsid w:val="62B943AE"/>
    <w:rsid w:val="62C7F729"/>
    <w:rsid w:val="62C93B88"/>
    <w:rsid w:val="62C989D6"/>
    <w:rsid w:val="62CB0CD1"/>
    <w:rsid w:val="62CC5075"/>
    <w:rsid w:val="62CC7053"/>
    <w:rsid w:val="62DA4B4B"/>
    <w:rsid w:val="62DA6D6D"/>
    <w:rsid w:val="62DE407D"/>
    <w:rsid w:val="62E27B3C"/>
    <w:rsid w:val="62EDB656"/>
    <w:rsid w:val="62EEBDAE"/>
    <w:rsid w:val="62F0C43B"/>
    <w:rsid w:val="62FD351B"/>
    <w:rsid w:val="6301AD5F"/>
    <w:rsid w:val="63041FB8"/>
    <w:rsid w:val="630D7D35"/>
    <w:rsid w:val="63104A55"/>
    <w:rsid w:val="6313DA1E"/>
    <w:rsid w:val="63180FA2"/>
    <w:rsid w:val="6322D026"/>
    <w:rsid w:val="6327234E"/>
    <w:rsid w:val="6327D47A"/>
    <w:rsid w:val="6329E810"/>
    <w:rsid w:val="632F70FB"/>
    <w:rsid w:val="6331232A"/>
    <w:rsid w:val="6334BA87"/>
    <w:rsid w:val="6339B01C"/>
    <w:rsid w:val="633A5FCA"/>
    <w:rsid w:val="633EDCE8"/>
    <w:rsid w:val="6340D6EA"/>
    <w:rsid w:val="6347C200"/>
    <w:rsid w:val="634BA60A"/>
    <w:rsid w:val="634EB862"/>
    <w:rsid w:val="6355253E"/>
    <w:rsid w:val="63571D09"/>
    <w:rsid w:val="635CDB99"/>
    <w:rsid w:val="63631784"/>
    <w:rsid w:val="63655696"/>
    <w:rsid w:val="636B141A"/>
    <w:rsid w:val="636B6E48"/>
    <w:rsid w:val="636DA763"/>
    <w:rsid w:val="637C61C4"/>
    <w:rsid w:val="637EF6BC"/>
    <w:rsid w:val="638383DA"/>
    <w:rsid w:val="63860F08"/>
    <w:rsid w:val="6386872C"/>
    <w:rsid w:val="6386DBE1"/>
    <w:rsid w:val="6389CA2B"/>
    <w:rsid w:val="6389F761"/>
    <w:rsid w:val="638BA257"/>
    <w:rsid w:val="638C2F79"/>
    <w:rsid w:val="638F5B35"/>
    <w:rsid w:val="638FDA08"/>
    <w:rsid w:val="6392ECC1"/>
    <w:rsid w:val="63948891"/>
    <w:rsid w:val="6395BC99"/>
    <w:rsid w:val="63987990"/>
    <w:rsid w:val="6399E85D"/>
    <w:rsid w:val="639B7EB4"/>
    <w:rsid w:val="639DE2F6"/>
    <w:rsid w:val="63A0C469"/>
    <w:rsid w:val="63A0D46F"/>
    <w:rsid w:val="63A3A8B9"/>
    <w:rsid w:val="63A6DF83"/>
    <w:rsid w:val="63A76E51"/>
    <w:rsid w:val="63A8DE03"/>
    <w:rsid w:val="63A8DF8E"/>
    <w:rsid w:val="63A9889D"/>
    <w:rsid w:val="63AE7FF9"/>
    <w:rsid w:val="63AF2F7F"/>
    <w:rsid w:val="63B546E0"/>
    <w:rsid w:val="63B5DEA4"/>
    <w:rsid w:val="63B60CA4"/>
    <w:rsid w:val="63B6D0CE"/>
    <w:rsid w:val="63BEE618"/>
    <w:rsid w:val="63C123E2"/>
    <w:rsid w:val="63C18FE7"/>
    <w:rsid w:val="63C6965B"/>
    <w:rsid w:val="63C72202"/>
    <w:rsid w:val="63CA3937"/>
    <w:rsid w:val="63D05C85"/>
    <w:rsid w:val="63D2B90C"/>
    <w:rsid w:val="63D38D04"/>
    <w:rsid w:val="63D498C1"/>
    <w:rsid w:val="63D9784F"/>
    <w:rsid w:val="63DCB35B"/>
    <w:rsid w:val="63DE45D8"/>
    <w:rsid w:val="63E206D9"/>
    <w:rsid w:val="63EA608D"/>
    <w:rsid w:val="63EA64F9"/>
    <w:rsid w:val="63EABE04"/>
    <w:rsid w:val="63EFD9AF"/>
    <w:rsid w:val="63F09C5B"/>
    <w:rsid w:val="63F15628"/>
    <w:rsid w:val="63F18102"/>
    <w:rsid w:val="63F49782"/>
    <w:rsid w:val="63F568FD"/>
    <w:rsid w:val="63F7D595"/>
    <w:rsid w:val="63FB351D"/>
    <w:rsid w:val="63FBB75F"/>
    <w:rsid w:val="64045F45"/>
    <w:rsid w:val="640C046F"/>
    <w:rsid w:val="640EBE39"/>
    <w:rsid w:val="6410183D"/>
    <w:rsid w:val="6414B1B3"/>
    <w:rsid w:val="64195863"/>
    <w:rsid w:val="6419C37B"/>
    <w:rsid w:val="641B3495"/>
    <w:rsid w:val="641B4668"/>
    <w:rsid w:val="641B48F8"/>
    <w:rsid w:val="641D84FE"/>
    <w:rsid w:val="6424253F"/>
    <w:rsid w:val="64260DFF"/>
    <w:rsid w:val="6428802C"/>
    <w:rsid w:val="6429CA4B"/>
    <w:rsid w:val="642CEB12"/>
    <w:rsid w:val="64324C39"/>
    <w:rsid w:val="643F1DAA"/>
    <w:rsid w:val="6441320F"/>
    <w:rsid w:val="644307D8"/>
    <w:rsid w:val="6444F85F"/>
    <w:rsid w:val="644BD514"/>
    <w:rsid w:val="644E3717"/>
    <w:rsid w:val="64503DF5"/>
    <w:rsid w:val="645099F0"/>
    <w:rsid w:val="64579CAE"/>
    <w:rsid w:val="6458EEF7"/>
    <w:rsid w:val="645944C5"/>
    <w:rsid w:val="6467087B"/>
    <w:rsid w:val="6468BE27"/>
    <w:rsid w:val="6468F335"/>
    <w:rsid w:val="646962D0"/>
    <w:rsid w:val="64696DE6"/>
    <w:rsid w:val="6469CE7E"/>
    <w:rsid w:val="646B4104"/>
    <w:rsid w:val="6478A73F"/>
    <w:rsid w:val="647DE42A"/>
    <w:rsid w:val="64809E8E"/>
    <w:rsid w:val="6480E332"/>
    <w:rsid w:val="64853C5F"/>
    <w:rsid w:val="6485BE85"/>
    <w:rsid w:val="64877FA5"/>
    <w:rsid w:val="6487C319"/>
    <w:rsid w:val="648CB617"/>
    <w:rsid w:val="648E998C"/>
    <w:rsid w:val="648FDF36"/>
    <w:rsid w:val="649074F2"/>
    <w:rsid w:val="6493AF15"/>
    <w:rsid w:val="649B57C8"/>
    <w:rsid w:val="64A63F69"/>
    <w:rsid w:val="64A877E9"/>
    <w:rsid w:val="64AAF393"/>
    <w:rsid w:val="64AE247A"/>
    <w:rsid w:val="64AF3F83"/>
    <w:rsid w:val="64AF742C"/>
    <w:rsid w:val="64B1ACA2"/>
    <w:rsid w:val="64B28E62"/>
    <w:rsid w:val="64B6E5D4"/>
    <w:rsid w:val="64BA126E"/>
    <w:rsid w:val="64BDD63E"/>
    <w:rsid w:val="64C1060F"/>
    <w:rsid w:val="64C32CBC"/>
    <w:rsid w:val="64CE5EC3"/>
    <w:rsid w:val="64D099D5"/>
    <w:rsid w:val="64D0CEA4"/>
    <w:rsid w:val="64D22217"/>
    <w:rsid w:val="64D34594"/>
    <w:rsid w:val="64D70AF2"/>
    <w:rsid w:val="64D9976A"/>
    <w:rsid w:val="64DB66B7"/>
    <w:rsid w:val="64DF654C"/>
    <w:rsid w:val="64E0C57E"/>
    <w:rsid w:val="64E3CF7B"/>
    <w:rsid w:val="64E48710"/>
    <w:rsid w:val="64E4B421"/>
    <w:rsid w:val="64EBE192"/>
    <w:rsid w:val="64F5EC9E"/>
    <w:rsid w:val="64F7F51C"/>
    <w:rsid w:val="64F9A131"/>
    <w:rsid w:val="64FDDA28"/>
    <w:rsid w:val="65054752"/>
    <w:rsid w:val="65095FB2"/>
    <w:rsid w:val="6509B506"/>
    <w:rsid w:val="650A2D8D"/>
    <w:rsid w:val="650A4D71"/>
    <w:rsid w:val="650DEE04"/>
    <w:rsid w:val="650EC555"/>
    <w:rsid w:val="651A51E7"/>
    <w:rsid w:val="651A8058"/>
    <w:rsid w:val="651F724E"/>
    <w:rsid w:val="6524DECC"/>
    <w:rsid w:val="652536D2"/>
    <w:rsid w:val="65261275"/>
    <w:rsid w:val="652B7215"/>
    <w:rsid w:val="6538CF7B"/>
    <w:rsid w:val="653C1DF4"/>
    <w:rsid w:val="6542C514"/>
    <w:rsid w:val="65446450"/>
    <w:rsid w:val="65470945"/>
    <w:rsid w:val="65493AE0"/>
    <w:rsid w:val="65507D72"/>
    <w:rsid w:val="65584575"/>
    <w:rsid w:val="655FA140"/>
    <w:rsid w:val="65613BCE"/>
    <w:rsid w:val="65698230"/>
    <w:rsid w:val="656B3A56"/>
    <w:rsid w:val="656C8B21"/>
    <w:rsid w:val="657042D9"/>
    <w:rsid w:val="6571C5D9"/>
    <w:rsid w:val="65778E7A"/>
    <w:rsid w:val="6577B20D"/>
    <w:rsid w:val="65786405"/>
    <w:rsid w:val="657E0561"/>
    <w:rsid w:val="6581BC82"/>
    <w:rsid w:val="6589BBB7"/>
    <w:rsid w:val="658BB6DC"/>
    <w:rsid w:val="658CE484"/>
    <w:rsid w:val="659C24E2"/>
    <w:rsid w:val="659D6309"/>
    <w:rsid w:val="659D9691"/>
    <w:rsid w:val="65A086F3"/>
    <w:rsid w:val="65A478B5"/>
    <w:rsid w:val="65AA71E6"/>
    <w:rsid w:val="65AC1FB6"/>
    <w:rsid w:val="65BABF75"/>
    <w:rsid w:val="65BCAE4A"/>
    <w:rsid w:val="65BD3223"/>
    <w:rsid w:val="65BDCC9E"/>
    <w:rsid w:val="65C62740"/>
    <w:rsid w:val="65C6A000"/>
    <w:rsid w:val="65C91AF3"/>
    <w:rsid w:val="65CC9985"/>
    <w:rsid w:val="65CDF5B0"/>
    <w:rsid w:val="65CF9BC7"/>
    <w:rsid w:val="65D1F90A"/>
    <w:rsid w:val="65D37948"/>
    <w:rsid w:val="65D3A604"/>
    <w:rsid w:val="65D3C265"/>
    <w:rsid w:val="65D7D867"/>
    <w:rsid w:val="65D8F95A"/>
    <w:rsid w:val="65DD6232"/>
    <w:rsid w:val="65E1AF48"/>
    <w:rsid w:val="65E4A4CF"/>
    <w:rsid w:val="65E4AEBD"/>
    <w:rsid w:val="65E63D38"/>
    <w:rsid w:val="65E74F01"/>
    <w:rsid w:val="65E75766"/>
    <w:rsid w:val="65EFAEF2"/>
    <w:rsid w:val="65F251B7"/>
    <w:rsid w:val="65F60508"/>
    <w:rsid w:val="65F81BA6"/>
    <w:rsid w:val="65F90408"/>
    <w:rsid w:val="65F971EF"/>
    <w:rsid w:val="65FCD064"/>
    <w:rsid w:val="6602AFDB"/>
    <w:rsid w:val="6602F73D"/>
    <w:rsid w:val="66046AE1"/>
    <w:rsid w:val="66081E2C"/>
    <w:rsid w:val="660822A8"/>
    <w:rsid w:val="660AD81F"/>
    <w:rsid w:val="660BE8F8"/>
    <w:rsid w:val="660E1635"/>
    <w:rsid w:val="660FC7ED"/>
    <w:rsid w:val="6614F430"/>
    <w:rsid w:val="6616756E"/>
    <w:rsid w:val="661F49D5"/>
    <w:rsid w:val="661FB46F"/>
    <w:rsid w:val="662274DD"/>
    <w:rsid w:val="6628D423"/>
    <w:rsid w:val="662DE0D4"/>
    <w:rsid w:val="6630CAB0"/>
    <w:rsid w:val="6631B776"/>
    <w:rsid w:val="6634AC6F"/>
    <w:rsid w:val="663868E4"/>
    <w:rsid w:val="6638C0CA"/>
    <w:rsid w:val="663B12DC"/>
    <w:rsid w:val="663BE8AC"/>
    <w:rsid w:val="66402B87"/>
    <w:rsid w:val="6646B65F"/>
    <w:rsid w:val="66479CAF"/>
    <w:rsid w:val="6648B266"/>
    <w:rsid w:val="664974B8"/>
    <w:rsid w:val="664BF8EC"/>
    <w:rsid w:val="664CFEF0"/>
    <w:rsid w:val="66540FED"/>
    <w:rsid w:val="66558511"/>
    <w:rsid w:val="6655C683"/>
    <w:rsid w:val="66591D47"/>
    <w:rsid w:val="6660F130"/>
    <w:rsid w:val="6661D6B7"/>
    <w:rsid w:val="6666A96C"/>
    <w:rsid w:val="666A9717"/>
    <w:rsid w:val="666AD89D"/>
    <w:rsid w:val="666DFF14"/>
    <w:rsid w:val="667117CA"/>
    <w:rsid w:val="66715BE6"/>
    <w:rsid w:val="66756E06"/>
    <w:rsid w:val="6675C207"/>
    <w:rsid w:val="6678879F"/>
    <w:rsid w:val="667AFE78"/>
    <w:rsid w:val="667C34A9"/>
    <w:rsid w:val="6681791B"/>
    <w:rsid w:val="668230D7"/>
    <w:rsid w:val="6684E560"/>
    <w:rsid w:val="66855AC4"/>
    <w:rsid w:val="6685E442"/>
    <w:rsid w:val="66861D6D"/>
    <w:rsid w:val="668869C0"/>
    <w:rsid w:val="66887FE3"/>
    <w:rsid w:val="66889680"/>
    <w:rsid w:val="668A9E87"/>
    <w:rsid w:val="668C23E3"/>
    <w:rsid w:val="668D6823"/>
    <w:rsid w:val="668E04E0"/>
    <w:rsid w:val="66998E82"/>
    <w:rsid w:val="669A26BA"/>
    <w:rsid w:val="669A66B7"/>
    <w:rsid w:val="669DB6F1"/>
    <w:rsid w:val="66A14625"/>
    <w:rsid w:val="66A6186C"/>
    <w:rsid w:val="66A8DB03"/>
    <w:rsid w:val="66AAFAF8"/>
    <w:rsid w:val="66AD3B96"/>
    <w:rsid w:val="66B64092"/>
    <w:rsid w:val="66B6600A"/>
    <w:rsid w:val="66B878E6"/>
    <w:rsid w:val="66BB5B87"/>
    <w:rsid w:val="66BF734A"/>
    <w:rsid w:val="66C32675"/>
    <w:rsid w:val="66C832B5"/>
    <w:rsid w:val="66C90A2F"/>
    <w:rsid w:val="66CA01E9"/>
    <w:rsid w:val="66CBD5D7"/>
    <w:rsid w:val="66CBFAF2"/>
    <w:rsid w:val="66CD36EB"/>
    <w:rsid w:val="66CE1A63"/>
    <w:rsid w:val="66D0D9F0"/>
    <w:rsid w:val="66D19D7A"/>
    <w:rsid w:val="66D7E6C9"/>
    <w:rsid w:val="66D99E13"/>
    <w:rsid w:val="66D9B0A5"/>
    <w:rsid w:val="66E0C432"/>
    <w:rsid w:val="66E50B41"/>
    <w:rsid w:val="66E64418"/>
    <w:rsid w:val="66E87209"/>
    <w:rsid w:val="66EA9EDE"/>
    <w:rsid w:val="66EAEBB9"/>
    <w:rsid w:val="66ED1C84"/>
    <w:rsid w:val="66F0654E"/>
    <w:rsid w:val="66F396BF"/>
    <w:rsid w:val="66F44D77"/>
    <w:rsid w:val="66F48C0C"/>
    <w:rsid w:val="66F4FDAC"/>
    <w:rsid w:val="66F65ECB"/>
    <w:rsid w:val="66FB1735"/>
    <w:rsid w:val="66FFF8EA"/>
    <w:rsid w:val="6700A140"/>
    <w:rsid w:val="6700FDC1"/>
    <w:rsid w:val="6701D6F7"/>
    <w:rsid w:val="6702893A"/>
    <w:rsid w:val="670347CF"/>
    <w:rsid w:val="6705ECD2"/>
    <w:rsid w:val="67066A0B"/>
    <w:rsid w:val="6707393A"/>
    <w:rsid w:val="67103377"/>
    <w:rsid w:val="67119869"/>
    <w:rsid w:val="6714B29F"/>
    <w:rsid w:val="6714F054"/>
    <w:rsid w:val="67181562"/>
    <w:rsid w:val="671BAD3C"/>
    <w:rsid w:val="671C92B6"/>
    <w:rsid w:val="67211C0F"/>
    <w:rsid w:val="67217FD9"/>
    <w:rsid w:val="672A4DD1"/>
    <w:rsid w:val="67300AB7"/>
    <w:rsid w:val="6731A9D6"/>
    <w:rsid w:val="6733C250"/>
    <w:rsid w:val="67353F26"/>
    <w:rsid w:val="673562D3"/>
    <w:rsid w:val="67375FA6"/>
    <w:rsid w:val="6739480F"/>
    <w:rsid w:val="67397AB4"/>
    <w:rsid w:val="673B9ED6"/>
    <w:rsid w:val="6747E03F"/>
    <w:rsid w:val="675086A1"/>
    <w:rsid w:val="67512097"/>
    <w:rsid w:val="6751F497"/>
    <w:rsid w:val="6758E43C"/>
    <w:rsid w:val="675945C7"/>
    <w:rsid w:val="6759FB91"/>
    <w:rsid w:val="676712F3"/>
    <w:rsid w:val="676E7422"/>
    <w:rsid w:val="677C0EC2"/>
    <w:rsid w:val="677D1FAC"/>
    <w:rsid w:val="677E8287"/>
    <w:rsid w:val="677F555D"/>
    <w:rsid w:val="678937DE"/>
    <w:rsid w:val="678D0AA5"/>
    <w:rsid w:val="678E3FDF"/>
    <w:rsid w:val="67913AD6"/>
    <w:rsid w:val="6794B8FD"/>
    <w:rsid w:val="67957D57"/>
    <w:rsid w:val="679A0CE0"/>
    <w:rsid w:val="679B54C3"/>
    <w:rsid w:val="679E7FA2"/>
    <w:rsid w:val="67A0ADC5"/>
    <w:rsid w:val="67A24690"/>
    <w:rsid w:val="67A3EE8D"/>
    <w:rsid w:val="67A4D351"/>
    <w:rsid w:val="67A59ED3"/>
    <w:rsid w:val="67ABF8D6"/>
    <w:rsid w:val="67AC78F7"/>
    <w:rsid w:val="67B2090E"/>
    <w:rsid w:val="67B838DB"/>
    <w:rsid w:val="67BB4626"/>
    <w:rsid w:val="67BF3CAC"/>
    <w:rsid w:val="67C52555"/>
    <w:rsid w:val="67C5FCF3"/>
    <w:rsid w:val="67C7A757"/>
    <w:rsid w:val="67C83B3C"/>
    <w:rsid w:val="67C8E676"/>
    <w:rsid w:val="67CACEF4"/>
    <w:rsid w:val="67CDAEE0"/>
    <w:rsid w:val="67D0EB28"/>
    <w:rsid w:val="67D49E2C"/>
    <w:rsid w:val="67D4FF5E"/>
    <w:rsid w:val="67D7FF19"/>
    <w:rsid w:val="67DAF065"/>
    <w:rsid w:val="67DD42CC"/>
    <w:rsid w:val="67DE8E35"/>
    <w:rsid w:val="67DEF6CB"/>
    <w:rsid w:val="67E31479"/>
    <w:rsid w:val="67E37077"/>
    <w:rsid w:val="67E3D253"/>
    <w:rsid w:val="67E7F2F9"/>
    <w:rsid w:val="67E80767"/>
    <w:rsid w:val="67E833A3"/>
    <w:rsid w:val="67E8CF60"/>
    <w:rsid w:val="67ED057E"/>
    <w:rsid w:val="67FF05A9"/>
    <w:rsid w:val="67FF6241"/>
    <w:rsid w:val="67FFB713"/>
    <w:rsid w:val="6805A27E"/>
    <w:rsid w:val="68098D3D"/>
    <w:rsid w:val="680FC8E9"/>
    <w:rsid w:val="68150AD8"/>
    <w:rsid w:val="6818FC89"/>
    <w:rsid w:val="68190E70"/>
    <w:rsid w:val="681B8B42"/>
    <w:rsid w:val="681B90AF"/>
    <w:rsid w:val="681C0D37"/>
    <w:rsid w:val="681C3686"/>
    <w:rsid w:val="681DAEBC"/>
    <w:rsid w:val="681E23C3"/>
    <w:rsid w:val="681FA915"/>
    <w:rsid w:val="68238768"/>
    <w:rsid w:val="6824BDF6"/>
    <w:rsid w:val="68263D26"/>
    <w:rsid w:val="68270E62"/>
    <w:rsid w:val="682825F6"/>
    <w:rsid w:val="682AA38E"/>
    <w:rsid w:val="682B069C"/>
    <w:rsid w:val="682BF341"/>
    <w:rsid w:val="682F490D"/>
    <w:rsid w:val="68340CA8"/>
    <w:rsid w:val="68363629"/>
    <w:rsid w:val="6837A72D"/>
    <w:rsid w:val="6839857D"/>
    <w:rsid w:val="683A0948"/>
    <w:rsid w:val="683AE3B8"/>
    <w:rsid w:val="683D46F5"/>
    <w:rsid w:val="683E8A51"/>
    <w:rsid w:val="6842BE6E"/>
    <w:rsid w:val="68453279"/>
    <w:rsid w:val="684792D2"/>
    <w:rsid w:val="6847BB58"/>
    <w:rsid w:val="6848F1FF"/>
    <w:rsid w:val="68490207"/>
    <w:rsid w:val="6849DAD5"/>
    <w:rsid w:val="6851DF51"/>
    <w:rsid w:val="68572420"/>
    <w:rsid w:val="6857E4F4"/>
    <w:rsid w:val="685886D7"/>
    <w:rsid w:val="685A6C32"/>
    <w:rsid w:val="685E3C8C"/>
    <w:rsid w:val="685EDE25"/>
    <w:rsid w:val="6863FECD"/>
    <w:rsid w:val="68653915"/>
    <w:rsid w:val="6869F149"/>
    <w:rsid w:val="686DDCE5"/>
    <w:rsid w:val="686F2365"/>
    <w:rsid w:val="6873D9D6"/>
    <w:rsid w:val="6881ABC7"/>
    <w:rsid w:val="68820ABF"/>
    <w:rsid w:val="68851FD4"/>
    <w:rsid w:val="6889171E"/>
    <w:rsid w:val="6889ED46"/>
    <w:rsid w:val="688D3FA2"/>
    <w:rsid w:val="688EC310"/>
    <w:rsid w:val="6890CE0D"/>
    <w:rsid w:val="6891F7FE"/>
    <w:rsid w:val="6892FD0F"/>
    <w:rsid w:val="68997BEF"/>
    <w:rsid w:val="689CF418"/>
    <w:rsid w:val="689D1D9E"/>
    <w:rsid w:val="689F923D"/>
    <w:rsid w:val="68A278BA"/>
    <w:rsid w:val="68A59B44"/>
    <w:rsid w:val="68A61B56"/>
    <w:rsid w:val="68A709A8"/>
    <w:rsid w:val="68AC1F1B"/>
    <w:rsid w:val="68AC8AE4"/>
    <w:rsid w:val="68AD78C3"/>
    <w:rsid w:val="68AF0503"/>
    <w:rsid w:val="68AFC677"/>
    <w:rsid w:val="68AFF839"/>
    <w:rsid w:val="68B1E827"/>
    <w:rsid w:val="68B1EF78"/>
    <w:rsid w:val="68B48693"/>
    <w:rsid w:val="68B8BD07"/>
    <w:rsid w:val="68BAEC13"/>
    <w:rsid w:val="68BF1850"/>
    <w:rsid w:val="68C03FC3"/>
    <w:rsid w:val="68C36AE2"/>
    <w:rsid w:val="68C81F13"/>
    <w:rsid w:val="68C95BC9"/>
    <w:rsid w:val="68C9DA01"/>
    <w:rsid w:val="68CA43CE"/>
    <w:rsid w:val="68D59528"/>
    <w:rsid w:val="68E1D316"/>
    <w:rsid w:val="68E3238E"/>
    <w:rsid w:val="68E3C078"/>
    <w:rsid w:val="68E6EE1A"/>
    <w:rsid w:val="68E7B583"/>
    <w:rsid w:val="68E8AE65"/>
    <w:rsid w:val="68EAFB81"/>
    <w:rsid w:val="68F09DAA"/>
    <w:rsid w:val="68FA700B"/>
    <w:rsid w:val="68FADE5F"/>
    <w:rsid w:val="68FBFD1E"/>
    <w:rsid w:val="68FD1228"/>
    <w:rsid w:val="68FFC23E"/>
    <w:rsid w:val="69040534"/>
    <w:rsid w:val="6907DFE8"/>
    <w:rsid w:val="6908E662"/>
    <w:rsid w:val="690DD63F"/>
    <w:rsid w:val="691057BE"/>
    <w:rsid w:val="69138557"/>
    <w:rsid w:val="691AC680"/>
    <w:rsid w:val="691B4820"/>
    <w:rsid w:val="691CDB60"/>
    <w:rsid w:val="691D47E8"/>
    <w:rsid w:val="691DD414"/>
    <w:rsid w:val="6925E5A1"/>
    <w:rsid w:val="692723F4"/>
    <w:rsid w:val="692935C2"/>
    <w:rsid w:val="69305467"/>
    <w:rsid w:val="69320C4B"/>
    <w:rsid w:val="69380333"/>
    <w:rsid w:val="693C6458"/>
    <w:rsid w:val="694112D1"/>
    <w:rsid w:val="694ACFDC"/>
    <w:rsid w:val="694B59D0"/>
    <w:rsid w:val="695A0C89"/>
    <w:rsid w:val="695C521A"/>
    <w:rsid w:val="695D89BF"/>
    <w:rsid w:val="695F8FB6"/>
    <w:rsid w:val="69607C28"/>
    <w:rsid w:val="6964D359"/>
    <w:rsid w:val="696D62D2"/>
    <w:rsid w:val="696DF5A7"/>
    <w:rsid w:val="697174A1"/>
    <w:rsid w:val="69719682"/>
    <w:rsid w:val="69738405"/>
    <w:rsid w:val="69739E74"/>
    <w:rsid w:val="6978B71B"/>
    <w:rsid w:val="697915A0"/>
    <w:rsid w:val="697B962F"/>
    <w:rsid w:val="697BC56A"/>
    <w:rsid w:val="697E3FA7"/>
    <w:rsid w:val="69809188"/>
    <w:rsid w:val="69823ADE"/>
    <w:rsid w:val="6982DDF3"/>
    <w:rsid w:val="6988544E"/>
    <w:rsid w:val="69888635"/>
    <w:rsid w:val="698BC94D"/>
    <w:rsid w:val="698C9657"/>
    <w:rsid w:val="69905CF1"/>
    <w:rsid w:val="6992B847"/>
    <w:rsid w:val="6992E9E7"/>
    <w:rsid w:val="69968153"/>
    <w:rsid w:val="69974BA3"/>
    <w:rsid w:val="69A15DE4"/>
    <w:rsid w:val="69A2026F"/>
    <w:rsid w:val="69A216FF"/>
    <w:rsid w:val="69A845AC"/>
    <w:rsid w:val="69AF0896"/>
    <w:rsid w:val="69AF8E8F"/>
    <w:rsid w:val="69B1A82B"/>
    <w:rsid w:val="69B8584D"/>
    <w:rsid w:val="69BC453A"/>
    <w:rsid w:val="69BD7508"/>
    <w:rsid w:val="69BDF717"/>
    <w:rsid w:val="69C00A94"/>
    <w:rsid w:val="69C666D4"/>
    <w:rsid w:val="69C9812E"/>
    <w:rsid w:val="69CA939B"/>
    <w:rsid w:val="69D3339F"/>
    <w:rsid w:val="69D65C45"/>
    <w:rsid w:val="69D7BD12"/>
    <w:rsid w:val="69E04A92"/>
    <w:rsid w:val="69E31A7C"/>
    <w:rsid w:val="69E3DDFE"/>
    <w:rsid w:val="69E625B3"/>
    <w:rsid w:val="69EA4D62"/>
    <w:rsid w:val="69EE2446"/>
    <w:rsid w:val="69F248AC"/>
    <w:rsid w:val="69F2FA1F"/>
    <w:rsid w:val="69FE4CD7"/>
    <w:rsid w:val="6A004358"/>
    <w:rsid w:val="6A0659EE"/>
    <w:rsid w:val="6A06E59E"/>
    <w:rsid w:val="6A0B6234"/>
    <w:rsid w:val="6A0C1195"/>
    <w:rsid w:val="6A0C2314"/>
    <w:rsid w:val="6A106036"/>
    <w:rsid w:val="6A13D6D0"/>
    <w:rsid w:val="6A16135F"/>
    <w:rsid w:val="6A16C9E4"/>
    <w:rsid w:val="6A1830DE"/>
    <w:rsid w:val="6A18C79B"/>
    <w:rsid w:val="6A1D18B4"/>
    <w:rsid w:val="6A23644B"/>
    <w:rsid w:val="6A246BEB"/>
    <w:rsid w:val="6A2B5F3F"/>
    <w:rsid w:val="6A2DE498"/>
    <w:rsid w:val="6A303C0E"/>
    <w:rsid w:val="6A32B7F7"/>
    <w:rsid w:val="6A350A3C"/>
    <w:rsid w:val="6A3B593C"/>
    <w:rsid w:val="6A3CE52A"/>
    <w:rsid w:val="6A41423D"/>
    <w:rsid w:val="6A48ED67"/>
    <w:rsid w:val="6A505990"/>
    <w:rsid w:val="6A560D1E"/>
    <w:rsid w:val="6A57E270"/>
    <w:rsid w:val="6A5B497C"/>
    <w:rsid w:val="6A5C0293"/>
    <w:rsid w:val="6A5F4DA2"/>
    <w:rsid w:val="6A61DF40"/>
    <w:rsid w:val="6A6240CD"/>
    <w:rsid w:val="6A63CC99"/>
    <w:rsid w:val="6A64499B"/>
    <w:rsid w:val="6A64C458"/>
    <w:rsid w:val="6A676578"/>
    <w:rsid w:val="6A759A50"/>
    <w:rsid w:val="6A783D7A"/>
    <w:rsid w:val="6A7927D9"/>
    <w:rsid w:val="6A7D790C"/>
    <w:rsid w:val="6A7F90D9"/>
    <w:rsid w:val="6A838379"/>
    <w:rsid w:val="6A846B1C"/>
    <w:rsid w:val="6A889C82"/>
    <w:rsid w:val="6A8CC073"/>
    <w:rsid w:val="6A8D67F7"/>
    <w:rsid w:val="6A8DB77D"/>
    <w:rsid w:val="6A9182DC"/>
    <w:rsid w:val="6A93F2DE"/>
    <w:rsid w:val="6A97539D"/>
    <w:rsid w:val="6A98DF1A"/>
    <w:rsid w:val="6A9B5AF4"/>
    <w:rsid w:val="6A9F4400"/>
    <w:rsid w:val="6AA2BD41"/>
    <w:rsid w:val="6AA5B2B0"/>
    <w:rsid w:val="6AAC0FF4"/>
    <w:rsid w:val="6AAFB47C"/>
    <w:rsid w:val="6AB36221"/>
    <w:rsid w:val="6AB5AB6A"/>
    <w:rsid w:val="6AB71250"/>
    <w:rsid w:val="6AB8674F"/>
    <w:rsid w:val="6ABF291B"/>
    <w:rsid w:val="6AC20A83"/>
    <w:rsid w:val="6AC53ACB"/>
    <w:rsid w:val="6AC62615"/>
    <w:rsid w:val="6AC853F1"/>
    <w:rsid w:val="6AC8CC12"/>
    <w:rsid w:val="6AC8F364"/>
    <w:rsid w:val="6AD11110"/>
    <w:rsid w:val="6AD251A8"/>
    <w:rsid w:val="6AD4262F"/>
    <w:rsid w:val="6AD56545"/>
    <w:rsid w:val="6ADB0425"/>
    <w:rsid w:val="6ADC7BEA"/>
    <w:rsid w:val="6ADD3E1C"/>
    <w:rsid w:val="6ADF2970"/>
    <w:rsid w:val="6AE0A87E"/>
    <w:rsid w:val="6AE74BB5"/>
    <w:rsid w:val="6AE7CAF7"/>
    <w:rsid w:val="6AE93AA3"/>
    <w:rsid w:val="6AF2C0D4"/>
    <w:rsid w:val="6AF611DC"/>
    <w:rsid w:val="6AFB7B76"/>
    <w:rsid w:val="6B0B7C1E"/>
    <w:rsid w:val="6B0E57A2"/>
    <w:rsid w:val="6B0FCA12"/>
    <w:rsid w:val="6B14F82C"/>
    <w:rsid w:val="6B17AEA7"/>
    <w:rsid w:val="6B1BDE35"/>
    <w:rsid w:val="6B1D21B7"/>
    <w:rsid w:val="6B23A816"/>
    <w:rsid w:val="6B250BA2"/>
    <w:rsid w:val="6B2B011C"/>
    <w:rsid w:val="6B32466B"/>
    <w:rsid w:val="6B340D40"/>
    <w:rsid w:val="6B3688D3"/>
    <w:rsid w:val="6B38C2D0"/>
    <w:rsid w:val="6B3AC112"/>
    <w:rsid w:val="6B3ADFB5"/>
    <w:rsid w:val="6B3C0437"/>
    <w:rsid w:val="6B3EB051"/>
    <w:rsid w:val="6B3FA243"/>
    <w:rsid w:val="6B4734C2"/>
    <w:rsid w:val="6B4C7176"/>
    <w:rsid w:val="6B5249D3"/>
    <w:rsid w:val="6B577AF6"/>
    <w:rsid w:val="6B5C1297"/>
    <w:rsid w:val="6B5E6DEA"/>
    <w:rsid w:val="6B625F2F"/>
    <w:rsid w:val="6B63AC51"/>
    <w:rsid w:val="6B64771F"/>
    <w:rsid w:val="6B653070"/>
    <w:rsid w:val="6B683864"/>
    <w:rsid w:val="6B68E3E7"/>
    <w:rsid w:val="6B6AC393"/>
    <w:rsid w:val="6B6C3D00"/>
    <w:rsid w:val="6B6CCEBB"/>
    <w:rsid w:val="6B6D273F"/>
    <w:rsid w:val="6B6D2E49"/>
    <w:rsid w:val="6B6DAF16"/>
    <w:rsid w:val="6B6F9FB7"/>
    <w:rsid w:val="6B74AB34"/>
    <w:rsid w:val="6B79C4ED"/>
    <w:rsid w:val="6B7AD16E"/>
    <w:rsid w:val="6B81F614"/>
    <w:rsid w:val="6B828B12"/>
    <w:rsid w:val="6B86BEE7"/>
    <w:rsid w:val="6B87BFB2"/>
    <w:rsid w:val="6B8F6931"/>
    <w:rsid w:val="6B9114A3"/>
    <w:rsid w:val="6B999876"/>
    <w:rsid w:val="6B9C13B9"/>
    <w:rsid w:val="6B9CC4E2"/>
    <w:rsid w:val="6B9D52CB"/>
    <w:rsid w:val="6B9DF13F"/>
    <w:rsid w:val="6BA102F5"/>
    <w:rsid w:val="6BA2B91F"/>
    <w:rsid w:val="6BA42AB6"/>
    <w:rsid w:val="6BABB898"/>
    <w:rsid w:val="6BAF2A8D"/>
    <w:rsid w:val="6BAF5BF1"/>
    <w:rsid w:val="6BB590AE"/>
    <w:rsid w:val="6BC28047"/>
    <w:rsid w:val="6BC39C6A"/>
    <w:rsid w:val="6BC4592C"/>
    <w:rsid w:val="6BC7604F"/>
    <w:rsid w:val="6BC81060"/>
    <w:rsid w:val="6BD5E5D4"/>
    <w:rsid w:val="6BD899B9"/>
    <w:rsid w:val="6BDC91F2"/>
    <w:rsid w:val="6BE336C3"/>
    <w:rsid w:val="6BE4E106"/>
    <w:rsid w:val="6BE9042A"/>
    <w:rsid w:val="6BEA7DD4"/>
    <w:rsid w:val="6BEB6B52"/>
    <w:rsid w:val="6BEB8D23"/>
    <w:rsid w:val="6BEE29EF"/>
    <w:rsid w:val="6BEF36D5"/>
    <w:rsid w:val="6BF19056"/>
    <w:rsid w:val="6BF192B0"/>
    <w:rsid w:val="6BF29034"/>
    <w:rsid w:val="6BF3192A"/>
    <w:rsid w:val="6BFA095D"/>
    <w:rsid w:val="6BFE47AA"/>
    <w:rsid w:val="6C0A53E1"/>
    <w:rsid w:val="6C0A5BFE"/>
    <w:rsid w:val="6C0AD608"/>
    <w:rsid w:val="6C0E68DE"/>
    <w:rsid w:val="6C15FEB6"/>
    <w:rsid w:val="6C19AB6F"/>
    <w:rsid w:val="6C19CB9E"/>
    <w:rsid w:val="6C1B43F5"/>
    <w:rsid w:val="6C1B613A"/>
    <w:rsid w:val="6C243AD3"/>
    <w:rsid w:val="6C29192B"/>
    <w:rsid w:val="6C29D9AB"/>
    <w:rsid w:val="6C2A2A18"/>
    <w:rsid w:val="6C2C2D59"/>
    <w:rsid w:val="6C2E06DC"/>
    <w:rsid w:val="6C2E38AB"/>
    <w:rsid w:val="6C35FFD6"/>
    <w:rsid w:val="6C3664D0"/>
    <w:rsid w:val="6C38326F"/>
    <w:rsid w:val="6C3B8CD5"/>
    <w:rsid w:val="6C40209F"/>
    <w:rsid w:val="6C4753E7"/>
    <w:rsid w:val="6C49E75C"/>
    <w:rsid w:val="6C4F4BBF"/>
    <w:rsid w:val="6C5126FC"/>
    <w:rsid w:val="6C5B4C58"/>
    <w:rsid w:val="6C5D456C"/>
    <w:rsid w:val="6C5DB06B"/>
    <w:rsid w:val="6C6433E2"/>
    <w:rsid w:val="6C653E33"/>
    <w:rsid w:val="6C659DEB"/>
    <w:rsid w:val="6C6615CC"/>
    <w:rsid w:val="6C66B0F1"/>
    <w:rsid w:val="6C673BA5"/>
    <w:rsid w:val="6C6B6567"/>
    <w:rsid w:val="6C6D1D14"/>
    <w:rsid w:val="6C70E2E7"/>
    <w:rsid w:val="6C72A029"/>
    <w:rsid w:val="6C733234"/>
    <w:rsid w:val="6C74B58D"/>
    <w:rsid w:val="6C764C07"/>
    <w:rsid w:val="6C78544B"/>
    <w:rsid w:val="6C7C14AC"/>
    <w:rsid w:val="6C7CFEBE"/>
    <w:rsid w:val="6C7EBC95"/>
    <w:rsid w:val="6C83F710"/>
    <w:rsid w:val="6C851917"/>
    <w:rsid w:val="6C8ACE98"/>
    <w:rsid w:val="6C8E5A04"/>
    <w:rsid w:val="6C94BF54"/>
    <w:rsid w:val="6C9C2DDD"/>
    <w:rsid w:val="6CA491F7"/>
    <w:rsid w:val="6CA5CADD"/>
    <w:rsid w:val="6CA9910D"/>
    <w:rsid w:val="6CAA0C89"/>
    <w:rsid w:val="6CAB60C2"/>
    <w:rsid w:val="6CAFE5A1"/>
    <w:rsid w:val="6CB39394"/>
    <w:rsid w:val="6CB45EC0"/>
    <w:rsid w:val="6CB46EFD"/>
    <w:rsid w:val="6CB64E71"/>
    <w:rsid w:val="6CBF9EEF"/>
    <w:rsid w:val="6CC0EF50"/>
    <w:rsid w:val="6CC1EA44"/>
    <w:rsid w:val="6CC62C1A"/>
    <w:rsid w:val="6CC6310C"/>
    <w:rsid w:val="6CCC1A85"/>
    <w:rsid w:val="6CD1A4D9"/>
    <w:rsid w:val="6CD5FBCE"/>
    <w:rsid w:val="6CD8091B"/>
    <w:rsid w:val="6CDBDCFF"/>
    <w:rsid w:val="6CDC5A54"/>
    <w:rsid w:val="6CDFC6FC"/>
    <w:rsid w:val="6CE0381F"/>
    <w:rsid w:val="6CE2900E"/>
    <w:rsid w:val="6CE2FDEF"/>
    <w:rsid w:val="6CE6B5F9"/>
    <w:rsid w:val="6CE7549C"/>
    <w:rsid w:val="6CE7C923"/>
    <w:rsid w:val="6CE81B17"/>
    <w:rsid w:val="6CEA4459"/>
    <w:rsid w:val="6CEF6892"/>
    <w:rsid w:val="6CF07D25"/>
    <w:rsid w:val="6CF0D16D"/>
    <w:rsid w:val="6CF50CF8"/>
    <w:rsid w:val="6CF5D8AF"/>
    <w:rsid w:val="6CF6F88B"/>
    <w:rsid w:val="6CFCE23D"/>
    <w:rsid w:val="6D0323FD"/>
    <w:rsid w:val="6D0A017D"/>
    <w:rsid w:val="6D0F1135"/>
    <w:rsid w:val="6D0F4F54"/>
    <w:rsid w:val="6D101425"/>
    <w:rsid w:val="6D16CD89"/>
    <w:rsid w:val="6D183A39"/>
    <w:rsid w:val="6D1C2376"/>
    <w:rsid w:val="6D213AA0"/>
    <w:rsid w:val="6D219EEE"/>
    <w:rsid w:val="6D221FE0"/>
    <w:rsid w:val="6D237F2C"/>
    <w:rsid w:val="6D26F542"/>
    <w:rsid w:val="6D296EFB"/>
    <w:rsid w:val="6D2A44F0"/>
    <w:rsid w:val="6D2AE633"/>
    <w:rsid w:val="6D2B13B5"/>
    <w:rsid w:val="6D2CED1E"/>
    <w:rsid w:val="6D2D0813"/>
    <w:rsid w:val="6D2E7088"/>
    <w:rsid w:val="6D2EBDAB"/>
    <w:rsid w:val="6D2F9881"/>
    <w:rsid w:val="6D33C71B"/>
    <w:rsid w:val="6D369E49"/>
    <w:rsid w:val="6D3B4A67"/>
    <w:rsid w:val="6D3C3D5D"/>
    <w:rsid w:val="6D3C7922"/>
    <w:rsid w:val="6D409E8B"/>
    <w:rsid w:val="6D537060"/>
    <w:rsid w:val="6D58886C"/>
    <w:rsid w:val="6D59D460"/>
    <w:rsid w:val="6D5E419C"/>
    <w:rsid w:val="6D636768"/>
    <w:rsid w:val="6D65E4FF"/>
    <w:rsid w:val="6D6A46EC"/>
    <w:rsid w:val="6D70EFE7"/>
    <w:rsid w:val="6D7196A5"/>
    <w:rsid w:val="6D77230D"/>
    <w:rsid w:val="6D7A165D"/>
    <w:rsid w:val="6D7C8586"/>
    <w:rsid w:val="6D82D606"/>
    <w:rsid w:val="6D833CBD"/>
    <w:rsid w:val="6D83A180"/>
    <w:rsid w:val="6D83E1FD"/>
    <w:rsid w:val="6D846792"/>
    <w:rsid w:val="6D877140"/>
    <w:rsid w:val="6D8BDFDD"/>
    <w:rsid w:val="6D9473F4"/>
    <w:rsid w:val="6D99B2A6"/>
    <w:rsid w:val="6D9E9367"/>
    <w:rsid w:val="6D9FF1AC"/>
    <w:rsid w:val="6DA17D58"/>
    <w:rsid w:val="6DA28F9F"/>
    <w:rsid w:val="6DA94D97"/>
    <w:rsid w:val="6DA9FED5"/>
    <w:rsid w:val="6DAA22A4"/>
    <w:rsid w:val="6DABBEDC"/>
    <w:rsid w:val="6DACE386"/>
    <w:rsid w:val="6DAD318C"/>
    <w:rsid w:val="6DB03952"/>
    <w:rsid w:val="6DB313C4"/>
    <w:rsid w:val="6DB97D0E"/>
    <w:rsid w:val="6DBB00DF"/>
    <w:rsid w:val="6DBF5B8F"/>
    <w:rsid w:val="6DC4BE45"/>
    <w:rsid w:val="6DCC8602"/>
    <w:rsid w:val="6DD2134A"/>
    <w:rsid w:val="6DD510D2"/>
    <w:rsid w:val="6DE04701"/>
    <w:rsid w:val="6DE1A4D3"/>
    <w:rsid w:val="6DE1E23C"/>
    <w:rsid w:val="6DE5026E"/>
    <w:rsid w:val="6DE62C84"/>
    <w:rsid w:val="6DE6DACB"/>
    <w:rsid w:val="6DEC0EEC"/>
    <w:rsid w:val="6DF9380E"/>
    <w:rsid w:val="6DFC8971"/>
    <w:rsid w:val="6E029151"/>
    <w:rsid w:val="6E0454B9"/>
    <w:rsid w:val="6E062D5A"/>
    <w:rsid w:val="6E06CA1C"/>
    <w:rsid w:val="6E086310"/>
    <w:rsid w:val="6E0FDD2C"/>
    <w:rsid w:val="6E141C57"/>
    <w:rsid w:val="6E144BCF"/>
    <w:rsid w:val="6E15610B"/>
    <w:rsid w:val="6E157A3E"/>
    <w:rsid w:val="6E15B948"/>
    <w:rsid w:val="6E15EFF7"/>
    <w:rsid w:val="6E195951"/>
    <w:rsid w:val="6E19677B"/>
    <w:rsid w:val="6E1A8CB8"/>
    <w:rsid w:val="6E200B59"/>
    <w:rsid w:val="6E205C6B"/>
    <w:rsid w:val="6E24AF3E"/>
    <w:rsid w:val="6E3153E2"/>
    <w:rsid w:val="6E4001C9"/>
    <w:rsid w:val="6E401308"/>
    <w:rsid w:val="6E43CBEC"/>
    <w:rsid w:val="6E465BCB"/>
    <w:rsid w:val="6E483B61"/>
    <w:rsid w:val="6E490991"/>
    <w:rsid w:val="6E4F69BC"/>
    <w:rsid w:val="6E4F93C4"/>
    <w:rsid w:val="6E54867B"/>
    <w:rsid w:val="6E5731BB"/>
    <w:rsid w:val="6E5732D4"/>
    <w:rsid w:val="6E57F52A"/>
    <w:rsid w:val="6E5BF758"/>
    <w:rsid w:val="6E5DF66D"/>
    <w:rsid w:val="6E5FE25B"/>
    <w:rsid w:val="6E62EC2C"/>
    <w:rsid w:val="6E677F28"/>
    <w:rsid w:val="6E689889"/>
    <w:rsid w:val="6E6E7589"/>
    <w:rsid w:val="6E6FA4FE"/>
    <w:rsid w:val="6E7547E3"/>
    <w:rsid w:val="6E7656FD"/>
    <w:rsid w:val="6E76CB2C"/>
    <w:rsid w:val="6E778249"/>
    <w:rsid w:val="6E7946A9"/>
    <w:rsid w:val="6E7A245C"/>
    <w:rsid w:val="6E7C4ADA"/>
    <w:rsid w:val="6E7DE0E1"/>
    <w:rsid w:val="6E818759"/>
    <w:rsid w:val="6E81C5B1"/>
    <w:rsid w:val="6E8483F1"/>
    <w:rsid w:val="6E868ACA"/>
    <w:rsid w:val="6E87FF86"/>
    <w:rsid w:val="6E8AE180"/>
    <w:rsid w:val="6E8F481F"/>
    <w:rsid w:val="6E953DBB"/>
    <w:rsid w:val="6E9D1EA4"/>
    <w:rsid w:val="6E9DB526"/>
    <w:rsid w:val="6EA43A0F"/>
    <w:rsid w:val="6EA4941D"/>
    <w:rsid w:val="6EA58892"/>
    <w:rsid w:val="6EAF9F28"/>
    <w:rsid w:val="6EB26333"/>
    <w:rsid w:val="6EB3038C"/>
    <w:rsid w:val="6EB61AD5"/>
    <w:rsid w:val="6EB6E54B"/>
    <w:rsid w:val="6EB8F455"/>
    <w:rsid w:val="6EBFD604"/>
    <w:rsid w:val="6EC5FB7E"/>
    <w:rsid w:val="6ECDF353"/>
    <w:rsid w:val="6ECE121E"/>
    <w:rsid w:val="6ED3A548"/>
    <w:rsid w:val="6ED6A716"/>
    <w:rsid w:val="6ED6F4C9"/>
    <w:rsid w:val="6ED8A3B7"/>
    <w:rsid w:val="6EDAEFA2"/>
    <w:rsid w:val="6EDD8980"/>
    <w:rsid w:val="6EDE3628"/>
    <w:rsid w:val="6EE352C2"/>
    <w:rsid w:val="6EE85438"/>
    <w:rsid w:val="6EEA5087"/>
    <w:rsid w:val="6EEB12CD"/>
    <w:rsid w:val="6EEB312F"/>
    <w:rsid w:val="6EF2CDC5"/>
    <w:rsid w:val="6EF2FFC6"/>
    <w:rsid w:val="6EF37D78"/>
    <w:rsid w:val="6EF4BBA1"/>
    <w:rsid w:val="6EF4FD1B"/>
    <w:rsid w:val="6EF542C3"/>
    <w:rsid w:val="6EF57893"/>
    <w:rsid w:val="6EF7B1DC"/>
    <w:rsid w:val="6EFAFEDB"/>
    <w:rsid w:val="6EFC8315"/>
    <w:rsid w:val="6F040F0A"/>
    <w:rsid w:val="6F08BFE8"/>
    <w:rsid w:val="6F099043"/>
    <w:rsid w:val="6F0B4F5A"/>
    <w:rsid w:val="6F0EDB8C"/>
    <w:rsid w:val="6F18B4A0"/>
    <w:rsid w:val="6F19C93A"/>
    <w:rsid w:val="6F213DDD"/>
    <w:rsid w:val="6F2235E9"/>
    <w:rsid w:val="6F238630"/>
    <w:rsid w:val="6F23EE01"/>
    <w:rsid w:val="6F25D886"/>
    <w:rsid w:val="6F25EFAC"/>
    <w:rsid w:val="6F27EFBF"/>
    <w:rsid w:val="6F28AAC9"/>
    <w:rsid w:val="6F2D6558"/>
    <w:rsid w:val="6F30A893"/>
    <w:rsid w:val="6F32F533"/>
    <w:rsid w:val="6F33DC09"/>
    <w:rsid w:val="6F34CA93"/>
    <w:rsid w:val="6F36D320"/>
    <w:rsid w:val="6F3DC849"/>
    <w:rsid w:val="6F41B512"/>
    <w:rsid w:val="6F41D4BA"/>
    <w:rsid w:val="6F434030"/>
    <w:rsid w:val="6F437921"/>
    <w:rsid w:val="6F44BD12"/>
    <w:rsid w:val="6F45401E"/>
    <w:rsid w:val="6F477F49"/>
    <w:rsid w:val="6F483AF5"/>
    <w:rsid w:val="6F4942A5"/>
    <w:rsid w:val="6F4A2807"/>
    <w:rsid w:val="6F55682C"/>
    <w:rsid w:val="6F56219F"/>
    <w:rsid w:val="6F58DA4B"/>
    <w:rsid w:val="6F604E3D"/>
    <w:rsid w:val="6F634F69"/>
    <w:rsid w:val="6F63DCBF"/>
    <w:rsid w:val="6F65E695"/>
    <w:rsid w:val="6F68BA89"/>
    <w:rsid w:val="6F68FD13"/>
    <w:rsid w:val="6F699454"/>
    <w:rsid w:val="6F732D97"/>
    <w:rsid w:val="6F73DEA8"/>
    <w:rsid w:val="6F7C5FE7"/>
    <w:rsid w:val="6F85AF8E"/>
    <w:rsid w:val="6F87E0BE"/>
    <w:rsid w:val="6F8F6329"/>
    <w:rsid w:val="6F935668"/>
    <w:rsid w:val="6F94B0DE"/>
    <w:rsid w:val="6F96D8CD"/>
    <w:rsid w:val="6F99EE88"/>
    <w:rsid w:val="6F9D5984"/>
    <w:rsid w:val="6F9FD495"/>
    <w:rsid w:val="6FA3DFF0"/>
    <w:rsid w:val="6FB31210"/>
    <w:rsid w:val="6FB9ED4C"/>
    <w:rsid w:val="6FBF5C6F"/>
    <w:rsid w:val="6FC3DFD7"/>
    <w:rsid w:val="6FCB4050"/>
    <w:rsid w:val="6FD29664"/>
    <w:rsid w:val="6FD4A0B3"/>
    <w:rsid w:val="6FD56318"/>
    <w:rsid w:val="6FD59CFD"/>
    <w:rsid w:val="6FD78B1C"/>
    <w:rsid w:val="6FDB08B2"/>
    <w:rsid w:val="6FE0FFA5"/>
    <w:rsid w:val="6FE24D3C"/>
    <w:rsid w:val="6FE62275"/>
    <w:rsid w:val="6FEA23F6"/>
    <w:rsid w:val="6FEB6DF2"/>
    <w:rsid w:val="6FED4173"/>
    <w:rsid w:val="6FED6D18"/>
    <w:rsid w:val="6FF09B52"/>
    <w:rsid w:val="6FF3149E"/>
    <w:rsid w:val="6FF3A309"/>
    <w:rsid w:val="6FF73679"/>
    <w:rsid w:val="6FFB62D4"/>
    <w:rsid w:val="6FFBBFC5"/>
    <w:rsid w:val="70017016"/>
    <w:rsid w:val="70037A1D"/>
    <w:rsid w:val="7006C1EA"/>
    <w:rsid w:val="70085265"/>
    <w:rsid w:val="700AA4F9"/>
    <w:rsid w:val="70156779"/>
    <w:rsid w:val="7016813B"/>
    <w:rsid w:val="7018E740"/>
    <w:rsid w:val="70192449"/>
    <w:rsid w:val="701A1C93"/>
    <w:rsid w:val="701B790D"/>
    <w:rsid w:val="702113BD"/>
    <w:rsid w:val="7022C844"/>
    <w:rsid w:val="7025FF1F"/>
    <w:rsid w:val="702633D4"/>
    <w:rsid w:val="702D26E9"/>
    <w:rsid w:val="702F83BA"/>
    <w:rsid w:val="70304140"/>
    <w:rsid w:val="7035B961"/>
    <w:rsid w:val="70382C4C"/>
    <w:rsid w:val="7043D3AE"/>
    <w:rsid w:val="704A45CD"/>
    <w:rsid w:val="704E90F7"/>
    <w:rsid w:val="704FC794"/>
    <w:rsid w:val="70504D64"/>
    <w:rsid w:val="70547761"/>
    <w:rsid w:val="70565C7F"/>
    <w:rsid w:val="705C33C6"/>
    <w:rsid w:val="705D2EE2"/>
    <w:rsid w:val="705DE10C"/>
    <w:rsid w:val="7061B18C"/>
    <w:rsid w:val="7064A8D5"/>
    <w:rsid w:val="706572F0"/>
    <w:rsid w:val="70680579"/>
    <w:rsid w:val="706BC84E"/>
    <w:rsid w:val="706DF327"/>
    <w:rsid w:val="706FF459"/>
    <w:rsid w:val="70780AF8"/>
    <w:rsid w:val="707C6B9B"/>
    <w:rsid w:val="707D95C9"/>
    <w:rsid w:val="707F6C09"/>
    <w:rsid w:val="708018E7"/>
    <w:rsid w:val="70827936"/>
    <w:rsid w:val="708DCC68"/>
    <w:rsid w:val="708E6A29"/>
    <w:rsid w:val="708F248E"/>
    <w:rsid w:val="70900E15"/>
    <w:rsid w:val="70924A6B"/>
    <w:rsid w:val="7097DC4A"/>
    <w:rsid w:val="709D4111"/>
    <w:rsid w:val="70A0B431"/>
    <w:rsid w:val="70A28118"/>
    <w:rsid w:val="70A282EE"/>
    <w:rsid w:val="70A77DF3"/>
    <w:rsid w:val="70A79D00"/>
    <w:rsid w:val="70ABFFB1"/>
    <w:rsid w:val="70AC87E0"/>
    <w:rsid w:val="70AE2BAF"/>
    <w:rsid w:val="70AFE49D"/>
    <w:rsid w:val="70B0348C"/>
    <w:rsid w:val="70B1FFF3"/>
    <w:rsid w:val="70BA7BE0"/>
    <w:rsid w:val="70C9B8E5"/>
    <w:rsid w:val="70D5BE10"/>
    <w:rsid w:val="70DC1B4C"/>
    <w:rsid w:val="70E12923"/>
    <w:rsid w:val="70E32EE0"/>
    <w:rsid w:val="70ED7161"/>
    <w:rsid w:val="70EDEE6B"/>
    <w:rsid w:val="70EF0D85"/>
    <w:rsid w:val="70F59E81"/>
    <w:rsid w:val="70FAF1FD"/>
    <w:rsid w:val="70FDAC9E"/>
    <w:rsid w:val="70FDFAAB"/>
    <w:rsid w:val="710025BD"/>
    <w:rsid w:val="7100E8A7"/>
    <w:rsid w:val="7102F280"/>
    <w:rsid w:val="71034CEB"/>
    <w:rsid w:val="710DBF37"/>
    <w:rsid w:val="710F8639"/>
    <w:rsid w:val="71112ED0"/>
    <w:rsid w:val="71154984"/>
    <w:rsid w:val="7119253F"/>
    <w:rsid w:val="71199D25"/>
    <w:rsid w:val="711A6494"/>
    <w:rsid w:val="711A6EBA"/>
    <w:rsid w:val="711AA72F"/>
    <w:rsid w:val="711B0B5E"/>
    <w:rsid w:val="711BA18B"/>
    <w:rsid w:val="7120C9A7"/>
    <w:rsid w:val="7121628D"/>
    <w:rsid w:val="7124D10F"/>
    <w:rsid w:val="713026A7"/>
    <w:rsid w:val="713353D4"/>
    <w:rsid w:val="7133DC67"/>
    <w:rsid w:val="713A67E7"/>
    <w:rsid w:val="713D4596"/>
    <w:rsid w:val="713DBEBB"/>
    <w:rsid w:val="7141B7B9"/>
    <w:rsid w:val="7143BAF4"/>
    <w:rsid w:val="7146A2EE"/>
    <w:rsid w:val="7149FFBD"/>
    <w:rsid w:val="714E3BA2"/>
    <w:rsid w:val="715759C1"/>
    <w:rsid w:val="715B8BCF"/>
    <w:rsid w:val="715C7CEE"/>
    <w:rsid w:val="715C7F25"/>
    <w:rsid w:val="7161EE6C"/>
    <w:rsid w:val="7168D777"/>
    <w:rsid w:val="716C7548"/>
    <w:rsid w:val="716C7C25"/>
    <w:rsid w:val="7176135C"/>
    <w:rsid w:val="7176B755"/>
    <w:rsid w:val="71773CCC"/>
    <w:rsid w:val="717CC1C3"/>
    <w:rsid w:val="717FE1CA"/>
    <w:rsid w:val="71848C2F"/>
    <w:rsid w:val="7185A9DE"/>
    <w:rsid w:val="71865966"/>
    <w:rsid w:val="718693C2"/>
    <w:rsid w:val="71899F0C"/>
    <w:rsid w:val="718DCEE8"/>
    <w:rsid w:val="718E6392"/>
    <w:rsid w:val="71957C05"/>
    <w:rsid w:val="719F04BC"/>
    <w:rsid w:val="71A29433"/>
    <w:rsid w:val="71A3CF67"/>
    <w:rsid w:val="71A40E49"/>
    <w:rsid w:val="71A546B5"/>
    <w:rsid w:val="71A57010"/>
    <w:rsid w:val="71A78C5F"/>
    <w:rsid w:val="71AA930D"/>
    <w:rsid w:val="71AED3B2"/>
    <w:rsid w:val="71AFAF64"/>
    <w:rsid w:val="71B9AD2A"/>
    <w:rsid w:val="71BA866B"/>
    <w:rsid w:val="71BC419A"/>
    <w:rsid w:val="71BFF630"/>
    <w:rsid w:val="71C5B3FC"/>
    <w:rsid w:val="71C83F69"/>
    <w:rsid w:val="71CCB4E4"/>
    <w:rsid w:val="71CCF1DA"/>
    <w:rsid w:val="71CD5373"/>
    <w:rsid w:val="71CDCD59"/>
    <w:rsid w:val="71D2EC30"/>
    <w:rsid w:val="71DA45E3"/>
    <w:rsid w:val="71DFD2A8"/>
    <w:rsid w:val="71E19157"/>
    <w:rsid w:val="71E77C5B"/>
    <w:rsid w:val="71EEE801"/>
    <w:rsid w:val="71EFC3EC"/>
    <w:rsid w:val="71F5FE83"/>
    <w:rsid w:val="71F9335F"/>
    <w:rsid w:val="71FFE3A0"/>
    <w:rsid w:val="71FFFBAA"/>
    <w:rsid w:val="72009AB2"/>
    <w:rsid w:val="7205C218"/>
    <w:rsid w:val="72069D48"/>
    <w:rsid w:val="7206A5D5"/>
    <w:rsid w:val="72072B3B"/>
    <w:rsid w:val="72085109"/>
    <w:rsid w:val="7209BC8E"/>
    <w:rsid w:val="720E31AD"/>
    <w:rsid w:val="720FC06D"/>
    <w:rsid w:val="72104F83"/>
    <w:rsid w:val="7213C3AA"/>
    <w:rsid w:val="72165CD9"/>
    <w:rsid w:val="7216DAFF"/>
    <w:rsid w:val="7217423E"/>
    <w:rsid w:val="721DEAE1"/>
    <w:rsid w:val="721E4511"/>
    <w:rsid w:val="721E8E5C"/>
    <w:rsid w:val="722122A0"/>
    <w:rsid w:val="7226A012"/>
    <w:rsid w:val="7226B7C4"/>
    <w:rsid w:val="722B1C31"/>
    <w:rsid w:val="722F92F4"/>
    <w:rsid w:val="723021D0"/>
    <w:rsid w:val="723237DF"/>
    <w:rsid w:val="7232720D"/>
    <w:rsid w:val="7233A5CB"/>
    <w:rsid w:val="72346B6F"/>
    <w:rsid w:val="723478C2"/>
    <w:rsid w:val="72384072"/>
    <w:rsid w:val="723BAFCC"/>
    <w:rsid w:val="723DC9DC"/>
    <w:rsid w:val="723E48CB"/>
    <w:rsid w:val="723F4F11"/>
    <w:rsid w:val="7240AE22"/>
    <w:rsid w:val="72421D4A"/>
    <w:rsid w:val="72460C77"/>
    <w:rsid w:val="7246F75A"/>
    <w:rsid w:val="724AD4A3"/>
    <w:rsid w:val="72559DAA"/>
    <w:rsid w:val="72573411"/>
    <w:rsid w:val="7257FAE7"/>
    <w:rsid w:val="725AC59C"/>
    <w:rsid w:val="725B8E3D"/>
    <w:rsid w:val="725F1329"/>
    <w:rsid w:val="726178B9"/>
    <w:rsid w:val="7267D368"/>
    <w:rsid w:val="72687BB8"/>
    <w:rsid w:val="726969E6"/>
    <w:rsid w:val="726C6BBD"/>
    <w:rsid w:val="726F01F5"/>
    <w:rsid w:val="7277BE25"/>
    <w:rsid w:val="727BB045"/>
    <w:rsid w:val="727D92DC"/>
    <w:rsid w:val="727F27E7"/>
    <w:rsid w:val="7280A2AF"/>
    <w:rsid w:val="72813FF2"/>
    <w:rsid w:val="72827B8A"/>
    <w:rsid w:val="7283569B"/>
    <w:rsid w:val="7283E007"/>
    <w:rsid w:val="7285943C"/>
    <w:rsid w:val="72867BBE"/>
    <w:rsid w:val="728DEA1A"/>
    <w:rsid w:val="728E759E"/>
    <w:rsid w:val="729095E9"/>
    <w:rsid w:val="7291C626"/>
    <w:rsid w:val="72923FE9"/>
    <w:rsid w:val="72934E9B"/>
    <w:rsid w:val="72937C57"/>
    <w:rsid w:val="72945C94"/>
    <w:rsid w:val="7294D986"/>
    <w:rsid w:val="7296DF85"/>
    <w:rsid w:val="72977AAE"/>
    <w:rsid w:val="729EC8D3"/>
    <w:rsid w:val="72A4B667"/>
    <w:rsid w:val="72A4F6E5"/>
    <w:rsid w:val="72AA2EBD"/>
    <w:rsid w:val="72AB14B3"/>
    <w:rsid w:val="72AC09B0"/>
    <w:rsid w:val="72AF23CD"/>
    <w:rsid w:val="72B14C75"/>
    <w:rsid w:val="72B30D55"/>
    <w:rsid w:val="72B60179"/>
    <w:rsid w:val="72B63CEC"/>
    <w:rsid w:val="72BC3471"/>
    <w:rsid w:val="72BC368E"/>
    <w:rsid w:val="72C2AD7E"/>
    <w:rsid w:val="72CAC534"/>
    <w:rsid w:val="72CC4A0F"/>
    <w:rsid w:val="72CD1591"/>
    <w:rsid w:val="72D24CCE"/>
    <w:rsid w:val="72D2AA6B"/>
    <w:rsid w:val="72DD922C"/>
    <w:rsid w:val="72E42D9F"/>
    <w:rsid w:val="72E5216D"/>
    <w:rsid w:val="72E74498"/>
    <w:rsid w:val="72E7FCB2"/>
    <w:rsid w:val="72EA4B50"/>
    <w:rsid w:val="72EABC4A"/>
    <w:rsid w:val="72EC49E0"/>
    <w:rsid w:val="72EDBD1F"/>
    <w:rsid w:val="72F29BDC"/>
    <w:rsid w:val="72F787B6"/>
    <w:rsid w:val="72F85F8D"/>
    <w:rsid w:val="72FAF954"/>
    <w:rsid w:val="7303AA2C"/>
    <w:rsid w:val="73092D6C"/>
    <w:rsid w:val="730BAE5B"/>
    <w:rsid w:val="730BFF71"/>
    <w:rsid w:val="730C7FF2"/>
    <w:rsid w:val="73172C21"/>
    <w:rsid w:val="7317F0F8"/>
    <w:rsid w:val="731D3ACB"/>
    <w:rsid w:val="731EF14B"/>
    <w:rsid w:val="73204C17"/>
    <w:rsid w:val="73212895"/>
    <w:rsid w:val="732645E6"/>
    <w:rsid w:val="732CB1AB"/>
    <w:rsid w:val="732D9F38"/>
    <w:rsid w:val="733034C9"/>
    <w:rsid w:val="7330A2D1"/>
    <w:rsid w:val="73325A3A"/>
    <w:rsid w:val="73342637"/>
    <w:rsid w:val="7336617A"/>
    <w:rsid w:val="73380237"/>
    <w:rsid w:val="733AD752"/>
    <w:rsid w:val="733F04F1"/>
    <w:rsid w:val="73402250"/>
    <w:rsid w:val="7341226F"/>
    <w:rsid w:val="734211C9"/>
    <w:rsid w:val="7349CBDF"/>
    <w:rsid w:val="734A723A"/>
    <w:rsid w:val="73505A76"/>
    <w:rsid w:val="7357885D"/>
    <w:rsid w:val="7358B9D0"/>
    <w:rsid w:val="735C613A"/>
    <w:rsid w:val="735DFEFC"/>
    <w:rsid w:val="73609069"/>
    <w:rsid w:val="7360FA9B"/>
    <w:rsid w:val="736BFECC"/>
    <w:rsid w:val="736DB21B"/>
    <w:rsid w:val="73743EDC"/>
    <w:rsid w:val="7377992F"/>
    <w:rsid w:val="737A55F5"/>
    <w:rsid w:val="73819D18"/>
    <w:rsid w:val="73854635"/>
    <w:rsid w:val="7391250E"/>
    <w:rsid w:val="739283D2"/>
    <w:rsid w:val="73946705"/>
    <w:rsid w:val="7394A550"/>
    <w:rsid w:val="73952B46"/>
    <w:rsid w:val="73A0AF16"/>
    <w:rsid w:val="73A4B71E"/>
    <w:rsid w:val="73A6D402"/>
    <w:rsid w:val="73AB389F"/>
    <w:rsid w:val="73AC9E5C"/>
    <w:rsid w:val="73AF27B9"/>
    <w:rsid w:val="73B10C8F"/>
    <w:rsid w:val="73B9E6B7"/>
    <w:rsid w:val="73B9F16B"/>
    <w:rsid w:val="73BBBA15"/>
    <w:rsid w:val="73BD5F48"/>
    <w:rsid w:val="73BF1375"/>
    <w:rsid w:val="73C49D96"/>
    <w:rsid w:val="73C74486"/>
    <w:rsid w:val="73C8A841"/>
    <w:rsid w:val="73C9E0A6"/>
    <w:rsid w:val="73D04923"/>
    <w:rsid w:val="73D4E1D3"/>
    <w:rsid w:val="73D94329"/>
    <w:rsid w:val="73DB0865"/>
    <w:rsid w:val="73DC1017"/>
    <w:rsid w:val="73DCAB40"/>
    <w:rsid w:val="73DF3681"/>
    <w:rsid w:val="73E1CD8B"/>
    <w:rsid w:val="73E35404"/>
    <w:rsid w:val="73E5B841"/>
    <w:rsid w:val="73E659FF"/>
    <w:rsid w:val="73E9D631"/>
    <w:rsid w:val="73EA37E4"/>
    <w:rsid w:val="73ECE1E8"/>
    <w:rsid w:val="73EF5D08"/>
    <w:rsid w:val="73F05927"/>
    <w:rsid w:val="73F27E41"/>
    <w:rsid w:val="73F5229D"/>
    <w:rsid w:val="73F75E9E"/>
    <w:rsid w:val="73FA0E89"/>
    <w:rsid w:val="73FAB030"/>
    <w:rsid w:val="73FB9B1E"/>
    <w:rsid w:val="73FCD6D1"/>
    <w:rsid w:val="73FDF28C"/>
    <w:rsid w:val="73FE4334"/>
    <w:rsid w:val="740473C7"/>
    <w:rsid w:val="7406862B"/>
    <w:rsid w:val="74074747"/>
    <w:rsid w:val="7409B9C4"/>
    <w:rsid w:val="740D0C6B"/>
    <w:rsid w:val="7414C416"/>
    <w:rsid w:val="741733E1"/>
    <w:rsid w:val="74177A5B"/>
    <w:rsid w:val="741FD467"/>
    <w:rsid w:val="7420524E"/>
    <w:rsid w:val="7421AC4F"/>
    <w:rsid w:val="7425C203"/>
    <w:rsid w:val="7428B46A"/>
    <w:rsid w:val="74295012"/>
    <w:rsid w:val="742A68E3"/>
    <w:rsid w:val="742B6455"/>
    <w:rsid w:val="742C9E44"/>
    <w:rsid w:val="7431971D"/>
    <w:rsid w:val="7434E632"/>
    <w:rsid w:val="74355B60"/>
    <w:rsid w:val="74462646"/>
    <w:rsid w:val="74480434"/>
    <w:rsid w:val="74505666"/>
    <w:rsid w:val="7450FCA3"/>
    <w:rsid w:val="745325C2"/>
    <w:rsid w:val="7457FDAD"/>
    <w:rsid w:val="745955B0"/>
    <w:rsid w:val="74595E2B"/>
    <w:rsid w:val="745AB542"/>
    <w:rsid w:val="745AFA30"/>
    <w:rsid w:val="745C9540"/>
    <w:rsid w:val="745E235B"/>
    <w:rsid w:val="745FD529"/>
    <w:rsid w:val="74622C18"/>
    <w:rsid w:val="74625A6F"/>
    <w:rsid w:val="74645614"/>
    <w:rsid w:val="746ADF7A"/>
    <w:rsid w:val="746D2752"/>
    <w:rsid w:val="74701A5F"/>
    <w:rsid w:val="7476CA29"/>
    <w:rsid w:val="7479E2E3"/>
    <w:rsid w:val="747BFFAC"/>
    <w:rsid w:val="747ECCF4"/>
    <w:rsid w:val="7480F1CE"/>
    <w:rsid w:val="7488E9BC"/>
    <w:rsid w:val="748C5733"/>
    <w:rsid w:val="748F0757"/>
    <w:rsid w:val="748FE907"/>
    <w:rsid w:val="74912132"/>
    <w:rsid w:val="74933E94"/>
    <w:rsid w:val="74934BF6"/>
    <w:rsid w:val="74961FCF"/>
    <w:rsid w:val="7496A46F"/>
    <w:rsid w:val="74994981"/>
    <w:rsid w:val="749AE1B7"/>
    <w:rsid w:val="749B4B0C"/>
    <w:rsid w:val="749B8997"/>
    <w:rsid w:val="749EAF98"/>
    <w:rsid w:val="74A253C8"/>
    <w:rsid w:val="74A45764"/>
    <w:rsid w:val="74A49615"/>
    <w:rsid w:val="74A7A240"/>
    <w:rsid w:val="74A9861D"/>
    <w:rsid w:val="74AA6EB2"/>
    <w:rsid w:val="74AD85ED"/>
    <w:rsid w:val="74B0DB70"/>
    <w:rsid w:val="74B1E70C"/>
    <w:rsid w:val="74B891E8"/>
    <w:rsid w:val="74BFCBED"/>
    <w:rsid w:val="74C3C333"/>
    <w:rsid w:val="74C9D718"/>
    <w:rsid w:val="74CEFB4F"/>
    <w:rsid w:val="74CFDB28"/>
    <w:rsid w:val="74D0A241"/>
    <w:rsid w:val="74D7420F"/>
    <w:rsid w:val="74DAA012"/>
    <w:rsid w:val="74DB65D3"/>
    <w:rsid w:val="74DC67F2"/>
    <w:rsid w:val="74DE695B"/>
    <w:rsid w:val="74E2CCC0"/>
    <w:rsid w:val="74E2DB08"/>
    <w:rsid w:val="74E9CC80"/>
    <w:rsid w:val="74ED9E06"/>
    <w:rsid w:val="74EEE454"/>
    <w:rsid w:val="74EF7ABD"/>
    <w:rsid w:val="74EFA984"/>
    <w:rsid w:val="74EFD2DE"/>
    <w:rsid w:val="74EFF170"/>
    <w:rsid w:val="74F253CD"/>
    <w:rsid w:val="74FA3747"/>
    <w:rsid w:val="7506C9C2"/>
    <w:rsid w:val="750CA751"/>
    <w:rsid w:val="751052D6"/>
    <w:rsid w:val="75133554"/>
    <w:rsid w:val="75160240"/>
    <w:rsid w:val="75161B6C"/>
    <w:rsid w:val="751EFC0B"/>
    <w:rsid w:val="751FD730"/>
    <w:rsid w:val="752BE141"/>
    <w:rsid w:val="753182DC"/>
    <w:rsid w:val="7538E441"/>
    <w:rsid w:val="753AAF43"/>
    <w:rsid w:val="753D28F0"/>
    <w:rsid w:val="75441109"/>
    <w:rsid w:val="7544BBDC"/>
    <w:rsid w:val="75451617"/>
    <w:rsid w:val="7545D8A7"/>
    <w:rsid w:val="7549DEF4"/>
    <w:rsid w:val="7551677C"/>
    <w:rsid w:val="755193F5"/>
    <w:rsid w:val="7551D711"/>
    <w:rsid w:val="75532B90"/>
    <w:rsid w:val="755BD10C"/>
    <w:rsid w:val="756035BA"/>
    <w:rsid w:val="756E2DB8"/>
    <w:rsid w:val="757025B0"/>
    <w:rsid w:val="7571793F"/>
    <w:rsid w:val="7578FDB5"/>
    <w:rsid w:val="75799C89"/>
    <w:rsid w:val="757B4E69"/>
    <w:rsid w:val="757C6914"/>
    <w:rsid w:val="757C7A09"/>
    <w:rsid w:val="757E7A10"/>
    <w:rsid w:val="7586A346"/>
    <w:rsid w:val="75874B4A"/>
    <w:rsid w:val="75897C09"/>
    <w:rsid w:val="758F7CC6"/>
    <w:rsid w:val="7591420E"/>
    <w:rsid w:val="7592C7B4"/>
    <w:rsid w:val="759DADC2"/>
    <w:rsid w:val="759E4980"/>
    <w:rsid w:val="75A11CFC"/>
    <w:rsid w:val="75A4BFF5"/>
    <w:rsid w:val="75A73950"/>
    <w:rsid w:val="75ACB204"/>
    <w:rsid w:val="75ADAEEA"/>
    <w:rsid w:val="75ADDF42"/>
    <w:rsid w:val="75ADE11C"/>
    <w:rsid w:val="75AE0C52"/>
    <w:rsid w:val="75AE2C76"/>
    <w:rsid w:val="75B0A4AF"/>
    <w:rsid w:val="75B31AF2"/>
    <w:rsid w:val="75B5C743"/>
    <w:rsid w:val="75B7EB22"/>
    <w:rsid w:val="75BB95E0"/>
    <w:rsid w:val="75BBD467"/>
    <w:rsid w:val="75BD95B1"/>
    <w:rsid w:val="75BE5F87"/>
    <w:rsid w:val="75BF9FE4"/>
    <w:rsid w:val="75C8B7CF"/>
    <w:rsid w:val="75CA79F2"/>
    <w:rsid w:val="75CC79BF"/>
    <w:rsid w:val="75CF469C"/>
    <w:rsid w:val="75D52819"/>
    <w:rsid w:val="75D6AB57"/>
    <w:rsid w:val="75D821D4"/>
    <w:rsid w:val="75DC53D0"/>
    <w:rsid w:val="75DF6D96"/>
    <w:rsid w:val="75EA8A5A"/>
    <w:rsid w:val="75F0A4E5"/>
    <w:rsid w:val="75F2985F"/>
    <w:rsid w:val="75F2F652"/>
    <w:rsid w:val="75F83A06"/>
    <w:rsid w:val="75FCD427"/>
    <w:rsid w:val="76035C55"/>
    <w:rsid w:val="760D122A"/>
    <w:rsid w:val="760DD9A3"/>
    <w:rsid w:val="760FF3A0"/>
    <w:rsid w:val="76140282"/>
    <w:rsid w:val="76152737"/>
    <w:rsid w:val="76173C9C"/>
    <w:rsid w:val="761FDB1B"/>
    <w:rsid w:val="7620E942"/>
    <w:rsid w:val="762306BC"/>
    <w:rsid w:val="76247666"/>
    <w:rsid w:val="76294728"/>
    <w:rsid w:val="762C9CF0"/>
    <w:rsid w:val="762D2214"/>
    <w:rsid w:val="762E1AD1"/>
    <w:rsid w:val="762F3A25"/>
    <w:rsid w:val="762FF0E0"/>
    <w:rsid w:val="76307330"/>
    <w:rsid w:val="7633ABF5"/>
    <w:rsid w:val="76355749"/>
    <w:rsid w:val="763A9C19"/>
    <w:rsid w:val="763C32CD"/>
    <w:rsid w:val="763CFAF6"/>
    <w:rsid w:val="763E9C73"/>
    <w:rsid w:val="7642512D"/>
    <w:rsid w:val="76463F13"/>
    <w:rsid w:val="764C7B2D"/>
    <w:rsid w:val="76501E04"/>
    <w:rsid w:val="76505581"/>
    <w:rsid w:val="7654DCE0"/>
    <w:rsid w:val="7657A183"/>
    <w:rsid w:val="765CE566"/>
    <w:rsid w:val="765E3E75"/>
    <w:rsid w:val="7669C4E1"/>
    <w:rsid w:val="766B6C89"/>
    <w:rsid w:val="766BECFC"/>
    <w:rsid w:val="766C0BC3"/>
    <w:rsid w:val="766E8E71"/>
    <w:rsid w:val="766F00BC"/>
    <w:rsid w:val="767379BB"/>
    <w:rsid w:val="7676CAFF"/>
    <w:rsid w:val="767CA53B"/>
    <w:rsid w:val="768254A4"/>
    <w:rsid w:val="7688F2C6"/>
    <w:rsid w:val="768D0F42"/>
    <w:rsid w:val="768D5BB4"/>
    <w:rsid w:val="768EC5C2"/>
    <w:rsid w:val="7693BFA1"/>
    <w:rsid w:val="769A0334"/>
    <w:rsid w:val="769EB5D1"/>
    <w:rsid w:val="76A40551"/>
    <w:rsid w:val="76A6765A"/>
    <w:rsid w:val="76A8F77C"/>
    <w:rsid w:val="76AA4743"/>
    <w:rsid w:val="76AA76ED"/>
    <w:rsid w:val="76AB551C"/>
    <w:rsid w:val="76ACCF1B"/>
    <w:rsid w:val="76AF1FFA"/>
    <w:rsid w:val="76B2BA52"/>
    <w:rsid w:val="76B4F64E"/>
    <w:rsid w:val="76B8A538"/>
    <w:rsid w:val="76C005D9"/>
    <w:rsid w:val="76C56D95"/>
    <w:rsid w:val="76CACA10"/>
    <w:rsid w:val="76D2DE35"/>
    <w:rsid w:val="76D59857"/>
    <w:rsid w:val="76D8FFB3"/>
    <w:rsid w:val="76D98F74"/>
    <w:rsid w:val="76E0CFC5"/>
    <w:rsid w:val="76E3228F"/>
    <w:rsid w:val="76E46A97"/>
    <w:rsid w:val="76E656BB"/>
    <w:rsid w:val="76E928C0"/>
    <w:rsid w:val="76EA1319"/>
    <w:rsid w:val="76EA1B46"/>
    <w:rsid w:val="76EC1EF2"/>
    <w:rsid w:val="76EDFEED"/>
    <w:rsid w:val="76EE5382"/>
    <w:rsid w:val="76EF5433"/>
    <w:rsid w:val="76F0A78C"/>
    <w:rsid w:val="76F12F85"/>
    <w:rsid w:val="76F67099"/>
    <w:rsid w:val="76F9DE76"/>
    <w:rsid w:val="76FB860C"/>
    <w:rsid w:val="76FBEF10"/>
    <w:rsid w:val="76FCC8D6"/>
    <w:rsid w:val="76FFECAF"/>
    <w:rsid w:val="77029481"/>
    <w:rsid w:val="77066CE8"/>
    <w:rsid w:val="770853E9"/>
    <w:rsid w:val="77090D72"/>
    <w:rsid w:val="770C7B7B"/>
    <w:rsid w:val="770F2E63"/>
    <w:rsid w:val="7712181A"/>
    <w:rsid w:val="771426C6"/>
    <w:rsid w:val="7717F8B0"/>
    <w:rsid w:val="7719A14D"/>
    <w:rsid w:val="7719AC6B"/>
    <w:rsid w:val="771A8197"/>
    <w:rsid w:val="771CF1C3"/>
    <w:rsid w:val="771DC1C0"/>
    <w:rsid w:val="771E4F13"/>
    <w:rsid w:val="77214177"/>
    <w:rsid w:val="772183DC"/>
    <w:rsid w:val="7721BC0B"/>
    <w:rsid w:val="7724AE77"/>
    <w:rsid w:val="772667FD"/>
    <w:rsid w:val="7727EFCB"/>
    <w:rsid w:val="7729366E"/>
    <w:rsid w:val="7734177F"/>
    <w:rsid w:val="7736B24F"/>
    <w:rsid w:val="7739CDBD"/>
    <w:rsid w:val="7740A248"/>
    <w:rsid w:val="774BB540"/>
    <w:rsid w:val="774CD890"/>
    <w:rsid w:val="77594D89"/>
    <w:rsid w:val="775F1063"/>
    <w:rsid w:val="77623727"/>
    <w:rsid w:val="776340CE"/>
    <w:rsid w:val="77658D45"/>
    <w:rsid w:val="7767E602"/>
    <w:rsid w:val="7768D9CB"/>
    <w:rsid w:val="776C9193"/>
    <w:rsid w:val="776CA6D5"/>
    <w:rsid w:val="776CA826"/>
    <w:rsid w:val="7772758D"/>
    <w:rsid w:val="7773634D"/>
    <w:rsid w:val="77748A34"/>
    <w:rsid w:val="7774D6D4"/>
    <w:rsid w:val="7774DE6C"/>
    <w:rsid w:val="77783F3C"/>
    <w:rsid w:val="7781A080"/>
    <w:rsid w:val="7782EC46"/>
    <w:rsid w:val="7788C136"/>
    <w:rsid w:val="778B8CCD"/>
    <w:rsid w:val="778F239A"/>
    <w:rsid w:val="779511DA"/>
    <w:rsid w:val="77981C93"/>
    <w:rsid w:val="7799D287"/>
    <w:rsid w:val="779B8B56"/>
    <w:rsid w:val="779D6C8D"/>
    <w:rsid w:val="77A0262F"/>
    <w:rsid w:val="77A147A9"/>
    <w:rsid w:val="77A2DC75"/>
    <w:rsid w:val="77A5B76C"/>
    <w:rsid w:val="77ABA23C"/>
    <w:rsid w:val="77B0A617"/>
    <w:rsid w:val="77B27249"/>
    <w:rsid w:val="77B815A3"/>
    <w:rsid w:val="77BAB06F"/>
    <w:rsid w:val="77BFA104"/>
    <w:rsid w:val="77C1BB73"/>
    <w:rsid w:val="77C2C1A7"/>
    <w:rsid w:val="77C495D1"/>
    <w:rsid w:val="77C90168"/>
    <w:rsid w:val="77C936C9"/>
    <w:rsid w:val="77C994BA"/>
    <w:rsid w:val="77CA3F2D"/>
    <w:rsid w:val="77CA9FA4"/>
    <w:rsid w:val="77CAFC32"/>
    <w:rsid w:val="77D7C7D4"/>
    <w:rsid w:val="77D9E555"/>
    <w:rsid w:val="77DA6172"/>
    <w:rsid w:val="77DF2FD9"/>
    <w:rsid w:val="77E42564"/>
    <w:rsid w:val="77E4791A"/>
    <w:rsid w:val="77E5BA0A"/>
    <w:rsid w:val="77E662E5"/>
    <w:rsid w:val="77E71623"/>
    <w:rsid w:val="77E7F6CF"/>
    <w:rsid w:val="77E9FF26"/>
    <w:rsid w:val="77EAA6A6"/>
    <w:rsid w:val="77EE7117"/>
    <w:rsid w:val="77EF1A05"/>
    <w:rsid w:val="77F26853"/>
    <w:rsid w:val="77FB47FD"/>
    <w:rsid w:val="77FB5891"/>
    <w:rsid w:val="77FBDE3B"/>
    <w:rsid w:val="77FE1F35"/>
    <w:rsid w:val="77FED192"/>
    <w:rsid w:val="7800C0E4"/>
    <w:rsid w:val="780277F4"/>
    <w:rsid w:val="780284BB"/>
    <w:rsid w:val="78033577"/>
    <w:rsid w:val="7809F055"/>
    <w:rsid w:val="780AA68E"/>
    <w:rsid w:val="780B711D"/>
    <w:rsid w:val="7810CA6C"/>
    <w:rsid w:val="781394A7"/>
    <w:rsid w:val="78147578"/>
    <w:rsid w:val="7815BDC7"/>
    <w:rsid w:val="781A6D82"/>
    <w:rsid w:val="781D85A2"/>
    <w:rsid w:val="782270DA"/>
    <w:rsid w:val="78287049"/>
    <w:rsid w:val="782F3F68"/>
    <w:rsid w:val="78303054"/>
    <w:rsid w:val="7831369E"/>
    <w:rsid w:val="78323A2F"/>
    <w:rsid w:val="783459B6"/>
    <w:rsid w:val="7838D08E"/>
    <w:rsid w:val="7843401F"/>
    <w:rsid w:val="78435B96"/>
    <w:rsid w:val="78457AD6"/>
    <w:rsid w:val="78483610"/>
    <w:rsid w:val="78488EEB"/>
    <w:rsid w:val="784F159A"/>
    <w:rsid w:val="78553696"/>
    <w:rsid w:val="7857E268"/>
    <w:rsid w:val="785A1275"/>
    <w:rsid w:val="785AB995"/>
    <w:rsid w:val="785DD859"/>
    <w:rsid w:val="785F9E00"/>
    <w:rsid w:val="78611453"/>
    <w:rsid w:val="78616965"/>
    <w:rsid w:val="7861B05B"/>
    <w:rsid w:val="78665AFD"/>
    <w:rsid w:val="78681673"/>
    <w:rsid w:val="787430B1"/>
    <w:rsid w:val="78746E5E"/>
    <w:rsid w:val="7874D7F2"/>
    <w:rsid w:val="7877F341"/>
    <w:rsid w:val="788113C6"/>
    <w:rsid w:val="78843109"/>
    <w:rsid w:val="788A1299"/>
    <w:rsid w:val="788AA5A0"/>
    <w:rsid w:val="788B9FF5"/>
    <w:rsid w:val="788EE807"/>
    <w:rsid w:val="789022FA"/>
    <w:rsid w:val="7894F562"/>
    <w:rsid w:val="78979214"/>
    <w:rsid w:val="78981277"/>
    <w:rsid w:val="7898E40F"/>
    <w:rsid w:val="7898E534"/>
    <w:rsid w:val="7898FE49"/>
    <w:rsid w:val="789E63E9"/>
    <w:rsid w:val="78A1D5D5"/>
    <w:rsid w:val="78A2BF4C"/>
    <w:rsid w:val="78A38287"/>
    <w:rsid w:val="78A5CB2E"/>
    <w:rsid w:val="78A683B8"/>
    <w:rsid w:val="78AA1138"/>
    <w:rsid w:val="78ACE01D"/>
    <w:rsid w:val="78AF5E49"/>
    <w:rsid w:val="78B7608A"/>
    <w:rsid w:val="78B91DC7"/>
    <w:rsid w:val="78BD8D49"/>
    <w:rsid w:val="78C096B4"/>
    <w:rsid w:val="78CC8E70"/>
    <w:rsid w:val="78D00B7D"/>
    <w:rsid w:val="78D2C6FE"/>
    <w:rsid w:val="78D34DDA"/>
    <w:rsid w:val="78D62CD0"/>
    <w:rsid w:val="78D80756"/>
    <w:rsid w:val="78D8818E"/>
    <w:rsid w:val="78DC8723"/>
    <w:rsid w:val="78DE5FA5"/>
    <w:rsid w:val="78E1A849"/>
    <w:rsid w:val="78E2A70A"/>
    <w:rsid w:val="78E61779"/>
    <w:rsid w:val="78E64C8B"/>
    <w:rsid w:val="78E77CF5"/>
    <w:rsid w:val="78E8229F"/>
    <w:rsid w:val="78E8751E"/>
    <w:rsid w:val="78ED0A47"/>
    <w:rsid w:val="78FB99A8"/>
    <w:rsid w:val="78FBD886"/>
    <w:rsid w:val="78FCF089"/>
    <w:rsid w:val="78FDB722"/>
    <w:rsid w:val="79006F02"/>
    <w:rsid w:val="790829E9"/>
    <w:rsid w:val="790DD231"/>
    <w:rsid w:val="79109894"/>
    <w:rsid w:val="79124818"/>
    <w:rsid w:val="79135A10"/>
    <w:rsid w:val="791B4C8C"/>
    <w:rsid w:val="791B7F9C"/>
    <w:rsid w:val="791B8EFA"/>
    <w:rsid w:val="791BDC50"/>
    <w:rsid w:val="791BF3BF"/>
    <w:rsid w:val="791DF402"/>
    <w:rsid w:val="79225029"/>
    <w:rsid w:val="7924CECB"/>
    <w:rsid w:val="792F70B8"/>
    <w:rsid w:val="79382CC9"/>
    <w:rsid w:val="793C4517"/>
    <w:rsid w:val="793CB95E"/>
    <w:rsid w:val="7942160A"/>
    <w:rsid w:val="794809AD"/>
    <w:rsid w:val="794A2725"/>
    <w:rsid w:val="794AC403"/>
    <w:rsid w:val="794BF09D"/>
    <w:rsid w:val="794F6B11"/>
    <w:rsid w:val="7959EE85"/>
    <w:rsid w:val="795BD966"/>
    <w:rsid w:val="79637DAD"/>
    <w:rsid w:val="796442DE"/>
    <w:rsid w:val="79658E39"/>
    <w:rsid w:val="796BE7B6"/>
    <w:rsid w:val="796E287B"/>
    <w:rsid w:val="796F20AE"/>
    <w:rsid w:val="7971D01B"/>
    <w:rsid w:val="79787705"/>
    <w:rsid w:val="79794442"/>
    <w:rsid w:val="797F65D7"/>
    <w:rsid w:val="79816361"/>
    <w:rsid w:val="798219F3"/>
    <w:rsid w:val="79834972"/>
    <w:rsid w:val="7988D1A6"/>
    <w:rsid w:val="798CDF3F"/>
    <w:rsid w:val="7991C948"/>
    <w:rsid w:val="7995475C"/>
    <w:rsid w:val="7995541D"/>
    <w:rsid w:val="79970562"/>
    <w:rsid w:val="799A6F12"/>
    <w:rsid w:val="79A34FBE"/>
    <w:rsid w:val="79A43BF8"/>
    <w:rsid w:val="79A525AC"/>
    <w:rsid w:val="79A720CC"/>
    <w:rsid w:val="79A8353E"/>
    <w:rsid w:val="79AC311B"/>
    <w:rsid w:val="79B1C590"/>
    <w:rsid w:val="79BFB223"/>
    <w:rsid w:val="79BFBC5E"/>
    <w:rsid w:val="79C3155A"/>
    <w:rsid w:val="79C7D7D8"/>
    <w:rsid w:val="79CED13A"/>
    <w:rsid w:val="79CFA81C"/>
    <w:rsid w:val="79CFC1C1"/>
    <w:rsid w:val="79DA892C"/>
    <w:rsid w:val="79E098C5"/>
    <w:rsid w:val="79E1337A"/>
    <w:rsid w:val="79E1E805"/>
    <w:rsid w:val="79E2554D"/>
    <w:rsid w:val="79E7A4A5"/>
    <w:rsid w:val="79F4B220"/>
    <w:rsid w:val="79F6023D"/>
    <w:rsid w:val="79F6E829"/>
    <w:rsid w:val="7A0A900E"/>
    <w:rsid w:val="7A13C9E3"/>
    <w:rsid w:val="7A166F5C"/>
    <w:rsid w:val="7A18819F"/>
    <w:rsid w:val="7A1D8A5C"/>
    <w:rsid w:val="7A1FFCB7"/>
    <w:rsid w:val="7A255BBB"/>
    <w:rsid w:val="7A29E889"/>
    <w:rsid w:val="7A2D1789"/>
    <w:rsid w:val="7A2D920E"/>
    <w:rsid w:val="7A2EE64B"/>
    <w:rsid w:val="7A30900F"/>
    <w:rsid w:val="7A361F02"/>
    <w:rsid w:val="7A3D3CBB"/>
    <w:rsid w:val="7A4433BA"/>
    <w:rsid w:val="7A45D464"/>
    <w:rsid w:val="7A45DB10"/>
    <w:rsid w:val="7A4F687D"/>
    <w:rsid w:val="7A5EF47E"/>
    <w:rsid w:val="7A5F047A"/>
    <w:rsid w:val="7A61A269"/>
    <w:rsid w:val="7A61BB1A"/>
    <w:rsid w:val="7A650EA6"/>
    <w:rsid w:val="7A65B7C1"/>
    <w:rsid w:val="7A6B7ED1"/>
    <w:rsid w:val="7A6BE617"/>
    <w:rsid w:val="7A6CE81F"/>
    <w:rsid w:val="7A6EA30E"/>
    <w:rsid w:val="7A6FC187"/>
    <w:rsid w:val="7A701BFB"/>
    <w:rsid w:val="7A811EB5"/>
    <w:rsid w:val="7A811EEB"/>
    <w:rsid w:val="7A835610"/>
    <w:rsid w:val="7A83B4D1"/>
    <w:rsid w:val="7A846292"/>
    <w:rsid w:val="7A87FF26"/>
    <w:rsid w:val="7A8BB494"/>
    <w:rsid w:val="7A8D9A98"/>
    <w:rsid w:val="7A99FE3E"/>
    <w:rsid w:val="7A9F1AE3"/>
    <w:rsid w:val="7AA0FD90"/>
    <w:rsid w:val="7AA1E53C"/>
    <w:rsid w:val="7AA9368B"/>
    <w:rsid w:val="7AAD8490"/>
    <w:rsid w:val="7AAF196E"/>
    <w:rsid w:val="7AB7E3C4"/>
    <w:rsid w:val="7AB9DD4D"/>
    <w:rsid w:val="7ABDCDC4"/>
    <w:rsid w:val="7ABE424B"/>
    <w:rsid w:val="7AC07B75"/>
    <w:rsid w:val="7AC1C940"/>
    <w:rsid w:val="7AC3BF01"/>
    <w:rsid w:val="7AC5BD45"/>
    <w:rsid w:val="7ACC24B1"/>
    <w:rsid w:val="7AD0454A"/>
    <w:rsid w:val="7AD17371"/>
    <w:rsid w:val="7ADD582E"/>
    <w:rsid w:val="7ADD73C8"/>
    <w:rsid w:val="7ADE2CE0"/>
    <w:rsid w:val="7ADFE2B8"/>
    <w:rsid w:val="7AE0D318"/>
    <w:rsid w:val="7AE20F44"/>
    <w:rsid w:val="7AE76AC2"/>
    <w:rsid w:val="7AEA8B42"/>
    <w:rsid w:val="7AEC613B"/>
    <w:rsid w:val="7AECCD5B"/>
    <w:rsid w:val="7AF14590"/>
    <w:rsid w:val="7AF73A5E"/>
    <w:rsid w:val="7AF823D9"/>
    <w:rsid w:val="7AFD786C"/>
    <w:rsid w:val="7AFD80F5"/>
    <w:rsid w:val="7AFD8EBB"/>
    <w:rsid w:val="7B005E15"/>
    <w:rsid w:val="7B012D53"/>
    <w:rsid w:val="7B0195C3"/>
    <w:rsid w:val="7B01D53C"/>
    <w:rsid w:val="7B029DC9"/>
    <w:rsid w:val="7B02A6A2"/>
    <w:rsid w:val="7B055F41"/>
    <w:rsid w:val="7B07D331"/>
    <w:rsid w:val="7B0BAA32"/>
    <w:rsid w:val="7B104E65"/>
    <w:rsid w:val="7B143F51"/>
    <w:rsid w:val="7B1625D0"/>
    <w:rsid w:val="7B19B9A2"/>
    <w:rsid w:val="7B1B9896"/>
    <w:rsid w:val="7B1CC4FF"/>
    <w:rsid w:val="7B1D83F2"/>
    <w:rsid w:val="7B22BD0D"/>
    <w:rsid w:val="7B28577D"/>
    <w:rsid w:val="7B2A7902"/>
    <w:rsid w:val="7B2CD0FD"/>
    <w:rsid w:val="7B2F9764"/>
    <w:rsid w:val="7B3157EA"/>
    <w:rsid w:val="7B32B9FB"/>
    <w:rsid w:val="7B32CDC4"/>
    <w:rsid w:val="7B3B4DF2"/>
    <w:rsid w:val="7B3CBD94"/>
    <w:rsid w:val="7B3D0053"/>
    <w:rsid w:val="7B4A4495"/>
    <w:rsid w:val="7B4ACEA4"/>
    <w:rsid w:val="7B4D2E6B"/>
    <w:rsid w:val="7B4D6A47"/>
    <w:rsid w:val="7B4DFBF0"/>
    <w:rsid w:val="7B50FA98"/>
    <w:rsid w:val="7B51C1F7"/>
    <w:rsid w:val="7B593664"/>
    <w:rsid w:val="7B5CE6F5"/>
    <w:rsid w:val="7B5DA050"/>
    <w:rsid w:val="7B5EE390"/>
    <w:rsid w:val="7B604F95"/>
    <w:rsid w:val="7B6B2957"/>
    <w:rsid w:val="7B6F48AC"/>
    <w:rsid w:val="7B712D36"/>
    <w:rsid w:val="7B730A7F"/>
    <w:rsid w:val="7B798174"/>
    <w:rsid w:val="7B7BB4C7"/>
    <w:rsid w:val="7B7D1A49"/>
    <w:rsid w:val="7B7FD74B"/>
    <w:rsid w:val="7B8102CE"/>
    <w:rsid w:val="7B83D0F3"/>
    <w:rsid w:val="7B868A95"/>
    <w:rsid w:val="7B89DA4C"/>
    <w:rsid w:val="7B8EE5E4"/>
    <w:rsid w:val="7B9799E2"/>
    <w:rsid w:val="7B9ACB33"/>
    <w:rsid w:val="7B9EA154"/>
    <w:rsid w:val="7B9F5D5A"/>
    <w:rsid w:val="7B9F6DF1"/>
    <w:rsid w:val="7BA2E42B"/>
    <w:rsid w:val="7BA3EF5B"/>
    <w:rsid w:val="7BA3FA4F"/>
    <w:rsid w:val="7BA469A6"/>
    <w:rsid w:val="7BAD9706"/>
    <w:rsid w:val="7BB07773"/>
    <w:rsid w:val="7BB9E631"/>
    <w:rsid w:val="7BBC4DC5"/>
    <w:rsid w:val="7BC3EFCD"/>
    <w:rsid w:val="7BCF9AAF"/>
    <w:rsid w:val="7BD1AE32"/>
    <w:rsid w:val="7BDC16E1"/>
    <w:rsid w:val="7BE197DC"/>
    <w:rsid w:val="7BE9DF9B"/>
    <w:rsid w:val="7BECF2BC"/>
    <w:rsid w:val="7BEDE751"/>
    <w:rsid w:val="7BF062E6"/>
    <w:rsid w:val="7BF59DA6"/>
    <w:rsid w:val="7BF696F7"/>
    <w:rsid w:val="7BF721CB"/>
    <w:rsid w:val="7BFE584E"/>
    <w:rsid w:val="7BFEC03B"/>
    <w:rsid w:val="7BFEE0E9"/>
    <w:rsid w:val="7C046932"/>
    <w:rsid w:val="7C058CA4"/>
    <w:rsid w:val="7C0E6D9E"/>
    <w:rsid w:val="7C14AE37"/>
    <w:rsid w:val="7C192766"/>
    <w:rsid w:val="7C1EB0A3"/>
    <w:rsid w:val="7C204A2D"/>
    <w:rsid w:val="7C219682"/>
    <w:rsid w:val="7C251C80"/>
    <w:rsid w:val="7C25E375"/>
    <w:rsid w:val="7C311895"/>
    <w:rsid w:val="7C3C47D1"/>
    <w:rsid w:val="7C3CD6B4"/>
    <w:rsid w:val="7C3F99E3"/>
    <w:rsid w:val="7C40C73E"/>
    <w:rsid w:val="7C437548"/>
    <w:rsid w:val="7C4632CD"/>
    <w:rsid w:val="7C47C449"/>
    <w:rsid w:val="7C4C1552"/>
    <w:rsid w:val="7C4FD5AF"/>
    <w:rsid w:val="7C5AA145"/>
    <w:rsid w:val="7C5FA4DA"/>
    <w:rsid w:val="7C5FEA41"/>
    <w:rsid w:val="7C65F954"/>
    <w:rsid w:val="7C693749"/>
    <w:rsid w:val="7C69847A"/>
    <w:rsid w:val="7C6E439A"/>
    <w:rsid w:val="7C711F74"/>
    <w:rsid w:val="7C75B197"/>
    <w:rsid w:val="7C7626C2"/>
    <w:rsid w:val="7C77FF27"/>
    <w:rsid w:val="7C785488"/>
    <w:rsid w:val="7C7BAFF6"/>
    <w:rsid w:val="7C7C1363"/>
    <w:rsid w:val="7C80C2AF"/>
    <w:rsid w:val="7C87A1C9"/>
    <w:rsid w:val="7C87B96C"/>
    <w:rsid w:val="7C893C25"/>
    <w:rsid w:val="7C89737E"/>
    <w:rsid w:val="7C8AB9A5"/>
    <w:rsid w:val="7C8B99EF"/>
    <w:rsid w:val="7C91FE89"/>
    <w:rsid w:val="7C937B12"/>
    <w:rsid w:val="7C9BCB8A"/>
    <w:rsid w:val="7CA5C4A1"/>
    <w:rsid w:val="7CA65068"/>
    <w:rsid w:val="7CA769B1"/>
    <w:rsid w:val="7CA9CFC1"/>
    <w:rsid w:val="7CAB460F"/>
    <w:rsid w:val="7CAD9DB1"/>
    <w:rsid w:val="7CB081D7"/>
    <w:rsid w:val="7CB3063F"/>
    <w:rsid w:val="7CB70279"/>
    <w:rsid w:val="7CB8555F"/>
    <w:rsid w:val="7CB8AF42"/>
    <w:rsid w:val="7CBA3238"/>
    <w:rsid w:val="7CC0C154"/>
    <w:rsid w:val="7CC39102"/>
    <w:rsid w:val="7CC40E74"/>
    <w:rsid w:val="7CC427DE"/>
    <w:rsid w:val="7CC4D0A0"/>
    <w:rsid w:val="7CC51B33"/>
    <w:rsid w:val="7CC77D12"/>
    <w:rsid w:val="7CCA42E0"/>
    <w:rsid w:val="7CCE6F56"/>
    <w:rsid w:val="7CCFDF20"/>
    <w:rsid w:val="7CD0BE6E"/>
    <w:rsid w:val="7CD192AB"/>
    <w:rsid w:val="7CD52265"/>
    <w:rsid w:val="7CDA0EC6"/>
    <w:rsid w:val="7CDB5FFD"/>
    <w:rsid w:val="7CE309A7"/>
    <w:rsid w:val="7CE94E90"/>
    <w:rsid w:val="7CE9F532"/>
    <w:rsid w:val="7CF03353"/>
    <w:rsid w:val="7CF298DF"/>
    <w:rsid w:val="7CF43A1A"/>
    <w:rsid w:val="7CF4DE65"/>
    <w:rsid w:val="7CF6FA1F"/>
    <w:rsid w:val="7CF781CF"/>
    <w:rsid w:val="7CF8429A"/>
    <w:rsid w:val="7CFBE213"/>
    <w:rsid w:val="7CFC4D83"/>
    <w:rsid w:val="7CFD777A"/>
    <w:rsid w:val="7CFDED23"/>
    <w:rsid w:val="7CFF51A7"/>
    <w:rsid w:val="7D01929A"/>
    <w:rsid w:val="7D086DF8"/>
    <w:rsid w:val="7D0D645D"/>
    <w:rsid w:val="7D0EF541"/>
    <w:rsid w:val="7D155857"/>
    <w:rsid w:val="7D171C01"/>
    <w:rsid w:val="7D1F39A5"/>
    <w:rsid w:val="7D240117"/>
    <w:rsid w:val="7D24A75A"/>
    <w:rsid w:val="7D2856E2"/>
    <w:rsid w:val="7D2BAC59"/>
    <w:rsid w:val="7D2DF3D4"/>
    <w:rsid w:val="7D322B16"/>
    <w:rsid w:val="7D32F485"/>
    <w:rsid w:val="7D33E4EB"/>
    <w:rsid w:val="7D41E55C"/>
    <w:rsid w:val="7D430973"/>
    <w:rsid w:val="7D4BD1AE"/>
    <w:rsid w:val="7D4C532E"/>
    <w:rsid w:val="7D4FD78C"/>
    <w:rsid w:val="7D549D4C"/>
    <w:rsid w:val="7D55335B"/>
    <w:rsid w:val="7D57D51E"/>
    <w:rsid w:val="7D5AE9F1"/>
    <w:rsid w:val="7D5C2CA3"/>
    <w:rsid w:val="7D5E82F6"/>
    <w:rsid w:val="7D6022D1"/>
    <w:rsid w:val="7D69F319"/>
    <w:rsid w:val="7D6B2578"/>
    <w:rsid w:val="7D6B2988"/>
    <w:rsid w:val="7D6CC103"/>
    <w:rsid w:val="7D70F38A"/>
    <w:rsid w:val="7D70F40D"/>
    <w:rsid w:val="7D74FFDE"/>
    <w:rsid w:val="7D75182F"/>
    <w:rsid w:val="7D7521C3"/>
    <w:rsid w:val="7D789246"/>
    <w:rsid w:val="7D81599E"/>
    <w:rsid w:val="7D8B3343"/>
    <w:rsid w:val="7D8DA6DC"/>
    <w:rsid w:val="7D93D369"/>
    <w:rsid w:val="7D9534A4"/>
    <w:rsid w:val="7D96D4EE"/>
    <w:rsid w:val="7D97C5DD"/>
    <w:rsid w:val="7DA15378"/>
    <w:rsid w:val="7DA39CF6"/>
    <w:rsid w:val="7DB5BF02"/>
    <w:rsid w:val="7DB738CE"/>
    <w:rsid w:val="7DBADF71"/>
    <w:rsid w:val="7DBDBE29"/>
    <w:rsid w:val="7DC21336"/>
    <w:rsid w:val="7DC22371"/>
    <w:rsid w:val="7DC88F0D"/>
    <w:rsid w:val="7DCAD160"/>
    <w:rsid w:val="7DCB5230"/>
    <w:rsid w:val="7DD157CB"/>
    <w:rsid w:val="7DD449EB"/>
    <w:rsid w:val="7DD465BD"/>
    <w:rsid w:val="7DD88C2E"/>
    <w:rsid w:val="7DDB2F94"/>
    <w:rsid w:val="7DDC1F2E"/>
    <w:rsid w:val="7DDE6E1A"/>
    <w:rsid w:val="7DE18893"/>
    <w:rsid w:val="7DE3EA47"/>
    <w:rsid w:val="7DE5B796"/>
    <w:rsid w:val="7DE855E5"/>
    <w:rsid w:val="7DE86C7C"/>
    <w:rsid w:val="7DF3F11A"/>
    <w:rsid w:val="7DF6737E"/>
    <w:rsid w:val="7DF7DB11"/>
    <w:rsid w:val="7DFD5E7B"/>
    <w:rsid w:val="7E011D69"/>
    <w:rsid w:val="7E03D3E3"/>
    <w:rsid w:val="7E043954"/>
    <w:rsid w:val="7E0C972F"/>
    <w:rsid w:val="7E1216C9"/>
    <w:rsid w:val="7E122DBE"/>
    <w:rsid w:val="7E15C918"/>
    <w:rsid w:val="7E176E34"/>
    <w:rsid w:val="7E1A4A00"/>
    <w:rsid w:val="7E1D9158"/>
    <w:rsid w:val="7E1D98AA"/>
    <w:rsid w:val="7E1E7916"/>
    <w:rsid w:val="7E2175F4"/>
    <w:rsid w:val="7E272824"/>
    <w:rsid w:val="7E29EFCF"/>
    <w:rsid w:val="7E2CA1D2"/>
    <w:rsid w:val="7E374006"/>
    <w:rsid w:val="7E375B1E"/>
    <w:rsid w:val="7E3A3E8B"/>
    <w:rsid w:val="7E3E7BA7"/>
    <w:rsid w:val="7E40DFB1"/>
    <w:rsid w:val="7E42981A"/>
    <w:rsid w:val="7E464558"/>
    <w:rsid w:val="7E4B959B"/>
    <w:rsid w:val="7E4E0005"/>
    <w:rsid w:val="7E514150"/>
    <w:rsid w:val="7E52E52F"/>
    <w:rsid w:val="7E540271"/>
    <w:rsid w:val="7E5667C2"/>
    <w:rsid w:val="7E5BCAA9"/>
    <w:rsid w:val="7E5C7F95"/>
    <w:rsid w:val="7E5FAD4A"/>
    <w:rsid w:val="7E61EC85"/>
    <w:rsid w:val="7E626F29"/>
    <w:rsid w:val="7E64FBF8"/>
    <w:rsid w:val="7E67CF4E"/>
    <w:rsid w:val="7E6837D9"/>
    <w:rsid w:val="7E71D18F"/>
    <w:rsid w:val="7E7492D5"/>
    <w:rsid w:val="7E799AD5"/>
    <w:rsid w:val="7E7B1A3C"/>
    <w:rsid w:val="7E7B9105"/>
    <w:rsid w:val="7E7F0B94"/>
    <w:rsid w:val="7E7F9836"/>
    <w:rsid w:val="7E7FEF82"/>
    <w:rsid w:val="7E834781"/>
    <w:rsid w:val="7E84F63D"/>
    <w:rsid w:val="7E88C1A2"/>
    <w:rsid w:val="7E899F08"/>
    <w:rsid w:val="7E89FBC6"/>
    <w:rsid w:val="7E8BC6E4"/>
    <w:rsid w:val="7E8E0B43"/>
    <w:rsid w:val="7E8E57AC"/>
    <w:rsid w:val="7E8F6A76"/>
    <w:rsid w:val="7E9DBB48"/>
    <w:rsid w:val="7EA238E7"/>
    <w:rsid w:val="7EAE0E0F"/>
    <w:rsid w:val="7EAFF1B4"/>
    <w:rsid w:val="7EBBD25E"/>
    <w:rsid w:val="7EBC5200"/>
    <w:rsid w:val="7EBD0C70"/>
    <w:rsid w:val="7EC0A234"/>
    <w:rsid w:val="7EC0A8D9"/>
    <w:rsid w:val="7EC0FF65"/>
    <w:rsid w:val="7EC19ACF"/>
    <w:rsid w:val="7ECB134C"/>
    <w:rsid w:val="7ECBFAD3"/>
    <w:rsid w:val="7ECDDE91"/>
    <w:rsid w:val="7ED3C8EC"/>
    <w:rsid w:val="7ED6D676"/>
    <w:rsid w:val="7ED6D7FD"/>
    <w:rsid w:val="7EDA287E"/>
    <w:rsid w:val="7EDD712C"/>
    <w:rsid w:val="7EDE0DE0"/>
    <w:rsid w:val="7EDE703C"/>
    <w:rsid w:val="7EE10FBC"/>
    <w:rsid w:val="7EE24ECB"/>
    <w:rsid w:val="7EE52699"/>
    <w:rsid w:val="7EE53E3E"/>
    <w:rsid w:val="7EEADF32"/>
    <w:rsid w:val="7EED56E5"/>
    <w:rsid w:val="7EEFF3E5"/>
    <w:rsid w:val="7EF2A818"/>
    <w:rsid w:val="7EFA961E"/>
    <w:rsid w:val="7EFCD3AD"/>
    <w:rsid w:val="7EFDDF99"/>
    <w:rsid w:val="7EFE1CA0"/>
    <w:rsid w:val="7F01117C"/>
    <w:rsid w:val="7F03990C"/>
    <w:rsid w:val="7F069804"/>
    <w:rsid w:val="7F0B9FFE"/>
    <w:rsid w:val="7F0DAE06"/>
    <w:rsid w:val="7F1105CD"/>
    <w:rsid w:val="7F12774B"/>
    <w:rsid w:val="7F18F4F0"/>
    <w:rsid w:val="7F194004"/>
    <w:rsid w:val="7F1C87EC"/>
    <w:rsid w:val="7F1EA1A0"/>
    <w:rsid w:val="7F1EEF2B"/>
    <w:rsid w:val="7F20ED49"/>
    <w:rsid w:val="7F22F85D"/>
    <w:rsid w:val="7F28101E"/>
    <w:rsid w:val="7F2C64CD"/>
    <w:rsid w:val="7F2D08EA"/>
    <w:rsid w:val="7F2F194D"/>
    <w:rsid w:val="7F2FBC27"/>
    <w:rsid w:val="7F31C03D"/>
    <w:rsid w:val="7F31D8C4"/>
    <w:rsid w:val="7F3533A9"/>
    <w:rsid w:val="7F396A27"/>
    <w:rsid w:val="7F3B3C74"/>
    <w:rsid w:val="7F3C797A"/>
    <w:rsid w:val="7F3CE3C7"/>
    <w:rsid w:val="7F40DDF6"/>
    <w:rsid w:val="7F462217"/>
    <w:rsid w:val="7F47BAFE"/>
    <w:rsid w:val="7F496200"/>
    <w:rsid w:val="7F4B0236"/>
    <w:rsid w:val="7F559803"/>
    <w:rsid w:val="7F5915F9"/>
    <w:rsid w:val="7F59D1C2"/>
    <w:rsid w:val="7F5C650B"/>
    <w:rsid w:val="7F5D14ED"/>
    <w:rsid w:val="7F6028F3"/>
    <w:rsid w:val="7F7165E5"/>
    <w:rsid w:val="7F773CEE"/>
    <w:rsid w:val="7F777C44"/>
    <w:rsid w:val="7F7B160A"/>
    <w:rsid w:val="7F7BF7D0"/>
    <w:rsid w:val="7F7DC316"/>
    <w:rsid w:val="7F7EEC57"/>
    <w:rsid w:val="7F7F2CA2"/>
    <w:rsid w:val="7F800E22"/>
    <w:rsid w:val="7F852D2F"/>
    <w:rsid w:val="7F85A522"/>
    <w:rsid w:val="7F8B5FCA"/>
    <w:rsid w:val="7F8D094E"/>
    <w:rsid w:val="7F8F520A"/>
    <w:rsid w:val="7F9086E0"/>
    <w:rsid w:val="7F986B8D"/>
    <w:rsid w:val="7F990905"/>
    <w:rsid w:val="7F9A65E6"/>
    <w:rsid w:val="7FA232BD"/>
    <w:rsid w:val="7FA31656"/>
    <w:rsid w:val="7FA6AA01"/>
    <w:rsid w:val="7FA6EC6D"/>
    <w:rsid w:val="7FAB2CB1"/>
    <w:rsid w:val="7FACA783"/>
    <w:rsid w:val="7FAE7A84"/>
    <w:rsid w:val="7FB279FE"/>
    <w:rsid w:val="7FB2DD35"/>
    <w:rsid w:val="7FBA184A"/>
    <w:rsid w:val="7FC040C8"/>
    <w:rsid w:val="7FC38C6C"/>
    <w:rsid w:val="7FC4876A"/>
    <w:rsid w:val="7FC97F5E"/>
    <w:rsid w:val="7FCAC097"/>
    <w:rsid w:val="7FCD6A39"/>
    <w:rsid w:val="7FCDCB11"/>
    <w:rsid w:val="7FCF6C6A"/>
    <w:rsid w:val="7FD0BEC6"/>
    <w:rsid w:val="7FDC90B5"/>
    <w:rsid w:val="7FE02A0F"/>
    <w:rsid w:val="7FE371C9"/>
    <w:rsid w:val="7FEC9F58"/>
    <w:rsid w:val="7FF008BD"/>
    <w:rsid w:val="7FF17734"/>
    <w:rsid w:val="7FF23654"/>
    <w:rsid w:val="7FF47B0B"/>
    <w:rsid w:val="7FFB3300"/>
    <w:rsid w:val="7FFD1C2A"/>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A7B9DC1"/>
  <w15:chartTrackingRefBased/>
  <w15:docId w15:val="{6BB2ADCA-CF42-8541-B177-DE558ECF7E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95039"/>
    <w:pPr>
      <w:spacing w:line="360" w:lineRule="auto"/>
      <w:jc w:val="both"/>
    </w:pPr>
    <w:rPr>
      <w:rFonts w:ascii="Times New Roman" w:eastAsia="Times New Roman" w:hAnsi="Times New Roman" w:cs="Times New Roman"/>
      <w:sz w:val="22"/>
      <w:szCs w:val="22"/>
      <w:lang w:eastAsia="en-GB"/>
    </w:rPr>
  </w:style>
  <w:style w:type="paragraph" w:styleId="Heading1">
    <w:name w:val="heading 1"/>
    <w:basedOn w:val="Normal"/>
    <w:next w:val="Normal"/>
    <w:link w:val="Heading1Char"/>
    <w:uiPriority w:val="9"/>
    <w:qFormat/>
    <w:rsid w:val="001E337B"/>
    <w:pPr>
      <w:keepNext/>
      <w:keepLines/>
      <w:numPr>
        <w:numId w:val="27"/>
      </w:numPr>
      <w:spacing w:before="240"/>
      <w:outlineLvl w:val="0"/>
    </w:pPr>
    <w:rPr>
      <w:rFonts w:eastAsiaTheme="majorEastAsia"/>
      <w:b/>
      <w:bCs/>
      <w:color w:val="000000" w:themeColor="text1"/>
      <w:sz w:val="32"/>
      <w:szCs w:val="32"/>
    </w:rPr>
  </w:style>
  <w:style w:type="paragraph" w:styleId="Heading2">
    <w:name w:val="heading 2"/>
    <w:basedOn w:val="Normal"/>
    <w:next w:val="Normal"/>
    <w:link w:val="Heading2Char"/>
    <w:uiPriority w:val="9"/>
    <w:unhideWhenUsed/>
    <w:qFormat/>
    <w:rsid w:val="004C769A"/>
    <w:pPr>
      <w:keepNext/>
      <w:keepLines/>
      <w:numPr>
        <w:ilvl w:val="1"/>
        <w:numId w:val="27"/>
      </w:numPr>
      <w:spacing w:before="40"/>
      <w:outlineLvl w:val="1"/>
    </w:pPr>
    <w:rPr>
      <w:rFonts w:eastAsiaTheme="majorEastAsia"/>
      <w:b/>
      <w:bCs/>
      <w:color w:val="000000" w:themeColor="text1"/>
      <w:sz w:val="26"/>
      <w:szCs w:val="26"/>
    </w:rPr>
  </w:style>
  <w:style w:type="paragraph" w:styleId="Heading3">
    <w:name w:val="heading 3"/>
    <w:basedOn w:val="Normal"/>
    <w:next w:val="Normal"/>
    <w:link w:val="Heading3Char"/>
    <w:uiPriority w:val="9"/>
    <w:unhideWhenUsed/>
    <w:qFormat/>
    <w:rsid w:val="00E24608"/>
    <w:pPr>
      <w:keepNext/>
      <w:keepLines/>
      <w:numPr>
        <w:ilvl w:val="2"/>
        <w:numId w:val="27"/>
      </w:numPr>
      <w:spacing w:before="40"/>
      <w:outlineLvl w:val="2"/>
    </w:pPr>
    <w:rPr>
      <w:rFonts w:eastAsiaTheme="majorEastAsia"/>
      <w:i/>
      <w:iCs/>
      <w:color w:val="000000" w:themeColor="text1"/>
      <w:sz w:val="24"/>
      <w:szCs w:val="24"/>
    </w:rPr>
  </w:style>
  <w:style w:type="paragraph" w:styleId="Heading4">
    <w:name w:val="heading 4"/>
    <w:basedOn w:val="Normal"/>
    <w:next w:val="Normal"/>
    <w:link w:val="Heading4Char"/>
    <w:uiPriority w:val="9"/>
    <w:semiHidden/>
    <w:unhideWhenUsed/>
    <w:qFormat/>
    <w:rsid w:val="00397775"/>
    <w:pPr>
      <w:keepNext/>
      <w:keepLines/>
      <w:numPr>
        <w:ilvl w:val="3"/>
        <w:numId w:val="27"/>
      </w:numPr>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397775"/>
    <w:pPr>
      <w:keepNext/>
      <w:keepLines/>
      <w:numPr>
        <w:ilvl w:val="4"/>
        <w:numId w:val="27"/>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397775"/>
    <w:pPr>
      <w:keepNext/>
      <w:keepLines/>
      <w:numPr>
        <w:ilvl w:val="5"/>
        <w:numId w:val="27"/>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397775"/>
    <w:pPr>
      <w:keepNext/>
      <w:keepLines/>
      <w:numPr>
        <w:ilvl w:val="6"/>
        <w:numId w:val="27"/>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397775"/>
    <w:pPr>
      <w:keepNext/>
      <w:keepLines/>
      <w:numPr>
        <w:ilvl w:val="7"/>
        <w:numId w:val="27"/>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397775"/>
    <w:pPr>
      <w:keepNext/>
      <w:keepLines/>
      <w:numPr>
        <w:ilvl w:val="8"/>
        <w:numId w:val="27"/>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E337B"/>
    <w:rPr>
      <w:rFonts w:ascii="Times New Roman" w:eastAsiaTheme="majorEastAsia" w:hAnsi="Times New Roman" w:cs="Times New Roman"/>
      <w:b/>
      <w:bCs/>
      <w:color w:val="000000" w:themeColor="text1"/>
      <w:sz w:val="32"/>
      <w:szCs w:val="32"/>
    </w:rPr>
  </w:style>
  <w:style w:type="character" w:customStyle="1" w:styleId="Heading2Char">
    <w:name w:val="Heading 2 Char"/>
    <w:basedOn w:val="DefaultParagraphFont"/>
    <w:link w:val="Heading2"/>
    <w:uiPriority w:val="9"/>
    <w:rsid w:val="004C769A"/>
    <w:rPr>
      <w:rFonts w:ascii="Times New Roman" w:eastAsiaTheme="majorEastAsia" w:hAnsi="Times New Roman" w:cs="Times New Roman"/>
      <w:b/>
      <w:bCs/>
      <w:color w:val="000000" w:themeColor="text1"/>
      <w:sz w:val="26"/>
      <w:szCs w:val="26"/>
    </w:rPr>
  </w:style>
  <w:style w:type="character" w:customStyle="1" w:styleId="Heading3Char">
    <w:name w:val="Heading 3 Char"/>
    <w:basedOn w:val="DefaultParagraphFont"/>
    <w:link w:val="Heading3"/>
    <w:uiPriority w:val="9"/>
    <w:rsid w:val="00E24608"/>
    <w:rPr>
      <w:rFonts w:ascii="Times New Roman" w:eastAsiaTheme="majorEastAsia" w:hAnsi="Times New Roman" w:cs="Times New Roman"/>
      <w:i/>
      <w:iCs/>
      <w:color w:val="000000" w:themeColor="text1"/>
    </w:rPr>
  </w:style>
  <w:style w:type="character" w:customStyle="1" w:styleId="Heading4Char">
    <w:name w:val="Heading 4 Char"/>
    <w:basedOn w:val="DefaultParagraphFont"/>
    <w:link w:val="Heading4"/>
    <w:uiPriority w:val="9"/>
    <w:semiHidden/>
    <w:rsid w:val="00397775"/>
    <w:rPr>
      <w:rFonts w:asciiTheme="majorHAnsi" w:eastAsiaTheme="majorEastAsia" w:hAnsiTheme="majorHAnsi" w:cstheme="majorBidi"/>
      <w:i/>
      <w:iCs/>
      <w:color w:val="2F5496" w:themeColor="accent1" w:themeShade="BF"/>
      <w:sz w:val="22"/>
      <w:szCs w:val="22"/>
    </w:rPr>
  </w:style>
  <w:style w:type="character" w:customStyle="1" w:styleId="Heading5Char">
    <w:name w:val="Heading 5 Char"/>
    <w:basedOn w:val="DefaultParagraphFont"/>
    <w:link w:val="Heading5"/>
    <w:uiPriority w:val="9"/>
    <w:semiHidden/>
    <w:rsid w:val="00397775"/>
    <w:rPr>
      <w:rFonts w:asciiTheme="majorHAnsi" w:eastAsiaTheme="majorEastAsia" w:hAnsiTheme="majorHAnsi" w:cstheme="majorBidi"/>
      <w:color w:val="2F5496" w:themeColor="accent1" w:themeShade="BF"/>
      <w:sz w:val="22"/>
      <w:szCs w:val="22"/>
    </w:rPr>
  </w:style>
  <w:style w:type="character" w:customStyle="1" w:styleId="Heading6Char">
    <w:name w:val="Heading 6 Char"/>
    <w:basedOn w:val="DefaultParagraphFont"/>
    <w:link w:val="Heading6"/>
    <w:uiPriority w:val="9"/>
    <w:semiHidden/>
    <w:rsid w:val="00397775"/>
    <w:rPr>
      <w:rFonts w:asciiTheme="majorHAnsi" w:eastAsiaTheme="majorEastAsia" w:hAnsiTheme="majorHAnsi" w:cstheme="majorBidi"/>
      <w:color w:val="1F3763" w:themeColor="accent1" w:themeShade="7F"/>
      <w:sz w:val="22"/>
      <w:szCs w:val="22"/>
    </w:rPr>
  </w:style>
  <w:style w:type="character" w:customStyle="1" w:styleId="Heading7Char">
    <w:name w:val="Heading 7 Char"/>
    <w:basedOn w:val="DefaultParagraphFont"/>
    <w:link w:val="Heading7"/>
    <w:uiPriority w:val="9"/>
    <w:semiHidden/>
    <w:rsid w:val="00397775"/>
    <w:rPr>
      <w:rFonts w:asciiTheme="majorHAnsi" w:eastAsiaTheme="majorEastAsia" w:hAnsiTheme="majorHAnsi" w:cstheme="majorBidi"/>
      <w:i/>
      <w:iCs/>
      <w:color w:val="1F3763" w:themeColor="accent1" w:themeShade="7F"/>
      <w:sz w:val="22"/>
      <w:szCs w:val="22"/>
    </w:rPr>
  </w:style>
  <w:style w:type="character" w:customStyle="1" w:styleId="Heading8Char">
    <w:name w:val="Heading 8 Char"/>
    <w:basedOn w:val="DefaultParagraphFont"/>
    <w:link w:val="Heading8"/>
    <w:uiPriority w:val="9"/>
    <w:semiHidden/>
    <w:rsid w:val="00397775"/>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397775"/>
    <w:rPr>
      <w:rFonts w:asciiTheme="majorHAnsi" w:eastAsiaTheme="majorEastAsia" w:hAnsiTheme="majorHAnsi" w:cstheme="majorBidi"/>
      <w:i/>
      <w:iCs/>
      <w:color w:val="272727" w:themeColor="text1" w:themeTint="D8"/>
      <w:sz w:val="21"/>
      <w:szCs w:val="21"/>
    </w:rPr>
  </w:style>
  <w:style w:type="character" w:styleId="Hyperlink">
    <w:name w:val="Hyperlink"/>
    <w:basedOn w:val="DefaultParagraphFont"/>
    <w:uiPriority w:val="99"/>
    <w:unhideWhenUsed/>
    <w:rPr>
      <w:color w:val="0563C1" w:themeColor="hyperlink"/>
      <w:u w:val="single"/>
    </w:rPr>
  </w:style>
  <w:style w:type="character" w:styleId="FootnoteReference">
    <w:name w:val="footnote reference"/>
    <w:basedOn w:val="DefaultParagraphFont"/>
    <w:uiPriority w:val="99"/>
    <w:semiHidden/>
    <w:unhideWhenUsed/>
    <w:rPr>
      <w:vertAlign w:val="superscript"/>
    </w:rPr>
  </w:style>
  <w:style w:type="table" w:styleId="TableGrid">
    <w:name w:val="Table Grid"/>
    <w:basedOn w:val="TableNormal"/>
    <w:uiPriority w:val="39"/>
    <w:rsid w:val="00FB4123"/>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FootnoteTextChar">
    <w:name w:val="Footnote Text Char"/>
    <w:basedOn w:val="DefaultParagraphFont"/>
    <w:link w:val="FootnoteText"/>
    <w:uiPriority w:val="99"/>
    <w:rPr>
      <w:sz w:val="20"/>
      <w:szCs w:val="20"/>
    </w:rPr>
  </w:style>
  <w:style w:type="paragraph" w:styleId="FootnoteText">
    <w:name w:val="footnote text"/>
    <w:basedOn w:val="Normal"/>
    <w:link w:val="FootnoteTextChar"/>
    <w:uiPriority w:val="99"/>
    <w:unhideWhenUsed/>
    <w:pPr>
      <w:spacing w:line="240" w:lineRule="auto"/>
    </w:pPr>
  </w:style>
  <w:style w:type="paragraph" w:styleId="ListParagraph">
    <w:name w:val="List Paragraph"/>
    <w:basedOn w:val="Normal"/>
    <w:uiPriority w:val="34"/>
    <w:qFormat/>
    <w:pPr>
      <w:ind w:left="720"/>
      <w:contextualSpacing/>
    </w:pPr>
  </w:style>
  <w:style w:type="paragraph" w:styleId="CommentText">
    <w:name w:val="annotation text"/>
    <w:basedOn w:val="Normal"/>
    <w:link w:val="CommentTextChar"/>
    <w:uiPriority w:val="99"/>
    <w:unhideWhenUsed/>
  </w:style>
  <w:style w:type="character" w:customStyle="1" w:styleId="CommentTextChar">
    <w:name w:val="Comment Text Char"/>
    <w:basedOn w:val="DefaultParagraphFont"/>
    <w:link w:val="CommentText"/>
    <w:uiPriority w:val="99"/>
    <w:rPr>
      <w:sz w:val="20"/>
      <w:szCs w:val="20"/>
    </w:rPr>
  </w:style>
  <w:style w:type="character" w:styleId="CommentReference">
    <w:name w:val="annotation reference"/>
    <w:basedOn w:val="DefaultParagraphFont"/>
    <w:uiPriority w:val="99"/>
    <w:semiHidden/>
    <w:unhideWhenUsed/>
    <w:rPr>
      <w:sz w:val="16"/>
      <w:szCs w:val="16"/>
    </w:rPr>
  </w:style>
  <w:style w:type="paragraph" w:styleId="Bibliography">
    <w:name w:val="Bibliography"/>
    <w:basedOn w:val="Normal"/>
    <w:next w:val="Normal"/>
    <w:uiPriority w:val="37"/>
    <w:unhideWhenUsed/>
    <w:rsid w:val="00B54613"/>
    <w:pPr>
      <w:spacing w:line="240" w:lineRule="auto"/>
      <w:ind w:left="720" w:hanging="720"/>
    </w:pPr>
  </w:style>
  <w:style w:type="paragraph" w:styleId="CommentSubject">
    <w:name w:val="annotation subject"/>
    <w:basedOn w:val="CommentText"/>
    <w:next w:val="CommentText"/>
    <w:link w:val="CommentSubjectChar"/>
    <w:uiPriority w:val="99"/>
    <w:semiHidden/>
    <w:unhideWhenUsed/>
    <w:rsid w:val="005B1331"/>
    <w:pPr>
      <w:spacing w:line="240" w:lineRule="auto"/>
    </w:pPr>
    <w:rPr>
      <w:b/>
      <w:bCs/>
    </w:rPr>
  </w:style>
  <w:style w:type="character" w:customStyle="1" w:styleId="CommentSubjectChar">
    <w:name w:val="Comment Subject Char"/>
    <w:basedOn w:val="CommentTextChar"/>
    <w:link w:val="CommentSubject"/>
    <w:uiPriority w:val="99"/>
    <w:semiHidden/>
    <w:rsid w:val="005B1331"/>
    <w:rPr>
      <w:rFonts w:ascii="Times New Roman" w:hAnsi="Times New Roman" w:cs="Times New Roman"/>
      <w:b/>
      <w:bCs/>
      <w:sz w:val="20"/>
      <w:szCs w:val="20"/>
    </w:rPr>
  </w:style>
  <w:style w:type="paragraph" w:styleId="Revision">
    <w:name w:val="Revision"/>
    <w:hidden/>
    <w:uiPriority w:val="99"/>
    <w:semiHidden/>
    <w:rsid w:val="005B1331"/>
    <w:rPr>
      <w:rFonts w:ascii="Times New Roman" w:hAnsi="Times New Roman" w:cs="Times New Roman"/>
      <w:sz w:val="22"/>
      <w:szCs w:val="22"/>
    </w:rPr>
  </w:style>
  <w:style w:type="paragraph" w:styleId="Caption">
    <w:name w:val="caption"/>
    <w:basedOn w:val="Normal"/>
    <w:next w:val="Normal"/>
    <w:uiPriority w:val="35"/>
    <w:unhideWhenUsed/>
    <w:qFormat/>
    <w:rsid w:val="009F3333"/>
    <w:pPr>
      <w:spacing w:after="200" w:line="240" w:lineRule="auto"/>
    </w:pPr>
    <w:rPr>
      <w:color w:val="44546A" w:themeColor="text2"/>
      <w:sz w:val="18"/>
      <w:szCs w:val="18"/>
    </w:rPr>
  </w:style>
  <w:style w:type="character" w:styleId="FollowedHyperlink">
    <w:name w:val="FollowedHyperlink"/>
    <w:basedOn w:val="DefaultParagraphFont"/>
    <w:uiPriority w:val="99"/>
    <w:semiHidden/>
    <w:unhideWhenUsed/>
    <w:rsid w:val="00664C7B"/>
    <w:rPr>
      <w:color w:val="954F72" w:themeColor="followedHyperlink"/>
      <w:u w:val="single"/>
    </w:rPr>
  </w:style>
  <w:style w:type="paragraph" w:styleId="Header">
    <w:name w:val="header"/>
    <w:basedOn w:val="Normal"/>
    <w:link w:val="HeaderChar"/>
    <w:uiPriority w:val="99"/>
    <w:unhideWhenUsed/>
    <w:rsid w:val="00D048B3"/>
    <w:pPr>
      <w:tabs>
        <w:tab w:val="center" w:pos="4513"/>
        <w:tab w:val="right" w:pos="9026"/>
      </w:tabs>
      <w:spacing w:line="240" w:lineRule="auto"/>
    </w:pPr>
  </w:style>
  <w:style w:type="character" w:customStyle="1" w:styleId="HeaderChar">
    <w:name w:val="Header Char"/>
    <w:basedOn w:val="DefaultParagraphFont"/>
    <w:link w:val="Header"/>
    <w:uiPriority w:val="99"/>
    <w:rsid w:val="00D048B3"/>
    <w:rPr>
      <w:rFonts w:ascii="Times New Roman" w:hAnsi="Times New Roman" w:cs="Times New Roman"/>
      <w:sz w:val="22"/>
      <w:szCs w:val="22"/>
    </w:rPr>
  </w:style>
  <w:style w:type="paragraph" w:styleId="Footer">
    <w:name w:val="footer"/>
    <w:basedOn w:val="Normal"/>
    <w:link w:val="FooterChar"/>
    <w:uiPriority w:val="99"/>
    <w:unhideWhenUsed/>
    <w:rsid w:val="00D048B3"/>
    <w:pPr>
      <w:tabs>
        <w:tab w:val="center" w:pos="4513"/>
        <w:tab w:val="right" w:pos="9026"/>
      </w:tabs>
      <w:spacing w:line="240" w:lineRule="auto"/>
    </w:pPr>
  </w:style>
  <w:style w:type="character" w:customStyle="1" w:styleId="FooterChar">
    <w:name w:val="Footer Char"/>
    <w:basedOn w:val="DefaultParagraphFont"/>
    <w:link w:val="Footer"/>
    <w:uiPriority w:val="99"/>
    <w:rsid w:val="00D048B3"/>
    <w:rPr>
      <w:rFonts w:ascii="Times New Roman" w:hAnsi="Times New Roman" w:cs="Times New Roman"/>
      <w:sz w:val="22"/>
      <w:szCs w:val="22"/>
    </w:rPr>
  </w:style>
  <w:style w:type="character" w:styleId="PageNumber">
    <w:name w:val="page number"/>
    <w:basedOn w:val="DefaultParagraphFont"/>
    <w:uiPriority w:val="99"/>
    <w:semiHidden/>
    <w:unhideWhenUsed/>
    <w:rsid w:val="00D048B3"/>
  </w:style>
  <w:style w:type="paragraph" w:customStyle="1" w:styleId="paragraph">
    <w:name w:val="paragraph"/>
    <w:basedOn w:val="Normal"/>
    <w:rsid w:val="0099294D"/>
    <w:pPr>
      <w:spacing w:before="100" w:beforeAutospacing="1" w:after="100" w:afterAutospacing="1" w:line="240" w:lineRule="auto"/>
      <w:jc w:val="left"/>
    </w:pPr>
    <w:rPr>
      <w:sz w:val="24"/>
      <w:szCs w:val="24"/>
    </w:rPr>
  </w:style>
  <w:style w:type="character" w:customStyle="1" w:styleId="normaltextrun">
    <w:name w:val="normaltextrun"/>
    <w:basedOn w:val="DefaultParagraphFont"/>
    <w:rsid w:val="0099294D"/>
  </w:style>
  <w:style w:type="character" w:customStyle="1" w:styleId="eop">
    <w:name w:val="eop"/>
    <w:basedOn w:val="DefaultParagraphFont"/>
    <w:rsid w:val="0099294D"/>
  </w:style>
  <w:style w:type="character" w:customStyle="1" w:styleId="scxw612943">
    <w:name w:val="scxw612943"/>
    <w:basedOn w:val="DefaultParagraphFont"/>
    <w:rsid w:val="0099294D"/>
  </w:style>
  <w:style w:type="character" w:styleId="EndnoteReference">
    <w:name w:val="endnote reference"/>
    <w:basedOn w:val="DefaultParagraphFont"/>
    <w:uiPriority w:val="99"/>
    <w:semiHidden/>
    <w:unhideWhenUsed/>
    <w:rsid w:val="00433614"/>
    <w:rPr>
      <w:vertAlign w:val="superscript"/>
    </w:rPr>
  </w:style>
  <w:style w:type="paragraph" w:styleId="BalloonText">
    <w:name w:val="Balloon Text"/>
    <w:basedOn w:val="Normal"/>
    <w:link w:val="BalloonTextChar"/>
    <w:uiPriority w:val="99"/>
    <w:semiHidden/>
    <w:unhideWhenUsed/>
    <w:rsid w:val="003250EC"/>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250EC"/>
    <w:rPr>
      <w:rFonts w:ascii="Segoe UI" w:hAnsi="Segoe UI" w:cs="Segoe UI"/>
      <w:sz w:val="18"/>
      <w:szCs w:val="18"/>
    </w:rPr>
  </w:style>
  <w:style w:type="paragraph" w:customStyle="1" w:styleId="Default">
    <w:name w:val="Default"/>
    <w:rsid w:val="005D5B04"/>
    <w:pPr>
      <w:autoSpaceDE w:val="0"/>
      <w:autoSpaceDN w:val="0"/>
      <w:adjustRightInd w:val="0"/>
    </w:pPr>
    <w:rPr>
      <w:rFonts w:ascii="Arial" w:hAnsi="Arial" w:cs="Arial"/>
      <w:color w:val="000000"/>
      <w:lang w:val="en-US"/>
    </w:rPr>
  </w:style>
  <w:style w:type="character" w:styleId="UnresolvedMention">
    <w:name w:val="Unresolved Mention"/>
    <w:basedOn w:val="DefaultParagraphFont"/>
    <w:uiPriority w:val="99"/>
    <w:semiHidden/>
    <w:unhideWhenUsed/>
    <w:rsid w:val="002918C9"/>
    <w:rPr>
      <w:color w:val="605E5C"/>
      <w:shd w:val="clear" w:color="auto" w:fill="E1DFDD"/>
    </w:rPr>
  </w:style>
  <w:style w:type="paragraph" w:styleId="NormalWeb">
    <w:name w:val="Normal (Web)"/>
    <w:basedOn w:val="Normal"/>
    <w:uiPriority w:val="99"/>
    <w:semiHidden/>
    <w:unhideWhenUsed/>
    <w:rsid w:val="00441232"/>
    <w:pPr>
      <w:spacing w:before="100" w:beforeAutospacing="1" w:after="100" w:afterAutospacing="1" w:line="240" w:lineRule="auto"/>
      <w:jc w:val="left"/>
    </w:pPr>
    <w:rPr>
      <w:sz w:val="24"/>
      <w:szCs w:val="24"/>
    </w:rPr>
  </w:style>
  <w:style w:type="character" w:styleId="Strong">
    <w:name w:val="Strong"/>
    <w:basedOn w:val="DefaultParagraphFont"/>
    <w:uiPriority w:val="22"/>
    <w:qFormat/>
    <w:rsid w:val="005932D4"/>
    <w:rPr>
      <w:b/>
      <w:bCs/>
    </w:rPr>
  </w:style>
  <w:style w:type="paragraph" w:customStyle="1" w:styleId="Table">
    <w:name w:val="Table"/>
    <w:basedOn w:val="Normal"/>
    <w:qFormat/>
    <w:rsid w:val="009A48D2"/>
    <w:pPr>
      <w:spacing w:line="240" w:lineRule="auto"/>
      <w:jc w:val="left"/>
    </w:pPr>
    <w:rPr>
      <w:sz w:val="18"/>
      <w:szCs w:val="18"/>
    </w:rPr>
  </w:style>
  <w:style w:type="paragraph" w:customStyle="1" w:styleId="PlantList">
    <w:name w:val="PlantList"/>
    <w:basedOn w:val="Normal"/>
    <w:qFormat/>
    <w:rsid w:val="00FF20F1"/>
    <w:rPr>
      <w:sz w:val="18"/>
      <w:szCs w:val="18"/>
      <w:lang w:val="en-US"/>
    </w:rPr>
  </w:style>
  <w:style w:type="paragraph" w:customStyle="1" w:styleId="Inset">
    <w:name w:val="Inset"/>
    <w:basedOn w:val="Normal"/>
    <w:qFormat/>
    <w:rsid w:val="005F4F92"/>
    <w:pPr>
      <w:spacing w:line="276" w:lineRule="auto"/>
    </w:pPr>
    <w:rPr>
      <w:sz w:val="20"/>
      <w:szCs w:val="20"/>
    </w:rPr>
  </w:style>
  <w:style w:type="paragraph" w:styleId="NoSpacing">
    <w:name w:val="No Spacing"/>
    <w:uiPriority w:val="1"/>
    <w:qFormat/>
    <w:rsid w:val="00C44A29"/>
    <w:rPr>
      <w:rFonts w:eastAsiaTheme="minorEastAsia"/>
      <w:sz w:val="22"/>
      <w:szCs w:val="22"/>
      <w:lang w:val="en-US" w:eastAsia="zh-CN"/>
    </w:rPr>
  </w:style>
  <w:style w:type="paragraph" w:styleId="TOCHeading">
    <w:name w:val="TOC Heading"/>
    <w:basedOn w:val="Heading1"/>
    <w:next w:val="Normal"/>
    <w:uiPriority w:val="39"/>
    <w:unhideWhenUsed/>
    <w:qFormat/>
    <w:rsid w:val="004A4304"/>
    <w:pPr>
      <w:numPr>
        <w:numId w:val="0"/>
      </w:numPr>
      <w:spacing w:before="480" w:line="276" w:lineRule="auto"/>
      <w:jc w:val="left"/>
      <w:outlineLvl w:val="9"/>
    </w:pPr>
    <w:rPr>
      <w:rFonts w:asciiTheme="majorHAnsi" w:hAnsiTheme="majorHAnsi" w:cstheme="majorBidi"/>
      <w:color w:val="2F5496" w:themeColor="accent1" w:themeShade="BF"/>
      <w:sz w:val="28"/>
      <w:szCs w:val="28"/>
      <w:lang w:val="en-US" w:eastAsia="en-US"/>
    </w:rPr>
  </w:style>
  <w:style w:type="paragraph" w:styleId="TOC1">
    <w:name w:val="toc 1"/>
    <w:basedOn w:val="Normal"/>
    <w:next w:val="Normal"/>
    <w:autoRedefine/>
    <w:uiPriority w:val="39"/>
    <w:unhideWhenUsed/>
    <w:rsid w:val="000574DD"/>
    <w:pPr>
      <w:tabs>
        <w:tab w:val="left" w:pos="440"/>
        <w:tab w:val="right" w:leader="dot" w:pos="9016"/>
      </w:tabs>
      <w:spacing w:before="120"/>
      <w:jc w:val="left"/>
    </w:pPr>
    <w:rPr>
      <w:noProof/>
    </w:rPr>
  </w:style>
  <w:style w:type="paragraph" w:styleId="TOC2">
    <w:name w:val="toc 2"/>
    <w:basedOn w:val="Normal"/>
    <w:next w:val="Normal"/>
    <w:autoRedefine/>
    <w:uiPriority w:val="39"/>
    <w:unhideWhenUsed/>
    <w:rsid w:val="000574DD"/>
    <w:pPr>
      <w:tabs>
        <w:tab w:val="left" w:pos="960"/>
        <w:tab w:val="right" w:leader="dot" w:pos="9016"/>
      </w:tabs>
      <w:spacing w:before="120"/>
      <w:ind w:left="220"/>
      <w:jc w:val="left"/>
    </w:pPr>
    <w:rPr>
      <w:noProof/>
    </w:rPr>
  </w:style>
  <w:style w:type="paragraph" w:styleId="TOC3">
    <w:name w:val="toc 3"/>
    <w:basedOn w:val="Normal"/>
    <w:next w:val="Normal"/>
    <w:autoRedefine/>
    <w:uiPriority w:val="39"/>
    <w:unhideWhenUsed/>
    <w:rsid w:val="00DC3710"/>
    <w:pPr>
      <w:tabs>
        <w:tab w:val="left" w:pos="1100"/>
        <w:tab w:val="right" w:leader="dot" w:pos="9016"/>
      </w:tabs>
      <w:ind w:left="440"/>
      <w:jc w:val="left"/>
    </w:pPr>
    <w:rPr>
      <w:noProof/>
    </w:rPr>
  </w:style>
  <w:style w:type="paragraph" w:styleId="TOC4">
    <w:name w:val="toc 4"/>
    <w:basedOn w:val="Normal"/>
    <w:next w:val="Normal"/>
    <w:autoRedefine/>
    <w:uiPriority w:val="39"/>
    <w:semiHidden/>
    <w:unhideWhenUsed/>
    <w:rsid w:val="004A4304"/>
    <w:pPr>
      <w:ind w:left="660"/>
      <w:jc w:val="left"/>
    </w:pPr>
    <w:rPr>
      <w:rFonts w:asciiTheme="minorHAnsi" w:hAnsiTheme="minorHAnsi" w:cstheme="minorHAnsi"/>
      <w:sz w:val="20"/>
      <w:szCs w:val="20"/>
    </w:rPr>
  </w:style>
  <w:style w:type="paragraph" w:styleId="TOC5">
    <w:name w:val="toc 5"/>
    <w:basedOn w:val="Normal"/>
    <w:next w:val="Normal"/>
    <w:autoRedefine/>
    <w:uiPriority w:val="39"/>
    <w:semiHidden/>
    <w:unhideWhenUsed/>
    <w:rsid w:val="004A4304"/>
    <w:pPr>
      <w:ind w:left="880"/>
      <w:jc w:val="left"/>
    </w:pPr>
    <w:rPr>
      <w:rFonts w:asciiTheme="minorHAnsi" w:hAnsiTheme="minorHAnsi" w:cstheme="minorHAnsi"/>
      <w:sz w:val="20"/>
      <w:szCs w:val="20"/>
    </w:rPr>
  </w:style>
  <w:style w:type="paragraph" w:styleId="TOC6">
    <w:name w:val="toc 6"/>
    <w:basedOn w:val="Normal"/>
    <w:next w:val="Normal"/>
    <w:autoRedefine/>
    <w:uiPriority w:val="39"/>
    <w:semiHidden/>
    <w:unhideWhenUsed/>
    <w:rsid w:val="004A4304"/>
    <w:pPr>
      <w:ind w:left="1100"/>
      <w:jc w:val="left"/>
    </w:pPr>
    <w:rPr>
      <w:rFonts w:asciiTheme="minorHAnsi" w:hAnsiTheme="minorHAnsi" w:cstheme="minorHAnsi"/>
      <w:sz w:val="20"/>
      <w:szCs w:val="20"/>
    </w:rPr>
  </w:style>
  <w:style w:type="paragraph" w:styleId="TOC7">
    <w:name w:val="toc 7"/>
    <w:basedOn w:val="Normal"/>
    <w:next w:val="Normal"/>
    <w:autoRedefine/>
    <w:uiPriority w:val="39"/>
    <w:semiHidden/>
    <w:unhideWhenUsed/>
    <w:rsid w:val="004A4304"/>
    <w:pPr>
      <w:ind w:left="1320"/>
      <w:jc w:val="left"/>
    </w:pPr>
    <w:rPr>
      <w:rFonts w:asciiTheme="minorHAnsi" w:hAnsiTheme="minorHAnsi" w:cstheme="minorHAnsi"/>
      <w:sz w:val="20"/>
      <w:szCs w:val="20"/>
    </w:rPr>
  </w:style>
  <w:style w:type="paragraph" w:styleId="TOC8">
    <w:name w:val="toc 8"/>
    <w:basedOn w:val="Normal"/>
    <w:next w:val="Normal"/>
    <w:autoRedefine/>
    <w:uiPriority w:val="39"/>
    <w:semiHidden/>
    <w:unhideWhenUsed/>
    <w:rsid w:val="004A4304"/>
    <w:pPr>
      <w:ind w:left="1540"/>
      <w:jc w:val="left"/>
    </w:pPr>
    <w:rPr>
      <w:rFonts w:asciiTheme="minorHAnsi" w:hAnsiTheme="minorHAnsi" w:cstheme="minorHAnsi"/>
      <w:sz w:val="20"/>
      <w:szCs w:val="20"/>
    </w:rPr>
  </w:style>
  <w:style w:type="paragraph" w:styleId="TOC9">
    <w:name w:val="toc 9"/>
    <w:basedOn w:val="Normal"/>
    <w:next w:val="Normal"/>
    <w:autoRedefine/>
    <w:uiPriority w:val="39"/>
    <w:semiHidden/>
    <w:unhideWhenUsed/>
    <w:rsid w:val="004A4304"/>
    <w:pPr>
      <w:ind w:left="1760"/>
      <w:jc w:val="left"/>
    </w:pPr>
    <w:rPr>
      <w:rFonts w:asciiTheme="minorHAnsi" w:hAnsiTheme="minorHAnsi" w:cstheme="minorHAnsi"/>
      <w:sz w:val="20"/>
      <w:szCs w:val="20"/>
    </w:rPr>
  </w:style>
  <w:style w:type="paragraph" w:styleId="TableofFigures">
    <w:name w:val="table of figures"/>
    <w:basedOn w:val="Normal"/>
    <w:next w:val="Normal"/>
    <w:uiPriority w:val="99"/>
    <w:unhideWhenUsed/>
    <w:rsid w:val="0005507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277934">
      <w:bodyDiv w:val="1"/>
      <w:marLeft w:val="0"/>
      <w:marRight w:val="0"/>
      <w:marTop w:val="0"/>
      <w:marBottom w:val="0"/>
      <w:divBdr>
        <w:top w:val="none" w:sz="0" w:space="0" w:color="auto"/>
        <w:left w:val="none" w:sz="0" w:space="0" w:color="auto"/>
        <w:bottom w:val="none" w:sz="0" w:space="0" w:color="auto"/>
        <w:right w:val="none" w:sz="0" w:space="0" w:color="auto"/>
      </w:divBdr>
    </w:div>
    <w:div w:id="61804951">
      <w:bodyDiv w:val="1"/>
      <w:marLeft w:val="0"/>
      <w:marRight w:val="0"/>
      <w:marTop w:val="0"/>
      <w:marBottom w:val="0"/>
      <w:divBdr>
        <w:top w:val="none" w:sz="0" w:space="0" w:color="auto"/>
        <w:left w:val="none" w:sz="0" w:space="0" w:color="auto"/>
        <w:bottom w:val="none" w:sz="0" w:space="0" w:color="auto"/>
        <w:right w:val="none" w:sz="0" w:space="0" w:color="auto"/>
      </w:divBdr>
    </w:div>
    <w:div w:id="78254770">
      <w:bodyDiv w:val="1"/>
      <w:marLeft w:val="0"/>
      <w:marRight w:val="0"/>
      <w:marTop w:val="0"/>
      <w:marBottom w:val="0"/>
      <w:divBdr>
        <w:top w:val="none" w:sz="0" w:space="0" w:color="auto"/>
        <w:left w:val="none" w:sz="0" w:space="0" w:color="auto"/>
        <w:bottom w:val="none" w:sz="0" w:space="0" w:color="auto"/>
        <w:right w:val="none" w:sz="0" w:space="0" w:color="auto"/>
      </w:divBdr>
    </w:div>
    <w:div w:id="210502658">
      <w:bodyDiv w:val="1"/>
      <w:marLeft w:val="0"/>
      <w:marRight w:val="0"/>
      <w:marTop w:val="0"/>
      <w:marBottom w:val="0"/>
      <w:divBdr>
        <w:top w:val="none" w:sz="0" w:space="0" w:color="auto"/>
        <w:left w:val="none" w:sz="0" w:space="0" w:color="auto"/>
        <w:bottom w:val="none" w:sz="0" w:space="0" w:color="auto"/>
        <w:right w:val="none" w:sz="0" w:space="0" w:color="auto"/>
      </w:divBdr>
      <w:divsChild>
        <w:div w:id="432866690">
          <w:marLeft w:val="0"/>
          <w:marRight w:val="0"/>
          <w:marTop w:val="0"/>
          <w:marBottom w:val="0"/>
          <w:divBdr>
            <w:top w:val="none" w:sz="0" w:space="0" w:color="auto"/>
            <w:left w:val="none" w:sz="0" w:space="0" w:color="auto"/>
            <w:bottom w:val="none" w:sz="0" w:space="0" w:color="auto"/>
            <w:right w:val="none" w:sz="0" w:space="0" w:color="auto"/>
          </w:divBdr>
          <w:divsChild>
            <w:div w:id="2073040988">
              <w:marLeft w:val="210"/>
              <w:marRight w:val="0"/>
              <w:marTop w:val="120"/>
              <w:marBottom w:val="0"/>
              <w:divBdr>
                <w:top w:val="none" w:sz="0" w:space="0" w:color="auto"/>
                <w:left w:val="none" w:sz="0" w:space="0" w:color="auto"/>
                <w:bottom w:val="none" w:sz="0" w:space="0" w:color="auto"/>
                <w:right w:val="none" w:sz="0" w:space="0" w:color="auto"/>
              </w:divBdr>
              <w:divsChild>
                <w:div w:id="1814635259">
                  <w:marLeft w:val="0"/>
                  <w:marRight w:val="0"/>
                  <w:marTop w:val="0"/>
                  <w:marBottom w:val="0"/>
                  <w:divBdr>
                    <w:top w:val="none" w:sz="0" w:space="0" w:color="auto"/>
                    <w:left w:val="none" w:sz="0" w:space="0" w:color="auto"/>
                    <w:bottom w:val="none" w:sz="0" w:space="0" w:color="auto"/>
                    <w:right w:val="none" w:sz="0" w:space="0" w:color="auto"/>
                  </w:divBdr>
                  <w:divsChild>
                    <w:div w:id="1021861007">
                      <w:marLeft w:val="45"/>
                      <w:marRight w:val="0"/>
                      <w:marTop w:val="0"/>
                      <w:marBottom w:val="15"/>
                      <w:divBdr>
                        <w:top w:val="none" w:sz="0" w:space="0" w:color="auto"/>
                        <w:left w:val="none" w:sz="0" w:space="0" w:color="auto"/>
                        <w:bottom w:val="none" w:sz="0" w:space="0" w:color="auto"/>
                        <w:right w:val="none" w:sz="0" w:space="0" w:color="auto"/>
                      </w:divBdr>
                    </w:div>
                  </w:divsChild>
                </w:div>
              </w:divsChild>
            </w:div>
          </w:divsChild>
        </w:div>
        <w:div w:id="1624381475">
          <w:marLeft w:val="0"/>
          <w:marRight w:val="0"/>
          <w:marTop w:val="0"/>
          <w:marBottom w:val="0"/>
          <w:divBdr>
            <w:top w:val="none" w:sz="0" w:space="0" w:color="auto"/>
            <w:left w:val="none" w:sz="0" w:space="0" w:color="auto"/>
            <w:bottom w:val="none" w:sz="0" w:space="0" w:color="auto"/>
            <w:right w:val="none" w:sz="0" w:space="0" w:color="auto"/>
          </w:divBdr>
          <w:divsChild>
            <w:div w:id="1532955351">
              <w:marLeft w:val="0"/>
              <w:marRight w:val="0"/>
              <w:marTop w:val="0"/>
              <w:marBottom w:val="0"/>
              <w:divBdr>
                <w:top w:val="none" w:sz="0" w:space="0" w:color="auto"/>
                <w:left w:val="none" w:sz="0" w:space="0" w:color="auto"/>
                <w:bottom w:val="none" w:sz="0" w:space="0" w:color="auto"/>
                <w:right w:val="none" w:sz="0" w:space="0" w:color="auto"/>
              </w:divBdr>
              <w:divsChild>
                <w:div w:id="61031274">
                  <w:marLeft w:val="0"/>
                  <w:marRight w:val="0"/>
                  <w:marTop w:val="0"/>
                  <w:marBottom w:val="0"/>
                  <w:divBdr>
                    <w:top w:val="none" w:sz="0" w:space="0" w:color="auto"/>
                    <w:left w:val="none" w:sz="0" w:space="0" w:color="auto"/>
                    <w:bottom w:val="none" w:sz="0" w:space="0" w:color="auto"/>
                    <w:right w:val="none" w:sz="0" w:space="0" w:color="auto"/>
                  </w:divBdr>
                  <w:divsChild>
                    <w:div w:id="854734552">
                      <w:marLeft w:val="30"/>
                      <w:marRight w:val="30"/>
                      <w:marTop w:val="30"/>
                      <w:marBottom w:val="0"/>
                      <w:divBdr>
                        <w:top w:val="none" w:sz="0" w:space="0" w:color="auto"/>
                        <w:left w:val="none" w:sz="0" w:space="0" w:color="auto"/>
                        <w:bottom w:val="none" w:sz="0" w:space="0" w:color="auto"/>
                        <w:right w:val="none" w:sz="0" w:space="0" w:color="auto"/>
                      </w:divBdr>
                      <w:divsChild>
                        <w:div w:id="72051801">
                          <w:marLeft w:val="210"/>
                          <w:marRight w:val="210"/>
                          <w:marTop w:val="0"/>
                          <w:marBottom w:val="30"/>
                          <w:divBdr>
                            <w:top w:val="none" w:sz="0" w:space="0" w:color="auto"/>
                            <w:left w:val="none" w:sz="0" w:space="0" w:color="auto"/>
                            <w:bottom w:val="none" w:sz="0" w:space="0" w:color="auto"/>
                            <w:right w:val="none" w:sz="0" w:space="0" w:color="auto"/>
                          </w:divBdr>
                          <w:divsChild>
                            <w:div w:id="1798835224">
                              <w:marLeft w:val="0"/>
                              <w:marRight w:val="30"/>
                              <w:marTop w:val="0"/>
                              <w:marBottom w:val="0"/>
                              <w:divBdr>
                                <w:top w:val="none" w:sz="0" w:space="0" w:color="auto"/>
                                <w:left w:val="none" w:sz="0" w:space="0" w:color="auto"/>
                                <w:bottom w:val="none" w:sz="0" w:space="0" w:color="auto"/>
                                <w:right w:val="none" w:sz="0" w:space="0" w:color="auto"/>
                              </w:divBdr>
                              <w:divsChild>
                                <w:div w:id="1966236064">
                                  <w:marLeft w:val="0"/>
                                  <w:marRight w:val="0"/>
                                  <w:marTop w:val="0"/>
                                  <w:marBottom w:val="0"/>
                                  <w:divBdr>
                                    <w:top w:val="none" w:sz="0" w:space="0" w:color="auto"/>
                                    <w:left w:val="none" w:sz="0" w:space="0" w:color="auto"/>
                                    <w:bottom w:val="none" w:sz="0" w:space="0" w:color="auto"/>
                                    <w:right w:val="none" w:sz="0" w:space="0" w:color="auto"/>
                                  </w:divBdr>
                                  <w:divsChild>
                                    <w:div w:id="2118985407">
                                      <w:marLeft w:val="0"/>
                                      <w:marRight w:val="0"/>
                                      <w:marTop w:val="0"/>
                                      <w:marBottom w:val="0"/>
                                      <w:divBdr>
                                        <w:top w:val="none" w:sz="0" w:space="0" w:color="auto"/>
                                        <w:left w:val="none" w:sz="0" w:space="0" w:color="auto"/>
                                        <w:bottom w:val="none" w:sz="0" w:space="0" w:color="auto"/>
                                        <w:right w:val="none" w:sz="0" w:space="0" w:color="auto"/>
                                      </w:divBdr>
                                      <w:divsChild>
                                        <w:div w:id="1661619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21921133">
      <w:bodyDiv w:val="1"/>
      <w:marLeft w:val="0"/>
      <w:marRight w:val="0"/>
      <w:marTop w:val="0"/>
      <w:marBottom w:val="0"/>
      <w:divBdr>
        <w:top w:val="none" w:sz="0" w:space="0" w:color="auto"/>
        <w:left w:val="none" w:sz="0" w:space="0" w:color="auto"/>
        <w:bottom w:val="none" w:sz="0" w:space="0" w:color="auto"/>
        <w:right w:val="none" w:sz="0" w:space="0" w:color="auto"/>
      </w:divBdr>
      <w:divsChild>
        <w:div w:id="442727441">
          <w:marLeft w:val="0"/>
          <w:marRight w:val="0"/>
          <w:marTop w:val="0"/>
          <w:marBottom w:val="0"/>
          <w:divBdr>
            <w:top w:val="none" w:sz="0" w:space="0" w:color="auto"/>
            <w:left w:val="none" w:sz="0" w:space="0" w:color="auto"/>
            <w:bottom w:val="none" w:sz="0" w:space="0" w:color="auto"/>
            <w:right w:val="none" w:sz="0" w:space="0" w:color="auto"/>
          </w:divBdr>
          <w:divsChild>
            <w:div w:id="1194995204">
              <w:marLeft w:val="210"/>
              <w:marRight w:val="0"/>
              <w:marTop w:val="120"/>
              <w:marBottom w:val="0"/>
              <w:divBdr>
                <w:top w:val="none" w:sz="0" w:space="0" w:color="auto"/>
                <w:left w:val="none" w:sz="0" w:space="0" w:color="auto"/>
                <w:bottom w:val="none" w:sz="0" w:space="0" w:color="auto"/>
                <w:right w:val="none" w:sz="0" w:space="0" w:color="auto"/>
              </w:divBdr>
              <w:divsChild>
                <w:div w:id="1578129456">
                  <w:marLeft w:val="0"/>
                  <w:marRight w:val="0"/>
                  <w:marTop w:val="0"/>
                  <w:marBottom w:val="0"/>
                  <w:divBdr>
                    <w:top w:val="none" w:sz="0" w:space="0" w:color="auto"/>
                    <w:left w:val="none" w:sz="0" w:space="0" w:color="auto"/>
                    <w:bottom w:val="none" w:sz="0" w:space="0" w:color="auto"/>
                    <w:right w:val="none" w:sz="0" w:space="0" w:color="auto"/>
                  </w:divBdr>
                  <w:divsChild>
                    <w:div w:id="1211459387">
                      <w:marLeft w:val="45"/>
                      <w:marRight w:val="0"/>
                      <w:marTop w:val="0"/>
                      <w:marBottom w:val="15"/>
                      <w:divBdr>
                        <w:top w:val="none" w:sz="0" w:space="0" w:color="auto"/>
                        <w:left w:val="none" w:sz="0" w:space="0" w:color="auto"/>
                        <w:bottom w:val="none" w:sz="0" w:space="0" w:color="auto"/>
                        <w:right w:val="none" w:sz="0" w:space="0" w:color="auto"/>
                      </w:divBdr>
                    </w:div>
                  </w:divsChild>
                </w:div>
              </w:divsChild>
            </w:div>
            <w:div w:id="1278368648">
              <w:marLeft w:val="0"/>
              <w:marRight w:val="0"/>
              <w:marTop w:val="0"/>
              <w:marBottom w:val="0"/>
              <w:divBdr>
                <w:top w:val="none" w:sz="0" w:space="0" w:color="auto"/>
                <w:left w:val="none" w:sz="0" w:space="0" w:color="auto"/>
                <w:bottom w:val="none" w:sz="0" w:space="0" w:color="auto"/>
                <w:right w:val="none" w:sz="0" w:space="0" w:color="auto"/>
              </w:divBdr>
              <w:divsChild>
                <w:div w:id="501042857">
                  <w:marLeft w:val="75"/>
                  <w:marRight w:val="0"/>
                  <w:marTop w:val="0"/>
                  <w:marBottom w:val="0"/>
                  <w:divBdr>
                    <w:top w:val="none" w:sz="0" w:space="0" w:color="auto"/>
                    <w:left w:val="none" w:sz="0" w:space="0" w:color="auto"/>
                    <w:bottom w:val="none" w:sz="0" w:space="0" w:color="auto"/>
                    <w:right w:val="none" w:sz="0" w:space="0" w:color="auto"/>
                  </w:divBdr>
                  <w:divsChild>
                    <w:div w:id="1006832525">
                      <w:marLeft w:val="0"/>
                      <w:marRight w:val="0"/>
                      <w:marTop w:val="0"/>
                      <w:marBottom w:val="0"/>
                      <w:divBdr>
                        <w:top w:val="none" w:sz="0" w:space="0" w:color="auto"/>
                        <w:left w:val="none" w:sz="0" w:space="0" w:color="auto"/>
                        <w:bottom w:val="none" w:sz="0" w:space="0" w:color="auto"/>
                        <w:right w:val="none" w:sz="0" w:space="0" w:color="auto"/>
                      </w:divBdr>
                      <w:divsChild>
                        <w:div w:id="1487628086">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3939476">
          <w:marLeft w:val="0"/>
          <w:marRight w:val="0"/>
          <w:marTop w:val="0"/>
          <w:marBottom w:val="0"/>
          <w:divBdr>
            <w:top w:val="none" w:sz="0" w:space="0" w:color="auto"/>
            <w:left w:val="none" w:sz="0" w:space="0" w:color="auto"/>
            <w:bottom w:val="none" w:sz="0" w:space="0" w:color="auto"/>
            <w:right w:val="none" w:sz="0" w:space="0" w:color="auto"/>
          </w:divBdr>
          <w:divsChild>
            <w:div w:id="217061429">
              <w:marLeft w:val="0"/>
              <w:marRight w:val="0"/>
              <w:marTop w:val="0"/>
              <w:marBottom w:val="0"/>
              <w:divBdr>
                <w:top w:val="none" w:sz="0" w:space="0" w:color="auto"/>
                <w:left w:val="none" w:sz="0" w:space="0" w:color="auto"/>
                <w:bottom w:val="none" w:sz="0" w:space="0" w:color="auto"/>
                <w:right w:val="none" w:sz="0" w:space="0" w:color="auto"/>
              </w:divBdr>
              <w:divsChild>
                <w:div w:id="482090153">
                  <w:marLeft w:val="0"/>
                  <w:marRight w:val="0"/>
                  <w:marTop w:val="0"/>
                  <w:marBottom w:val="0"/>
                  <w:divBdr>
                    <w:top w:val="none" w:sz="0" w:space="0" w:color="auto"/>
                    <w:left w:val="none" w:sz="0" w:space="0" w:color="auto"/>
                    <w:bottom w:val="none" w:sz="0" w:space="0" w:color="auto"/>
                    <w:right w:val="none" w:sz="0" w:space="0" w:color="auto"/>
                  </w:divBdr>
                  <w:divsChild>
                    <w:div w:id="1205020285">
                      <w:marLeft w:val="30"/>
                      <w:marRight w:val="30"/>
                      <w:marTop w:val="30"/>
                      <w:marBottom w:val="0"/>
                      <w:divBdr>
                        <w:top w:val="none" w:sz="0" w:space="0" w:color="auto"/>
                        <w:left w:val="none" w:sz="0" w:space="0" w:color="auto"/>
                        <w:bottom w:val="none" w:sz="0" w:space="0" w:color="auto"/>
                        <w:right w:val="none" w:sz="0" w:space="0" w:color="auto"/>
                      </w:divBdr>
                      <w:divsChild>
                        <w:div w:id="334964117">
                          <w:marLeft w:val="210"/>
                          <w:marRight w:val="210"/>
                          <w:marTop w:val="0"/>
                          <w:marBottom w:val="30"/>
                          <w:divBdr>
                            <w:top w:val="none" w:sz="0" w:space="0" w:color="auto"/>
                            <w:left w:val="none" w:sz="0" w:space="0" w:color="auto"/>
                            <w:bottom w:val="none" w:sz="0" w:space="0" w:color="auto"/>
                            <w:right w:val="none" w:sz="0" w:space="0" w:color="auto"/>
                          </w:divBdr>
                          <w:divsChild>
                            <w:div w:id="214783519">
                              <w:marLeft w:val="0"/>
                              <w:marRight w:val="30"/>
                              <w:marTop w:val="0"/>
                              <w:marBottom w:val="0"/>
                              <w:divBdr>
                                <w:top w:val="none" w:sz="0" w:space="0" w:color="auto"/>
                                <w:left w:val="none" w:sz="0" w:space="0" w:color="auto"/>
                                <w:bottom w:val="none" w:sz="0" w:space="0" w:color="auto"/>
                                <w:right w:val="none" w:sz="0" w:space="0" w:color="auto"/>
                              </w:divBdr>
                              <w:divsChild>
                                <w:div w:id="1374504995">
                                  <w:marLeft w:val="0"/>
                                  <w:marRight w:val="0"/>
                                  <w:marTop w:val="0"/>
                                  <w:marBottom w:val="0"/>
                                  <w:divBdr>
                                    <w:top w:val="none" w:sz="0" w:space="0" w:color="auto"/>
                                    <w:left w:val="none" w:sz="0" w:space="0" w:color="auto"/>
                                    <w:bottom w:val="none" w:sz="0" w:space="0" w:color="auto"/>
                                    <w:right w:val="none" w:sz="0" w:space="0" w:color="auto"/>
                                  </w:divBdr>
                                  <w:divsChild>
                                    <w:div w:id="93139139">
                                      <w:marLeft w:val="0"/>
                                      <w:marRight w:val="0"/>
                                      <w:marTop w:val="0"/>
                                      <w:marBottom w:val="0"/>
                                      <w:divBdr>
                                        <w:top w:val="none" w:sz="0" w:space="0" w:color="auto"/>
                                        <w:left w:val="none" w:sz="0" w:space="0" w:color="auto"/>
                                        <w:bottom w:val="none" w:sz="0" w:space="0" w:color="auto"/>
                                        <w:right w:val="none" w:sz="0" w:space="0" w:color="auto"/>
                                      </w:divBdr>
                                      <w:divsChild>
                                        <w:div w:id="1088963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51216076">
      <w:bodyDiv w:val="1"/>
      <w:marLeft w:val="0"/>
      <w:marRight w:val="0"/>
      <w:marTop w:val="0"/>
      <w:marBottom w:val="0"/>
      <w:divBdr>
        <w:top w:val="none" w:sz="0" w:space="0" w:color="auto"/>
        <w:left w:val="none" w:sz="0" w:space="0" w:color="auto"/>
        <w:bottom w:val="none" w:sz="0" w:space="0" w:color="auto"/>
        <w:right w:val="none" w:sz="0" w:space="0" w:color="auto"/>
      </w:divBdr>
      <w:divsChild>
        <w:div w:id="631667384">
          <w:marLeft w:val="0"/>
          <w:marRight w:val="0"/>
          <w:marTop w:val="0"/>
          <w:marBottom w:val="0"/>
          <w:divBdr>
            <w:top w:val="none" w:sz="0" w:space="0" w:color="auto"/>
            <w:left w:val="none" w:sz="0" w:space="0" w:color="auto"/>
            <w:bottom w:val="none" w:sz="0" w:space="0" w:color="auto"/>
            <w:right w:val="none" w:sz="0" w:space="0" w:color="auto"/>
          </w:divBdr>
          <w:divsChild>
            <w:div w:id="1657764003">
              <w:marLeft w:val="210"/>
              <w:marRight w:val="0"/>
              <w:marTop w:val="120"/>
              <w:marBottom w:val="0"/>
              <w:divBdr>
                <w:top w:val="none" w:sz="0" w:space="0" w:color="auto"/>
                <w:left w:val="none" w:sz="0" w:space="0" w:color="auto"/>
                <w:bottom w:val="none" w:sz="0" w:space="0" w:color="auto"/>
                <w:right w:val="none" w:sz="0" w:space="0" w:color="auto"/>
              </w:divBdr>
              <w:divsChild>
                <w:div w:id="1900241502">
                  <w:marLeft w:val="0"/>
                  <w:marRight w:val="0"/>
                  <w:marTop w:val="0"/>
                  <w:marBottom w:val="0"/>
                  <w:divBdr>
                    <w:top w:val="none" w:sz="0" w:space="0" w:color="auto"/>
                    <w:left w:val="none" w:sz="0" w:space="0" w:color="auto"/>
                    <w:bottom w:val="none" w:sz="0" w:space="0" w:color="auto"/>
                    <w:right w:val="none" w:sz="0" w:space="0" w:color="auto"/>
                  </w:divBdr>
                  <w:divsChild>
                    <w:div w:id="1175730353">
                      <w:marLeft w:val="45"/>
                      <w:marRight w:val="0"/>
                      <w:marTop w:val="0"/>
                      <w:marBottom w:val="15"/>
                      <w:divBdr>
                        <w:top w:val="none" w:sz="0" w:space="0" w:color="auto"/>
                        <w:left w:val="none" w:sz="0" w:space="0" w:color="auto"/>
                        <w:bottom w:val="none" w:sz="0" w:space="0" w:color="auto"/>
                        <w:right w:val="none" w:sz="0" w:space="0" w:color="auto"/>
                      </w:divBdr>
                    </w:div>
                  </w:divsChild>
                </w:div>
              </w:divsChild>
            </w:div>
          </w:divsChild>
        </w:div>
        <w:div w:id="1778987916">
          <w:marLeft w:val="0"/>
          <w:marRight w:val="0"/>
          <w:marTop w:val="0"/>
          <w:marBottom w:val="0"/>
          <w:divBdr>
            <w:top w:val="none" w:sz="0" w:space="0" w:color="auto"/>
            <w:left w:val="none" w:sz="0" w:space="0" w:color="auto"/>
            <w:bottom w:val="none" w:sz="0" w:space="0" w:color="auto"/>
            <w:right w:val="none" w:sz="0" w:space="0" w:color="auto"/>
          </w:divBdr>
          <w:divsChild>
            <w:div w:id="1361008142">
              <w:marLeft w:val="0"/>
              <w:marRight w:val="0"/>
              <w:marTop w:val="0"/>
              <w:marBottom w:val="0"/>
              <w:divBdr>
                <w:top w:val="none" w:sz="0" w:space="0" w:color="auto"/>
                <w:left w:val="none" w:sz="0" w:space="0" w:color="auto"/>
                <w:bottom w:val="none" w:sz="0" w:space="0" w:color="auto"/>
                <w:right w:val="none" w:sz="0" w:space="0" w:color="auto"/>
              </w:divBdr>
              <w:divsChild>
                <w:div w:id="609779303">
                  <w:marLeft w:val="0"/>
                  <w:marRight w:val="0"/>
                  <w:marTop w:val="0"/>
                  <w:marBottom w:val="0"/>
                  <w:divBdr>
                    <w:top w:val="none" w:sz="0" w:space="0" w:color="auto"/>
                    <w:left w:val="none" w:sz="0" w:space="0" w:color="auto"/>
                    <w:bottom w:val="none" w:sz="0" w:space="0" w:color="auto"/>
                    <w:right w:val="none" w:sz="0" w:space="0" w:color="auto"/>
                  </w:divBdr>
                  <w:divsChild>
                    <w:div w:id="1283070091">
                      <w:marLeft w:val="30"/>
                      <w:marRight w:val="30"/>
                      <w:marTop w:val="30"/>
                      <w:marBottom w:val="0"/>
                      <w:divBdr>
                        <w:top w:val="none" w:sz="0" w:space="0" w:color="auto"/>
                        <w:left w:val="none" w:sz="0" w:space="0" w:color="auto"/>
                        <w:bottom w:val="none" w:sz="0" w:space="0" w:color="auto"/>
                        <w:right w:val="none" w:sz="0" w:space="0" w:color="auto"/>
                      </w:divBdr>
                      <w:divsChild>
                        <w:div w:id="1344432504">
                          <w:marLeft w:val="210"/>
                          <w:marRight w:val="210"/>
                          <w:marTop w:val="0"/>
                          <w:marBottom w:val="30"/>
                          <w:divBdr>
                            <w:top w:val="none" w:sz="0" w:space="0" w:color="auto"/>
                            <w:left w:val="none" w:sz="0" w:space="0" w:color="auto"/>
                            <w:bottom w:val="none" w:sz="0" w:space="0" w:color="auto"/>
                            <w:right w:val="none" w:sz="0" w:space="0" w:color="auto"/>
                          </w:divBdr>
                          <w:divsChild>
                            <w:div w:id="458643474">
                              <w:marLeft w:val="0"/>
                              <w:marRight w:val="30"/>
                              <w:marTop w:val="0"/>
                              <w:marBottom w:val="0"/>
                              <w:divBdr>
                                <w:top w:val="none" w:sz="0" w:space="0" w:color="auto"/>
                                <w:left w:val="none" w:sz="0" w:space="0" w:color="auto"/>
                                <w:bottom w:val="none" w:sz="0" w:space="0" w:color="auto"/>
                                <w:right w:val="none" w:sz="0" w:space="0" w:color="auto"/>
                              </w:divBdr>
                              <w:divsChild>
                                <w:div w:id="46880408">
                                  <w:marLeft w:val="0"/>
                                  <w:marRight w:val="0"/>
                                  <w:marTop w:val="0"/>
                                  <w:marBottom w:val="0"/>
                                  <w:divBdr>
                                    <w:top w:val="none" w:sz="0" w:space="0" w:color="auto"/>
                                    <w:left w:val="none" w:sz="0" w:space="0" w:color="auto"/>
                                    <w:bottom w:val="none" w:sz="0" w:space="0" w:color="auto"/>
                                    <w:right w:val="none" w:sz="0" w:space="0" w:color="auto"/>
                                  </w:divBdr>
                                  <w:divsChild>
                                    <w:div w:id="754060609">
                                      <w:marLeft w:val="0"/>
                                      <w:marRight w:val="0"/>
                                      <w:marTop w:val="0"/>
                                      <w:marBottom w:val="0"/>
                                      <w:divBdr>
                                        <w:top w:val="none" w:sz="0" w:space="0" w:color="auto"/>
                                        <w:left w:val="none" w:sz="0" w:space="0" w:color="auto"/>
                                        <w:bottom w:val="none" w:sz="0" w:space="0" w:color="auto"/>
                                        <w:right w:val="none" w:sz="0" w:space="0" w:color="auto"/>
                                      </w:divBdr>
                                      <w:divsChild>
                                        <w:div w:id="349185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58885665">
      <w:bodyDiv w:val="1"/>
      <w:marLeft w:val="0"/>
      <w:marRight w:val="0"/>
      <w:marTop w:val="0"/>
      <w:marBottom w:val="0"/>
      <w:divBdr>
        <w:top w:val="none" w:sz="0" w:space="0" w:color="auto"/>
        <w:left w:val="none" w:sz="0" w:space="0" w:color="auto"/>
        <w:bottom w:val="none" w:sz="0" w:space="0" w:color="auto"/>
        <w:right w:val="none" w:sz="0" w:space="0" w:color="auto"/>
      </w:divBdr>
    </w:div>
    <w:div w:id="466825019">
      <w:bodyDiv w:val="1"/>
      <w:marLeft w:val="0"/>
      <w:marRight w:val="0"/>
      <w:marTop w:val="0"/>
      <w:marBottom w:val="0"/>
      <w:divBdr>
        <w:top w:val="none" w:sz="0" w:space="0" w:color="auto"/>
        <w:left w:val="none" w:sz="0" w:space="0" w:color="auto"/>
        <w:bottom w:val="none" w:sz="0" w:space="0" w:color="auto"/>
        <w:right w:val="none" w:sz="0" w:space="0" w:color="auto"/>
      </w:divBdr>
    </w:div>
    <w:div w:id="475221647">
      <w:bodyDiv w:val="1"/>
      <w:marLeft w:val="0"/>
      <w:marRight w:val="0"/>
      <w:marTop w:val="0"/>
      <w:marBottom w:val="0"/>
      <w:divBdr>
        <w:top w:val="none" w:sz="0" w:space="0" w:color="auto"/>
        <w:left w:val="none" w:sz="0" w:space="0" w:color="auto"/>
        <w:bottom w:val="none" w:sz="0" w:space="0" w:color="auto"/>
        <w:right w:val="none" w:sz="0" w:space="0" w:color="auto"/>
      </w:divBdr>
    </w:div>
    <w:div w:id="524289852">
      <w:bodyDiv w:val="1"/>
      <w:marLeft w:val="0"/>
      <w:marRight w:val="0"/>
      <w:marTop w:val="0"/>
      <w:marBottom w:val="0"/>
      <w:divBdr>
        <w:top w:val="none" w:sz="0" w:space="0" w:color="auto"/>
        <w:left w:val="none" w:sz="0" w:space="0" w:color="auto"/>
        <w:bottom w:val="none" w:sz="0" w:space="0" w:color="auto"/>
        <w:right w:val="none" w:sz="0" w:space="0" w:color="auto"/>
      </w:divBdr>
    </w:div>
    <w:div w:id="533929825">
      <w:bodyDiv w:val="1"/>
      <w:marLeft w:val="0"/>
      <w:marRight w:val="0"/>
      <w:marTop w:val="0"/>
      <w:marBottom w:val="0"/>
      <w:divBdr>
        <w:top w:val="none" w:sz="0" w:space="0" w:color="auto"/>
        <w:left w:val="none" w:sz="0" w:space="0" w:color="auto"/>
        <w:bottom w:val="none" w:sz="0" w:space="0" w:color="auto"/>
        <w:right w:val="none" w:sz="0" w:space="0" w:color="auto"/>
      </w:divBdr>
    </w:div>
    <w:div w:id="554703868">
      <w:bodyDiv w:val="1"/>
      <w:marLeft w:val="0"/>
      <w:marRight w:val="0"/>
      <w:marTop w:val="0"/>
      <w:marBottom w:val="0"/>
      <w:divBdr>
        <w:top w:val="none" w:sz="0" w:space="0" w:color="auto"/>
        <w:left w:val="none" w:sz="0" w:space="0" w:color="auto"/>
        <w:bottom w:val="none" w:sz="0" w:space="0" w:color="auto"/>
        <w:right w:val="none" w:sz="0" w:space="0" w:color="auto"/>
      </w:divBdr>
    </w:div>
    <w:div w:id="566649935">
      <w:bodyDiv w:val="1"/>
      <w:marLeft w:val="0"/>
      <w:marRight w:val="0"/>
      <w:marTop w:val="0"/>
      <w:marBottom w:val="0"/>
      <w:divBdr>
        <w:top w:val="none" w:sz="0" w:space="0" w:color="auto"/>
        <w:left w:val="none" w:sz="0" w:space="0" w:color="auto"/>
        <w:bottom w:val="none" w:sz="0" w:space="0" w:color="auto"/>
        <w:right w:val="none" w:sz="0" w:space="0" w:color="auto"/>
      </w:divBdr>
    </w:div>
    <w:div w:id="566764047">
      <w:bodyDiv w:val="1"/>
      <w:marLeft w:val="0"/>
      <w:marRight w:val="0"/>
      <w:marTop w:val="0"/>
      <w:marBottom w:val="0"/>
      <w:divBdr>
        <w:top w:val="none" w:sz="0" w:space="0" w:color="auto"/>
        <w:left w:val="none" w:sz="0" w:space="0" w:color="auto"/>
        <w:bottom w:val="none" w:sz="0" w:space="0" w:color="auto"/>
        <w:right w:val="none" w:sz="0" w:space="0" w:color="auto"/>
      </w:divBdr>
    </w:div>
    <w:div w:id="591007353">
      <w:bodyDiv w:val="1"/>
      <w:marLeft w:val="0"/>
      <w:marRight w:val="0"/>
      <w:marTop w:val="0"/>
      <w:marBottom w:val="0"/>
      <w:divBdr>
        <w:top w:val="none" w:sz="0" w:space="0" w:color="auto"/>
        <w:left w:val="none" w:sz="0" w:space="0" w:color="auto"/>
        <w:bottom w:val="none" w:sz="0" w:space="0" w:color="auto"/>
        <w:right w:val="none" w:sz="0" w:space="0" w:color="auto"/>
      </w:divBdr>
      <w:divsChild>
        <w:div w:id="1058472846">
          <w:marLeft w:val="0"/>
          <w:marRight w:val="0"/>
          <w:marTop w:val="0"/>
          <w:marBottom w:val="0"/>
          <w:divBdr>
            <w:top w:val="none" w:sz="0" w:space="0" w:color="auto"/>
            <w:left w:val="none" w:sz="0" w:space="0" w:color="auto"/>
            <w:bottom w:val="none" w:sz="0" w:space="0" w:color="auto"/>
            <w:right w:val="none" w:sz="0" w:space="0" w:color="auto"/>
          </w:divBdr>
          <w:divsChild>
            <w:div w:id="1727988681">
              <w:marLeft w:val="210"/>
              <w:marRight w:val="0"/>
              <w:marTop w:val="120"/>
              <w:marBottom w:val="0"/>
              <w:divBdr>
                <w:top w:val="none" w:sz="0" w:space="0" w:color="auto"/>
                <w:left w:val="none" w:sz="0" w:space="0" w:color="auto"/>
                <w:bottom w:val="none" w:sz="0" w:space="0" w:color="auto"/>
                <w:right w:val="none" w:sz="0" w:space="0" w:color="auto"/>
              </w:divBdr>
              <w:divsChild>
                <w:div w:id="644547420">
                  <w:marLeft w:val="0"/>
                  <w:marRight w:val="0"/>
                  <w:marTop w:val="0"/>
                  <w:marBottom w:val="0"/>
                  <w:divBdr>
                    <w:top w:val="none" w:sz="0" w:space="0" w:color="auto"/>
                    <w:left w:val="none" w:sz="0" w:space="0" w:color="auto"/>
                    <w:bottom w:val="none" w:sz="0" w:space="0" w:color="auto"/>
                    <w:right w:val="none" w:sz="0" w:space="0" w:color="auto"/>
                  </w:divBdr>
                  <w:divsChild>
                    <w:div w:id="1359742730">
                      <w:marLeft w:val="45"/>
                      <w:marRight w:val="0"/>
                      <w:marTop w:val="0"/>
                      <w:marBottom w:val="15"/>
                      <w:divBdr>
                        <w:top w:val="none" w:sz="0" w:space="0" w:color="auto"/>
                        <w:left w:val="none" w:sz="0" w:space="0" w:color="auto"/>
                        <w:bottom w:val="none" w:sz="0" w:space="0" w:color="auto"/>
                        <w:right w:val="none" w:sz="0" w:space="0" w:color="auto"/>
                      </w:divBdr>
                    </w:div>
                  </w:divsChild>
                </w:div>
              </w:divsChild>
            </w:div>
          </w:divsChild>
        </w:div>
        <w:div w:id="2046247217">
          <w:marLeft w:val="0"/>
          <w:marRight w:val="0"/>
          <w:marTop w:val="0"/>
          <w:marBottom w:val="0"/>
          <w:divBdr>
            <w:top w:val="none" w:sz="0" w:space="0" w:color="auto"/>
            <w:left w:val="none" w:sz="0" w:space="0" w:color="auto"/>
            <w:bottom w:val="none" w:sz="0" w:space="0" w:color="auto"/>
            <w:right w:val="none" w:sz="0" w:space="0" w:color="auto"/>
          </w:divBdr>
          <w:divsChild>
            <w:div w:id="1294603008">
              <w:marLeft w:val="0"/>
              <w:marRight w:val="0"/>
              <w:marTop w:val="0"/>
              <w:marBottom w:val="0"/>
              <w:divBdr>
                <w:top w:val="none" w:sz="0" w:space="0" w:color="auto"/>
                <w:left w:val="none" w:sz="0" w:space="0" w:color="auto"/>
                <w:bottom w:val="none" w:sz="0" w:space="0" w:color="auto"/>
                <w:right w:val="none" w:sz="0" w:space="0" w:color="auto"/>
              </w:divBdr>
              <w:divsChild>
                <w:div w:id="796721160">
                  <w:marLeft w:val="0"/>
                  <w:marRight w:val="0"/>
                  <w:marTop w:val="0"/>
                  <w:marBottom w:val="0"/>
                  <w:divBdr>
                    <w:top w:val="none" w:sz="0" w:space="0" w:color="auto"/>
                    <w:left w:val="none" w:sz="0" w:space="0" w:color="auto"/>
                    <w:bottom w:val="none" w:sz="0" w:space="0" w:color="auto"/>
                    <w:right w:val="none" w:sz="0" w:space="0" w:color="auto"/>
                  </w:divBdr>
                  <w:divsChild>
                    <w:div w:id="1950969221">
                      <w:marLeft w:val="30"/>
                      <w:marRight w:val="30"/>
                      <w:marTop w:val="30"/>
                      <w:marBottom w:val="0"/>
                      <w:divBdr>
                        <w:top w:val="none" w:sz="0" w:space="0" w:color="auto"/>
                        <w:left w:val="none" w:sz="0" w:space="0" w:color="auto"/>
                        <w:bottom w:val="none" w:sz="0" w:space="0" w:color="auto"/>
                        <w:right w:val="none" w:sz="0" w:space="0" w:color="auto"/>
                      </w:divBdr>
                      <w:divsChild>
                        <w:div w:id="1671562493">
                          <w:marLeft w:val="210"/>
                          <w:marRight w:val="210"/>
                          <w:marTop w:val="0"/>
                          <w:marBottom w:val="30"/>
                          <w:divBdr>
                            <w:top w:val="none" w:sz="0" w:space="0" w:color="auto"/>
                            <w:left w:val="none" w:sz="0" w:space="0" w:color="auto"/>
                            <w:bottom w:val="none" w:sz="0" w:space="0" w:color="auto"/>
                            <w:right w:val="none" w:sz="0" w:space="0" w:color="auto"/>
                          </w:divBdr>
                          <w:divsChild>
                            <w:div w:id="564725089">
                              <w:marLeft w:val="0"/>
                              <w:marRight w:val="30"/>
                              <w:marTop w:val="0"/>
                              <w:marBottom w:val="0"/>
                              <w:divBdr>
                                <w:top w:val="none" w:sz="0" w:space="0" w:color="auto"/>
                                <w:left w:val="none" w:sz="0" w:space="0" w:color="auto"/>
                                <w:bottom w:val="none" w:sz="0" w:space="0" w:color="auto"/>
                                <w:right w:val="none" w:sz="0" w:space="0" w:color="auto"/>
                              </w:divBdr>
                              <w:divsChild>
                                <w:div w:id="1814180081">
                                  <w:marLeft w:val="0"/>
                                  <w:marRight w:val="0"/>
                                  <w:marTop w:val="0"/>
                                  <w:marBottom w:val="0"/>
                                  <w:divBdr>
                                    <w:top w:val="none" w:sz="0" w:space="0" w:color="auto"/>
                                    <w:left w:val="none" w:sz="0" w:space="0" w:color="auto"/>
                                    <w:bottom w:val="none" w:sz="0" w:space="0" w:color="auto"/>
                                    <w:right w:val="none" w:sz="0" w:space="0" w:color="auto"/>
                                  </w:divBdr>
                                  <w:divsChild>
                                    <w:div w:id="1076783961">
                                      <w:marLeft w:val="0"/>
                                      <w:marRight w:val="0"/>
                                      <w:marTop w:val="0"/>
                                      <w:marBottom w:val="0"/>
                                      <w:divBdr>
                                        <w:top w:val="none" w:sz="0" w:space="0" w:color="auto"/>
                                        <w:left w:val="none" w:sz="0" w:space="0" w:color="auto"/>
                                        <w:bottom w:val="none" w:sz="0" w:space="0" w:color="auto"/>
                                        <w:right w:val="none" w:sz="0" w:space="0" w:color="auto"/>
                                      </w:divBdr>
                                      <w:divsChild>
                                        <w:div w:id="1482651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22421133">
      <w:bodyDiv w:val="1"/>
      <w:marLeft w:val="0"/>
      <w:marRight w:val="0"/>
      <w:marTop w:val="0"/>
      <w:marBottom w:val="0"/>
      <w:divBdr>
        <w:top w:val="none" w:sz="0" w:space="0" w:color="auto"/>
        <w:left w:val="none" w:sz="0" w:space="0" w:color="auto"/>
        <w:bottom w:val="none" w:sz="0" w:space="0" w:color="auto"/>
        <w:right w:val="none" w:sz="0" w:space="0" w:color="auto"/>
      </w:divBdr>
    </w:div>
    <w:div w:id="702635078">
      <w:bodyDiv w:val="1"/>
      <w:marLeft w:val="0"/>
      <w:marRight w:val="0"/>
      <w:marTop w:val="0"/>
      <w:marBottom w:val="0"/>
      <w:divBdr>
        <w:top w:val="none" w:sz="0" w:space="0" w:color="auto"/>
        <w:left w:val="none" w:sz="0" w:space="0" w:color="auto"/>
        <w:bottom w:val="none" w:sz="0" w:space="0" w:color="auto"/>
        <w:right w:val="none" w:sz="0" w:space="0" w:color="auto"/>
      </w:divBdr>
    </w:div>
    <w:div w:id="939337563">
      <w:bodyDiv w:val="1"/>
      <w:marLeft w:val="0"/>
      <w:marRight w:val="0"/>
      <w:marTop w:val="0"/>
      <w:marBottom w:val="0"/>
      <w:divBdr>
        <w:top w:val="none" w:sz="0" w:space="0" w:color="auto"/>
        <w:left w:val="none" w:sz="0" w:space="0" w:color="auto"/>
        <w:bottom w:val="none" w:sz="0" w:space="0" w:color="auto"/>
        <w:right w:val="none" w:sz="0" w:space="0" w:color="auto"/>
      </w:divBdr>
    </w:div>
    <w:div w:id="940575014">
      <w:bodyDiv w:val="1"/>
      <w:marLeft w:val="0"/>
      <w:marRight w:val="0"/>
      <w:marTop w:val="0"/>
      <w:marBottom w:val="0"/>
      <w:divBdr>
        <w:top w:val="none" w:sz="0" w:space="0" w:color="auto"/>
        <w:left w:val="none" w:sz="0" w:space="0" w:color="auto"/>
        <w:bottom w:val="none" w:sz="0" w:space="0" w:color="auto"/>
        <w:right w:val="none" w:sz="0" w:space="0" w:color="auto"/>
      </w:divBdr>
    </w:div>
    <w:div w:id="963467652">
      <w:bodyDiv w:val="1"/>
      <w:marLeft w:val="0"/>
      <w:marRight w:val="0"/>
      <w:marTop w:val="0"/>
      <w:marBottom w:val="0"/>
      <w:divBdr>
        <w:top w:val="none" w:sz="0" w:space="0" w:color="auto"/>
        <w:left w:val="none" w:sz="0" w:space="0" w:color="auto"/>
        <w:bottom w:val="none" w:sz="0" w:space="0" w:color="auto"/>
        <w:right w:val="none" w:sz="0" w:space="0" w:color="auto"/>
      </w:divBdr>
      <w:divsChild>
        <w:div w:id="2049452514">
          <w:marLeft w:val="0"/>
          <w:marRight w:val="0"/>
          <w:marTop w:val="0"/>
          <w:marBottom w:val="0"/>
          <w:divBdr>
            <w:top w:val="none" w:sz="0" w:space="0" w:color="auto"/>
            <w:left w:val="none" w:sz="0" w:space="0" w:color="auto"/>
            <w:bottom w:val="none" w:sz="0" w:space="0" w:color="auto"/>
            <w:right w:val="none" w:sz="0" w:space="0" w:color="auto"/>
          </w:divBdr>
          <w:divsChild>
            <w:div w:id="955406899">
              <w:marLeft w:val="210"/>
              <w:marRight w:val="0"/>
              <w:marTop w:val="120"/>
              <w:marBottom w:val="0"/>
              <w:divBdr>
                <w:top w:val="none" w:sz="0" w:space="0" w:color="auto"/>
                <w:left w:val="none" w:sz="0" w:space="0" w:color="auto"/>
                <w:bottom w:val="none" w:sz="0" w:space="0" w:color="auto"/>
                <w:right w:val="none" w:sz="0" w:space="0" w:color="auto"/>
              </w:divBdr>
              <w:divsChild>
                <w:div w:id="1979803039">
                  <w:marLeft w:val="0"/>
                  <w:marRight w:val="0"/>
                  <w:marTop w:val="0"/>
                  <w:marBottom w:val="0"/>
                  <w:divBdr>
                    <w:top w:val="none" w:sz="0" w:space="0" w:color="auto"/>
                    <w:left w:val="none" w:sz="0" w:space="0" w:color="auto"/>
                    <w:bottom w:val="none" w:sz="0" w:space="0" w:color="auto"/>
                    <w:right w:val="none" w:sz="0" w:space="0" w:color="auto"/>
                  </w:divBdr>
                  <w:divsChild>
                    <w:div w:id="1626692347">
                      <w:marLeft w:val="45"/>
                      <w:marRight w:val="0"/>
                      <w:marTop w:val="0"/>
                      <w:marBottom w:val="15"/>
                      <w:divBdr>
                        <w:top w:val="none" w:sz="0" w:space="0" w:color="auto"/>
                        <w:left w:val="none" w:sz="0" w:space="0" w:color="auto"/>
                        <w:bottom w:val="none" w:sz="0" w:space="0" w:color="auto"/>
                        <w:right w:val="none" w:sz="0" w:space="0" w:color="auto"/>
                      </w:divBdr>
                    </w:div>
                  </w:divsChild>
                </w:div>
              </w:divsChild>
            </w:div>
          </w:divsChild>
        </w:div>
        <w:div w:id="160589442">
          <w:marLeft w:val="0"/>
          <w:marRight w:val="0"/>
          <w:marTop w:val="0"/>
          <w:marBottom w:val="0"/>
          <w:divBdr>
            <w:top w:val="none" w:sz="0" w:space="0" w:color="auto"/>
            <w:left w:val="none" w:sz="0" w:space="0" w:color="auto"/>
            <w:bottom w:val="none" w:sz="0" w:space="0" w:color="auto"/>
            <w:right w:val="none" w:sz="0" w:space="0" w:color="auto"/>
          </w:divBdr>
          <w:divsChild>
            <w:div w:id="1155993521">
              <w:marLeft w:val="0"/>
              <w:marRight w:val="0"/>
              <w:marTop w:val="0"/>
              <w:marBottom w:val="0"/>
              <w:divBdr>
                <w:top w:val="none" w:sz="0" w:space="0" w:color="auto"/>
                <w:left w:val="none" w:sz="0" w:space="0" w:color="auto"/>
                <w:bottom w:val="none" w:sz="0" w:space="0" w:color="auto"/>
                <w:right w:val="none" w:sz="0" w:space="0" w:color="auto"/>
              </w:divBdr>
              <w:divsChild>
                <w:div w:id="1372337478">
                  <w:marLeft w:val="0"/>
                  <w:marRight w:val="0"/>
                  <w:marTop w:val="0"/>
                  <w:marBottom w:val="0"/>
                  <w:divBdr>
                    <w:top w:val="none" w:sz="0" w:space="0" w:color="auto"/>
                    <w:left w:val="none" w:sz="0" w:space="0" w:color="auto"/>
                    <w:bottom w:val="none" w:sz="0" w:space="0" w:color="auto"/>
                    <w:right w:val="none" w:sz="0" w:space="0" w:color="auto"/>
                  </w:divBdr>
                  <w:divsChild>
                    <w:div w:id="660620915">
                      <w:marLeft w:val="30"/>
                      <w:marRight w:val="30"/>
                      <w:marTop w:val="30"/>
                      <w:marBottom w:val="0"/>
                      <w:divBdr>
                        <w:top w:val="none" w:sz="0" w:space="0" w:color="auto"/>
                        <w:left w:val="none" w:sz="0" w:space="0" w:color="auto"/>
                        <w:bottom w:val="none" w:sz="0" w:space="0" w:color="auto"/>
                        <w:right w:val="none" w:sz="0" w:space="0" w:color="auto"/>
                      </w:divBdr>
                      <w:divsChild>
                        <w:div w:id="1576161954">
                          <w:marLeft w:val="210"/>
                          <w:marRight w:val="210"/>
                          <w:marTop w:val="0"/>
                          <w:marBottom w:val="30"/>
                          <w:divBdr>
                            <w:top w:val="none" w:sz="0" w:space="0" w:color="auto"/>
                            <w:left w:val="none" w:sz="0" w:space="0" w:color="auto"/>
                            <w:bottom w:val="none" w:sz="0" w:space="0" w:color="auto"/>
                            <w:right w:val="none" w:sz="0" w:space="0" w:color="auto"/>
                          </w:divBdr>
                          <w:divsChild>
                            <w:div w:id="1187910046">
                              <w:marLeft w:val="0"/>
                              <w:marRight w:val="30"/>
                              <w:marTop w:val="0"/>
                              <w:marBottom w:val="0"/>
                              <w:divBdr>
                                <w:top w:val="none" w:sz="0" w:space="0" w:color="auto"/>
                                <w:left w:val="none" w:sz="0" w:space="0" w:color="auto"/>
                                <w:bottom w:val="none" w:sz="0" w:space="0" w:color="auto"/>
                                <w:right w:val="none" w:sz="0" w:space="0" w:color="auto"/>
                              </w:divBdr>
                              <w:divsChild>
                                <w:div w:id="208617772">
                                  <w:marLeft w:val="0"/>
                                  <w:marRight w:val="0"/>
                                  <w:marTop w:val="0"/>
                                  <w:marBottom w:val="0"/>
                                  <w:divBdr>
                                    <w:top w:val="none" w:sz="0" w:space="0" w:color="auto"/>
                                    <w:left w:val="none" w:sz="0" w:space="0" w:color="auto"/>
                                    <w:bottom w:val="none" w:sz="0" w:space="0" w:color="auto"/>
                                    <w:right w:val="none" w:sz="0" w:space="0" w:color="auto"/>
                                  </w:divBdr>
                                  <w:divsChild>
                                    <w:div w:id="1407848192">
                                      <w:marLeft w:val="0"/>
                                      <w:marRight w:val="0"/>
                                      <w:marTop w:val="0"/>
                                      <w:marBottom w:val="0"/>
                                      <w:divBdr>
                                        <w:top w:val="none" w:sz="0" w:space="0" w:color="auto"/>
                                        <w:left w:val="none" w:sz="0" w:space="0" w:color="auto"/>
                                        <w:bottom w:val="none" w:sz="0" w:space="0" w:color="auto"/>
                                        <w:right w:val="none" w:sz="0" w:space="0" w:color="auto"/>
                                      </w:divBdr>
                                      <w:divsChild>
                                        <w:div w:id="1273396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63927707">
      <w:bodyDiv w:val="1"/>
      <w:marLeft w:val="0"/>
      <w:marRight w:val="0"/>
      <w:marTop w:val="0"/>
      <w:marBottom w:val="0"/>
      <w:divBdr>
        <w:top w:val="none" w:sz="0" w:space="0" w:color="auto"/>
        <w:left w:val="none" w:sz="0" w:space="0" w:color="auto"/>
        <w:bottom w:val="none" w:sz="0" w:space="0" w:color="auto"/>
        <w:right w:val="none" w:sz="0" w:space="0" w:color="auto"/>
      </w:divBdr>
    </w:div>
    <w:div w:id="971713600">
      <w:bodyDiv w:val="1"/>
      <w:marLeft w:val="0"/>
      <w:marRight w:val="0"/>
      <w:marTop w:val="0"/>
      <w:marBottom w:val="0"/>
      <w:divBdr>
        <w:top w:val="none" w:sz="0" w:space="0" w:color="auto"/>
        <w:left w:val="none" w:sz="0" w:space="0" w:color="auto"/>
        <w:bottom w:val="none" w:sz="0" w:space="0" w:color="auto"/>
        <w:right w:val="none" w:sz="0" w:space="0" w:color="auto"/>
      </w:divBdr>
    </w:div>
    <w:div w:id="1207764590">
      <w:bodyDiv w:val="1"/>
      <w:marLeft w:val="0"/>
      <w:marRight w:val="0"/>
      <w:marTop w:val="0"/>
      <w:marBottom w:val="0"/>
      <w:divBdr>
        <w:top w:val="none" w:sz="0" w:space="0" w:color="auto"/>
        <w:left w:val="none" w:sz="0" w:space="0" w:color="auto"/>
        <w:bottom w:val="none" w:sz="0" w:space="0" w:color="auto"/>
        <w:right w:val="none" w:sz="0" w:space="0" w:color="auto"/>
      </w:divBdr>
    </w:div>
    <w:div w:id="1211840138">
      <w:bodyDiv w:val="1"/>
      <w:marLeft w:val="0"/>
      <w:marRight w:val="0"/>
      <w:marTop w:val="0"/>
      <w:marBottom w:val="0"/>
      <w:divBdr>
        <w:top w:val="none" w:sz="0" w:space="0" w:color="auto"/>
        <w:left w:val="none" w:sz="0" w:space="0" w:color="auto"/>
        <w:bottom w:val="none" w:sz="0" w:space="0" w:color="auto"/>
        <w:right w:val="none" w:sz="0" w:space="0" w:color="auto"/>
      </w:divBdr>
    </w:div>
    <w:div w:id="1529105382">
      <w:bodyDiv w:val="1"/>
      <w:marLeft w:val="0"/>
      <w:marRight w:val="0"/>
      <w:marTop w:val="0"/>
      <w:marBottom w:val="0"/>
      <w:divBdr>
        <w:top w:val="none" w:sz="0" w:space="0" w:color="auto"/>
        <w:left w:val="none" w:sz="0" w:space="0" w:color="auto"/>
        <w:bottom w:val="none" w:sz="0" w:space="0" w:color="auto"/>
        <w:right w:val="none" w:sz="0" w:space="0" w:color="auto"/>
      </w:divBdr>
      <w:divsChild>
        <w:div w:id="1652370162">
          <w:marLeft w:val="0"/>
          <w:marRight w:val="0"/>
          <w:marTop w:val="0"/>
          <w:marBottom w:val="0"/>
          <w:divBdr>
            <w:top w:val="none" w:sz="0" w:space="0" w:color="auto"/>
            <w:left w:val="none" w:sz="0" w:space="0" w:color="auto"/>
            <w:bottom w:val="none" w:sz="0" w:space="0" w:color="auto"/>
            <w:right w:val="none" w:sz="0" w:space="0" w:color="auto"/>
          </w:divBdr>
          <w:divsChild>
            <w:div w:id="341321349">
              <w:marLeft w:val="210"/>
              <w:marRight w:val="0"/>
              <w:marTop w:val="120"/>
              <w:marBottom w:val="0"/>
              <w:divBdr>
                <w:top w:val="none" w:sz="0" w:space="0" w:color="auto"/>
                <w:left w:val="none" w:sz="0" w:space="0" w:color="auto"/>
                <w:bottom w:val="none" w:sz="0" w:space="0" w:color="auto"/>
                <w:right w:val="none" w:sz="0" w:space="0" w:color="auto"/>
              </w:divBdr>
              <w:divsChild>
                <w:div w:id="387072959">
                  <w:marLeft w:val="0"/>
                  <w:marRight w:val="0"/>
                  <w:marTop w:val="0"/>
                  <w:marBottom w:val="0"/>
                  <w:divBdr>
                    <w:top w:val="none" w:sz="0" w:space="0" w:color="auto"/>
                    <w:left w:val="none" w:sz="0" w:space="0" w:color="auto"/>
                    <w:bottom w:val="none" w:sz="0" w:space="0" w:color="auto"/>
                    <w:right w:val="none" w:sz="0" w:space="0" w:color="auto"/>
                  </w:divBdr>
                  <w:divsChild>
                    <w:div w:id="566694487">
                      <w:marLeft w:val="45"/>
                      <w:marRight w:val="0"/>
                      <w:marTop w:val="0"/>
                      <w:marBottom w:val="15"/>
                      <w:divBdr>
                        <w:top w:val="none" w:sz="0" w:space="0" w:color="auto"/>
                        <w:left w:val="none" w:sz="0" w:space="0" w:color="auto"/>
                        <w:bottom w:val="none" w:sz="0" w:space="0" w:color="auto"/>
                        <w:right w:val="none" w:sz="0" w:space="0" w:color="auto"/>
                      </w:divBdr>
                    </w:div>
                  </w:divsChild>
                </w:div>
              </w:divsChild>
            </w:div>
          </w:divsChild>
        </w:div>
        <w:div w:id="1879390237">
          <w:marLeft w:val="0"/>
          <w:marRight w:val="0"/>
          <w:marTop w:val="0"/>
          <w:marBottom w:val="0"/>
          <w:divBdr>
            <w:top w:val="none" w:sz="0" w:space="0" w:color="auto"/>
            <w:left w:val="none" w:sz="0" w:space="0" w:color="auto"/>
            <w:bottom w:val="none" w:sz="0" w:space="0" w:color="auto"/>
            <w:right w:val="none" w:sz="0" w:space="0" w:color="auto"/>
          </w:divBdr>
          <w:divsChild>
            <w:div w:id="1252548661">
              <w:marLeft w:val="0"/>
              <w:marRight w:val="0"/>
              <w:marTop w:val="0"/>
              <w:marBottom w:val="0"/>
              <w:divBdr>
                <w:top w:val="none" w:sz="0" w:space="0" w:color="auto"/>
                <w:left w:val="none" w:sz="0" w:space="0" w:color="auto"/>
                <w:bottom w:val="none" w:sz="0" w:space="0" w:color="auto"/>
                <w:right w:val="none" w:sz="0" w:space="0" w:color="auto"/>
              </w:divBdr>
              <w:divsChild>
                <w:div w:id="1986202466">
                  <w:marLeft w:val="0"/>
                  <w:marRight w:val="0"/>
                  <w:marTop w:val="0"/>
                  <w:marBottom w:val="0"/>
                  <w:divBdr>
                    <w:top w:val="none" w:sz="0" w:space="0" w:color="auto"/>
                    <w:left w:val="none" w:sz="0" w:space="0" w:color="auto"/>
                    <w:bottom w:val="none" w:sz="0" w:space="0" w:color="auto"/>
                    <w:right w:val="none" w:sz="0" w:space="0" w:color="auto"/>
                  </w:divBdr>
                  <w:divsChild>
                    <w:div w:id="1890998311">
                      <w:marLeft w:val="30"/>
                      <w:marRight w:val="30"/>
                      <w:marTop w:val="30"/>
                      <w:marBottom w:val="0"/>
                      <w:divBdr>
                        <w:top w:val="none" w:sz="0" w:space="0" w:color="auto"/>
                        <w:left w:val="none" w:sz="0" w:space="0" w:color="auto"/>
                        <w:bottom w:val="none" w:sz="0" w:space="0" w:color="auto"/>
                        <w:right w:val="none" w:sz="0" w:space="0" w:color="auto"/>
                      </w:divBdr>
                      <w:divsChild>
                        <w:div w:id="133720534">
                          <w:marLeft w:val="210"/>
                          <w:marRight w:val="210"/>
                          <w:marTop w:val="0"/>
                          <w:marBottom w:val="30"/>
                          <w:divBdr>
                            <w:top w:val="none" w:sz="0" w:space="0" w:color="auto"/>
                            <w:left w:val="none" w:sz="0" w:space="0" w:color="auto"/>
                            <w:bottom w:val="none" w:sz="0" w:space="0" w:color="auto"/>
                            <w:right w:val="none" w:sz="0" w:space="0" w:color="auto"/>
                          </w:divBdr>
                          <w:divsChild>
                            <w:div w:id="561018058">
                              <w:marLeft w:val="0"/>
                              <w:marRight w:val="30"/>
                              <w:marTop w:val="0"/>
                              <w:marBottom w:val="0"/>
                              <w:divBdr>
                                <w:top w:val="none" w:sz="0" w:space="0" w:color="auto"/>
                                <w:left w:val="none" w:sz="0" w:space="0" w:color="auto"/>
                                <w:bottom w:val="none" w:sz="0" w:space="0" w:color="auto"/>
                                <w:right w:val="none" w:sz="0" w:space="0" w:color="auto"/>
                              </w:divBdr>
                              <w:divsChild>
                                <w:div w:id="1291478851">
                                  <w:marLeft w:val="0"/>
                                  <w:marRight w:val="0"/>
                                  <w:marTop w:val="0"/>
                                  <w:marBottom w:val="0"/>
                                  <w:divBdr>
                                    <w:top w:val="none" w:sz="0" w:space="0" w:color="auto"/>
                                    <w:left w:val="none" w:sz="0" w:space="0" w:color="auto"/>
                                    <w:bottom w:val="none" w:sz="0" w:space="0" w:color="auto"/>
                                    <w:right w:val="none" w:sz="0" w:space="0" w:color="auto"/>
                                  </w:divBdr>
                                  <w:divsChild>
                                    <w:div w:id="576867018">
                                      <w:marLeft w:val="0"/>
                                      <w:marRight w:val="0"/>
                                      <w:marTop w:val="0"/>
                                      <w:marBottom w:val="0"/>
                                      <w:divBdr>
                                        <w:top w:val="none" w:sz="0" w:space="0" w:color="auto"/>
                                        <w:left w:val="none" w:sz="0" w:space="0" w:color="auto"/>
                                        <w:bottom w:val="none" w:sz="0" w:space="0" w:color="auto"/>
                                        <w:right w:val="none" w:sz="0" w:space="0" w:color="auto"/>
                                      </w:divBdr>
                                      <w:divsChild>
                                        <w:div w:id="358699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31844065">
      <w:bodyDiv w:val="1"/>
      <w:marLeft w:val="0"/>
      <w:marRight w:val="0"/>
      <w:marTop w:val="0"/>
      <w:marBottom w:val="0"/>
      <w:divBdr>
        <w:top w:val="none" w:sz="0" w:space="0" w:color="auto"/>
        <w:left w:val="none" w:sz="0" w:space="0" w:color="auto"/>
        <w:bottom w:val="none" w:sz="0" w:space="0" w:color="auto"/>
        <w:right w:val="none" w:sz="0" w:space="0" w:color="auto"/>
      </w:divBdr>
      <w:divsChild>
        <w:div w:id="1036740563">
          <w:marLeft w:val="0"/>
          <w:marRight w:val="0"/>
          <w:marTop w:val="0"/>
          <w:marBottom w:val="0"/>
          <w:divBdr>
            <w:top w:val="none" w:sz="0" w:space="0" w:color="auto"/>
            <w:left w:val="none" w:sz="0" w:space="0" w:color="auto"/>
            <w:bottom w:val="none" w:sz="0" w:space="0" w:color="auto"/>
            <w:right w:val="none" w:sz="0" w:space="0" w:color="auto"/>
          </w:divBdr>
        </w:div>
        <w:div w:id="939529804">
          <w:marLeft w:val="0"/>
          <w:marRight w:val="0"/>
          <w:marTop w:val="0"/>
          <w:marBottom w:val="0"/>
          <w:divBdr>
            <w:top w:val="none" w:sz="0" w:space="0" w:color="auto"/>
            <w:left w:val="none" w:sz="0" w:space="0" w:color="auto"/>
            <w:bottom w:val="none" w:sz="0" w:space="0" w:color="auto"/>
            <w:right w:val="none" w:sz="0" w:space="0" w:color="auto"/>
          </w:divBdr>
        </w:div>
        <w:div w:id="819462943">
          <w:marLeft w:val="0"/>
          <w:marRight w:val="0"/>
          <w:marTop w:val="0"/>
          <w:marBottom w:val="0"/>
          <w:divBdr>
            <w:top w:val="none" w:sz="0" w:space="0" w:color="auto"/>
            <w:left w:val="none" w:sz="0" w:space="0" w:color="auto"/>
            <w:bottom w:val="none" w:sz="0" w:space="0" w:color="auto"/>
            <w:right w:val="none" w:sz="0" w:space="0" w:color="auto"/>
          </w:divBdr>
          <w:divsChild>
            <w:div w:id="598679358">
              <w:marLeft w:val="-75"/>
              <w:marRight w:val="0"/>
              <w:marTop w:val="30"/>
              <w:marBottom w:val="30"/>
              <w:divBdr>
                <w:top w:val="none" w:sz="0" w:space="0" w:color="auto"/>
                <w:left w:val="none" w:sz="0" w:space="0" w:color="auto"/>
                <w:bottom w:val="none" w:sz="0" w:space="0" w:color="auto"/>
                <w:right w:val="none" w:sz="0" w:space="0" w:color="auto"/>
              </w:divBdr>
              <w:divsChild>
                <w:div w:id="899293614">
                  <w:marLeft w:val="0"/>
                  <w:marRight w:val="0"/>
                  <w:marTop w:val="0"/>
                  <w:marBottom w:val="0"/>
                  <w:divBdr>
                    <w:top w:val="none" w:sz="0" w:space="0" w:color="auto"/>
                    <w:left w:val="none" w:sz="0" w:space="0" w:color="auto"/>
                    <w:bottom w:val="none" w:sz="0" w:space="0" w:color="auto"/>
                    <w:right w:val="none" w:sz="0" w:space="0" w:color="auto"/>
                  </w:divBdr>
                  <w:divsChild>
                    <w:div w:id="2001494741">
                      <w:marLeft w:val="0"/>
                      <w:marRight w:val="0"/>
                      <w:marTop w:val="0"/>
                      <w:marBottom w:val="0"/>
                      <w:divBdr>
                        <w:top w:val="none" w:sz="0" w:space="0" w:color="auto"/>
                        <w:left w:val="none" w:sz="0" w:space="0" w:color="auto"/>
                        <w:bottom w:val="none" w:sz="0" w:space="0" w:color="auto"/>
                        <w:right w:val="none" w:sz="0" w:space="0" w:color="auto"/>
                      </w:divBdr>
                    </w:div>
                  </w:divsChild>
                </w:div>
                <w:div w:id="2077127057">
                  <w:marLeft w:val="0"/>
                  <w:marRight w:val="0"/>
                  <w:marTop w:val="0"/>
                  <w:marBottom w:val="0"/>
                  <w:divBdr>
                    <w:top w:val="none" w:sz="0" w:space="0" w:color="auto"/>
                    <w:left w:val="none" w:sz="0" w:space="0" w:color="auto"/>
                    <w:bottom w:val="none" w:sz="0" w:space="0" w:color="auto"/>
                    <w:right w:val="none" w:sz="0" w:space="0" w:color="auto"/>
                  </w:divBdr>
                  <w:divsChild>
                    <w:div w:id="714815311">
                      <w:marLeft w:val="0"/>
                      <w:marRight w:val="0"/>
                      <w:marTop w:val="0"/>
                      <w:marBottom w:val="0"/>
                      <w:divBdr>
                        <w:top w:val="none" w:sz="0" w:space="0" w:color="auto"/>
                        <w:left w:val="none" w:sz="0" w:space="0" w:color="auto"/>
                        <w:bottom w:val="none" w:sz="0" w:space="0" w:color="auto"/>
                        <w:right w:val="none" w:sz="0" w:space="0" w:color="auto"/>
                      </w:divBdr>
                    </w:div>
                  </w:divsChild>
                </w:div>
                <w:div w:id="397634501">
                  <w:marLeft w:val="0"/>
                  <w:marRight w:val="0"/>
                  <w:marTop w:val="0"/>
                  <w:marBottom w:val="0"/>
                  <w:divBdr>
                    <w:top w:val="none" w:sz="0" w:space="0" w:color="auto"/>
                    <w:left w:val="none" w:sz="0" w:space="0" w:color="auto"/>
                    <w:bottom w:val="none" w:sz="0" w:space="0" w:color="auto"/>
                    <w:right w:val="none" w:sz="0" w:space="0" w:color="auto"/>
                  </w:divBdr>
                  <w:divsChild>
                    <w:div w:id="1886023892">
                      <w:marLeft w:val="0"/>
                      <w:marRight w:val="0"/>
                      <w:marTop w:val="0"/>
                      <w:marBottom w:val="0"/>
                      <w:divBdr>
                        <w:top w:val="none" w:sz="0" w:space="0" w:color="auto"/>
                        <w:left w:val="none" w:sz="0" w:space="0" w:color="auto"/>
                        <w:bottom w:val="none" w:sz="0" w:space="0" w:color="auto"/>
                        <w:right w:val="none" w:sz="0" w:space="0" w:color="auto"/>
                      </w:divBdr>
                    </w:div>
                  </w:divsChild>
                </w:div>
                <w:div w:id="1124275211">
                  <w:marLeft w:val="0"/>
                  <w:marRight w:val="0"/>
                  <w:marTop w:val="0"/>
                  <w:marBottom w:val="0"/>
                  <w:divBdr>
                    <w:top w:val="none" w:sz="0" w:space="0" w:color="auto"/>
                    <w:left w:val="none" w:sz="0" w:space="0" w:color="auto"/>
                    <w:bottom w:val="none" w:sz="0" w:space="0" w:color="auto"/>
                    <w:right w:val="none" w:sz="0" w:space="0" w:color="auto"/>
                  </w:divBdr>
                  <w:divsChild>
                    <w:div w:id="2113696417">
                      <w:marLeft w:val="0"/>
                      <w:marRight w:val="0"/>
                      <w:marTop w:val="0"/>
                      <w:marBottom w:val="0"/>
                      <w:divBdr>
                        <w:top w:val="none" w:sz="0" w:space="0" w:color="auto"/>
                        <w:left w:val="none" w:sz="0" w:space="0" w:color="auto"/>
                        <w:bottom w:val="none" w:sz="0" w:space="0" w:color="auto"/>
                        <w:right w:val="none" w:sz="0" w:space="0" w:color="auto"/>
                      </w:divBdr>
                    </w:div>
                  </w:divsChild>
                </w:div>
                <w:div w:id="920719970">
                  <w:marLeft w:val="0"/>
                  <w:marRight w:val="0"/>
                  <w:marTop w:val="0"/>
                  <w:marBottom w:val="0"/>
                  <w:divBdr>
                    <w:top w:val="none" w:sz="0" w:space="0" w:color="auto"/>
                    <w:left w:val="none" w:sz="0" w:space="0" w:color="auto"/>
                    <w:bottom w:val="none" w:sz="0" w:space="0" w:color="auto"/>
                    <w:right w:val="none" w:sz="0" w:space="0" w:color="auto"/>
                  </w:divBdr>
                  <w:divsChild>
                    <w:div w:id="2147352767">
                      <w:marLeft w:val="0"/>
                      <w:marRight w:val="0"/>
                      <w:marTop w:val="0"/>
                      <w:marBottom w:val="0"/>
                      <w:divBdr>
                        <w:top w:val="none" w:sz="0" w:space="0" w:color="auto"/>
                        <w:left w:val="none" w:sz="0" w:space="0" w:color="auto"/>
                        <w:bottom w:val="none" w:sz="0" w:space="0" w:color="auto"/>
                        <w:right w:val="none" w:sz="0" w:space="0" w:color="auto"/>
                      </w:divBdr>
                    </w:div>
                  </w:divsChild>
                </w:div>
                <w:div w:id="216597924">
                  <w:marLeft w:val="0"/>
                  <w:marRight w:val="0"/>
                  <w:marTop w:val="0"/>
                  <w:marBottom w:val="0"/>
                  <w:divBdr>
                    <w:top w:val="none" w:sz="0" w:space="0" w:color="auto"/>
                    <w:left w:val="none" w:sz="0" w:space="0" w:color="auto"/>
                    <w:bottom w:val="none" w:sz="0" w:space="0" w:color="auto"/>
                    <w:right w:val="none" w:sz="0" w:space="0" w:color="auto"/>
                  </w:divBdr>
                  <w:divsChild>
                    <w:div w:id="926767297">
                      <w:marLeft w:val="0"/>
                      <w:marRight w:val="0"/>
                      <w:marTop w:val="0"/>
                      <w:marBottom w:val="0"/>
                      <w:divBdr>
                        <w:top w:val="none" w:sz="0" w:space="0" w:color="auto"/>
                        <w:left w:val="none" w:sz="0" w:space="0" w:color="auto"/>
                        <w:bottom w:val="none" w:sz="0" w:space="0" w:color="auto"/>
                        <w:right w:val="none" w:sz="0" w:space="0" w:color="auto"/>
                      </w:divBdr>
                    </w:div>
                  </w:divsChild>
                </w:div>
                <w:div w:id="66536313">
                  <w:marLeft w:val="0"/>
                  <w:marRight w:val="0"/>
                  <w:marTop w:val="0"/>
                  <w:marBottom w:val="0"/>
                  <w:divBdr>
                    <w:top w:val="none" w:sz="0" w:space="0" w:color="auto"/>
                    <w:left w:val="none" w:sz="0" w:space="0" w:color="auto"/>
                    <w:bottom w:val="none" w:sz="0" w:space="0" w:color="auto"/>
                    <w:right w:val="none" w:sz="0" w:space="0" w:color="auto"/>
                  </w:divBdr>
                  <w:divsChild>
                    <w:div w:id="1718508093">
                      <w:marLeft w:val="0"/>
                      <w:marRight w:val="0"/>
                      <w:marTop w:val="0"/>
                      <w:marBottom w:val="0"/>
                      <w:divBdr>
                        <w:top w:val="none" w:sz="0" w:space="0" w:color="auto"/>
                        <w:left w:val="none" w:sz="0" w:space="0" w:color="auto"/>
                        <w:bottom w:val="none" w:sz="0" w:space="0" w:color="auto"/>
                        <w:right w:val="none" w:sz="0" w:space="0" w:color="auto"/>
                      </w:divBdr>
                    </w:div>
                  </w:divsChild>
                </w:div>
                <w:div w:id="400641396">
                  <w:marLeft w:val="0"/>
                  <w:marRight w:val="0"/>
                  <w:marTop w:val="0"/>
                  <w:marBottom w:val="0"/>
                  <w:divBdr>
                    <w:top w:val="none" w:sz="0" w:space="0" w:color="auto"/>
                    <w:left w:val="none" w:sz="0" w:space="0" w:color="auto"/>
                    <w:bottom w:val="none" w:sz="0" w:space="0" w:color="auto"/>
                    <w:right w:val="none" w:sz="0" w:space="0" w:color="auto"/>
                  </w:divBdr>
                  <w:divsChild>
                    <w:div w:id="411853521">
                      <w:marLeft w:val="0"/>
                      <w:marRight w:val="0"/>
                      <w:marTop w:val="0"/>
                      <w:marBottom w:val="0"/>
                      <w:divBdr>
                        <w:top w:val="none" w:sz="0" w:space="0" w:color="auto"/>
                        <w:left w:val="none" w:sz="0" w:space="0" w:color="auto"/>
                        <w:bottom w:val="none" w:sz="0" w:space="0" w:color="auto"/>
                        <w:right w:val="none" w:sz="0" w:space="0" w:color="auto"/>
                      </w:divBdr>
                    </w:div>
                  </w:divsChild>
                </w:div>
                <w:div w:id="1285817584">
                  <w:marLeft w:val="0"/>
                  <w:marRight w:val="0"/>
                  <w:marTop w:val="0"/>
                  <w:marBottom w:val="0"/>
                  <w:divBdr>
                    <w:top w:val="none" w:sz="0" w:space="0" w:color="auto"/>
                    <w:left w:val="none" w:sz="0" w:space="0" w:color="auto"/>
                    <w:bottom w:val="none" w:sz="0" w:space="0" w:color="auto"/>
                    <w:right w:val="none" w:sz="0" w:space="0" w:color="auto"/>
                  </w:divBdr>
                  <w:divsChild>
                    <w:div w:id="1938824997">
                      <w:marLeft w:val="0"/>
                      <w:marRight w:val="0"/>
                      <w:marTop w:val="0"/>
                      <w:marBottom w:val="0"/>
                      <w:divBdr>
                        <w:top w:val="none" w:sz="0" w:space="0" w:color="auto"/>
                        <w:left w:val="none" w:sz="0" w:space="0" w:color="auto"/>
                        <w:bottom w:val="none" w:sz="0" w:space="0" w:color="auto"/>
                        <w:right w:val="none" w:sz="0" w:space="0" w:color="auto"/>
                      </w:divBdr>
                    </w:div>
                  </w:divsChild>
                </w:div>
                <w:div w:id="1833258672">
                  <w:marLeft w:val="0"/>
                  <w:marRight w:val="0"/>
                  <w:marTop w:val="0"/>
                  <w:marBottom w:val="0"/>
                  <w:divBdr>
                    <w:top w:val="none" w:sz="0" w:space="0" w:color="auto"/>
                    <w:left w:val="none" w:sz="0" w:space="0" w:color="auto"/>
                    <w:bottom w:val="none" w:sz="0" w:space="0" w:color="auto"/>
                    <w:right w:val="none" w:sz="0" w:space="0" w:color="auto"/>
                  </w:divBdr>
                  <w:divsChild>
                    <w:div w:id="2053188010">
                      <w:marLeft w:val="0"/>
                      <w:marRight w:val="0"/>
                      <w:marTop w:val="0"/>
                      <w:marBottom w:val="0"/>
                      <w:divBdr>
                        <w:top w:val="none" w:sz="0" w:space="0" w:color="auto"/>
                        <w:left w:val="none" w:sz="0" w:space="0" w:color="auto"/>
                        <w:bottom w:val="none" w:sz="0" w:space="0" w:color="auto"/>
                        <w:right w:val="none" w:sz="0" w:space="0" w:color="auto"/>
                      </w:divBdr>
                    </w:div>
                  </w:divsChild>
                </w:div>
                <w:div w:id="1203861449">
                  <w:marLeft w:val="0"/>
                  <w:marRight w:val="0"/>
                  <w:marTop w:val="0"/>
                  <w:marBottom w:val="0"/>
                  <w:divBdr>
                    <w:top w:val="none" w:sz="0" w:space="0" w:color="auto"/>
                    <w:left w:val="none" w:sz="0" w:space="0" w:color="auto"/>
                    <w:bottom w:val="none" w:sz="0" w:space="0" w:color="auto"/>
                    <w:right w:val="none" w:sz="0" w:space="0" w:color="auto"/>
                  </w:divBdr>
                  <w:divsChild>
                    <w:div w:id="1370180675">
                      <w:marLeft w:val="0"/>
                      <w:marRight w:val="0"/>
                      <w:marTop w:val="0"/>
                      <w:marBottom w:val="0"/>
                      <w:divBdr>
                        <w:top w:val="none" w:sz="0" w:space="0" w:color="auto"/>
                        <w:left w:val="none" w:sz="0" w:space="0" w:color="auto"/>
                        <w:bottom w:val="none" w:sz="0" w:space="0" w:color="auto"/>
                        <w:right w:val="none" w:sz="0" w:space="0" w:color="auto"/>
                      </w:divBdr>
                    </w:div>
                  </w:divsChild>
                </w:div>
                <w:div w:id="461656218">
                  <w:marLeft w:val="0"/>
                  <w:marRight w:val="0"/>
                  <w:marTop w:val="0"/>
                  <w:marBottom w:val="0"/>
                  <w:divBdr>
                    <w:top w:val="none" w:sz="0" w:space="0" w:color="auto"/>
                    <w:left w:val="none" w:sz="0" w:space="0" w:color="auto"/>
                    <w:bottom w:val="none" w:sz="0" w:space="0" w:color="auto"/>
                    <w:right w:val="none" w:sz="0" w:space="0" w:color="auto"/>
                  </w:divBdr>
                  <w:divsChild>
                    <w:div w:id="153763678">
                      <w:marLeft w:val="0"/>
                      <w:marRight w:val="0"/>
                      <w:marTop w:val="0"/>
                      <w:marBottom w:val="0"/>
                      <w:divBdr>
                        <w:top w:val="none" w:sz="0" w:space="0" w:color="auto"/>
                        <w:left w:val="none" w:sz="0" w:space="0" w:color="auto"/>
                        <w:bottom w:val="none" w:sz="0" w:space="0" w:color="auto"/>
                        <w:right w:val="none" w:sz="0" w:space="0" w:color="auto"/>
                      </w:divBdr>
                    </w:div>
                  </w:divsChild>
                </w:div>
                <w:div w:id="2007707343">
                  <w:marLeft w:val="0"/>
                  <w:marRight w:val="0"/>
                  <w:marTop w:val="0"/>
                  <w:marBottom w:val="0"/>
                  <w:divBdr>
                    <w:top w:val="none" w:sz="0" w:space="0" w:color="auto"/>
                    <w:left w:val="none" w:sz="0" w:space="0" w:color="auto"/>
                    <w:bottom w:val="none" w:sz="0" w:space="0" w:color="auto"/>
                    <w:right w:val="none" w:sz="0" w:space="0" w:color="auto"/>
                  </w:divBdr>
                  <w:divsChild>
                    <w:div w:id="1424956458">
                      <w:marLeft w:val="0"/>
                      <w:marRight w:val="0"/>
                      <w:marTop w:val="0"/>
                      <w:marBottom w:val="0"/>
                      <w:divBdr>
                        <w:top w:val="none" w:sz="0" w:space="0" w:color="auto"/>
                        <w:left w:val="none" w:sz="0" w:space="0" w:color="auto"/>
                        <w:bottom w:val="none" w:sz="0" w:space="0" w:color="auto"/>
                        <w:right w:val="none" w:sz="0" w:space="0" w:color="auto"/>
                      </w:divBdr>
                    </w:div>
                  </w:divsChild>
                </w:div>
                <w:div w:id="1124731657">
                  <w:marLeft w:val="0"/>
                  <w:marRight w:val="0"/>
                  <w:marTop w:val="0"/>
                  <w:marBottom w:val="0"/>
                  <w:divBdr>
                    <w:top w:val="none" w:sz="0" w:space="0" w:color="auto"/>
                    <w:left w:val="none" w:sz="0" w:space="0" w:color="auto"/>
                    <w:bottom w:val="none" w:sz="0" w:space="0" w:color="auto"/>
                    <w:right w:val="none" w:sz="0" w:space="0" w:color="auto"/>
                  </w:divBdr>
                  <w:divsChild>
                    <w:div w:id="1432702106">
                      <w:marLeft w:val="0"/>
                      <w:marRight w:val="0"/>
                      <w:marTop w:val="0"/>
                      <w:marBottom w:val="0"/>
                      <w:divBdr>
                        <w:top w:val="none" w:sz="0" w:space="0" w:color="auto"/>
                        <w:left w:val="none" w:sz="0" w:space="0" w:color="auto"/>
                        <w:bottom w:val="none" w:sz="0" w:space="0" w:color="auto"/>
                        <w:right w:val="none" w:sz="0" w:space="0" w:color="auto"/>
                      </w:divBdr>
                    </w:div>
                  </w:divsChild>
                </w:div>
                <w:div w:id="1179926260">
                  <w:marLeft w:val="0"/>
                  <w:marRight w:val="0"/>
                  <w:marTop w:val="0"/>
                  <w:marBottom w:val="0"/>
                  <w:divBdr>
                    <w:top w:val="none" w:sz="0" w:space="0" w:color="auto"/>
                    <w:left w:val="none" w:sz="0" w:space="0" w:color="auto"/>
                    <w:bottom w:val="none" w:sz="0" w:space="0" w:color="auto"/>
                    <w:right w:val="none" w:sz="0" w:space="0" w:color="auto"/>
                  </w:divBdr>
                  <w:divsChild>
                    <w:div w:id="1500124040">
                      <w:marLeft w:val="0"/>
                      <w:marRight w:val="0"/>
                      <w:marTop w:val="0"/>
                      <w:marBottom w:val="0"/>
                      <w:divBdr>
                        <w:top w:val="none" w:sz="0" w:space="0" w:color="auto"/>
                        <w:left w:val="none" w:sz="0" w:space="0" w:color="auto"/>
                        <w:bottom w:val="none" w:sz="0" w:space="0" w:color="auto"/>
                        <w:right w:val="none" w:sz="0" w:space="0" w:color="auto"/>
                      </w:divBdr>
                    </w:div>
                  </w:divsChild>
                </w:div>
                <w:div w:id="98523810">
                  <w:marLeft w:val="0"/>
                  <w:marRight w:val="0"/>
                  <w:marTop w:val="0"/>
                  <w:marBottom w:val="0"/>
                  <w:divBdr>
                    <w:top w:val="none" w:sz="0" w:space="0" w:color="auto"/>
                    <w:left w:val="none" w:sz="0" w:space="0" w:color="auto"/>
                    <w:bottom w:val="none" w:sz="0" w:space="0" w:color="auto"/>
                    <w:right w:val="none" w:sz="0" w:space="0" w:color="auto"/>
                  </w:divBdr>
                  <w:divsChild>
                    <w:div w:id="1121874031">
                      <w:marLeft w:val="0"/>
                      <w:marRight w:val="0"/>
                      <w:marTop w:val="0"/>
                      <w:marBottom w:val="0"/>
                      <w:divBdr>
                        <w:top w:val="none" w:sz="0" w:space="0" w:color="auto"/>
                        <w:left w:val="none" w:sz="0" w:space="0" w:color="auto"/>
                        <w:bottom w:val="none" w:sz="0" w:space="0" w:color="auto"/>
                        <w:right w:val="none" w:sz="0" w:space="0" w:color="auto"/>
                      </w:divBdr>
                    </w:div>
                  </w:divsChild>
                </w:div>
                <w:div w:id="1234780103">
                  <w:marLeft w:val="0"/>
                  <w:marRight w:val="0"/>
                  <w:marTop w:val="0"/>
                  <w:marBottom w:val="0"/>
                  <w:divBdr>
                    <w:top w:val="none" w:sz="0" w:space="0" w:color="auto"/>
                    <w:left w:val="none" w:sz="0" w:space="0" w:color="auto"/>
                    <w:bottom w:val="none" w:sz="0" w:space="0" w:color="auto"/>
                    <w:right w:val="none" w:sz="0" w:space="0" w:color="auto"/>
                  </w:divBdr>
                  <w:divsChild>
                    <w:div w:id="163908691">
                      <w:marLeft w:val="0"/>
                      <w:marRight w:val="0"/>
                      <w:marTop w:val="0"/>
                      <w:marBottom w:val="0"/>
                      <w:divBdr>
                        <w:top w:val="none" w:sz="0" w:space="0" w:color="auto"/>
                        <w:left w:val="none" w:sz="0" w:space="0" w:color="auto"/>
                        <w:bottom w:val="none" w:sz="0" w:space="0" w:color="auto"/>
                        <w:right w:val="none" w:sz="0" w:space="0" w:color="auto"/>
                      </w:divBdr>
                    </w:div>
                  </w:divsChild>
                </w:div>
                <w:div w:id="1469935948">
                  <w:marLeft w:val="0"/>
                  <w:marRight w:val="0"/>
                  <w:marTop w:val="0"/>
                  <w:marBottom w:val="0"/>
                  <w:divBdr>
                    <w:top w:val="none" w:sz="0" w:space="0" w:color="auto"/>
                    <w:left w:val="none" w:sz="0" w:space="0" w:color="auto"/>
                    <w:bottom w:val="none" w:sz="0" w:space="0" w:color="auto"/>
                    <w:right w:val="none" w:sz="0" w:space="0" w:color="auto"/>
                  </w:divBdr>
                  <w:divsChild>
                    <w:div w:id="1058551030">
                      <w:marLeft w:val="0"/>
                      <w:marRight w:val="0"/>
                      <w:marTop w:val="0"/>
                      <w:marBottom w:val="0"/>
                      <w:divBdr>
                        <w:top w:val="none" w:sz="0" w:space="0" w:color="auto"/>
                        <w:left w:val="none" w:sz="0" w:space="0" w:color="auto"/>
                        <w:bottom w:val="none" w:sz="0" w:space="0" w:color="auto"/>
                        <w:right w:val="none" w:sz="0" w:space="0" w:color="auto"/>
                      </w:divBdr>
                    </w:div>
                  </w:divsChild>
                </w:div>
                <w:div w:id="90667398">
                  <w:marLeft w:val="0"/>
                  <w:marRight w:val="0"/>
                  <w:marTop w:val="0"/>
                  <w:marBottom w:val="0"/>
                  <w:divBdr>
                    <w:top w:val="none" w:sz="0" w:space="0" w:color="auto"/>
                    <w:left w:val="none" w:sz="0" w:space="0" w:color="auto"/>
                    <w:bottom w:val="none" w:sz="0" w:space="0" w:color="auto"/>
                    <w:right w:val="none" w:sz="0" w:space="0" w:color="auto"/>
                  </w:divBdr>
                  <w:divsChild>
                    <w:div w:id="590159821">
                      <w:marLeft w:val="0"/>
                      <w:marRight w:val="0"/>
                      <w:marTop w:val="0"/>
                      <w:marBottom w:val="0"/>
                      <w:divBdr>
                        <w:top w:val="none" w:sz="0" w:space="0" w:color="auto"/>
                        <w:left w:val="none" w:sz="0" w:space="0" w:color="auto"/>
                        <w:bottom w:val="none" w:sz="0" w:space="0" w:color="auto"/>
                        <w:right w:val="none" w:sz="0" w:space="0" w:color="auto"/>
                      </w:divBdr>
                    </w:div>
                  </w:divsChild>
                </w:div>
                <w:div w:id="1597327802">
                  <w:marLeft w:val="0"/>
                  <w:marRight w:val="0"/>
                  <w:marTop w:val="0"/>
                  <w:marBottom w:val="0"/>
                  <w:divBdr>
                    <w:top w:val="none" w:sz="0" w:space="0" w:color="auto"/>
                    <w:left w:val="none" w:sz="0" w:space="0" w:color="auto"/>
                    <w:bottom w:val="none" w:sz="0" w:space="0" w:color="auto"/>
                    <w:right w:val="none" w:sz="0" w:space="0" w:color="auto"/>
                  </w:divBdr>
                  <w:divsChild>
                    <w:div w:id="1210263210">
                      <w:marLeft w:val="0"/>
                      <w:marRight w:val="0"/>
                      <w:marTop w:val="0"/>
                      <w:marBottom w:val="0"/>
                      <w:divBdr>
                        <w:top w:val="none" w:sz="0" w:space="0" w:color="auto"/>
                        <w:left w:val="none" w:sz="0" w:space="0" w:color="auto"/>
                        <w:bottom w:val="none" w:sz="0" w:space="0" w:color="auto"/>
                        <w:right w:val="none" w:sz="0" w:space="0" w:color="auto"/>
                      </w:divBdr>
                    </w:div>
                  </w:divsChild>
                </w:div>
                <w:div w:id="38168508">
                  <w:marLeft w:val="0"/>
                  <w:marRight w:val="0"/>
                  <w:marTop w:val="0"/>
                  <w:marBottom w:val="0"/>
                  <w:divBdr>
                    <w:top w:val="none" w:sz="0" w:space="0" w:color="auto"/>
                    <w:left w:val="none" w:sz="0" w:space="0" w:color="auto"/>
                    <w:bottom w:val="none" w:sz="0" w:space="0" w:color="auto"/>
                    <w:right w:val="none" w:sz="0" w:space="0" w:color="auto"/>
                  </w:divBdr>
                  <w:divsChild>
                    <w:div w:id="300623831">
                      <w:marLeft w:val="0"/>
                      <w:marRight w:val="0"/>
                      <w:marTop w:val="0"/>
                      <w:marBottom w:val="0"/>
                      <w:divBdr>
                        <w:top w:val="none" w:sz="0" w:space="0" w:color="auto"/>
                        <w:left w:val="none" w:sz="0" w:space="0" w:color="auto"/>
                        <w:bottom w:val="none" w:sz="0" w:space="0" w:color="auto"/>
                        <w:right w:val="none" w:sz="0" w:space="0" w:color="auto"/>
                      </w:divBdr>
                    </w:div>
                  </w:divsChild>
                </w:div>
                <w:div w:id="1480999370">
                  <w:marLeft w:val="0"/>
                  <w:marRight w:val="0"/>
                  <w:marTop w:val="0"/>
                  <w:marBottom w:val="0"/>
                  <w:divBdr>
                    <w:top w:val="none" w:sz="0" w:space="0" w:color="auto"/>
                    <w:left w:val="none" w:sz="0" w:space="0" w:color="auto"/>
                    <w:bottom w:val="none" w:sz="0" w:space="0" w:color="auto"/>
                    <w:right w:val="none" w:sz="0" w:space="0" w:color="auto"/>
                  </w:divBdr>
                  <w:divsChild>
                    <w:div w:id="897787665">
                      <w:marLeft w:val="0"/>
                      <w:marRight w:val="0"/>
                      <w:marTop w:val="0"/>
                      <w:marBottom w:val="0"/>
                      <w:divBdr>
                        <w:top w:val="none" w:sz="0" w:space="0" w:color="auto"/>
                        <w:left w:val="none" w:sz="0" w:space="0" w:color="auto"/>
                        <w:bottom w:val="none" w:sz="0" w:space="0" w:color="auto"/>
                        <w:right w:val="none" w:sz="0" w:space="0" w:color="auto"/>
                      </w:divBdr>
                    </w:div>
                  </w:divsChild>
                </w:div>
                <w:div w:id="2133666864">
                  <w:marLeft w:val="0"/>
                  <w:marRight w:val="0"/>
                  <w:marTop w:val="0"/>
                  <w:marBottom w:val="0"/>
                  <w:divBdr>
                    <w:top w:val="none" w:sz="0" w:space="0" w:color="auto"/>
                    <w:left w:val="none" w:sz="0" w:space="0" w:color="auto"/>
                    <w:bottom w:val="none" w:sz="0" w:space="0" w:color="auto"/>
                    <w:right w:val="none" w:sz="0" w:space="0" w:color="auto"/>
                  </w:divBdr>
                  <w:divsChild>
                    <w:div w:id="1978028164">
                      <w:marLeft w:val="0"/>
                      <w:marRight w:val="0"/>
                      <w:marTop w:val="0"/>
                      <w:marBottom w:val="0"/>
                      <w:divBdr>
                        <w:top w:val="none" w:sz="0" w:space="0" w:color="auto"/>
                        <w:left w:val="none" w:sz="0" w:space="0" w:color="auto"/>
                        <w:bottom w:val="none" w:sz="0" w:space="0" w:color="auto"/>
                        <w:right w:val="none" w:sz="0" w:space="0" w:color="auto"/>
                      </w:divBdr>
                    </w:div>
                  </w:divsChild>
                </w:div>
                <w:div w:id="801996607">
                  <w:marLeft w:val="0"/>
                  <w:marRight w:val="0"/>
                  <w:marTop w:val="0"/>
                  <w:marBottom w:val="0"/>
                  <w:divBdr>
                    <w:top w:val="none" w:sz="0" w:space="0" w:color="auto"/>
                    <w:left w:val="none" w:sz="0" w:space="0" w:color="auto"/>
                    <w:bottom w:val="none" w:sz="0" w:space="0" w:color="auto"/>
                    <w:right w:val="none" w:sz="0" w:space="0" w:color="auto"/>
                  </w:divBdr>
                  <w:divsChild>
                    <w:div w:id="1062563252">
                      <w:marLeft w:val="0"/>
                      <w:marRight w:val="0"/>
                      <w:marTop w:val="0"/>
                      <w:marBottom w:val="0"/>
                      <w:divBdr>
                        <w:top w:val="none" w:sz="0" w:space="0" w:color="auto"/>
                        <w:left w:val="none" w:sz="0" w:space="0" w:color="auto"/>
                        <w:bottom w:val="none" w:sz="0" w:space="0" w:color="auto"/>
                        <w:right w:val="none" w:sz="0" w:space="0" w:color="auto"/>
                      </w:divBdr>
                    </w:div>
                  </w:divsChild>
                </w:div>
                <w:div w:id="177427626">
                  <w:marLeft w:val="0"/>
                  <w:marRight w:val="0"/>
                  <w:marTop w:val="0"/>
                  <w:marBottom w:val="0"/>
                  <w:divBdr>
                    <w:top w:val="none" w:sz="0" w:space="0" w:color="auto"/>
                    <w:left w:val="none" w:sz="0" w:space="0" w:color="auto"/>
                    <w:bottom w:val="none" w:sz="0" w:space="0" w:color="auto"/>
                    <w:right w:val="none" w:sz="0" w:space="0" w:color="auto"/>
                  </w:divBdr>
                  <w:divsChild>
                    <w:div w:id="1269923052">
                      <w:marLeft w:val="0"/>
                      <w:marRight w:val="0"/>
                      <w:marTop w:val="0"/>
                      <w:marBottom w:val="0"/>
                      <w:divBdr>
                        <w:top w:val="none" w:sz="0" w:space="0" w:color="auto"/>
                        <w:left w:val="none" w:sz="0" w:space="0" w:color="auto"/>
                        <w:bottom w:val="none" w:sz="0" w:space="0" w:color="auto"/>
                        <w:right w:val="none" w:sz="0" w:space="0" w:color="auto"/>
                      </w:divBdr>
                    </w:div>
                  </w:divsChild>
                </w:div>
                <w:div w:id="200048212">
                  <w:marLeft w:val="0"/>
                  <w:marRight w:val="0"/>
                  <w:marTop w:val="0"/>
                  <w:marBottom w:val="0"/>
                  <w:divBdr>
                    <w:top w:val="none" w:sz="0" w:space="0" w:color="auto"/>
                    <w:left w:val="none" w:sz="0" w:space="0" w:color="auto"/>
                    <w:bottom w:val="none" w:sz="0" w:space="0" w:color="auto"/>
                    <w:right w:val="none" w:sz="0" w:space="0" w:color="auto"/>
                  </w:divBdr>
                  <w:divsChild>
                    <w:div w:id="792022599">
                      <w:marLeft w:val="0"/>
                      <w:marRight w:val="0"/>
                      <w:marTop w:val="0"/>
                      <w:marBottom w:val="0"/>
                      <w:divBdr>
                        <w:top w:val="none" w:sz="0" w:space="0" w:color="auto"/>
                        <w:left w:val="none" w:sz="0" w:space="0" w:color="auto"/>
                        <w:bottom w:val="none" w:sz="0" w:space="0" w:color="auto"/>
                        <w:right w:val="none" w:sz="0" w:space="0" w:color="auto"/>
                      </w:divBdr>
                    </w:div>
                  </w:divsChild>
                </w:div>
                <w:div w:id="1985507674">
                  <w:marLeft w:val="0"/>
                  <w:marRight w:val="0"/>
                  <w:marTop w:val="0"/>
                  <w:marBottom w:val="0"/>
                  <w:divBdr>
                    <w:top w:val="none" w:sz="0" w:space="0" w:color="auto"/>
                    <w:left w:val="none" w:sz="0" w:space="0" w:color="auto"/>
                    <w:bottom w:val="none" w:sz="0" w:space="0" w:color="auto"/>
                    <w:right w:val="none" w:sz="0" w:space="0" w:color="auto"/>
                  </w:divBdr>
                  <w:divsChild>
                    <w:div w:id="94525152">
                      <w:marLeft w:val="0"/>
                      <w:marRight w:val="0"/>
                      <w:marTop w:val="0"/>
                      <w:marBottom w:val="0"/>
                      <w:divBdr>
                        <w:top w:val="none" w:sz="0" w:space="0" w:color="auto"/>
                        <w:left w:val="none" w:sz="0" w:space="0" w:color="auto"/>
                        <w:bottom w:val="none" w:sz="0" w:space="0" w:color="auto"/>
                        <w:right w:val="none" w:sz="0" w:space="0" w:color="auto"/>
                      </w:divBdr>
                    </w:div>
                  </w:divsChild>
                </w:div>
                <w:div w:id="1257521946">
                  <w:marLeft w:val="0"/>
                  <w:marRight w:val="0"/>
                  <w:marTop w:val="0"/>
                  <w:marBottom w:val="0"/>
                  <w:divBdr>
                    <w:top w:val="none" w:sz="0" w:space="0" w:color="auto"/>
                    <w:left w:val="none" w:sz="0" w:space="0" w:color="auto"/>
                    <w:bottom w:val="none" w:sz="0" w:space="0" w:color="auto"/>
                    <w:right w:val="none" w:sz="0" w:space="0" w:color="auto"/>
                  </w:divBdr>
                  <w:divsChild>
                    <w:div w:id="920139255">
                      <w:marLeft w:val="0"/>
                      <w:marRight w:val="0"/>
                      <w:marTop w:val="0"/>
                      <w:marBottom w:val="0"/>
                      <w:divBdr>
                        <w:top w:val="none" w:sz="0" w:space="0" w:color="auto"/>
                        <w:left w:val="none" w:sz="0" w:space="0" w:color="auto"/>
                        <w:bottom w:val="none" w:sz="0" w:space="0" w:color="auto"/>
                        <w:right w:val="none" w:sz="0" w:space="0" w:color="auto"/>
                      </w:divBdr>
                    </w:div>
                  </w:divsChild>
                </w:div>
                <w:div w:id="1684893984">
                  <w:marLeft w:val="0"/>
                  <w:marRight w:val="0"/>
                  <w:marTop w:val="0"/>
                  <w:marBottom w:val="0"/>
                  <w:divBdr>
                    <w:top w:val="none" w:sz="0" w:space="0" w:color="auto"/>
                    <w:left w:val="none" w:sz="0" w:space="0" w:color="auto"/>
                    <w:bottom w:val="none" w:sz="0" w:space="0" w:color="auto"/>
                    <w:right w:val="none" w:sz="0" w:space="0" w:color="auto"/>
                  </w:divBdr>
                  <w:divsChild>
                    <w:div w:id="1527057708">
                      <w:marLeft w:val="0"/>
                      <w:marRight w:val="0"/>
                      <w:marTop w:val="0"/>
                      <w:marBottom w:val="0"/>
                      <w:divBdr>
                        <w:top w:val="none" w:sz="0" w:space="0" w:color="auto"/>
                        <w:left w:val="none" w:sz="0" w:space="0" w:color="auto"/>
                        <w:bottom w:val="none" w:sz="0" w:space="0" w:color="auto"/>
                        <w:right w:val="none" w:sz="0" w:space="0" w:color="auto"/>
                      </w:divBdr>
                    </w:div>
                  </w:divsChild>
                </w:div>
                <w:div w:id="2038699153">
                  <w:marLeft w:val="0"/>
                  <w:marRight w:val="0"/>
                  <w:marTop w:val="0"/>
                  <w:marBottom w:val="0"/>
                  <w:divBdr>
                    <w:top w:val="none" w:sz="0" w:space="0" w:color="auto"/>
                    <w:left w:val="none" w:sz="0" w:space="0" w:color="auto"/>
                    <w:bottom w:val="none" w:sz="0" w:space="0" w:color="auto"/>
                    <w:right w:val="none" w:sz="0" w:space="0" w:color="auto"/>
                  </w:divBdr>
                  <w:divsChild>
                    <w:div w:id="2085910700">
                      <w:marLeft w:val="0"/>
                      <w:marRight w:val="0"/>
                      <w:marTop w:val="0"/>
                      <w:marBottom w:val="0"/>
                      <w:divBdr>
                        <w:top w:val="none" w:sz="0" w:space="0" w:color="auto"/>
                        <w:left w:val="none" w:sz="0" w:space="0" w:color="auto"/>
                        <w:bottom w:val="none" w:sz="0" w:space="0" w:color="auto"/>
                        <w:right w:val="none" w:sz="0" w:space="0" w:color="auto"/>
                      </w:divBdr>
                    </w:div>
                  </w:divsChild>
                </w:div>
                <w:div w:id="812138533">
                  <w:marLeft w:val="0"/>
                  <w:marRight w:val="0"/>
                  <w:marTop w:val="0"/>
                  <w:marBottom w:val="0"/>
                  <w:divBdr>
                    <w:top w:val="none" w:sz="0" w:space="0" w:color="auto"/>
                    <w:left w:val="none" w:sz="0" w:space="0" w:color="auto"/>
                    <w:bottom w:val="none" w:sz="0" w:space="0" w:color="auto"/>
                    <w:right w:val="none" w:sz="0" w:space="0" w:color="auto"/>
                  </w:divBdr>
                  <w:divsChild>
                    <w:div w:id="443426249">
                      <w:marLeft w:val="0"/>
                      <w:marRight w:val="0"/>
                      <w:marTop w:val="0"/>
                      <w:marBottom w:val="0"/>
                      <w:divBdr>
                        <w:top w:val="none" w:sz="0" w:space="0" w:color="auto"/>
                        <w:left w:val="none" w:sz="0" w:space="0" w:color="auto"/>
                        <w:bottom w:val="none" w:sz="0" w:space="0" w:color="auto"/>
                        <w:right w:val="none" w:sz="0" w:space="0" w:color="auto"/>
                      </w:divBdr>
                    </w:div>
                  </w:divsChild>
                </w:div>
                <w:div w:id="1724400684">
                  <w:marLeft w:val="0"/>
                  <w:marRight w:val="0"/>
                  <w:marTop w:val="0"/>
                  <w:marBottom w:val="0"/>
                  <w:divBdr>
                    <w:top w:val="none" w:sz="0" w:space="0" w:color="auto"/>
                    <w:left w:val="none" w:sz="0" w:space="0" w:color="auto"/>
                    <w:bottom w:val="none" w:sz="0" w:space="0" w:color="auto"/>
                    <w:right w:val="none" w:sz="0" w:space="0" w:color="auto"/>
                  </w:divBdr>
                  <w:divsChild>
                    <w:div w:id="1555045067">
                      <w:marLeft w:val="0"/>
                      <w:marRight w:val="0"/>
                      <w:marTop w:val="0"/>
                      <w:marBottom w:val="0"/>
                      <w:divBdr>
                        <w:top w:val="none" w:sz="0" w:space="0" w:color="auto"/>
                        <w:left w:val="none" w:sz="0" w:space="0" w:color="auto"/>
                        <w:bottom w:val="none" w:sz="0" w:space="0" w:color="auto"/>
                        <w:right w:val="none" w:sz="0" w:space="0" w:color="auto"/>
                      </w:divBdr>
                    </w:div>
                  </w:divsChild>
                </w:div>
                <w:div w:id="819423355">
                  <w:marLeft w:val="0"/>
                  <w:marRight w:val="0"/>
                  <w:marTop w:val="0"/>
                  <w:marBottom w:val="0"/>
                  <w:divBdr>
                    <w:top w:val="none" w:sz="0" w:space="0" w:color="auto"/>
                    <w:left w:val="none" w:sz="0" w:space="0" w:color="auto"/>
                    <w:bottom w:val="none" w:sz="0" w:space="0" w:color="auto"/>
                    <w:right w:val="none" w:sz="0" w:space="0" w:color="auto"/>
                  </w:divBdr>
                  <w:divsChild>
                    <w:div w:id="1794669334">
                      <w:marLeft w:val="0"/>
                      <w:marRight w:val="0"/>
                      <w:marTop w:val="0"/>
                      <w:marBottom w:val="0"/>
                      <w:divBdr>
                        <w:top w:val="none" w:sz="0" w:space="0" w:color="auto"/>
                        <w:left w:val="none" w:sz="0" w:space="0" w:color="auto"/>
                        <w:bottom w:val="none" w:sz="0" w:space="0" w:color="auto"/>
                        <w:right w:val="none" w:sz="0" w:space="0" w:color="auto"/>
                      </w:divBdr>
                    </w:div>
                  </w:divsChild>
                </w:div>
                <w:div w:id="407699501">
                  <w:marLeft w:val="0"/>
                  <w:marRight w:val="0"/>
                  <w:marTop w:val="0"/>
                  <w:marBottom w:val="0"/>
                  <w:divBdr>
                    <w:top w:val="none" w:sz="0" w:space="0" w:color="auto"/>
                    <w:left w:val="none" w:sz="0" w:space="0" w:color="auto"/>
                    <w:bottom w:val="none" w:sz="0" w:space="0" w:color="auto"/>
                    <w:right w:val="none" w:sz="0" w:space="0" w:color="auto"/>
                  </w:divBdr>
                  <w:divsChild>
                    <w:div w:id="1761216309">
                      <w:marLeft w:val="0"/>
                      <w:marRight w:val="0"/>
                      <w:marTop w:val="0"/>
                      <w:marBottom w:val="0"/>
                      <w:divBdr>
                        <w:top w:val="none" w:sz="0" w:space="0" w:color="auto"/>
                        <w:left w:val="none" w:sz="0" w:space="0" w:color="auto"/>
                        <w:bottom w:val="none" w:sz="0" w:space="0" w:color="auto"/>
                        <w:right w:val="none" w:sz="0" w:space="0" w:color="auto"/>
                      </w:divBdr>
                    </w:div>
                  </w:divsChild>
                </w:div>
                <w:div w:id="1150906643">
                  <w:marLeft w:val="0"/>
                  <w:marRight w:val="0"/>
                  <w:marTop w:val="0"/>
                  <w:marBottom w:val="0"/>
                  <w:divBdr>
                    <w:top w:val="none" w:sz="0" w:space="0" w:color="auto"/>
                    <w:left w:val="none" w:sz="0" w:space="0" w:color="auto"/>
                    <w:bottom w:val="none" w:sz="0" w:space="0" w:color="auto"/>
                    <w:right w:val="none" w:sz="0" w:space="0" w:color="auto"/>
                  </w:divBdr>
                  <w:divsChild>
                    <w:div w:id="1356687022">
                      <w:marLeft w:val="0"/>
                      <w:marRight w:val="0"/>
                      <w:marTop w:val="0"/>
                      <w:marBottom w:val="0"/>
                      <w:divBdr>
                        <w:top w:val="none" w:sz="0" w:space="0" w:color="auto"/>
                        <w:left w:val="none" w:sz="0" w:space="0" w:color="auto"/>
                        <w:bottom w:val="none" w:sz="0" w:space="0" w:color="auto"/>
                        <w:right w:val="none" w:sz="0" w:space="0" w:color="auto"/>
                      </w:divBdr>
                    </w:div>
                  </w:divsChild>
                </w:div>
                <w:div w:id="2120174941">
                  <w:marLeft w:val="0"/>
                  <w:marRight w:val="0"/>
                  <w:marTop w:val="0"/>
                  <w:marBottom w:val="0"/>
                  <w:divBdr>
                    <w:top w:val="none" w:sz="0" w:space="0" w:color="auto"/>
                    <w:left w:val="none" w:sz="0" w:space="0" w:color="auto"/>
                    <w:bottom w:val="none" w:sz="0" w:space="0" w:color="auto"/>
                    <w:right w:val="none" w:sz="0" w:space="0" w:color="auto"/>
                  </w:divBdr>
                  <w:divsChild>
                    <w:div w:id="244077263">
                      <w:marLeft w:val="0"/>
                      <w:marRight w:val="0"/>
                      <w:marTop w:val="0"/>
                      <w:marBottom w:val="0"/>
                      <w:divBdr>
                        <w:top w:val="none" w:sz="0" w:space="0" w:color="auto"/>
                        <w:left w:val="none" w:sz="0" w:space="0" w:color="auto"/>
                        <w:bottom w:val="none" w:sz="0" w:space="0" w:color="auto"/>
                        <w:right w:val="none" w:sz="0" w:space="0" w:color="auto"/>
                      </w:divBdr>
                    </w:div>
                  </w:divsChild>
                </w:div>
                <w:div w:id="554590445">
                  <w:marLeft w:val="0"/>
                  <w:marRight w:val="0"/>
                  <w:marTop w:val="0"/>
                  <w:marBottom w:val="0"/>
                  <w:divBdr>
                    <w:top w:val="none" w:sz="0" w:space="0" w:color="auto"/>
                    <w:left w:val="none" w:sz="0" w:space="0" w:color="auto"/>
                    <w:bottom w:val="none" w:sz="0" w:space="0" w:color="auto"/>
                    <w:right w:val="none" w:sz="0" w:space="0" w:color="auto"/>
                  </w:divBdr>
                  <w:divsChild>
                    <w:div w:id="376704812">
                      <w:marLeft w:val="0"/>
                      <w:marRight w:val="0"/>
                      <w:marTop w:val="0"/>
                      <w:marBottom w:val="0"/>
                      <w:divBdr>
                        <w:top w:val="none" w:sz="0" w:space="0" w:color="auto"/>
                        <w:left w:val="none" w:sz="0" w:space="0" w:color="auto"/>
                        <w:bottom w:val="none" w:sz="0" w:space="0" w:color="auto"/>
                        <w:right w:val="none" w:sz="0" w:space="0" w:color="auto"/>
                      </w:divBdr>
                    </w:div>
                  </w:divsChild>
                </w:div>
                <w:div w:id="917708629">
                  <w:marLeft w:val="0"/>
                  <w:marRight w:val="0"/>
                  <w:marTop w:val="0"/>
                  <w:marBottom w:val="0"/>
                  <w:divBdr>
                    <w:top w:val="none" w:sz="0" w:space="0" w:color="auto"/>
                    <w:left w:val="none" w:sz="0" w:space="0" w:color="auto"/>
                    <w:bottom w:val="none" w:sz="0" w:space="0" w:color="auto"/>
                    <w:right w:val="none" w:sz="0" w:space="0" w:color="auto"/>
                  </w:divBdr>
                  <w:divsChild>
                    <w:div w:id="54471588">
                      <w:marLeft w:val="0"/>
                      <w:marRight w:val="0"/>
                      <w:marTop w:val="0"/>
                      <w:marBottom w:val="0"/>
                      <w:divBdr>
                        <w:top w:val="none" w:sz="0" w:space="0" w:color="auto"/>
                        <w:left w:val="none" w:sz="0" w:space="0" w:color="auto"/>
                        <w:bottom w:val="none" w:sz="0" w:space="0" w:color="auto"/>
                        <w:right w:val="none" w:sz="0" w:space="0" w:color="auto"/>
                      </w:divBdr>
                    </w:div>
                  </w:divsChild>
                </w:div>
                <w:div w:id="677583325">
                  <w:marLeft w:val="0"/>
                  <w:marRight w:val="0"/>
                  <w:marTop w:val="0"/>
                  <w:marBottom w:val="0"/>
                  <w:divBdr>
                    <w:top w:val="none" w:sz="0" w:space="0" w:color="auto"/>
                    <w:left w:val="none" w:sz="0" w:space="0" w:color="auto"/>
                    <w:bottom w:val="none" w:sz="0" w:space="0" w:color="auto"/>
                    <w:right w:val="none" w:sz="0" w:space="0" w:color="auto"/>
                  </w:divBdr>
                  <w:divsChild>
                    <w:div w:id="406079077">
                      <w:marLeft w:val="0"/>
                      <w:marRight w:val="0"/>
                      <w:marTop w:val="0"/>
                      <w:marBottom w:val="0"/>
                      <w:divBdr>
                        <w:top w:val="none" w:sz="0" w:space="0" w:color="auto"/>
                        <w:left w:val="none" w:sz="0" w:space="0" w:color="auto"/>
                        <w:bottom w:val="none" w:sz="0" w:space="0" w:color="auto"/>
                        <w:right w:val="none" w:sz="0" w:space="0" w:color="auto"/>
                      </w:divBdr>
                    </w:div>
                  </w:divsChild>
                </w:div>
                <w:div w:id="1396900059">
                  <w:marLeft w:val="0"/>
                  <w:marRight w:val="0"/>
                  <w:marTop w:val="0"/>
                  <w:marBottom w:val="0"/>
                  <w:divBdr>
                    <w:top w:val="none" w:sz="0" w:space="0" w:color="auto"/>
                    <w:left w:val="none" w:sz="0" w:space="0" w:color="auto"/>
                    <w:bottom w:val="none" w:sz="0" w:space="0" w:color="auto"/>
                    <w:right w:val="none" w:sz="0" w:space="0" w:color="auto"/>
                  </w:divBdr>
                  <w:divsChild>
                    <w:div w:id="1243415044">
                      <w:marLeft w:val="0"/>
                      <w:marRight w:val="0"/>
                      <w:marTop w:val="0"/>
                      <w:marBottom w:val="0"/>
                      <w:divBdr>
                        <w:top w:val="none" w:sz="0" w:space="0" w:color="auto"/>
                        <w:left w:val="none" w:sz="0" w:space="0" w:color="auto"/>
                        <w:bottom w:val="none" w:sz="0" w:space="0" w:color="auto"/>
                        <w:right w:val="none" w:sz="0" w:space="0" w:color="auto"/>
                      </w:divBdr>
                    </w:div>
                  </w:divsChild>
                </w:div>
                <w:div w:id="1001814587">
                  <w:marLeft w:val="0"/>
                  <w:marRight w:val="0"/>
                  <w:marTop w:val="0"/>
                  <w:marBottom w:val="0"/>
                  <w:divBdr>
                    <w:top w:val="none" w:sz="0" w:space="0" w:color="auto"/>
                    <w:left w:val="none" w:sz="0" w:space="0" w:color="auto"/>
                    <w:bottom w:val="none" w:sz="0" w:space="0" w:color="auto"/>
                    <w:right w:val="none" w:sz="0" w:space="0" w:color="auto"/>
                  </w:divBdr>
                  <w:divsChild>
                    <w:div w:id="1801998246">
                      <w:marLeft w:val="0"/>
                      <w:marRight w:val="0"/>
                      <w:marTop w:val="0"/>
                      <w:marBottom w:val="0"/>
                      <w:divBdr>
                        <w:top w:val="none" w:sz="0" w:space="0" w:color="auto"/>
                        <w:left w:val="none" w:sz="0" w:space="0" w:color="auto"/>
                        <w:bottom w:val="none" w:sz="0" w:space="0" w:color="auto"/>
                        <w:right w:val="none" w:sz="0" w:space="0" w:color="auto"/>
                      </w:divBdr>
                    </w:div>
                  </w:divsChild>
                </w:div>
                <w:div w:id="840630491">
                  <w:marLeft w:val="0"/>
                  <w:marRight w:val="0"/>
                  <w:marTop w:val="0"/>
                  <w:marBottom w:val="0"/>
                  <w:divBdr>
                    <w:top w:val="none" w:sz="0" w:space="0" w:color="auto"/>
                    <w:left w:val="none" w:sz="0" w:space="0" w:color="auto"/>
                    <w:bottom w:val="none" w:sz="0" w:space="0" w:color="auto"/>
                    <w:right w:val="none" w:sz="0" w:space="0" w:color="auto"/>
                  </w:divBdr>
                  <w:divsChild>
                    <w:div w:id="1176266554">
                      <w:marLeft w:val="0"/>
                      <w:marRight w:val="0"/>
                      <w:marTop w:val="0"/>
                      <w:marBottom w:val="0"/>
                      <w:divBdr>
                        <w:top w:val="none" w:sz="0" w:space="0" w:color="auto"/>
                        <w:left w:val="none" w:sz="0" w:space="0" w:color="auto"/>
                        <w:bottom w:val="none" w:sz="0" w:space="0" w:color="auto"/>
                        <w:right w:val="none" w:sz="0" w:space="0" w:color="auto"/>
                      </w:divBdr>
                    </w:div>
                  </w:divsChild>
                </w:div>
                <w:div w:id="1439370927">
                  <w:marLeft w:val="0"/>
                  <w:marRight w:val="0"/>
                  <w:marTop w:val="0"/>
                  <w:marBottom w:val="0"/>
                  <w:divBdr>
                    <w:top w:val="none" w:sz="0" w:space="0" w:color="auto"/>
                    <w:left w:val="none" w:sz="0" w:space="0" w:color="auto"/>
                    <w:bottom w:val="none" w:sz="0" w:space="0" w:color="auto"/>
                    <w:right w:val="none" w:sz="0" w:space="0" w:color="auto"/>
                  </w:divBdr>
                  <w:divsChild>
                    <w:div w:id="1826244402">
                      <w:marLeft w:val="0"/>
                      <w:marRight w:val="0"/>
                      <w:marTop w:val="0"/>
                      <w:marBottom w:val="0"/>
                      <w:divBdr>
                        <w:top w:val="none" w:sz="0" w:space="0" w:color="auto"/>
                        <w:left w:val="none" w:sz="0" w:space="0" w:color="auto"/>
                        <w:bottom w:val="none" w:sz="0" w:space="0" w:color="auto"/>
                        <w:right w:val="none" w:sz="0" w:space="0" w:color="auto"/>
                      </w:divBdr>
                    </w:div>
                  </w:divsChild>
                </w:div>
                <w:div w:id="1851871832">
                  <w:marLeft w:val="0"/>
                  <w:marRight w:val="0"/>
                  <w:marTop w:val="0"/>
                  <w:marBottom w:val="0"/>
                  <w:divBdr>
                    <w:top w:val="none" w:sz="0" w:space="0" w:color="auto"/>
                    <w:left w:val="none" w:sz="0" w:space="0" w:color="auto"/>
                    <w:bottom w:val="none" w:sz="0" w:space="0" w:color="auto"/>
                    <w:right w:val="none" w:sz="0" w:space="0" w:color="auto"/>
                  </w:divBdr>
                  <w:divsChild>
                    <w:div w:id="1620256059">
                      <w:marLeft w:val="0"/>
                      <w:marRight w:val="0"/>
                      <w:marTop w:val="0"/>
                      <w:marBottom w:val="0"/>
                      <w:divBdr>
                        <w:top w:val="none" w:sz="0" w:space="0" w:color="auto"/>
                        <w:left w:val="none" w:sz="0" w:space="0" w:color="auto"/>
                        <w:bottom w:val="none" w:sz="0" w:space="0" w:color="auto"/>
                        <w:right w:val="none" w:sz="0" w:space="0" w:color="auto"/>
                      </w:divBdr>
                    </w:div>
                  </w:divsChild>
                </w:div>
                <w:div w:id="346057984">
                  <w:marLeft w:val="0"/>
                  <w:marRight w:val="0"/>
                  <w:marTop w:val="0"/>
                  <w:marBottom w:val="0"/>
                  <w:divBdr>
                    <w:top w:val="none" w:sz="0" w:space="0" w:color="auto"/>
                    <w:left w:val="none" w:sz="0" w:space="0" w:color="auto"/>
                    <w:bottom w:val="none" w:sz="0" w:space="0" w:color="auto"/>
                    <w:right w:val="none" w:sz="0" w:space="0" w:color="auto"/>
                  </w:divBdr>
                  <w:divsChild>
                    <w:div w:id="539245359">
                      <w:marLeft w:val="0"/>
                      <w:marRight w:val="0"/>
                      <w:marTop w:val="0"/>
                      <w:marBottom w:val="0"/>
                      <w:divBdr>
                        <w:top w:val="none" w:sz="0" w:space="0" w:color="auto"/>
                        <w:left w:val="none" w:sz="0" w:space="0" w:color="auto"/>
                        <w:bottom w:val="none" w:sz="0" w:space="0" w:color="auto"/>
                        <w:right w:val="none" w:sz="0" w:space="0" w:color="auto"/>
                      </w:divBdr>
                    </w:div>
                  </w:divsChild>
                </w:div>
                <w:div w:id="1248541913">
                  <w:marLeft w:val="0"/>
                  <w:marRight w:val="0"/>
                  <w:marTop w:val="0"/>
                  <w:marBottom w:val="0"/>
                  <w:divBdr>
                    <w:top w:val="none" w:sz="0" w:space="0" w:color="auto"/>
                    <w:left w:val="none" w:sz="0" w:space="0" w:color="auto"/>
                    <w:bottom w:val="none" w:sz="0" w:space="0" w:color="auto"/>
                    <w:right w:val="none" w:sz="0" w:space="0" w:color="auto"/>
                  </w:divBdr>
                  <w:divsChild>
                    <w:div w:id="807824463">
                      <w:marLeft w:val="0"/>
                      <w:marRight w:val="0"/>
                      <w:marTop w:val="0"/>
                      <w:marBottom w:val="0"/>
                      <w:divBdr>
                        <w:top w:val="none" w:sz="0" w:space="0" w:color="auto"/>
                        <w:left w:val="none" w:sz="0" w:space="0" w:color="auto"/>
                        <w:bottom w:val="none" w:sz="0" w:space="0" w:color="auto"/>
                        <w:right w:val="none" w:sz="0" w:space="0" w:color="auto"/>
                      </w:divBdr>
                    </w:div>
                  </w:divsChild>
                </w:div>
                <w:div w:id="185365963">
                  <w:marLeft w:val="0"/>
                  <w:marRight w:val="0"/>
                  <w:marTop w:val="0"/>
                  <w:marBottom w:val="0"/>
                  <w:divBdr>
                    <w:top w:val="none" w:sz="0" w:space="0" w:color="auto"/>
                    <w:left w:val="none" w:sz="0" w:space="0" w:color="auto"/>
                    <w:bottom w:val="none" w:sz="0" w:space="0" w:color="auto"/>
                    <w:right w:val="none" w:sz="0" w:space="0" w:color="auto"/>
                  </w:divBdr>
                  <w:divsChild>
                    <w:div w:id="1930693203">
                      <w:marLeft w:val="0"/>
                      <w:marRight w:val="0"/>
                      <w:marTop w:val="0"/>
                      <w:marBottom w:val="0"/>
                      <w:divBdr>
                        <w:top w:val="none" w:sz="0" w:space="0" w:color="auto"/>
                        <w:left w:val="none" w:sz="0" w:space="0" w:color="auto"/>
                        <w:bottom w:val="none" w:sz="0" w:space="0" w:color="auto"/>
                        <w:right w:val="none" w:sz="0" w:space="0" w:color="auto"/>
                      </w:divBdr>
                    </w:div>
                  </w:divsChild>
                </w:div>
                <w:div w:id="1780180213">
                  <w:marLeft w:val="0"/>
                  <w:marRight w:val="0"/>
                  <w:marTop w:val="0"/>
                  <w:marBottom w:val="0"/>
                  <w:divBdr>
                    <w:top w:val="none" w:sz="0" w:space="0" w:color="auto"/>
                    <w:left w:val="none" w:sz="0" w:space="0" w:color="auto"/>
                    <w:bottom w:val="none" w:sz="0" w:space="0" w:color="auto"/>
                    <w:right w:val="none" w:sz="0" w:space="0" w:color="auto"/>
                  </w:divBdr>
                  <w:divsChild>
                    <w:div w:id="306983111">
                      <w:marLeft w:val="0"/>
                      <w:marRight w:val="0"/>
                      <w:marTop w:val="0"/>
                      <w:marBottom w:val="0"/>
                      <w:divBdr>
                        <w:top w:val="none" w:sz="0" w:space="0" w:color="auto"/>
                        <w:left w:val="none" w:sz="0" w:space="0" w:color="auto"/>
                        <w:bottom w:val="none" w:sz="0" w:space="0" w:color="auto"/>
                        <w:right w:val="none" w:sz="0" w:space="0" w:color="auto"/>
                      </w:divBdr>
                    </w:div>
                  </w:divsChild>
                </w:div>
                <w:div w:id="1093279845">
                  <w:marLeft w:val="0"/>
                  <w:marRight w:val="0"/>
                  <w:marTop w:val="0"/>
                  <w:marBottom w:val="0"/>
                  <w:divBdr>
                    <w:top w:val="none" w:sz="0" w:space="0" w:color="auto"/>
                    <w:left w:val="none" w:sz="0" w:space="0" w:color="auto"/>
                    <w:bottom w:val="none" w:sz="0" w:space="0" w:color="auto"/>
                    <w:right w:val="none" w:sz="0" w:space="0" w:color="auto"/>
                  </w:divBdr>
                  <w:divsChild>
                    <w:div w:id="771825754">
                      <w:marLeft w:val="0"/>
                      <w:marRight w:val="0"/>
                      <w:marTop w:val="0"/>
                      <w:marBottom w:val="0"/>
                      <w:divBdr>
                        <w:top w:val="none" w:sz="0" w:space="0" w:color="auto"/>
                        <w:left w:val="none" w:sz="0" w:space="0" w:color="auto"/>
                        <w:bottom w:val="none" w:sz="0" w:space="0" w:color="auto"/>
                        <w:right w:val="none" w:sz="0" w:space="0" w:color="auto"/>
                      </w:divBdr>
                    </w:div>
                  </w:divsChild>
                </w:div>
                <w:div w:id="1017004641">
                  <w:marLeft w:val="0"/>
                  <w:marRight w:val="0"/>
                  <w:marTop w:val="0"/>
                  <w:marBottom w:val="0"/>
                  <w:divBdr>
                    <w:top w:val="none" w:sz="0" w:space="0" w:color="auto"/>
                    <w:left w:val="none" w:sz="0" w:space="0" w:color="auto"/>
                    <w:bottom w:val="none" w:sz="0" w:space="0" w:color="auto"/>
                    <w:right w:val="none" w:sz="0" w:space="0" w:color="auto"/>
                  </w:divBdr>
                  <w:divsChild>
                    <w:div w:id="1286042186">
                      <w:marLeft w:val="0"/>
                      <w:marRight w:val="0"/>
                      <w:marTop w:val="0"/>
                      <w:marBottom w:val="0"/>
                      <w:divBdr>
                        <w:top w:val="none" w:sz="0" w:space="0" w:color="auto"/>
                        <w:left w:val="none" w:sz="0" w:space="0" w:color="auto"/>
                        <w:bottom w:val="none" w:sz="0" w:space="0" w:color="auto"/>
                        <w:right w:val="none" w:sz="0" w:space="0" w:color="auto"/>
                      </w:divBdr>
                    </w:div>
                  </w:divsChild>
                </w:div>
                <w:div w:id="1426683680">
                  <w:marLeft w:val="0"/>
                  <w:marRight w:val="0"/>
                  <w:marTop w:val="0"/>
                  <w:marBottom w:val="0"/>
                  <w:divBdr>
                    <w:top w:val="none" w:sz="0" w:space="0" w:color="auto"/>
                    <w:left w:val="none" w:sz="0" w:space="0" w:color="auto"/>
                    <w:bottom w:val="none" w:sz="0" w:space="0" w:color="auto"/>
                    <w:right w:val="none" w:sz="0" w:space="0" w:color="auto"/>
                  </w:divBdr>
                  <w:divsChild>
                    <w:div w:id="681397359">
                      <w:marLeft w:val="0"/>
                      <w:marRight w:val="0"/>
                      <w:marTop w:val="0"/>
                      <w:marBottom w:val="0"/>
                      <w:divBdr>
                        <w:top w:val="none" w:sz="0" w:space="0" w:color="auto"/>
                        <w:left w:val="none" w:sz="0" w:space="0" w:color="auto"/>
                        <w:bottom w:val="none" w:sz="0" w:space="0" w:color="auto"/>
                        <w:right w:val="none" w:sz="0" w:space="0" w:color="auto"/>
                      </w:divBdr>
                    </w:div>
                  </w:divsChild>
                </w:div>
                <w:div w:id="472330095">
                  <w:marLeft w:val="0"/>
                  <w:marRight w:val="0"/>
                  <w:marTop w:val="0"/>
                  <w:marBottom w:val="0"/>
                  <w:divBdr>
                    <w:top w:val="none" w:sz="0" w:space="0" w:color="auto"/>
                    <w:left w:val="none" w:sz="0" w:space="0" w:color="auto"/>
                    <w:bottom w:val="none" w:sz="0" w:space="0" w:color="auto"/>
                    <w:right w:val="none" w:sz="0" w:space="0" w:color="auto"/>
                  </w:divBdr>
                  <w:divsChild>
                    <w:div w:id="595679109">
                      <w:marLeft w:val="0"/>
                      <w:marRight w:val="0"/>
                      <w:marTop w:val="0"/>
                      <w:marBottom w:val="0"/>
                      <w:divBdr>
                        <w:top w:val="none" w:sz="0" w:space="0" w:color="auto"/>
                        <w:left w:val="none" w:sz="0" w:space="0" w:color="auto"/>
                        <w:bottom w:val="none" w:sz="0" w:space="0" w:color="auto"/>
                        <w:right w:val="none" w:sz="0" w:space="0" w:color="auto"/>
                      </w:divBdr>
                    </w:div>
                  </w:divsChild>
                </w:div>
                <w:div w:id="1829517023">
                  <w:marLeft w:val="0"/>
                  <w:marRight w:val="0"/>
                  <w:marTop w:val="0"/>
                  <w:marBottom w:val="0"/>
                  <w:divBdr>
                    <w:top w:val="none" w:sz="0" w:space="0" w:color="auto"/>
                    <w:left w:val="none" w:sz="0" w:space="0" w:color="auto"/>
                    <w:bottom w:val="none" w:sz="0" w:space="0" w:color="auto"/>
                    <w:right w:val="none" w:sz="0" w:space="0" w:color="auto"/>
                  </w:divBdr>
                  <w:divsChild>
                    <w:div w:id="1526363377">
                      <w:marLeft w:val="0"/>
                      <w:marRight w:val="0"/>
                      <w:marTop w:val="0"/>
                      <w:marBottom w:val="0"/>
                      <w:divBdr>
                        <w:top w:val="none" w:sz="0" w:space="0" w:color="auto"/>
                        <w:left w:val="none" w:sz="0" w:space="0" w:color="auto"/>
                        <w:bottom w:val="none" w:sz="0" w:space="0" w:color="auto"/>
                        <w:right w:val="none" w:sz="0" w:space="0" w:color="auto"/>
                      </w:divBdr>
                    </w:div>
                  </w:divsChild>
                </w:div>
                <w:div w:id="338117939">
                  <w:marLeft w:val="0"/>
                  <w:marRight w:val="0"/>
                  <w:marTop w:val="0"/>
                  <w:marBottom w:val="0"/>
                  <w:divBdr>
                    <w:top w:val="none" w:sz="0" w:space="0" w:color="auto"/>
                    <w:left w:val="none" w:sz="0" w:space="0" w:color="auto"/>
                    <w:bottom w:val="none" w:sz="0" w:space="0" w:color="auto"/>
                    <w:right w:val="none" w:sz="0" w:space="0" w:color="auto"/>
                  </w:divBdr>
                  <w:divsChild>
                    <w:div w:id="507140700">
                      <w:marLeft w:val="0"/>
                      <w:marRight w:val="0"/>
                      <w:marTop w:val="0"/>
                      <w:marBottom w:val="0"/>
                      <w:divBdr>
                        <w:top w:val="none" w:sz="0" w:space="0" w:color="auto"/>
                        <w:left w:val="none" w:sz="0" w:space="0" w:color="auto"/>
                        <w:bottom w:val="none" w:sz="0" w:space="0" w:color="auto"/>
                        <w:right w:val="none" w:sz="0" w:space="0" w:color="auto"/>
                      </w:divBdr>
                    </w:div>
                  </w:divsChild>
                </w:div>
                <w:div w:id="254558754">
                  <w:marLeft w:val="0"/>
                  <w:marRight w:val="0"/>
                  <w:marTop w:val="0"/>
                  <w:marBottom w:val="0"/>
                  <w:divBdr>
                    <w:top w:val="none" w:sz="0" w:space="0" w:color="auto"/>
                    <w:left w:val="none" w:sz="0" w:space="0" w:color="auto"/>
                    <w:bottom w:val="none" w:sz="0" w:space="0" w:color="auto"/>
                    <w:right w:val="none" w:sz="0" w:space="0" w:color="auto"/>
                  </w:divBdr>
                  <w:divsChild>
                    <w:div w:id="1657567798">
                      <w:marLeft w:val="0"/>
                      <w:marRight w:val="0"/>
                      <w:marTop w:val="0"/>
                      <w:marBottom w:val="0"/>
                      <w:divBdr>
                        <w:top w:val="none" w:sz="0" w:space="0" w:color="auto"/>
                        <w:left w:val="none" w:sz="0" w:space="0" w:color="auto"/>
                        <w:bottom w:val="none" w:sz="0" w:space="0" w:color="auto"/>
                        <w:right w:val="none" w:sz="0" w:space="0" w:color="auto"/>
                      </w:divBdr>
                    </w:div>
                  </w:divsChild>
                </w:div>
                <w:div w:id="386299886">
                  <w:marLeft w:val="0"/>
                  <w:marRight w:val="0"/>
                  <w:marTop w:val="0"/>
                  <w:marBottom w:val="0"/>
                  <w:divBdr>
                    <w:top w:val="none" w:sz="0" w:space="0" w:color="auto"/>
                    <w:left w:val="none" w:sz="0" w:space="0" w:color="auto"/>
                    <w:bottom w:val="none" w:sz="0" w:space="0" w:color="auto"/>
                    <w:right w:val="none" w:sz="0" w:space="0" w:color="auto"/>
                  </w:divBdr>
                  <w:divsChild>
                    <w:div w:id="695813799">
                      <w:marLeft w:val="0"/>
                      <w:marRight w:val="0"/>
                      <w:marTop w:val="0"/>
                      <w:marBottom w:val="0"/>
                      <w:divBdr>
                        <w:top w:val="none" w:sz="0" w:space="0" w:color="auto"/>
                        <w:left w:val="none" w:sz="0" w:space="0" w:color="auto"/>
                        <w:bottom w:val="none" w:sz="0" w:space="0" w:color="auto"/>
                        <w:right w:val="none" w:sz="0" w:space="0" w:color="auto"/>
                      </w:divBdr>
                    </w:div>
                  </w:divsChild>
                </w:div>
                <w:div w:id="1077440365">
                  <w:marLeft w:val="0"/>
                  <w:marRight w:val="0"/>
                  <w:marTop w:val="0"/>
                  <w:marBottom w:val="0"/>
                  <w:divBdr>
                    <w:top w:val="none" w:sz="0" w:space="0" w:color="auto"/>
                    <w:left w:val="none" w:sz="0" w:space="0" w:color="auto"/>
                    <w:bottom w:val="none" w:sz="0" w:space="0" w:color="auto"/>
                    <w:right w:val="none" w:sz="0" w:space="0" w:color="auto"/>
                  </w:divBdr>
                  <w:divsChild>
                    <w:div w:id="253365591">
                      <w:marLeft w:val="0"/>
                      <w:marRight w:val="0"/>
                      <w:marTop w:val="0"/>
                      <w:marBottom w:val="0"/>
                      <w:divBdr>
                        <w:top w:val="none" w:sz="0" w:space="0" w:color="auto"/>
                        <w:left w:val="none" w:sz="0" w:space="0" w:color="auto"/>
                        <w:bottom w:val="none" w:sz="0" w:space="0" w:color="auto"/>
                        <w:right w:val="none" w:sz="0" w:space="0" w:color="auto"/>
                      </w:divBdr>
                    </w:div>
                  </w:divsChild>
                </w:div>
                <w:div w:id="910192032">
                  <w:marLeft w:val="0"/>
                  <w:marRight w:val="0"/>
                  <w:marTop w:val="0"/>
                  <w:marBottom w:val="0"/>
                  <w:divBdr>
                    <w:top w:val="none" w:sz="0" w:space="0" w:color="auto"/>
                    <w:left w:val="none" w:sz="0" w:space="0" w:color="auto"/>
                    <w:bottom w:val="none" w:sz="0" w:space="0" w:color="auto"/>
                    <w:right w:val="none" w:sz="0" w:space="0" w:color="auto"/>
                  </w:divBdr>
                  <w:divsChild>
                    <w:div w:id="1570992658">
                      <w:marLeft w:val="0"/>
                      <w:marRight w:val="0"/>
                      <w:marTop w:val="0"/>
                      <w:marBottom w:val="0"/>
                      <w:divBdr>
                        <w:top w:val="none" w:sz="0" w:space="0" w:color="auto"/>
                        <w:left w:val="none" w:sz="0" w:space="0" w:color="auto"/>
                        <w:bottom w:val="none" w:sz="0" w:space="0" w:color="auto"/>
                        <w:right w:val="none" w:sz="0" w:space="0" w:color="auto"/>
                      </w:divBdr>
                    </w:div>
                  </w:divsChild>
                </w:div>
                <w:div w:id="1997998266">
                  <w:marLeft w:val="0"/>
                  <w:marRight w:val="0"/>
                  <w:marTop w:val="0"/>
                  <w:marBottom w:val="0"/>
                  <w:divBdr>
                    <w:top w:val="none" w:sz="0" w:space="0" w:color="auto"/>
                    <w:left w:val="none" w:sz="0" w:space="0" w:color="auto"/>
                    <w:bottom w:val="none" w:sz="0" w:space="0" w:color="auto"/>
                    <w:right w:val="none" w:sz="0" w:space="0" w:color="auto"/>
                  </w:divBdr>
                  <w:divsChild>
                    <w:div w:id="733166142">
                      <w:marLeft w:val="0"/>
                      <w:marRight w:val="0"/>
                      <w:marTop w:val="0"/>
                      <w:marBottom w:val="0"/>
                      <w:divBdr>
                        <w:top w:val="none" w:sz="0" w:space="0" w:color="auto"/>
                        <w:left w:val="none" w:sz="0" w:space="0" w:color="auto"/>
                        <w:bottom w:val="none" w:sz="0" w:space="0" w:color="auto"/>
                        <w:right w:val="none" w:sz="0" w:space="0" w:color="auto"/>
                      </w:divBdr>
                    </w:div>
                  </w:divsChild>
                </w:div>
                <w:div w:id="1335956580">
                  <w:marLeft w:val="0"/>
                  <w:marRight w:val="0"/>
                  <w:marTop w:val="0"/>
                  <w:marBottom w:val="0"/>
                  <w:divBdr>
                    <w:top w:val="none" w:sz="0" w:space="0" w:color="auto"/>
                    <w:left w:val="none" w:sz="0" w:space="0" w:color="auto"/>
                    <w:bottom w:val="none" w:sz="0" w:space="0" w:color="auto"/>
                    <w:right w:val="none" w:sz="0" w:space="0" w:color="auto"/>
                  </w:divBdr>
                  <w:divsChild>
                    <w:div w:id="1247497921">
                      <w:marLeft w:val="0"/>
                      <w:marRight w:val="0"/>
                      <w:marTop w:val="0"/>
                      <w:marBottom w:val="0"/>
                      <w:divBdr>
                        <w:top w:val="none" w:sz="0" w:space="0" w:color="auto"/>
                        <w:left w:val="none" w:sz="0" w:space="0" w:color="auto"/>
                        <w:bottom w:val="none" w:sz="0" w:space="0" w:color="auto"/>
                        <w:right w:val="none" w:sz="0" w:space="0" w:color="auto"/>
                      </w:divBdr>
                    </w:div>
                  </w:divsChild>
                </w:div>
                <w:div w:id="1588685240">
                  <w:marLeft w:val="0"/>
                  <w:marRight w:val="0"/>
                  <w:marTop w:val="0"/>
                  <w:marBottom w:val="0"/>
                  <w:divBdr>
                    <w:top w:val="none" w:sz="0" w:space="0" w:color="auto"/>
                    <w:left w:val="none" w:sz="0" w:space="0" w:color="auto"/>
                    <w:bottom w:val="none" w:sz="0" w:space="0" w:color="auto"/>
                    <w:right w:val="none" w:sz="0" w:space="0" w:color="auto"/>
                  </w:divBdr>
                  <w:divsChild>
                    <w:div w:id="1200780912">
                      <w:marLeft w:val="0"/>
                      <w:marRight w:val="0"/>
                      <w:marTop w:val="0"/>
                      <w:marBottom w:val="0"/>
                      <w:divBdr>
                        <w:top w:val="none" w:sz="0" w:space="0" w:color="auto"/>
                        <w:left w:val="none" w:sz="0" w:space="0" w:color="auto"/>
                        <w:bottom w:val="none" w:sz="0" w:space="0" w:color="auto"/>
                        <w:right w:val="none" w:sz="0" w:space="0" w:color="auto"/>
                      </w:divBdr>
                    </w:div>
                  </w:divsChild>
                </w:div>
                <w:div w:id="1913271985">
                  <w:marLeft w:val="0"/>
                  <w:marRight w:val="0"/>
                  <w:marTop w:val="0"/>
                  <w:marBottom w:val="0"/>
                  <w:divBdr>
                    <w:top w:val="none" w:sz="0" w:space="0" w:color="auto"/>
                    <w:left w:val="none" w:sz="0" w:space="0" w:color="auto"/>
                    <w:bottom w:val="none" w:sz="0" w:space="0" w:color="auto"/>
                    <w:right w:val="none" w:sz="0" w:space="0" w:color="auto"/>
                  </w:divBdr>
                  <w:divsChild>
                    <w:div w:id="1705790102">
                      <w:marLeft w:val="0"/>
                      <w:marRight w:val="0"/>
                      <w:marTop w:val="0"/>
                      <w:marBottom w:val="0"/>
                      <w:divBdr>
                        <w:top w:val="none" w:sz="0" w:space="0" w:color="auto"/>
                        <w:left w:val="none" w:sz="0" w:space="0" w:color="auto"/>
                        <w:bottom w:val="none" w:sz="0" w:space="0" w:color="auto"/>
                        <w:right w:val="none" w:sz="0" w:space="0" w:color="auto"/>
                      </w:divBdr>
                    </w:div>
                  </w:divsChild>
                </w:div>
                <w:div w:id="995648775">
                  <w:marLeft w:val="0"/>
                  <w:marRight w:val="0"/>
                  <w:marTop w:val="0"/>
                  <w:marBottom w:val="0"/>
                  <w:divBdr>
                    <w:top w:val="none" w:sz="0" w:space="0" w:color="auto"/>
                    <w:left w:val="none" w:sz="0" w:space="0" w:color="auto"/>
                    <w:bottom w:val="none" w:sz="0" w:space="0" w:color="auto"/>
                    <w:right w:val="none" w:sz="0" w:space="0" w:color="auto"/>
                  </w:divBdr>
                  <w:divsChild>
                    <w:div w:id="847519778">
                      <w:marLeft w:val="0"/>
                      <w:marRight w:val="0"/>
                      <w:marTop w:val="0"/>
                      <w:marBottom w:val="0"/>
                      <w:divBdr>
                        <w:top w:val="none" w:sz="0" w:space="0" w:color="auto"/>
                        <w:left w:val="none" w:sz="0" w:space="0" w:color="auto"/>
                        <w:bottom w:val="none" w:sz="0" w:space="0" w:color="auto"/>
                        <w:right w:val="none" w:sz="0" w:space="0" w:color="auto"/>
                      </w:divBdr>
                    </w:div>
                  </w:divsChild>
                </w:div>
                <w:div w:id="1767730202">
                  <w:marLeft w:val="0"/>
                  <w:marRight w:val="0"/>
                  <w:marTop w:val="0"/>
                  <w:marBottom w:val="0"/>
                  <w:divBdr>
                    <w:top w:val="none" w:sz="0" w:space="0" w:color="auto"/>
                    <w:left w:val="none" w:sz="0" w:space="0" w:color="auto"/>
                    <w:bottom w:val="none" w:sz="0" w:space="0" w:color="auto"/>
                    <w:right w:val="none" w:sz="0" w:space="0" w:color="auto"/>
                  </w:divBdr>
                  <w:divsChild>
                    <w:div w:id="1378893681">
                      <w:marLeft w:val="0"/>
                      <w:marRight w:val="0"/>
                      <w:marTop w:val="0"/>
                      <w:marBottom w:val="0"/>
                      <w:divBdr>
                        <w:top w:val="none" w:sz="0" w:space="0" w:color="auto"/>
                        <w:left w:val="none" w:sz="0" w:space="0" w:color="auto"/>
                        <w:bottom w:val="none" w:sz="0" w:space="0" w:color="auto"/>
                        <w:right w:val="none" w:sz="0" w:space="0" w:color="auto"/>
                      </w:divBdr>
                    </w:div>
                  </w:divsChild>
                </w:div>
                <w:div w:id="745804626">
                  <w:marLeft w:val="0"/>
                  <w:marRight w:val="0"/>
                  <w:marTop w:val="0"/>
                  <w:marBottom w:val="0"/>
                  <w:divBdr>
                    <w:top w:val="none" w:sz="0" w:space="0" w:color="auto"/>
                    <w:left w:val="none" w:sz="0" w:space="0" w:color="auto"/>
                    <w:bottom w:val="none" w:sz="0" w:space="0" w:color="auto"/>
                    <w:right w:val="none" w:sz="0" w:space="0" w:color="auto"/>
                  </w:divBdr>
                  <w:divsChild>
                    <w:div w:id="969243197">
                      <w:marLeft w:val="0"/>
                      <w:marRight w:val="0"/>
                      <w:marTop w:val="0"/>
                      <w:marBottom w:val="0"/>
                      <w:divBdr>
                        <w:top w:val="none" w:sz="0" w:space="0" w:color="auto"/>
                        <w:left w:val="none" w:sz="0" w:space="0" w:color="auto"/>
                        <w:bottom w:val="none" w:sz="0" w:space="0" w:color="auto"/>
                        <w:right w:val="none" w:sz="0" w:space="0" w:color="auto"/>
                      </w:divBdr>
                    </w:div>
                  </w:divsChild>
                </w:div>
                <w:div w:id="1187450165">
                  <w:marLeft w:val="0"/>
                  <w:marRight w:val="0"/>
                  <w:marTop w:val="0"/>
                  <w:marBottom w:val="0"/>
                  <w:divBdr>
                    <w:top w:val="none" w:sz="0" w:space="0" w:color="auto"/>
                    <w:left w:val="none" w:sz="0" w:space="0" w:color="auto"/>
                    <w:bottom w:val="none" w:sz="0" w:space="0" w:color="auto"/>
                    <w:right w:val="none" w:sz="0" w:space="0" w:color="auto"/>
                  </w:divBdr>
                  <w:divsChild>
                    <w:div w:id="932250679">
                      <w:marLeft w:val="0"/>
                      <w:marRight w:val="0"/>
                      <w:marTop w:val="0"/>
                      <w:marBottom w:val="0"/>
                      <w:divBdr>
                        <w:top w:val="none" w:sz="0" w:space="0" w:color="auto"/>
                        <w:left w:val="none" w:sz="0" w:space="0" w:color="auto"/>
                        <w:bottom w:val="none" w:sz="0" w:space="0" w:color="auto"/>
                        <w:right w:val="none" w:sz="0" w:space="0" w:color="auto"/>
                      </w:divBdr>
                    </w:div>
                  </w:divsChild>
                </w:div>
                <w:div w:id="1733506492">
                  <w:marLeft w:val="0"/>
                  <w:marRight w:val="0"/>
                  <w:marTop w:val="0"/>
                  <w:marBottom w:val="0"/>
                  <w:divBdr>
                    <w:top w:val="none" w:sz="0" w:space="0" w:color="auto"/>
                    <w:left w:val="none" w:sz="0" w:space="0" w:color="auto"/>
                    <w:bottom w:val="none" w:sz="0" w:space="0" w:color="auto"/>
                    <w:right w:val="none" w:sz="0" w:space="0" w:color="auto"/>
                  </w:divBdr>
                  <w:divsChild>
                    <w:div w:id="1203245760">
                      <w:marLeft w:val="0"/>
                      <w:marRight w:val="0"/>
                      <w:marTop w:val="0"/>
                      <w:marBottom w:val="0"/>
                      <w:divBdr>
                        <w:top w:val="none" w:sz="0" w:space="0" w:color="auto"/>
                        <w:left w:val="none" w:sz="0" w:space="0" w:color="auto"/>
                        <w:bottom w:val="none" w:sz="0" w:space="0" w:color="auto"/>
                        <w:right w:val="none" w:sz="0" w:space="0" w:color="auto"/>
                      </w:divBdr>
                    </w:div>
                  </w:divsChild>
                </w:div>
                <w:div w:id="1202549973">
                  <w:marLeft w:val="0"/>
                  <w:marRight w:val="0"/>
                  <w:marTop w:val="0"/>
                  <w:marBottom w:val="0"/>
                  <w:divBdr>
                    <w:top w:val="none" w:sz="0" w:space="0" w:color="auto"/>
                    <w:left w:val="none" w:sz="0" w:space="0" w:color="auto"/>
                    <w:bottom w:val="none" w:sz="0" w:space="0" w:color="auto"/>
                    <w:right w:val="none" w:sz="0" w:space="0" w:color="auto"/>
                  </w:divBdr>
                  <w:divsChild>
                    <w:div w:id="2136483040">
                      <w:marLeft w:val="0"/>
                      <w:marRight w:val="0"/>
                      <w:marTop w:val="0"/>
                      <w:marBottom w:val="0"/>
                      <w:divBdr>
                        <w:top w:val="none" w:sz="0" w:space="0" w:color="auto"/>
                        <w:left w:val="none" w:sz="0" w:space="0" w:color="auto"/>
                        <w:bottom w:val="none" w:sz="0" w:space="0" w:color="auto"/>
                        <w:right w:val="none" w:sz="0" w:space="0" w:color="auto"/>
                      </w:divBdr>
                    </w:div>
                  </w:divsChild>
                </w:div>
                <w:div w:id="1099133971">
                  <w:marLeft w:val="0"/>
                  <w:marRight w:val="0"/>
                  <w:marTop w:val="0"/>
                  <w:marBottom w:val="0"/>
                  <w:divBdr>
                    <w:top w:val="none" w:sz="0" w:space="0" w:color="auto"/>
                    <w:left w:val="none" w:sz="0" w:space="0" w:color="auto"/>
                    <w:bottom w:val="none" w:sz="0" w:space="0" w:color="auto"/>
                    <w:right w:val="none" w:sz="0" w:space="0" w:color="auto"/>
                  </w:divBdr>
                  <w:divsChild>
                    <w:div w:id="1283806376">
                      <w:marLeft w:val="0"/>
                      <w:marRight w:val="0"/>
                      <w:marTop w:val="0"/>
                      <w:marBottom w:val="0"/>
                      <w:divBdr>
                        <w:top w:val="none" w:sz="0" w:space="0" w:color="auto"/>
                        <w:left w:val="none" w:sz="0" w:space="0" w:color="auto"/>
                        <w:bottom w:val="none" w:sz="0" w:space="0" w:color="auto"/>
                        <w:right w:val="none" w:sz="0" w:space="0" w:color="auto"/>
                      </w:divBdr>
                    </w:div>
                  </w:divsChild>
                </w:div>
                <w:div w:id="478769813">
                  <w:marLeft w:val="0"/>
                  <w:marRight w:val="0"/>
                  <w:marTop w:val="0"/>
                  <w:marBottom w:val="0"/>
                  <w:divBdr>
                    <w:top w:val="none" w:sz="0" w:space="0" w:color="auto"/>
                    <w:left w:val="none" w:sz="0" w:space="0" w:color="auto"/>
                    <w:bottom w:val="none" w:sz="0" w:space="0" w:color="auto"/>
                    <w:right w:val="none" w:sz="0" w:space="0" w:color="auto"/>
                  </w:divBdr>
                  <w:divsChild>
                    <w:div w:id="461001898">
                      <w:marLeft w:val="0"/>
                      <w:marRight w:val="0"/>
                      <w:marTop w:val="0"/>
                      <w:marBottom w:val="0"/>
                      <w:divBdr>
                        <w:top w:val="none" w:sz="0" w:space="0" w:color="auto"/>
                        <w:left w:val="none" w:sz="0" w:space="0" w:color="auto"/>
                        <w:bottom w:val="none" w:sz="0" w:space="0" w:color="auto"/>
                        <w:right w:val="none" w:sz="0" w:space="0" w:color="auto"/>
                      </w:divBdr>
                    </w:div>
                  </w:divsChild>
                </w:div>
                <w:div w:id="262224152">
                  <w:marLeft w:val="0"/>
                  <w:marRight w:val="0"/>
                  <w:marTop w:val="0"/>
                  <w:marBottom w:val="0"/>
                  <w:divBdr>
                    <w:top w:val="none" w:sz="0" w:space="0" w:color="auto"/>
                    <w:left w:val="none" w:sz="0" w:space="0" w:color="auto"/>
                    <w:bottom w:val="none" w:sz="0" w:space="0" w:color="auto"/>
                    <w:right w:val="none" w:sz="0" w:space="0" w:color="auto"/>
                  </w:divBdr>
                  <w:divsChild>
                    <w:div w:id="1515068682">
                      <w:marLeft w:val="0"/>
                      <w:marRight w:val="0"/>
                      <w:marTop w:val="0"/>
                      <w:marBottom w:val="0"/>
                      <w:divBdr>
                        <w:top w:val="none" w:sz="0" w:space="0" w:color="auto"/>
                        <w:left w:val="none" w:sz="0" w:space="0" w:color="auto"/>
                        <w:bottom w:val="none" w:sz="0" w:space="0" w:color="auto"/>
                        <w:right w:val="none" w:sz="0" w:space="0" w:color="auto"/>
                      </w:divBdr>
                    </w:div>
                  </w:divsChild>
                </w:div>
                <w:div w:id="1582760364">
                  <w:marLeft w:val="0"/>
                  <w:marRight w:val="0"/>
                  <w:marTop w:val="0"/>
                  <w:marBottom w:val="0"/>
                  <w:divBdr>
                    <w:top w:val="none" w:sz="0" w:space="0" w:color="auto"/>
                    <w:left w:val="none" w:sz="0" w:space="0" w:color="auto"/>
                    <w:bottom w:val="none" w:sz="0" w:space="0" w:color="auto"/>
                    <w:right w:val="none" w:sz="0" w:space="0" w:color="auto"/>
                  </w:divBdr>
                  <w:divsChild>
                    <w:div w:id="1450736844">
                      <w:marLeft w:val="0"/>
                      <w:marRight w:val="0"/>
                      <w:marTop w:val="0"/>
                      <w:marBottom w:val="0"/>
                      <w:divBdr>
                        <w:top w:val="none" w:sz="0" w:space="0" w:color="auto"/>
                        <w:left w:val="none" w:sz="0" w:space="0" w:color="auto"/>
                        <w:bottom w:val="none" w:sz="0" w:space="0" w:color="auto"/>
                        <w:right w:val="none" w:sz="0" w:space="0" w:color="auto"/>
                      </w:divBdr>
                    </w:div>
                  </w:divsChild>
                </w:div>
                <w:div w:id="1876114798">
                  <w:marLeft w:val="0"/>
                  <w:marRight w:val="0"/>
                  <w:marTop w:val="0"/>
                  <w:marBottom w:val="0"/>
                  <w:divBdr>
                    <w:top w:val="none" w:sz="0" w:space="0" w:color="auto"/>
                    <w:left w:val="none" w:sz="0" w:space="0" w:color="auto"/>
                    <w:bottom w:val="none" w:sz="0" w:space="0" w:color="auto"/>
                    <w:right w:val="none" w:sz="0" w:space="0" w:color="auto"/>
                  </w:divBdr>
                  <w:divsChild>
                    <w:div w:id="881745749">
                      <w:marLeft w:val="0"/>
                      <w:marRight w:val="0"/>
                      <w:marTop w:val="0"/>
                      <w:marBottom w:val="0"/>
                      <w:divBdr>
                        <w:top w:val="none" w:sz="0" w:space="0" w:color="auto"/>
                        <w:left w:val="none" w:sz="0" w:space="0" w:color="auto"/>
                        <w:bottom w:val="none" w:sz="0" w:space="0" w:color="auto"/>
                        <w:right w:val="none" w:sz="0" w:space="0" w:color="auto"/>
                      </w:divBdr>
                    </w:div>
                  </w:divsChild>
                </w:div>
                <w:div w:id="476461693">
                  <w:marLeft w:val="0"/>
                  <w:marRight w:val="0"/>
                  <w:marTop w:val="0"/>
                  <w:marBottom w:val="0"/>
                  <w:divBdr>
                    <w:top w:val="none" w:sz="0" w:space="0" w:color="auto"/>
                    <w:left w:val="none" w:sz="0" w:space="0" w:color="auto"/>
                    <w:bottom w:val="none" w:sz="0" w:space="0" w:color="auto"/>
                    <w:right w:val="none" w:sz="0" w:space="0" w:color="auto"/>
                  </w:divBdr>
                  <w:divsChild>
                    <w:div w:id="798298621">
                      <w:marLeft w:val="0"/>
                      <w:marRight w:val="0"/>
                      <w:marTop w:val="0"/>
                      <w:marBottom w:val="0"/>
                      <w:divBdr>
                        <w:top w:val="none" w:sz="0" w:space="0" w:color="auto"/>
                        <w:left w:val="none" w:sz="0" w:space="0" w:color="auto"/>
                        <w:bottom w:val="none" w:sz="0" w:space="0" w:color="auto"/>
                        <w:right w:val="none" w:sz="0" w:space="0" w:color="auto"/>
                      </w:divBdr>
                    </w:div>
                  </w:divsChild>
                </w:div>
                <w:div w:id="1099565291">
                  <w:marLeft w:val="0"/>
                  <w:marRight w:val="0"/>
                  <w:marTop w:val="0"/>
                  <w:marBottom w:val="0"/>
                  <w:divBdr>
                    <w:top w:val="none" w:sz="0" w:space="0" w:color="auto"/>
                    <w:left w:val="none" w:sz="0" w:space="0" w:color="auto"/>
                    <w:bottom w:val="none" w:sz="0" w:space="0" w:color="auto"/>
                    <w:right w:val="none" w:sz="0" w:space="0" w:color="auto"/>
                  </w:divBdr>
                  <w:divsChild>
                    <w:div w:id="1720470328">
                      <w:marLeft w:val="0"/>
                      <w:marRight w:val="0"/>
                      <w:marTop w:val="0"/>
                      <w:marBottom w:val="0"/>
                      <w:divBdr>
                        <w:top w:val="none" w:sz="0" w:space="0" w:color="auto"/>
                        <w:left w:val="none" w:sz="0" w:space="0" w:color="auto"/>
                        <w:bottom w:val="none" w:sz="0" w:space="0" w:color="auto"/>
                        <w:right w:val="none" w:sz="0" w:space="0" w:color="auto"/>
                      </w:divBdr>
                    </w:div>
                  </w:divsChild>
                </w:div>
                <w:div w:id="1840580280">
                  <w:marLeft w:val="0"/>
                  <w:marRight w:val="0"/>
                  <w:marTop w:val="0"/>
                  <w:marBottom w:val="0"/>
                  <w:divBdr>
                    <w:top w:val="none" w:sz="0" w:space="0" w:color="auto"/>
                    <w:left w:val="none" w:sz="0" w:space="0" w:color="auto"/>
                    <w:bottom w:val="none" w:sz="0" w:space="0" w:color="auto"/>
                    <w:right w:val="none" w:sz="0" w:space="0" w:color="auto"/>
                  </w:divBdr>
                  <w:divsChild>
                    <w:div w:id="898980990">
                      <w:marLeft w:val="0"/>
                      <w:marRight w:val="0"/>
                      <w:marTop w:val="0"/>
                      <w:marBottom w:val="0"/>
                      <w:divBdr>
                        <w:top w:val="none" w:sz="0" w:space="0" w:color="auto"/>
                        <w:left w:val="none" w:sz="0" w:space="0" w:color="auto"/>
                        <w:bottom w:val="none" w:sz="0" w:space="0" w:color="auto"/>
                        <w:right w:val="none" w:sz="0" w:space="0" w:color="auto"/>
                      </w:divBdr>
                    </w:div>
                  </w:divsChild>
                </w:div>
                <w:div w:id="455563660">
                  <w:marLeft w:val="0"/>
                  <w:marRight w:val="0"/>
                  <w:marTop w:val="0"/>
                  <w:marBottom w:val="0"/>
                  <w:divBdr>
                    <w:top w:val="none" w:sz="0" w:space="0" w:color="auto"/>
                    <w:left w:val="none" w:sz="0" w:space="0" w:color="auto"/>
                    <w:bottom w:val="none" w:sz="0" w:space="0" w:color="auto"/>
                    <w:right w:val="none" w:sz="0" w:space="0" w:color="auto"/>
                  </w:divBdr>
                  <w:divsChild>
                    <w:div w:id="1270162365">
                      <w:marLeft w:val="0"/>
                      <w:marRight w:val="0"/>
                      <w:marTop w:val="0"/>
                      <w:marBottom w:val="0"/>
                      <w:divBdr>
                        <w:top w:val="none" w:sz="0" w:space="0" w:color="auto"/>
                        <w:left w:val="none" w:sz="0" w:space="0" w:color="auto"/>
                        <w:bottom w:val="none" w:sz="0" w:space="0" w:color="auto"/>
                        <w:right w:val="none" w:sz="0" w:space="0" w:color="auto"/>
                      </w:divBdr>
                    </w:div>
                  </w:divsChild>
                </w:div>
                <w:div w:id="762727873">
                  <w:marLeft w:val="0"/>
                  <w:marRight w:val="0"/>
                  <w:marTop w:val="0"/>
                  <w:marBottom w:val="0"/>
                  <w:divBdr>
                    <w:top w:val="none" w:sz="0" w:space="0" w:color="auto"/>
                    <w:left w:val="none" w:sz="0" w:space="0" w:color="auto"/>
                    <w:bottom w:val="none" w:sz="0" w:space="0" w:color="auto"/>
                    <w:right w:val="none" w:sz="0" w:space="0" w:color="auto"/>
                  </w:divBdr>
                  <w:divsChild>
                    <w:div w:id="2002001373">
                      <w:marLeft w:val="0"/>
                      <w:marRight w:val="0"/>
                      <w:marTop w:val="0"/>
                      <w:marBottom w:val="0"/>
                      <w:divBdr>
                        <w:top w:val="none" w:sz="0" w:space="0" w:color="auto"/>
                        <w:left w:val="none" w:sz="0" w:space="0" w:color="auto"/>
                        <w:bottom w:val="none" w:sz="0" w:space="0" w:color="auto"/>
                        <w:right w:val="none" w:sz="0" w:space="0" w:color="auto"/>
                      </w:divBdr>
                    </w:div>
                  </w:divsChild>
                </w:div>
                <w:div w:id="258415847">
                  <w:marLeft w:val="0"/>
                  <w:marRight w:val="0"/>
                  <w:marTop w:val="0"/>
                  <w:marBottom w:val="0"/>
                  <w:divBdr>
                    <w:top w:val="none" w:sz="0" w:space="0" w:color="auto"/>
                    <w:left w:val="none" w:sz="0" w:space="0" w:color="auto"/>
                    <w:bottom w:val="none" w:sz="0" w:space="0" w:color="auto"/>
                    <w:right w:val="none" w:sz="0" w:space="0" w:color="auto"/>
                  </w:divBdr>
                  <w:divsChild>
                    <w:div w:id="2088768610">
                      <w:marLeft w:val="0"/>
                      <w:marRight w:val="0"/>
                      <w:marTop w:val="0"/>
                      <w:marBottom w:val="0"/>
                      <w:divBdr>
                        <w:top w:val="none" w:sz="0" w:space="0" w:color="auto"/>
                        <w:left w:val="none" w:sz="0" w:space="0" w:color="auto"/>
                        <w:bottom w:val="none" w:sz="0" w:space="0" w:color="auto"/>
                        <w:right w:val="none" w:sz="0" w:space="0" w:color="auto"/>
                      </w:divBdr>
                    </w:div>
                  </w:divsChild>
                </w:div>
                <w:div w:id="1496342084">
                  <w:marLeft w:val="0"/>
                  <w:marRight w:val="0"/>
                  <w:marTop w:val="0"/>
                  <w:marBottom w:val="0"/>
                  <w:divBdr>
                    <w:top w:val="none" w:sz="0" w:space="0" w:color="auto"/>
                    <w:left w:val="none" w:sz="0" w:space="0" w:color="auto"/>
                    <w:bottom w:val="none" w:sz="0" w:space="0" w:color="auto"/>
                    <w:right w:val="none" w:sz="0" w:space="0" w:color="auto"/>
                  </w:divBdr>
                  <w:divsChild>
                    <w:div w:id="1570074924">
                      <w:marLeft w:val="0"/>
                      <w:marRight w:val="0"/>
                      <w:marTop w:val="0"/>
                      <w:marBottom w:val="0"/>
                      <w:divBdr>
                        <w:top w:val="none" w:sz="0" w:space="0" w:color="auto"/>
                        <w:left w:val="none" w:sz="0" w:space="0" w:color="auto"/>
                        <w:bottom w:val="none" w:sz="0" w:space="0" w:color="auto"/>
                        <w:right w:val="none" w:sz="0" w:space="0" w:color="auto"/>
                      </w:divBdr>
                    </w:div>
                  </w:divsChild>
                </w:div>
                <w:div w:id="1125734965">
                  <w:marLeft w:val="0"/>
                  <w:marRight w:val="0"/>
                  <w:marTop w:val="0"/>
                  <w:marBottom w:val="0"/>
                  <w:divBdr>
                    <w:top w:val="none" w:sz="0" w:space="0" w:color="auto"/>
                    <w:left w:val="none" w:sz="0" w:space="0" w:color="auto"/>
                    <w:bottom w:val="none" w:sz="0" w:space="0" w:color="auto"/>
                    <w:right w:val="none" w:sz="0" w:space="0" w:color="auto"/>
                  </w:divBdr>
                  <w:divsChild>
                    <w:div w:id="208152030">
                      <w:marLeft w:val="0"/>
                      <w:marRight w:val="0"/>
                      <w:marTop w:val="0"/>
                      <w:marBottom w:val="0"/>
                      <w:divBdr>
                        <w:top w:val="none" w:sz="0" w:space="0" w:color="auto"/>
                        <w:left w:val="none" w:sz="0" w:space="0" w:color="auto"/>
                        <w:bottom w:val="none" w:sz="0" w:space="0" w:color="auto"/>
                        <w:right w:val="none" w:sz="0" w:space="0" w:color="auto"/>
                      </w:divBdr>
                    </w:div>
                  </w:divsChild>
                </w:div>
                <w:div w:id="1723626714">
                  <w:marLeft w:val="0"/>
                  <w:marRight w:val="0"/>
                  <w:marTop w:val="0"/>
                  <w:marBottom w:val="0"/>
                  <w:divBdr>
                    <w:top w:val="none" w:sz="0" w:space="0" w:color="auto"/>
                    <w:left w:val="none" w:sz="0" w:space="0" w:color="auto"/>
                    <w:bottom w:val="none" w:sz="0" w:space="0" w:color="auto"/>
                    <w:right w:val="none" w:sz="0" w:space="0" w:color="auto"/>
                  </w:divBdr>
                  <w:divsChild>
                    <w:div w:id="1081027199">
                      <w:marLeft w:val="0"/>
                      <w:marRight w:val="0"/>
                      <w:marTop w:val="0"/>
                      <w:marBottom w:val="0"/>
                      <w:divBdr>
                        <w:top w:val="none" w:sz="0" w:space="0" w:color="auto"/>
                        <w:left w:val="none" w:sz="0" w:space="0" w:color="auto"/>
                        <w:bottom w:val="none" w:sz="0" w:space="0" w:color="auto"/>
                        <w:right w:val="none" w:sz="0" w:space="0" w:color="auto"/>
                      </w:divBdr>
                    </w:div>
                  </w:divsChild>
                </w:div>
                <w:div w:id="2066829150">
                  <w:marLeft w:val="0"/>
                  <w:marRight w:val="0"/>
                  <w:marTop w:val="0"/>
                  <w:marBottom w:val="0"/>
                  <w:divBdr>
                    <w:top w:val="none" w:sz="0" w:space="0" w:color="auto"/>
                    <w:left w:val="none" w:sz="0" w:space="0" w:color="auto"/>
                    <w:bottom w:val="none" w:sz="0" w:space="0" w:color="auto"/>
                    <w:right w:val="none" w:sz="0" w:space="0" w:color="auto"/>
                  </w:divBdr>
                  <w:divsChild>
                    <w:div w:id="5908896">
                      <w:marLeft w:val="0"/>
                      <w:marRight w:val="0"/>
                      <w:marTop w:val="0"/>
                      <w:marBottom w:val="0"/>
                      <w:divBdr>
                        <w:top w:val="none" w:sz="0" w:space="0" w:color="auto"/>
                        <w:left w:val="none" w:sz="0" w:space="0" w:color="auto"/>
                        <w:bottom w:val="none" w:sz="0" w:space="0" w:color="auto"/>
                        <w:right w:val="none" w:sz="0" w:space="0" w:color="auto"/>
                      </w:divBdr>
                    </w:div>
                  </w:divsChild>
                </w:div>
                <w:div w:id="1377271794">
                  <w:marLeft w:val="0"/>
                  <w:marRight w:val="0"/>
                  <w:marTop w:val="0"/>
                  <w:marBottom w:val="0"/>
                  <w:divBdr>
                    <w:top w:val="none" w:sz="0" w:space="0" w:color="auto"/>
                    <w:left w:val="none" w:sz="0" w:space="0" w:color="auto"/>
                    <w:bottom w:val="none" w:sz="0" w:space="0" w:color="auto"/>
                    <w:right w:val="none" w:sz="0" w:space="0" w:color="auto"/>
                  </w:divBdr>
                  <w:divsChild>
                    <w:div w:id="1672952685">
                      <w:marLeft w:val="0"/>
                      <w:marRight w:val="0"/>
                      <w:marTop w:val="0"/>
                      <w:marBottom w:val="0"/>
                      <w:divBdr>
                        <w:top w:val="none" w:sz="0" w:space="0" w:color="auto"/>
                        <w:left w:val="none" w:sz="0" w:space="0" w:color="auto"/>
                        <w:bottom w:val="none" w:sz="0" w:space="0" w:color="auto"/>
                        <w:right w:val="none" w:sz="0" w:space="0" w:color="auto"/>
                      </w:divBdr>
                    </w:div>
                  </w:divsChild>
                </w:div>
                <w:div w:id="953907139">
                  <w:marLeft w:val="0"/>
                  <w:marRight w:val="0"/>
                  <w:marTop w:val="0"/>
                  <w:marBottom w:val="0"/>
                  <w:divBdr>
                    <w:top w:val="none" w:sz="0" w:space="0" w:color="auto"/>
                    <w:left w:val="none" w:sz="0" w:space="0" w:color="auto"/>
                    <w:bottom w:val="none" w:sz="0" w:space="0" w:color="auto"/>
                    <w:right w:val="none" w:sz="0" w:space="0" w:color="auto"/>
                  </w:divBdr>
                  <w:divsChild>
                    <w:div w:id="173694817">
                      <w:marLeft w:val="0"/>
                      <w:marRight w:val="0"/>
                      <w:marTop w:val="0"/>
                      <w:marBottom w:val="0"/>
                      <w:divBdr>
                        <w:top w:val="none" w:sz="0" w:space="0" w:color="auto"/>
                        <w:left w:val="none" w:sz="0" w:space="0" w:color="auto"/>
                        <w:bottom w:val="none" w:sz="0" w:space="0" w:color="auto"/>
                        <w:right w:val="none" w:sz="0" w:space="0" w:color="auto"/>
                      </w:divBdr>
                    </w:div>
                  </w:divsChild>
                </w:div>
                <w:div w:id="1328316219">
                  <w:marLeft w:val="0"/>
                  <w:marRight w:val="0"/>
                  <w:marTop w:val="0"/>
                  <w:marBottom w:val="0"/>
                  <w:divBdr>
                    <w:top w:val="none" w:sz="0" w:space="0" w:color="auto"/>
                    <w:left w:val="none" w:sz="0" w:space="0" w:color="auto"/>
                    <w:bottom w:val="none" w:sz="0" w:space="0" w:color="auto"/>
                    <w:right w:val="none" w:sz="0" w:space="0" w:color="auto"/>
                  </w:divBdr>
                  <w:divsChild>
                    <w:div w:id="819689099">
                      <w:marLeft w:val="0"/>
                      <w:marRight w:val="0"/>
                      <w:marTop w:val="0"/>
                      <w:marBottom w:val="0"/>
                      <w:divBdr>
                        <w:top w:val="none" w:sz="0" w:space="0" w:color="auto"/>
                        <w:left w:val="none" w:sz="0" w:space="0" w:color="auto"/>
                        <w:bottom w:val="none" w:sz="0" w:space="0" w:color="auto"/>
                        <w:right w:val="none" w:sz="0" w:space="0" w:color="auto"/>
                      </w:divBdr>
                    </w:div>
                  </w:divsChild>
                </w:div>
                <w:div w:id="1742412056">
                  <w:marLeft w:val="0"/>
                  <w:marRight w:val="0"/>
                  <w:marTop w:val="0"/>
                  <w:marBottom w:val="0"/>
                  <w:divBdr>
                    <w:top w:val="none" w:sz="0" w:space="0" w:color="auto"/>
                    <w:left w:val="none" w:sz="0" w:space="0" w:color="auto"/>
                    <w:bottom w:val="none" w:sz="0" w:space="0" w:color="auto"/>
                    <w:right w:val="none" w:sz="0" w:space="0" w:color="auto"/>
                  </w:divBdr>
                  <w:divsChild>
                    <w:div w:id="418908193">
                      <w:marLeft w:val="0"/>
                      <w:marRight w:val="0"/>
                      <w:marTop w:val="0"/>
                      <w:marBottom w:val="0"/>
                      <w:divBdr>
                        <w:top w:val="none" w:sz="0" w:space="0" w:color="auto"/>
                        <w:left w:val="none" w:sz="0" w:space="0" w:color="auto"/>
                        <w:bottom w:val="none" w:sz="0" w:space="0" w:color="auto"/>
                        <w:right w:val="none" w:sz="0" w:space="0" w:color="auto"/>
                      </w:divBdr>
                    </w:div>
                  </w:divsChild>
                </w:div>
                <w:div w:id="1124663867">
                  <w:marLeft w:val="0"/>
                  <w:marRight w:val="0"/>
                  <w:marTop w:val="0"/>
                  <w:marBottom w:val="0"/>
                  <w:divBdr>
                    <w:top w:val="none" w:sz="0" w:space="0" w:color="auto"/>
                    <w:left w:val="none" w:sz="0" w:space="0" w:color="auto"/>
                    <w:bottom w:val="none" w:sz="0" w:space="0" w:color="auto"/>
                    <w:right w:val="none" w:sz="0" w:space="0" w:color="auto"/>
                  </w:divBdr>
                  <w:divsChild>
                    <w:div w:id="915743751">
                      <w:marLeft w:val="0"/>
                      <w:marRight w:val="0"/>
                      <w:marTop w:val="0"/>
                      <w:marBottom w:val="0"/>
                      <w:divBdr>
                        <w:top w:val="none" w:sz="0" w:space="0" w:color="auto"/>
                        <w:left w:val="none" w:sz="0" w:space="0" w:color="auto"/>
                        <w:bottom w:val="none" w:sz="0" w:space="0" w:color="auto"/>
                        <w:right w:val="none" w:sz="0" w:space="0" w:color="auto"/>
                      </w:divBdr>
                    </w:div>
                  </w:divsChild>
                </w:div>
                <w:div w:id="394858695">
                  <w:marLeft w:val="0"/>
                  <w:marRight w:val="0"/>
                  <w:marTop w:val="0"/>
                  <w:marBottom w:val="0"/>
                  <w:divBdr>
                    <w:top w:val="none" w:sz="0" w:space="0" w:color="auto"/>
                    <w:left w:val="none" w:sz="0" w:space="0" w:color="auto"/>
                    <w:bottom w:val="none" w:sz="0" w:space="0" w:color="auto"/>
                    <w:right w:val="none" w:sz="0" w:space="0" w:color="auto"/>
                  </w:divBdr>
                  <w:divsChild>
                    <w:div w:id="261305845">
                      <w:marLeft w:val="0"/>
                      <w:marRight w:val="0"/>
                      <w:marTop w:val="0"/>
                      <w:marBottom w:val="0"/>
                      <w:divBdr>
                        <w:top w:val="none" w:sz="0" w:space="0" w:color="auto"/>
                        <w:left w:val="none" w:sz="0" w:space="0" w:color="auto"/>
                        <w:bottom w:val="none" w:sz="0" w:space="0" w:color="auto"/>
                        <w:right w:val="none" w:sz="0" w:space="0" w:color="auto"/>
                      </w:divBdr>
                    </w:div>
                  </w:divsChild>
                </w:div>
                <w:div w:id="301930471">
                  <w:marLeft w:val="0"/>
                  <w:marRight w:val="0"/>
                  <w:marTop w:val="0"/>
                  <w:marBottom w:val="0"/>
                  <w:divBdr>
                    <w:top w:val="none" w:sz="0" w:space="0" w:color="auto"/>
                    <w:left w:val="none" w:sz="0" w:space="0" w:color="auto"/>
                    <w:bottom w:val="none" w:sz="0" w:space="0" w:color="auto"/>
                    <w:right w:val="none" w:sz="0" w:space="0" w:color="auto"/>
                  </w:divBdr>
                  <w:divsChild>
                    <w:div w:id="574433934">
                      <w:marLeft w:val="0"/>
                      <w:marRight w:val="0"/>
                      <w:marTop w:val="0"/>
                      <w:marBottom w:val="0"/>
                      <w:divBdr>
                        <w:top w:val="none" w:sz="0" w:space="0" w:color="auto"/>
                        <w:left w:val="none" w:sz="0" w:space="0" w:color="auto"/>
                        <w:bottom w:val="none" w:sz="0" w:space="0" w:color="auto"/>
                        <w:right w:val="none" w:sz="0" w:space="0" w:color="auto"/>
                      </w:divBdr>
                    </w:div>
                  </w:divsChild>
                </w:div>
                <w:div w:id="1177770755">
                  <w:marLeft w:val="0"/>
                  <w:marRight w:val="0"/>
                  <w:marTop w:val="0"/>
                  <w:marBottom w:val="0"/>
                  <w:divBdr>
                    <w:top w:val="none" w:sz="0" w:space="0" w:color="auto"/>
                    <w:left w:val="none" w:sz="0" w:space="0" w:color="auto"/>
                    <w:bottom w:val="none" w:sz="0" w:space="0" w:color="auto"/>
                    <w:right w:val="none" w:sz="0" w:space="0" w:color="auto"/>
                  </w:divBdr>
                  <w:divsChild>
                    <w:div w:id="127861545">
                      <w:marLeft w:val="0"/>
                      <w:marRight w:val="0"/>
                      <w:marTop w:val="0"/>
                      <w:marBottom w:val="0"/>
                      <w:divBdr>
                        <w:top w:val="none" w:sz="0" w:space="0" w:color="auto"/>
                        <w:left w:val="none" w:sz="0" w:space="0" w:color="auto"/>
                        <w:bottom w:val="none" w:sz="0" w:space="0" w:color="auto"/>
                        <w:right w:val="none" w:sz="0" w:space="0" w:color="auto"/>
                      </w:divBdr>
                    </w:div>
                  </w:divsChild>
                </w:div>
                <w:div w:id="1913813260">
                  <w:marLeft w:val="0"/>
                  <w:marRight w:val="0"/>
                  <w:marTop w:val="0"/>
                  <w:marBottom w:val="0"/>
                  <w:divBdr>
                    <w:top w:val="none" w:sz="0" w:space="0" w:color="auto"/>
                    <w:left w:val="none" w:sz="0" w:space="0" w:color="auto"/>
                    <w:bottom w:val="none" w:sz="0" w:space="0" w:color="auto"/>
                    <w:right w:val="none" w:sz="0" w:space="0" w:color="auto"/>
                  </w:divBdr>
                  <w:divsChild>
                    <w:div w:id="592251888">
                      <w:marLeft w:val="0"/>
                      <w:marRight w:val="0"/>
                      <w:marTop w:val="0"/>
                      <w:marBottom w:val="0"/>
                      <w:divBdr>
                        <w:top w:val="none" w:sz="0" w:space="0" w:color="auto"/>
                        <w:left w:val="none" w:sz="0" w:space="0" w:color="auto"/>
                        <w:bottom w:val="none" w:sz="0" w:space="0" w:color="auto"/>
                        <w:right w:val="none" w:sz="0" w:space="0" w:color="auto"/>
                      </w:divBdr>
                    </w:div>
                  </w:divsChild>
                </w:div>
                <w:div w:id="1444228668">
                  <w:marLeft w:val="0"/>
                  <w:marRight w:val="0"/>
                  <w:marTop w:val="0"/>
                  <w:marBottom w:val="0"/>
                  <w:divBdr>
                    <w:top w:val="none" w:sz="0" w:space="0" w:color="auto"/>
                    <w:left w:val="none" w:sz="0" w:space="0" w:color="auto"/>
                    <w:bottom w:val="none" w:sz="0" w:space="0" w:color="auto"/>
                    <w:right w:val="none" w:sz="0" w:space="0" w:color="auto"/>
                  </w:divBdr>
                  <w:divsChild>
                    <w:div w:id="2039115779">
                      <w:marLeft w:val="0"/>
                      <w:marRight w:val="0"/>
                      <w:marTop w:val="0"/>
                      <w:marBottom w:val="0"/>
                      <w:divBdr>
                        <w:top w:val="none" w:sz="0" w:space="0" w:color="auto"/>
                        <w:left w:val="none" w:sz="0" w:space="0" w:color="auto"/>
                        <w:bottom w:val="none" w:sz="0" w:space="0" w:color="auto"/>
                        <w:right w:val="none" w:sz="0" w:space="0" w:color="auto"/>
                      </w:divBdr>
                    </w:div>
                  </w:divsChild>
                </w:div>
                <w:div w:id="1898007005">
                  <w:marLeft w:val="0"/>
                  <w:marRight w:val="0"/>
                  <w:marTop w:val="0"/>
                  <w:marBottom w:val="0"/>
                  <w:divBdr>
                    <w:top w:val="none" w:sz="0" w:space="0" w:color="auto"/>
                    <w:left w:val="none" w:sz="0" w:space="0" w:color="auto"/>
                    <w:bottom w:val="none" w:sz="0" w:space="0" w:color="auto"/>
                    <w:right w:val="none" w:sz="0" w:space="0" w:color="auto"/>
                  </w:divBdr>
                  <w:divsChild>
                    <w:div w:id="1225217813">
                      <w:marLeft w:val="0"/>
                      <w:marRight w:val="0"/>
                      <w:marTop w:val="0"/>
                      <w:marBottom w:val="0"/>
                      <w:divBdr>
                        <w:top w:val="none" w:sz="0" w:space="0" w:color="auto"/>
                        <w:left w:val="none" w:sz="0" w:space="0" w:color="auto"/>
                        <w:bottom w:val="none" w:sz="0" w:space="0" w:color="auto"/>
                        <w:right w:val="none" w:sz="0" w:space="0" w:color="auto"/>
                      </w:divBdr>
                    </w:div>
                  </w:divsChild>
                </w:div>
                <w:div w:id="135805191">
                  <w:marLeft w:val="0"/>
                  <w:marRight w:val="0"/>
                  <w:marTop w:val="0"/>
                  <w:marBottom w:val="0"/>
                  <w:divBdr>
                    <w:top w:val="none" w:sz="0" w:space="0" w:color="auto"/>
                    <w:left w:val="none" w:sz="0" w:space="0" w:color="auto"/>
                    <w:bottom w:val="none" w:sz="0" w:space="0" w:color="auto"/>
                    <w:right w:val="none" w:sz="0" w:space="0" w:color="auto"/>
                  </w:divBdr>
                  <w:divsChild>
                    <w:div w:id="978808216">
                      <w:marLeft w:val="0"/>
                      <w:marRight w:val="0"/>
                      <w:marTop w:val="0"/>
                      <w:marBottom w:val="0"/>
                      <w:divBdr>
                        <w:top w:val="none" w:sz="0" w:space="0" w:color="auto"/>
                        <w:left w:val="none" w:sz="0" w:space="0" w:color="auto"/>
                        <w:bottom w:val="none" w:sz="0" w:space="0" w:color="auto"/>
                        <w:right w:val="none" w:sz="0" w:space="0" w:color="auto"/>
                      </w:divBdr>
                    </w:div>
                  </w:divsChild>
                </w:div>
                <w:div w:id="1408377578">
                  <w:marLeft w:val="0"/>
                  <w:marRight w:val="0"/>
                  <w:marTop w:val="0"/>
                  <w:marBottom w:val="0"/>
                  <w:divBdr>
                    <w:top w:val="none" w:sz="0" w:space="0" w:color="auto"/>
                    <w:left w:val="none" w:sz="0" w:space="0" w:color="auto"/>
                    <w:bottom w:val="none" w:sz="0" w:space="0" w:color="auto"/>
                    <w:right w:val="none" w:sz="0" w:space="0" w:color="auto"/>
                  </w:divBdr>
                  <w:divsChild>
                    <w:div w:id="1620454976">
                      <w:marLeft w:val="0"/>
                      <w:marRight w:val="0"/>
                      <w:marTop w:val="0"/>
                      <w:marBottom w:val="0"/>
                      <w:divBdr>
                        <w:top w:val="none" w:sz="0" w:space="0" w:color="auto"/>
                        <w:left w:val="none" w:sz="0" w:space="0" w:color="auto"/>
                        <w:bottom w:val="none" w:sz="0" w:space="0" w:color="auto"/>
                        <w:right w:val="none" w:sz="0" w:space="0" w:color="auto"/>
                      </w:divBdr>
                    </w:div>
                  </w:divsChild>
                </w:div>
                <w:div w:id="1378622861">
                  <w:marLeft w:val="0"/>
                  <w:marRight w:val="0"/>
                  <w:marTop w:val="0"/>
                  <w:marBottom w:val="0"/>
                  <w:divBdr>
                    <w:top w:val="none" w:sz="0" w:space="0" w:color="auto"/>
                    <w:left w:val="none" w:sz="0" w:space="0" w:color="auto"/>
                    <w:bottom w:val="none" w:sz="0" w:space="0" w:color="auto"/>
                    <w:right w:val="none" w:sz="0" w:space="0" w:color="auto"/>
                  </w:divBdr>
                  <w:divsChild>
                    <w:div w:id="1989743856">
                      <w:marLeft w:val="0"/>
                      <w:marRight w:val="0"/>
                      <w:marTop w:val="0"/>
                      <w:marBottom w:val="0"/>
                      <w:divBdr>
                        <w:top w:val="none" w:sz="0" w:space="0" w:color="auto"/>
                        <w:left w:val="none" w:sz="0" w:space="0" w:color="auto"/>
                        <w:bottom w:val="none" w:sz="0" w:space="0" w:color="auto"/>
                        <w:right w:val="none" w:sz="0" w:space="0" w:color="auto"/>
                      </w:divBdr>
                    </w:div>
                  </w:divsChild>
                </w:div>
                <w:div w:id="1333801169">
                  <w:marLeft w:val="0"/>
                  <w:marRight w:val="0"/>
                  <w:marTop w:val="0"/>
                  <w:marBottom w:val="0"/>
                  <w:divBdr>
                    <w:top w:val="none" w:sz="0" w:space="0" w:color="auto"/>
                    <w:left w:val="none" w:sz="0" w:space="0" w:color="auto"/>
                    <w:bottom w:val="none" w:sz="0" w:space="0" w:color="auto"/>
                    <w:right w:val="none" w:sz="0" w:space="0" w:color="auto"/>
                  </w:divBdr>
                  <w:divsChild>
                    <w:div w:id="783229046">
                      <w:marLeft w:val="0"/>
                      <w:marRight w:val="0"/>
                      <w:marTop w:val="0"/>
                      <w:marBottom w:val="0"/>
                      <w:divBdr>
                        <w:top w:val="none" w:sz="0" w:space="0" w:color="auto"/>
                        <w:left w:val="none" w:sz="0" w:space="0" w:color="auto"/>
                        <w:bottom w:val="none" w:sz="0" w:space="0" w:color="auto"/>
                        <w:right w:val="none" w:sz="0" w:space="0" w:color="auto"/>
                      </w:divBdr>
                    </w:div>
                  </w:divsChild>
                </w:div>
                <w:div w:id="1559584946">
                  <w:marLeft w:val="0"/>
                  <w:marRight w:val="0"/>
                  <w:marTop w:val="0"/>
                  <w:marBottom w:val="0"/>
                  <w:divBdr>
                    <w:top w:val="none" w:sz="0" w:space="0" w:color="auto"/>
                    <w:left w:val="none" w:sz="0" w:space="0" w:color="auto"/>
                    <w:bottom w:val="none" w:sz="0" w:space="0" w:color="auto"/>
                    <w:right w:val="none" w:sz="0" w:space="0" w:color="auto"/>
                  </w:divBdr>
                  <w:divsChild>
                    <w:div w:id="1667781433">
                      <w:marLeft w:val="0"/>
                      <w:marRight w:val="0"/>
                      <w:marTop w:val="0"/>
                      <w:marBottom w:val="0"/>
                      <w:divBdr>
                        <w:top w:val="none" w:sz="0" w:space="0" w:color="auto"/>
                        <w:left w:val="none" w:sz="0" w:space="0" w:color="auto"/>
                        <w:bottom w:val="none" w:sz="0" w:space="0" w:color="auto"/>
                        <w:right w:val="none" w:sz="0" w:space="0" w:color="auto"/>
                      </w:divBdr>
                    </w:div>
                  </w:divsChild>
                </w:div>
                <w:div w:id="2095542991">
                  <w:marLeft w:val="0"/>
                  <w:marRight w:val="0"/>
                  <w:marTop w:val="0"/>
                  <w:marBottom w:val="0"/>
                  <w:divBdr>
                    <w:top w:val="none" w:sz="0" w:space="0" w:color="auto"/>
                    <w:left w:val="none" w:sz="0" w:space="0" w:color="auto"/>
                    <w:bottom w:val="none" w:sz="0" w:space="0" w:color="auto"/>
                    <w:right w:val="none" w:sz="0" w:space="0" w:color="auto"/>
                  </w:divBdr>
                  <w:divsChild>
                    <w:div w:id="570893021">
                      <w:marLeft w:val="0"/>
                      <w:marRight w:val="0"/>
                      <w:marTop w:val="0"/>
                      <w:marBottom w:val="0"/>
                      <w:divBdr>
                        <w:top w:val="none" w:sz="0" w:space="0" w:color="auto"/>
                        <w:left w:val="none" w:sz="0" w:space="0" w:color="auto"/>
                        <w:bottom w:val="none" w:sz="0" w:space="0" w:color="auto"/>
                        <w:right w:val="none" w:sz="0" w:space="0" w:color="auto"/>
                      </w:divBdr>
                    </w:div>
                  </w:divsChild>
                </w:div>
                <w:div w:id="1047294600">
                  <w:marLeft w:val="0"/>
                  <w:marRight w:val="0"/>
                  <w:marTop w:val="0"/>
                  <w:marBottom w:val="0"/>
                  <w:divBdr>
                    <w:top w:val="none" w:sz="0" w:space="0" w:color="auto"/>
                    <w:left w:val="none" w:sz="0" w:space="0" w:color="auto"/>
                    <w:bottom w:val="none" w:sz="0" w:space="0" w:color="auto"/>
                    <w:right w:val="none" w:sz="0" w:space="0" w:color="auto"/>
                  </w:divBdr>
                  <w:divsChild>
                    <w:div w:id="134376924">
                      <w:marLeft w:val="0"/>
                      <w:marRight w:val="0"/>
                      <w:marTop w:val="0"/>
                      <w:marBottom w:val="0"/>
                      <w:divBdr>
                        <w:top w:val="none" w:sz="0" w:space="0" w:color="auto"/>
                        <w:left w:val="none" w:sz="0" w:space="0" w:color="auto"/>
                        <w:bottom w:val="none" w:sz="0" w:space="0" w:color="auto"/>
                        <w:right w:val="none" w:sz="0" w:space="0" w:color="auto"/>
                      </w:divBdr>
                    </w:div>
                  </w:divsChild>
                </w:div>
                <w:div w:id="1878005639">
                  <w:marLeft w:val="0"/>
                  <w:marRight w:val="0"/>
                  <w:marTop w:val="0"/>
                  <w:marBottom w:val="0"/>
                  <w:divBdr>
                    <w:top w:val="none" w:sz="0" w:space="0" w:color="auto"/>
                    <w:left w:val="none" w:sz="0" w:space="0" w:color="auto"/>
                    <w:bottom w:val="none" w:sz="0" w:space="0" w:color="auto"/>
                    <w:right w:val="none" w:sz="0" w:space="0" w:color="auto"/>
                  </w:divBdr>
                  <w:divsChild>
                    <w:div w:id="100271401">
                      <w:marLeft w:val="0"/>
                      <w:marRight w:val="0"/>
                      <w:marTop w:val="0"/>
                      <w:marBottom w:val="0"/>
                      <w:divBdr>
                        <w:top w:val="none" w:sz="0" w:space="0" w:color="auto"/>
                        <w:left w:val="none" w:sz="0" w:space="0" w:color="auto"/>
                        <w:bottom w:val="none" w:sz="0" w:space="0" w:color="auto"/>
                        <w:right w:val="none" w:sz="0" w:space="0" w:color="auto"/>
                      </w:divBdr>
                    </w:div>
                  </w:divsChild>
                </w:div>
                <w:div w:id="1959951047">
                  <w:marLeft w:val="0"/>
                  <w:marRight w:val="0"/>
                  <w:marTop w:val="0"/>
                  <w:marBottom w:val="0"/>
                  <w:divBdr>
                    <w:top w:val="none" w:sz="0" w:space="0" w:color="auto"/>
                    <w:left w:val="none" w:sz="0" w:space="0" w:color="auto"/>
                    <w:bottom w:val="none" w:sz="0" w:space="0" w:color="auto"/>
                    <w:right w:val="none" w:sz="0" w:space="0" w:color="auto"/>
                  </w:divBdr>
                  <w:divsChild>
                    <w:div w:id="589237138">
                      <w:marLeft w:val="0"/>
                      <w:marRight w:val="0"/>
                      <w:marTop w:val="0"/>
                      <w:marBottom w:val="0"/>
                      <w:divBdr>
                        <w:top w:val="none" w:sz="0" w:space="0" w:color="auto"/>
                        <w:left w:val="none" w:sz="0" w:space="0" w:color="auto"/>
                        <w:bottom w:val="none" w:sz="0" w:space="0" w:color="auto"/>
                        <w:right w:val="none" w:sz="0" w:space="0" w:color="auto"/>
                      </w:divBdr>
                    </w:div>
                  </w:divsChild>
                </w:div>
                <w:div w:id="373164198">
                  <w:marLeft w:val="0"/>
                  <w:marRight w:val="0"/>
                  <w:marTop w:val="0"/>
                  <w:marBottom w:val="0"/>
                  <w:divBdr>
                    <w:top w:val="none" w:sz="0" w:space="0" w:color="auto"/>
                    <w:left w:val="none" w:sz="0" w:space="0" w:color="auto"/>
                    <w:bottom w:val="none" w:sz="0" w:space="0" w:color="auto"/>
                    <w:right w:val="none" w:sz="0" w:space="0" w:color="auto"/>
                  </w:divBdr>
                  <w:divsChild>
                    <w:div w:id="1578322629">
                      <w:marLeft w:val="0"/>
                      <w:marRight w:val="0"/>
                      <w:marTop w:val="0"/>
                      <w:marBottom w:val="0"/>
                      <w:divBdr>
                        <w:top w:val="none" w:sz="0" w:space="0" w:color="auto"/>
                        <w:left w:val="none" w:sz="0" w:space="0" w:color="auto"/>
                        <w:bottom w:val="none" w:sz="0" w:space="0" w:color="auto"/>
                        <w:right w:val="none" w:sz="0" w:space="0" w:color="auto"/>
                      </w:divBdr>
                    </w:div>
                  </w:divsChild>
                </w:div>
                <w:div w:id="108160657">
                  <w:marLeft w:val="0"/>
                  <w:marRight w:val="0"/>
                  <w:marTop w:val="0"/>
                  <w:marBottom w:val="0"/>
                  <w:divBdr>
                    <w:top w:val="none" w:sz="0" w:space="0" w:color="auto"/>
                    <w:left w:val="none" w:sz="0" w:space="0" w:color="auto"/>
                    <w:bottom w:val="none" w:sz="0" w:space="0" w:color="auto"/>
                    <w:right w:val="none" w:sz="0" w:space="0" w:color="auto"/>
                  </w:divBdr>
                  <w:divsChild>
                    <w:div w:id="1132333200">
                      <w:marLeft w:val="0"/>
                      <w:marRight w:val="0"/>
                      <w:marTop w:val="0"/>
                      <w:marBottom w:val="0"/>
                      <w:divBdr>
                        <w:top w:val="none" w:sz="0" w:space="0" w:color="auto"/>
                        <w:left w:val="none" w:sz="0" w:space="0" w:color="auto"/>
                        <w:bottom w:val="none" w:sz="0" w:space="0" w:color="auto"/>
                        <w:right w:val="none" w:sz="0" w:space="0" w:color="auto"/>
                      </w:divBdr>
                    </w:div>
                  </w:divsChild>
                </w:div>
                <w:div w:id="1923678419">
                  <w:marLeft w:val="0"/>
                  <w:marRight w:val="0"/>
                  <w:marTop w:val="0"/>
                  <w:marBottom w:val="0"/>
                  <w:divBdr>
                    <w:top w:val="none" w:sz="0" w:space="0" w:color="auto"/>
                    <w:left w:val="none" w:sz="0" w:space="0" w:color="auto"/>
                    <w:bottom w:val="none" w:sz="0" w:space="0" w:color="auto"/>
                    <w:right w:val="none" w:sz="0" w:space="0" w:color="auto"/>
                  </w:divBdr>
                  <w:divsChild>
                    <w:div w:id="2097238325">
                      <w:marLeft w:val="0"/>
                      <w:marRight w:val="0"/>
                      <w:marTop w:val="0"/>
                      <w:marBottom w:val="0"/>
                      <w:divBdr>
                        <w:top w:val="none" w:sz="0" w:space="0" w:color="auto"/>
                        <w:left w:val="none" w:sz="0" w:space="0" w:color="auto"/>
                        <w:bottom w:val="none" w:sz="0" w:space="0" w:color="auto"/>
                        <w:right w:val="none" w:sz="0" w:space="0" w:color="auto"/>
                      </w:divBdr>
                    </w:div>
                  </w:divsChild>
                </w:div>
                <w:div w:id="97987163">
                  <w:marLeft w:val="0"/>
                  <w:marRight w:val="0"/>
                  <w:marTop w:val="0"/>
                  <w:marBottom w:val="0"/>
                  <w:divBdr>
                    <w:top w:val="none" w:sz="0" w:space="0" w:color="auto"/>
                    <w:left w:val="none" w:sz="0" w:space="0" w:color="auto"/>
                    <w:bottom w:val="none" w:sz="0" w:space="0" w:color="auto"/>
                    <w:right w:val="none" w:sz="0" w:space="0" w:color="auto"/>
                  </w:divBdr>
                  <w:divsChild>
                    <w:div w:id="462426320">
                      <w:marLeft w:val="0"/>
                      <w:marRight w:val="0"/>
                      <w:marTop w:val="0"/>
                      <w:marBottom w:val="0"/>
                      <w:divBdr>
                        <w:top w:val="none" w:sz="0" w:space="0" w:color="auto"/>
                        <w:left w:val="none" w:sz="0" w:space="0" w:color="auto"/>
                        <w:bottom w:val="none" w:sz="0" w:space="0" w:color="auto"/>
                        <w:right w:val="none" w:sz="0" w:space="0" w:color="auto"/>
                      </w:divBdr>
                    </w:div>
                  </w:divsChild>
                </w:div>
                <w:div w:id="1184436351">
                  <w:marLeft w:val="0"/>
                  <w:marRight w:val="0"/>
                  <w:marTop w:val="0"/>
                  <w:marBottom w:val="0"/>
                  <w:divBdr>
                    <w:top w:val="none" w:sz="0" w:space="0" w:color="auto"/>
                    <w:left w:val="none" w:sz="0" w:space="0" w:color="auto"/>
                    <w:bottom w:val="none" w:sz="0" w:space="0" w:color="auto"/>
                    <w:right w:val="none" w:sz="0" w:space="0" w:color="auto"/>
                  </w:divBdr>
                  <w:divsChild>
                    <w:div w:id="2033679434">
                      <w:marLeft w:val="0"/>
                      <w:marRight w:val="0"/>
                      <w:marTop w:val="0"/>
                      <w:marBottom w:val="0"/>
                      <w:divBdr>
                        <w:top w:val="none" w:sz="0" w:space="0" w:color="auto"/>
                        <w:left w:val="none" w:sz="0" w:space="0" w:color="auto"/>
                        <w:bottom w:val="none" w:sz="0" w:space="0" w:color="auto"/>
                        <w:right w:val="none" w:sz="0" w:space="0" w:color="auto"/>
                      </w:divBdr>
                    </w:div>
                  </w:divsChild>
                </w:div>
                <w:div w:id="273632340">
                  <w:marLeft w:val="0"/>
                  <w:marRight w:val="0"/>
                  <w:marTop w:val="0"/>
                  <w:marBottom w:val="0"/>
                  <w:divBdr>
                    <w:top w:val="none" w:sz="0" w:space="0" w:color="auto"/>
                    <w:left w:val="none" w:sz="0" w:space="0" w:color="auto"/>
                    <w:bottom w:val="none" w:sz="0" w:space="0" w:color="auto"/>
                    <w:right w:val="none" w:sz="0" w:space="0" w:color="auto"/>
                  </w:divBdr>
                  <w:divsChild>
                    <w:div w:id="1412501866">
                      <w:marLeft w:val="0"/>
                      <w:marRight w:val="0"/>
                      <w:marTop w:val="0"/>
                      <w:marBottom w:val="0"/>
                      <w:divBdr>
                        <w:top w:val="none" w:sz="0" w:space="0" w:color="auto"/>
                        <w:left w:val="none" w:sz="0" w:space="0" w:color="auto"/>
                        <w:bottom w:val="none" w:sz="0" w:space="0" w:color="auto"/>
                        <w:right w:val="none" w:sz="0" w:space="0" w:color="auto"/>
                      </w:divBdr>
                    </w:div>
                  </w:divsChild>
                </w:div>
                <w:div w:id="1477600094">
                  <w:marLeft w:val="0"/>
                  <w:marRight w:val="0"/>
                  <w:marTop w:val="0"/>
                  <w:marBottom w:val="0"/>
                  <w:divBdr>
                    <w:top w:val="none" w:sz="0" w:space="0" w:color="auto"/>
                    <w:left w:val="none" w:sz="0" w:space="0" w:color="auto"/>
                    <w:bottom w:val="none" w:sz="0" w:space="0" w:color="auto"/>
                    <w:right w:val="none" w:sz="0" w:space="0" w:color="auto"/>
                  </w:divBdr>
                  <w:divsChild>
                    <w:div w:id="1108547961">
                      <w:marLeft w:val="0"/>
                      <w:marRight w:val="0"/>
                      <w:marTop w:val="0"/>
                      <w:marBottom w:val="0"/>
                      <w:divBdr>
                        <w:top w:val="none" w:sz="0" w:space="0" w:color="auto"/>
                        <w:left w:val="none" w:sz="0" w:space="0" w:color="auto"/>
                        <w:bottom w:val="none" w:sz="0" w:space="0" w:color="auto"/>
                        <w:right w:val="none" w:sz="0" w:space="0" w:color="auto"/>
                      </w:divBdr>
                    </w:div>
                  </w:divsChild>
                </w:div>
                <w:div w:id="419982505">
                  <w:marLeft w:val="0"/>
                  <w:marRight w:val="0"/>
                  <w:marTop w:val="0"/>
                  <w:marBottom w:val="0"/>
                  <w:divBdr>
                    <w:top w:val="none" w:sz="0" w:space="0" w:color="auto"/>
                    <w:left w:val="none" w:sz="0" w:space="0" w:color="auto"/>
                    <w:bottom w:val="none" w:sz="0" w:space="0" w:color="auto"/>
                    <w:right w:val="none" w:sz="0" w:space="0" w:color="auto"/>
                  </w:divBdr>
                  <w:divsChild>
                    <w:div w:id="612251609">
                      <w:marLeft w:val="0"/>
                      <w:marRight w:val="0"/>
                      <w:marTop w:val="0"/>
                      <w:marBottom w:val="0"/>
                      <w:divBdr>
                        <w:top w:val="none" w:sz="0" w:space="0" w:color="auto"/>
                        <w:left w:val="none" w:sz="0" w:space="0" w:color="auto"/>
                        <w:bottom w:val="none" w:sz="0" w:space="0" w:color="auto"/>
                        <w:right w:val="none" w:sz="0" w:space="0" w:color="auto"/>
                      </w:divBdr>
                    </w:div>
                  </w:divsChild>
                </w:div>
                <w:div w:id="1927417459">
                  <w:marLeft w:val="0"/>
                  <w:marRight w:val="0"/>
                  <w:marTop w:val="0"/>
                  <w:marBottom w:val="0"/>
                  <w:divBdr>
                    <w:top w:val="none" w:sz="0" w:space="0" w:color="auto"/>
                    <w:left w:val="none" w:sz="0" w:space="0" w:color="auto"/>
                    <w:bottom w:val="none" w:sz="0" w:space="0" w:color="auto"/>
                    <w:right w:val="none" w:sz="0" w:space="0" w:color="auto"/>
                  </w:divBdr>
                  <w:divsChild>
                    <w:div w:id="823472591">
                      <w:marLeft w:val="0"/>
                      <w:marRight w:val="0"/>
                      <w:marTop w:val="0"/>
                      <w:marBottom w:val="0"/>
                      <w:divBdr>
                        <w:top w:val="none" w:sz="0" w:space="0" w:color="auto"/>
                        <w:left w:val="none" w:sz="0" w:space="0" w:color="auto"/>
                        <w:bottom w:val="none" w:sz="0" w:space="0" w:color="auto"/>
                        <w:right w:val="none" w:sz="0" w:space="0" w:color="auto"/>
                      </w:divBdr>
                    </w:div>
                  </w:divsChild>
                </w:div>
                <w:div w:id="420491891">
                  <w:marLeft w:val="0"/>
                  <w:marRight w:val="0"/>
                  <w:marTop w:val="0"/>
                  <w:marBottom w:val="0"/>
                  <w:divBdr>
                    <w:top w:val="none" w:sz="0" w:space="0" w:color="auto"/>
                    <w:left w:val="none" w:sz="0" w:space="0" w:color="auto"/>
                    <w:bottom w:val="none" w:sz="0" w:space="0" w:color="auto"/>
                    <w:right w:val="none" w:sz="0" w:space="0" w:color="auto"/>
                  </w:divBdr>
                  <w:divsChild>
                    <w:div w:id="1764449204">
                      <w:marLeft w:val="0"/>
                      <w:marRight w:val="0"/>
                      <w:marTop w:val="0"/>
                      <w:marBottom w:val="0"/>
                      <w:divBdr>
                        <w:top w:val="none" w:sz="0" w:space="0" w:color="auto"/>
                        <w:left w:val="none" w:sz="0" w:space="0" w:color="auto"/>
                        <w:bottom w:val="none" w:sz="0" w:space="0" w:color="auto"/>
                        <w:right w:val="none" w:sz="0" w:space="0" w:color="auto"/>
                      </w:divBdr>
                    </w:div>
                  </w:divsChild>
                </w:div>
                <w:div w:id="143741435">
                  <w:marLeft w:val="0"/>
                  <w:marRight w:val="0"/>
                  <w:marTop w:val="0"/>
                  <w:marBottom w:val="0"/>
                  <w:divBdr>
                    <w:top w:val="none" w:sz="0" w:space="0" w:color="auto"/>
                    <w:left w:val="none" w:sz="0" w:space="0" w:color="auto"/>
                    <w:bottom w:val="none" w:sz="0" w:space="0" w:color="auto"/>
                    <w:right w:val="none" w:sz="0" w:space="0" w:color="auto"/>
                  </w:divBdr>
                  <w:divsChild>
                    <w:div w:id="2030252880">
                      <w:marLeft w:val="0"/>
                      <w:marRight w:val="0"/>
                      <w:marTop w:val="0"/>
                      <w:marBottom w:val="0"/>
                      <w:divBdr>
                        <w:top w:val="none" w:sz="0" w:space="0" w:color="auto"/>
                        <w:left w:val="none" w:sz="0" w:space="0" w:color="auto"/>
                        <w:bottom w:val="none" w:sz="0" w:space="0" w:color="auto"/>
                        <w:right w:val="none" w:sz="0" w:space="0" w:color="auto"/>
                      </w:divBdr>
                    </w:div>
                  </w:divsChild>
                </w:div>
                <w:div w:id="758865866">
                  <w:marLeft w:val="0"/>
                  <w:marRight w:val="0"/>
                  <w:marTop w:val="0"/>
                  <w:marBottom w:val="0"/>
                  <w:divBdr>
                    <w:top w:val="none" w:sz="0" w:space="0" w:color="auto"/>
                    <w:left w:val="none" w:sz="0" w:space="0" w:color="auto"/>
                    <w:bottom w:val="none" w:sz="0" w:space="0" w:color="auto"/>
                    <w:right w:val="none" w:sz="0" w:space="0" w:color="auto"/>
                  </w:divBdr>
                  <w:divsChild>
                    <w:div w:id="719014254">
                      <w:marLeft w:val="0"/>
                      <w:marRight w:val="0"/>
                      <w:marTop w:val="0"/>
                      <w:marBottom w:val="0"/>
                      <w:divBdr>
                        <w:top w:val="none" w:sz="0" w:space="0" w:color="auto"/>
                        <w:left w:val="none" w:sz="0" w:space="0" w:color="auto"/>
                        <w:bottom w:val="none" w:sz="0" w:space="0" w:color="auto"/>
                        <w:right w:val="none" w:sz="0" w:space="0" w:color="auto"/>
                      </w:divBdr>
                    </w:div>
                  </w:divsChild>
                </w:div>
                <w:div w:id="1295991328">
                  <w:marLeft w:val="0"/>
                  <w:marRight w:val="0"/>
                  <w:marTop w:val="0"/>
                  <w:marBottom w:val="0"/>
                  <w:divBdr>
                    <w:top w:val="none" w:sz="0" w:space="0" w:color="auto"/>
                    <w:left w:val="none" w:sz="0" w:space="0" w:color="auto"/>
                    <w:bottom w:val="none" w:sz="0" w:space="0" w:color="auto"/>
                    <w:right w:val="none" w:sz="0" w:space="0" w:color="auto"/>
                  </w:divBdr>
                  <w:divsChild>
                    <w:div w:id="1675911934">
                      <w:marLeft w:val="0"/>
                      <w:marRight w:val="0"/>
                      <w:marTop w:val="0"/>
                      <w:marBottom w:val="0"/>
                      <w:divBdr>
                        <w:top w:val="none" w:sz="0" w:space="0" w:color="auto"/>
                        <w:left w:val="none" w:sz="0" w:space="0" w:color="auto"/>
                        <w:bottom w:val="none" w:sz="0" w:space="0" w:color="auto"/>
                        <w:right w:val="none" w:sz="0" w:space="0" w:color="auto"/>
                      </w:divBdr>
                    </w:div>
                  </w:divsChild>
                </w:div>
                <w:div w:id="196167666">
                  <w:marLeft w:val="0"/>
                  <w:marRight w:val="0"/>
                  <w:marTop w:val="0"/>
                  <w:marBottom w:val="0"/>
                  <w:divBdr>
                    <w:top w:val="none" w:sz="0" w:space="0" w:color="auto"/>
                    <w:left w:val="none" w:sz="0" w:space="0" w:color="auto"/>
                    <w:bottom w:val="none" w:sz="0" w:space="0" w:color="auto"/>
                    <w:right w:val="none" w:sz="0" w:space="0" w:color="auto"/>
                  </w:divBdr>
                  <w:divsChild>
                    <w:div w:id="1326858722">
                      <w:marLeft w:val="0"/>
                      <w:marRight w:val="0"/>
                      <w:marTop w:val="0"/>
                      <w:marBottom w:val="0"/>
                      <w:divBdr>
                        <w:top w:val="none" w:sz="0" w:space="0" w:color="auto"/>
                        <w:left w:val="none" w:sz="0" w:space="0" w:color="auto"/>
                        <w:bottom w:val="none" w:sz="0" w:space="0" w:color="auto"/>
                        <w:right w:val="none" w:sz="0" w:space="0" w:color="auto"/>
                      </w:divBdr>
                    </w:div>
                  </w:divsChild>
                </w:div>
                <w:div w:id="446119834">
                  <w:marLeft w:val="0"/>
                  <w:marRight w:val="0"/>
                  <w:marTop w:val="0"/>
                  <w:marBottom w:val="0"/>
                  <w:divBdr>
                    <w:top w:val="none" w:sz="0" w:space="0" w:color="auto"/>
                    <w:left w:val="none" w:sz="0" w:space="0" w:color="auto"/>
                    <w:bottom w:val="none" w:sz="0" w:space="0" w:color="auto"/>
                    <w:right w:val="none" w:sz="0" w:space="0" w:color="auto"/>
                  </w:divBdr>
                  <w:divsChild>
                    <w:div w:id="1056008450">
                      <w:marLeft w:val="0"/>
                      <w:marRight w:val="0"/>
                      <w:marTop w:val="0"/>
                      <w:marBottom w:val="0"/>
                      <w:divBdr>
                        <w:top w:val="none" w:sz="0" w:space="0" w:color="auto"/>
                        <w:left w:val="none" w:sz="0" w:space="0" w:color="auto"/>
                        <w:bottom w:val="none" w:sz="0" w:space="0" w:color="auto"/>
                        <w:right w:val="none" w:sz="0" w:space="0" w:color="auto"/>
                      </w:divBdr>
                    </w:div>
                  </w:divsChild>
                </w:div>
                <w:div w:id="290212363">
                  <w:marLeft w:val="0"/>
                  <w:marRight w:val="0"/>
                  <w:marTop w:val="0"/>
                  <w:marBottom w:val="0"/>
                  <w:divBdr>
                    <w:top w:val="none" w:sz="0" w:space="0" w:color="auto"/>
                    <w:left w:val="none" w:sz="0" w:space="0" w:color="auto"/>
                    <w:bottom w:val="none" w:sz="0" w:space="0" w:color="auto"/>
                    <w:right w:val="none" w:sz="0" w:space="0" w:color="auto"/>
                  </w:divBdr>
                  <w:divsChild>
                    <w:div w:id="107093778">
                      <w:marLeft w:val="0"/>
                      <w:marRight w:val="0"/>
                      <w:marTop w:val="0"/>
                      <w:marBottom w:val="0"/>
                      <w:divBdr>
                        <w:top w:val="none" w:sz="0" w:space="0" w:color="auto"/>
                        <w:left w:val="none" w:sz="0" w:space="0" w:color="auto"/>
                        <w:bottom w:val="none" w:sz="0" w:space="0" w:color="auto"/>
                        <w:right w:val="none" w:sz="0" w:space="0" w:color="auto"/>
                      </w:divBdr>
                    </w:div>
                  </w:divsChild>
                </w:div>
                <w:div w:id="2127576950">
                  <w:marLeft w:val="0"/>
                  <w:marRight w:val="0"/>
                  <w:marTop w:val="0"/>
                  <w:marBottom w:val="0"/>
                  <w:divBdr>
                    <w:top w:val="none" w:sz="0" w:space="0" w:color="auto"/>
                    <w:left w:val="none" w:sz="0" w:space="0" w:color="auto"/>
                    <w:bottom w:val="none" w:sz="0" w:space="0" w:color="auto"/>
                    <w:right w:val="none" w:sz="0" w:space="0" w:color="auto"/>
                  </w:divBdr>
                  <w:divsChild>
                    <w:div w:id="807212977">
                      <w:marLeft w:val="0"/>
                      <w:marRight w:val="0"/>
                      <w:marTop w:val="0"/>
                      <w:marBottom w:val="0"/>
                      <w:divBdr>
                        <w:top w:val="none" w:sz="0" w:space="0" w:color="auto"/>
                        <w:left w:val="none" w:sz="0" w:space="0" w:color="auto"/>
                        <w:bottom w:val="none" w:sz="0" w:space="0" w:color="auto"/>
                        <w:right w:val="none" w:sz="0" w:space="0" w:color="auto"/>
                      </w:divBdr>
                    </w:div>
                  </w:divsChild>
                </w:div>
                <w:div w:id="1281256491">
                  <w:marLeft w:val="0"/>
                  <w:marRight w:val="0"/>
                  <w:marTop w:val="0"/>
                  <w:marBottom w:val="0"/>
                  <w:divBdr>
                    <w:top w:val="none" w:sz="0" w:space="0" w:color="auto"/>
                    <w:left w:val="none" w:sz="0" w:space="0" w:color="auto"/>
                    <w:bottom w:val="none" w:sz="0" w:space="0" w:color="auto"/>
                    <w:right w:val="none" w:sz="0" w:space="0" w:color="auto"/>
                  </w:divBdr>
                  <w:divsChild>
                    <w:div w:id="720177488">
                      <w:marLeft w:val="0"/>
                      <w:marRight w:val="0"/>
                      <w:marTop w:val="0"/>
                      <w:marBottom w:val="0"/>
                      <w:divBdr>
                        <w:top w:val="none" w:sz="0" w:space="0" w:color="auto"/>
                        <w:left w:val="none" w:sz="0" w:space="0" w:color="auto"/>
                        <w:bottom w:val="none" w:sz="0" w:space="0" w:color="auto"/>
                        <w:right w:val="none" w:sz="0" w:space="0" w:color="auto"/>
                      </w:divBdr>
                    </w:div>
                  </w:divsChild>
                </w:div>
                <w:div w:id="813988381">
                  <w:marLeft w:val="0"/>
                  <w:marRight w:val="0"/>
                  <w:marTop w:val="0"/>
                  <w:marBottom w:val="0"/>
                  <w:divBdr>
                    <w:top w:val="none" w:sz="0" w:space="0" w:color="auto"/>
                    <w:left w:val="none" w:sz="0" w:space="0" w:color="auto"/>
                    <w:bottom w:val="none" w:sz="0" w:space="0" w:color="auto"/>
                    <w:right w:val="none" w:sz="0" w:space="0" w:color="auto"/>
                  </w:divBdr>
                  <w:divsChild>
                    <w:div w:id="1741367136">
                      <w:marLeft w:val="0"/>
                      <w:marRight w:val="0"/>
                      <w:marTop w:val="0"/>
                      <w:marBottom w:val="0"/>
                      <w:divBdr>
                        <w:top w:val="none" w:sz="0" w:space="0" w:color="auto"/>
                        <w:left w:val="none" w:sz="0" w:space="0" w:color="auto"/>
                        <w:bottom w:val="none" w:sz="0" w:space="0" w:color="auto"/>
                        <w:right w:val="none" w:sz="0" w:space="0" w:color="auto"/>
                      </w:divBdr>
                    </w:div>
                  </w:divsChild>
                </w:div>
                <w:div w:id="737629457">
                  <w:marLeft w:val="0"/>
                  <w:marRight w:val="0"/>
                  <w:marTop w:val="0"/>
                  <w:marBottom w:val="0"/>
                  <w:divBdr>
                    <w:top w:val="none" w:sz="0" w:space="0" w:color="auto"/>
                    <w:left w:val="none" w:sz="0" w:space="0" w:color="auto"/>
                    <w:bottom w:val="none" w:sz="0" w:space="0" w:color="auto"/>
                    <w:right w:val="none" w:sz="0" w:space="0" w:color="auto"/>
                  </w:divBdr>
                  <w:divsChild>
                    <w:div w:id="1405109160">
                      <w:marLeft w:val="0"/>
                      <w:marRight w:val="0"/>
                      <w:marTop w:val="0"/>
                      <w:marBottom w:val="0"/>
                      <w:divBdr>
                        <w:top w:val="none" w:sz="0" w:space="0" w:color="auto"/>
                        <w:left w:val="none" w:sz="0" w:space="0" w:color="auto"/>
                        <w:bottom w:val="none" w:sz="0" w:space="0" w:color="auto"/>
                        <w:right w:val="none" w:sz="0" w:space="0" w:color="auto"/>
                      </w:divBdr>
                    </w:div>
                  </w:divsChild>
                </w:div>
                <w:div w:id="1682001710">
                  <w:marLeft w:val="0"/>
                  <w:marRight w:val="0"/>
                  <w:marTop w:val="0"/>
                  <w:marBottom w:val="0"/>
                  <w:divBdr>
                    <w:top w:val="none" w:sz="0" w:space="0" w:color="auto"/>
                    <w:left w:val="none" w:sz="0" w:space="0" w:color="auto"/>
                    <w:bottom w:val="none" w:sz="0" w:space="0" w:color="auto"/>
                    <w:right w:val="none" w:sz="0" w:space="0" w:color="auto"/>
                  </w:divBdr>
                  <w:divsChild>
                    <w:div w:id="46422198">
                      <w:marLeft w:val="0"/>
                      <w:marRight w:val="0"/>
                      <w:marTop w:val="0"/>
                      <w:marBottom w:val="0"/>
                      <w:divBdr>
                        <w:top w:val="none" w:sz="0" w:space="0" w:color="auto"/>
                        <w:left w:val="none" w:sz="0" w:space="0" w:color="auto"/>
                        <w:bottom w:val="none" w:sz="0" w:space="0" w:color="auto"/>
                        <w:right w:val="none" w:sz="0" w:space="0" w:color="auto"/>
                      </w:divBdr>
                    </w:div>
                  </w:divsChild>
                </w:div>
                <w:div w:id="498271404">
                  <w:marLeft w:val="0"/>
                  <w:marRight w:val="0"/>
                  <w:marTop w:val="0"/>
                  <w:marBottom w:val="0"/>
                  <w:divBdr>
                    <w:top w:val="none" w:sz="0" w:space="0" w:color="auto"/>
                    <w:left w:val="none" w:sz="0" w:space="0" w:color="auto"/>
                    <w:bottom w:val="none" w:sz="0" w:space="0" w:color="auto"/>
                    <w:right w:val="none" w:sz="0" w:space="0" w:color="auto"/>
                  </w:divBdr>
                  <w:divsChild>
                    <w:div w:id="787355874">
                      <w:marLeft w:val="0"/>
                      <w:marRight w:val="0"/>
                      <w:marTop w:val="0"/>
                      <w:marBottom w:val="0"/>
                      <w:divBdr>
                        <w:top w:val="none" w:sz="0" w:space="0" w:color="auto"/>
                        <w:left w:val="none" w:sz="0" w:space="0" w:color="auto"/>
                        <w:bottom w:val="none" w:sz="0" w:space="0" w:color="auto"/>
                        <w:right w:val="none" w:sz="0" w:space="0" w:color="auto"/>
                      </w:divBdr>
                    </w:div>
                  </w:divsChild>
                </w:div>
                <w:div w:id="1110122357">
                  <w:marLeft w:val="0"/>
                  <w:marRight w:val="0"/>
                  <w:marTop w:val="0"/>
                  <w:marBottom w:val="0"/>
                  <w:divBdr>
                    <w:top w:val="none" w:sz="0" w:space="0" w:color="auto"/>
                    <w:left w:val="none" w:sz="0" w:space="0" w:color="auto"/>
                    <w:bottom w:val="none" w:sz="0" w:space="0" w:color="auto"/>
                    <w:right w:val="none" w:sz="0" w:space="0" w:color="auto"/>
                  </w:divBdr>
                  <w:divsChild>
                    <w:div w:id="925306983">
                      <w:marLeft w:val="0"/>
                      <w:marRight w:val="0"/>
                      <w:marTop w:val="0"/>
                      <w:marBottom w:val="0"/>
                      <w:divBdr>
                        <w:top w:val="none" w:sz="0" w:space="0" w:color="auto"/>
                        <w:left w:val="none" w:sz="0" w:space="0" w:color="auto"/>
                        <w:bottom w:val="none" w:sz="0" w:space="0" w:color="auto"/>
                        <w:right w:val="none" w:sz="0" w:space="0" w:color="auto"/>
                      </w:divBdr>
                    </w:div>
                  </w:divsChild>
                </w:div>
                <w:div w:id="1615331755">
                  <w:marLeft w:val="0"/>
                  <w:marRight w:val="0"/>
                  <w:marTop w:val="0"/>
                  <w:marBottom w:val="0"/>
                  <w:divBdr>
                    <w:top w:val="none" w:sz="0" w:space="0" w:color="auto"/>
                    <w:left w:val="none" w:sz="0" w:space="0" w:color="auto"/>
                    <w:bottom w:val="none" w:sz="0" w:space="0" w:color="auto"/>
                    <w:right w:val="none" w:sz="0" w:space="0" w:color="auto"/>
                  </w:divBdr>
                  <w:divsChild>
                    <w:div w:id="1826437373">
                      <w:marLeft w:val="0"/>
                      <w:marRight w:val="0"/>
                      <w:marTop w:val="0"/>
                      <w:marBottom w:val="0"/>
                      <w:divBdr>
                        <w:top w:val="none" w:sz="0" w:space="0" w:color="auto"/>
                        <w:left w:val="none" w:sz="0" w:space="0" w:color="auto"/>
                        <w:bottom w:val="none" w:sz="0" w:space="0" w:color="auto"/>
                        <w:right w:val="none" w:sz="0" w:space="0" w:color="auto"/>
                      </w:divBdr>
                    </w:div>
                  </w:divsChild>
                </w:div>
                <w:div w:id="1369406304">
                  <w:marLeft w:val="0"/>
                  <w:marRight w:val="0"/>
                  <w:marTop w:val="0"/>
                  <w:marBottom w:val="0"/>
                  <w:divBdr>
                    <w:top w:val="none" w:sz="0" w:space="0" w:color="auto"/>
                    <w:left w:val="none" w:sz="0" w:space="0" w:color="auto"/>
                    <w:bottom w:val="none" w:sz="0" w:space="0" w:color="auto"/>
                    <w:right w:val="none" w:sz="0" w:space="0" w:color="auto"/>
                  </w:divBdr>
                  <w:divsChild>
                    <w:div w:id="2100363793">
                      <w:marLeft w:val="0"/>
                      <w:marRight w:val="0"/>
                      <w:marTop w:val="0"/>
                      <w:marBottom w:val="0"/>
                      <w:divBdr>
                        <w:top w:val="none" w:sz="0" w:space="0" w:color="auto"/>
                        <w:left w:val="none" w:sz="0" w:space="0" w:color="auto"/>
                        <w:bottom w:val="none" w:sz="0" w:space="0" w:color="auto"/>
                        <w:right w:val="none" w:sz="0" w:space="0" w:color="auto"/>
                      </w:divBdr>
                    </w:div>
                  </w:divsChild>
                </w:div>
                <w:div w:id="651912041">
                  <w:marLeft w:val="0"/>
                  <w:marRight w:val="0"/>
                  <w:marTop w:val="0"/>
                  <w:marBottom w:val="0"/>
                  <w:divBdr>
                    <w:top w:val="none" w:sz="0" w:space="0" w:color="auto"/>
                    <w:left w:val="none" w:sz="0" w:space="0" w:color="auto"/>
                    <w:bottom w:val="none" w:sz="0" w:space="0" w:color="auto"/>
                    <w:right w:val="none" w:sz="0" w:space="0" w:color="auto"/>
                  </w:divBdr>
                  <w:divsChild>
                    <w:div w:id="943028367">
                      <w:marLeft w:val="0"/>
                      <w:marRight w:val="0"/>
                      <w:marTop w:val="0"/>
                      <w:marBottom w:val="0"/>
                      <w:divBdr>
                        <w:top w:val="none" w:sz="0" w:space="0" w:color="auto"/>
                        <w:left w:val="none" w:sz="0" w:space="0" w:color="auto"/>
                        <w:bottom w:val="none" w:sz="0" w:space="0" w:color="auto"/>
                        <w:right w:val="none" w:sz="0" w:space="0" w:color="auto"/>
                      </w:divBdr>
                    </w:div>
                  </w:divsChild>
                </w:div>
                <w:div w:id="1105464680">
                  <w:marLeft w:val="0"/>
                  <w:marRight w:val="0"/>
                  <w:marTop w:val="0"/>
                  <w:marBottom w:val="0"/>
                  <w:divBdr>
                    <w:top w:val="none" w:sz="0" w:space="0" w:color="auto"/>
                    <w:left w:val="none" w:sz="0" w:space="0" w:color="auto"/>
                    <w:bottom w:val="none" w:sz="0" w:space="0" w:color="auto"/>
                    <w:right w:val="none" w:sz="0" w:space="0" w:color="auto"/>
                  </w:divBdr>
                  <w:divsChild>
                    <w:div w:id="1399280220">
                      <w:marLeft w:val="0"/>
                      <w:marRight w:val="0"/>
                      <w:marTop w:val="0"/>
                      <w:marBottom w:val="0"/>
                      <w:divBdr>
                        <w:top w:val="none" w:sz="0" w:space="0" w:color="auto"/>
                        <w:left w:val="none" w:sz="0" w:space="0" w:color="auto"/>
                        <w:bottom w:val="none" w:sz="0" w:space="0" w:color="auto"/>
                        <w:right w:val="none" w:sz="0" w:space="0" w:color="auto"/>
                      </w:divBdr>
                    </w:div>
                  </w:divsChild>
                </w:div>
                <w:div w:id="209877125">
                  <w:marLeft w:val="0"/>
                  <w:marRight w:val="0"/>
                  <w:marTop w:val="0"/>
                  <w:marBottom w:val="0"/>
                  <w:divBdr>
                    <w:top w:val="none" w:sz="0" w:space="0" w:color="auto"/>
                    <w:left w:val="none" w:sz="0" w:space="0" w:color="auto"/>
                    <w:bottom w:val="none" w:sz="0" w:space="0" w:color="auto"/>
                    <w:right w:val="none" w:sz="0" w:space="0" w:color="auto"/>
                  </w:divBdr>
                  <w:divsChild>
                    <w:div w:id="1551457020">
                      <w:marLeft w:val="0"/>
                      <w:marRight w:val="0"/>
                      <w:marTop w:val="0"/>
                      <w:marBottom w:val="0"/>
                      <w:divBdr>
                        <w:top w:val="none" w:sz="0" w:space="0" w:color="auto"/>
                        <w:left w:val="none" w:sz="0" w:space="0" w:color="auto"/>
                        <w:bottom w:val="none" w:sz="0" w:space="0" w:color="auto"/>
                        <w:right w:val="none" w:sz="0" w:space="0" w:color="auto"/>
                      </w:divBdr>
                    </w:div>
                  </w:divsChild>
                </w:div>
                <w:div w:id="557058383">
                  <w:marLeft w:val="0"/>
                  <w:marRight w:val="0"/>
                  <w:marTop w:val="0"/>
                  <w:marBottom w:val="0"/>
                  <w:divBdr>
                    <w:top w:val="none" w:sz="0" w:space="0" w:color="auto"/>
                    <w:left w:val="none" w:sz="0" w:space="0" w:color="auto"/>
                    <w:bottom w:val="none" w:sz="0" w:space="0" w:color="auto"/>
                    <w:right w:val="none" w:sz="0" w:space="0" w:color="auto"/>
                  </w:divBdr>
                  <w:divsChild>
                    <w:div w:id="1090152186">
                      <w:marLeft w:val="0"/>
                      <w:marRight w:val="0"/>
                      <w:marTop w:val="0"/>
                      <w:marBottom w:val="0"/>
                      <w:divBdr>
                        <w:top w:val="none" w:sz="0" w:space="0" w:color="auto"/>
                        <w:left w:val="none" w:sz="0" w:space="0" w:color="auto"/>
                        <w:bottom w:val="none" w:sz="0" w:space="0" w:color="auto"/>
                        <w:right w:val="none" w:sz="0" w:space="0" w:color="auto"/>
                      </w:divBdr>
                    </w:div>
                  </w:divsChild>
                </w:div>
                <w:div w:id="969168760">
                  <w:marLeft w:val="0"/>
                  <w:marRight w:val="0"/>
                  <w:marTop w:val="0"/>
                  <w:marBottom w:val="0"/>
                  <w:divBdr>
                    <w:top w:val="none" w:sz="0" w:space="0" w:color="auto"/>
                    <w:left w:val="none" w:sz="0" w:space="0" w:color="auto"/>
                    <w:bottom w:val="none" w:sz="0" w:space="0" w:color="auto"/>
                    <w:right w:val="none" w:sz="0" w:space="0" w:color="auto"/>
                  </w:divBdr>
                  <w:divsChild>
                    <w:div w:id="884636298">
                      <w:marLeft w:val="0"/>
                      <w:marRight w:val="0"/>
                      <w:marTop w:val="0"/>
                      <w:marBottom w:val="0"/>
                      <w:divBdr>
                        <w:top w:val="none" w:sz="0" w:space="0" w:color="auto"/>
                        <w:left w:val="none" w:sz="0" w:space="0" w:color="auto"/>
                        <w:bottom w:val="none" w:sz="0" w:space="0" w:color="auto"/>
                        <w:right w:val="none" w:sz="0" w:space="0" w:color="auto"/>
                      </w:divBdr>
                    </w:div>
                  </w:divsChild>
                </w:div>
                <w:div w:id="1610893609">
                  <w:marLeft w:val="0"/>
                  <w:marRight w:val="0"/>
                  <w:marTop w:val="0"/>
                  <w:marBottom w:val="0"/>
                  <w:divBdr>
                    <w:top w:val="none" w:sz="0" w:space="0" w:color="auto"/>
                    <w:left w:val="none" w:sz="0" w:space="0" w:color="auto"/>
                    <w:bottom w:val="none" w:sz="0" w:space="0" w:color="auto"/>
                    <w:right w:val="none" w:sz="0" w:space="0" w:color="auto"/>
                  </w:divBdr>
                  <w:divsChild>
                    <w:div w:id="904804432">
                      <w:marLeft w:val="0"/>
                      <w:marRight w:val="0"/>
                      <w:marTop w:val="0"/>
                      <w:marBottom w:val="0"/>
                      <w:divBdr>
                        <w:top w:val="none" w:sz="0" w:space="0" w:color="auto"/>
                        <w:left w:val="none" w:sz="0" w:space="0" w:color="auto"/>
                        <w:bottom w:val="none" w:sz="0" w:space="0" w:color="auto"/>
                        <w:right w:val="none" w:sz="0" w:space="0" w:color="auto"/>
                      </w:divBdr>
                    </w:div>
                  </w:divsChild>
                </w:div>
                <w:div w:id="1527601518">
                  <w:marLeft w:val="0"/>
                  <w:marRight w:val="0"/>
                  <w:marTop w:val="0"/>
                  <w:marBottom w:val="0"/>
                  <w:divBdr>
                    <w:top w:val="none" w:sz="0" w:space="0" w:color="auto"/>
                    <w:left w:val="none" w:sz="0" w:space="0" w:color="auto"/>
                    <w:bottom w:val="none" w:sz="0" w:space="0" w:color="auto"/>
                    <w:right w:val="none" w:sz="0" w:space="0" w:color="auto"/>
                  </w:divBdr>
                  <w:divsChild>
                    <w:div w:id="1443377031">
                      <w:marLeft w:val="0"/>
                      <w:marRight w:val="0"/>
                      <w:marTop w:val="0"/>
                      <w:marBottom w:val="0"/>
                      <w:divBdr>
                        <w:top w:val="none" w:sz="0" w:space="0" w:color="auto"/>
                        <w:left w:val="none" w:sz="0" w:space="0" w:color="auto"/>
                        <w:bottom w:val="none" w:sz="0" w:space="0" w:color="auto"/>
                        <w:right w:val="none" w:sz="0" w:space="0" w:color="auto"/>
                      </w:divBdr>
                    </w:div>
                  </w:divsChild>
                </w:div>
                <w:div w:id="1839997365">
                  <w:marLeft w:val="0"/>
                  <w:marRight w:val="0"/>
                  <w:marTop w:val="0"/>
                  <w:marBottom w:val="0"/>
                  <w:divBdr>
                    <w:top w:val="none" w:sz="0" w:space="0" w:color="auto"/>
                    <w:left w:val="none" w:sz="0" w:space="0" w:color="auto"/>
                    <w:bottom w:val="none" w:sz="0" w:space="0" w:color="auto"/>
                    <w:right w:val="none" w:sz="0" w:space="0" w:color="auto"/>
                  </w:divBdr>
                  <w:divsChild>
                    <w:div w:id="1626808208">
                      <w:marLeft w:val="0"/>
                      <w:marRight w:val="0"/>
                      <w:marTop w:val="0"/>
                      <w:marBottom w:val="0"/>
                      <w:divBdr>
                        <w:top w:val="none" w:sz="0" w:space="0" w:color="auto"/>
                        <w:left w:val="none" w:sz="0" w:space="0" w:color="auto"/>
                        <w:bottom w:val="none" w:sz="0" w:space="0" w:color="auto"/>
                        <w:right w:val="none" w:sz="0" w:space="0" w:color="auto"/>
                      </w:divBdr>
                    </w:div>
                  </w:divsChild>
                </w:div>
                <w:div w:id="235172936">
                  <w:marLeft w:val="0"/>
                  <w:marRight w:val="0"/>
                  <w:marTop w:val="0"/>
                  <w:marBottom w:val="0"/>
                  <w:divBdr>
                    <w:top w:val="none" w:sz="0" w:space="0" w:color="auto"/>
                    <w:left w:val="none" w:sz="0" w:space="0" w:color="auto"/>
                    <w:bottom w:val="none" w:sz="0" w:space="0" w:color="auto"/>
                    <w:right w:val="none" w:sz="0" w:space="0" w:color="auto"/>
                  </w:divBdr>
                  <w:divsChild>
                    <w:div w:id="1030103903">
                      <w:marLeft w:val="0"/>
                      <w:marRight w:val="0"/>
                      <w:marTop w:val="0"/>
                      <w:marBottom w:val="0"/>
                      <w:divBdr>
                        <w:top w:val="none" w:sz="0" w:space="0" w:color="auto"/>
                        <w:left w:val="none" w:sz="0" w:space="0" w:color="auto"/>
                        <w:bottom w:val="none" w:sz="0" w:space="0" w:color="auto"/>
                        <w:right w:val="none" w:sz="0" w:space="0" w:color="auto"/>
                      </w:divBdr>
                    </w:div>
                  </w:divsChild>
                </w:div>
                <w:div w:id="336420117">
                  <w:marLeft w:val="0"/>
                  <w:marRight w:val="0"/>
                  <w:marTop w:val="0"/>
                  <w:marBottom w:val="0"/>
                  <w:divBdr>
                    <w:top w:val="none" w:sz="0" w:space="0" w:color="auto"/>
                    <w:left w:val="none" w:sz="0" w:space="0" w:color="auto"/>
                    <w:bottom w:val="none" w:sz="0" w:space="0" w:color="auto"/>
                    <w:right w:val="none" w:sz="0" w:space="0" w:color="auto"/>
                  </w:divBdr>
                  <w:divsChild>
                    <w:div w:id="233392264">
                      <w:marLeft w:val="0"/>
                      <w:marRight w:val="0"/>
                      <w:marTop w:val="0"/>
                      <w:marBottom w:val="0"/>
                      <w:divBdr>
                        <w:top w:val="none" w:sz="0" w:space="0" w:color="auto"/>
                        <w:left w:val="none" w:sz="0" w:space="0" w:color="auto"/>
                        <w:bottom w:val="none" w:sz="0" w:space="0" w:color="auto"/>
                        <w:right w:val="none" w:sz="0" w:space="0" w:color="auto"/>
                      </w:divBdr>
                    </w:div>
                  </w:divsChild>
                </w:div>
                <w:div w:id="730543481">
                  <w:marLeft w:val="0"/>
                  <w:marRight w:val="0"/>
                  <w:marTop w:val="0"/>
                  <w:marBottom w:val="0"/>
                  <w:divBdr>
                    <w:top w:val="none" w:sz="0" w:space="0" w:color="auto"/>
                    <w:left w:val="none" w:sz="0" w:space="0" w:color="auto"/>
                    <w:bottom w:val="none" w:sz="0" w:space="0" w:color="auto"/>
                    <w:right w:val="none" w:sz="0" w:space="0" w:color="auto"/>
                  </w:divBdr>
                  <w:divsChild>
                    <w:div w:id="104083764">
                      <w:marLeft w:val="0"/>
                      <w:marRight w:val="0"/>
                      <w:marTop w:val="0"/>
                      <w:marBottom w:val="0"/>
                      <w:divBdr>
                        <w:top w:val="none" w:sz="0" w:space="0" w:color="auto"/>
                        <w:left w:val="none" w:sz="0" w:space="0" w:color="auto"/>
                        <w:bottom w:val="none" w:sz="0" w:space="0" w:color="auto"/>
                        <w:right w:val="none" w:sz="0" w:space="0" w:color="auto"/>
                      </w:divBdr>
                    </w:div>
                  </w:divsChild>
                </w:div>
                <w:div w:id="1456826865">
                  <w:marLeft w:val="0"/>
                  <w:marRight w:val="0"/>
                  <w:marTop w:val="0"/>
                  <w:marBottom w:val="0"/>
                  <w:divBdr>
                    <w:top w:val="none" w:sz="0" w:space="0" w:color="auto"/>
                    <w:left w:val="none" w:sz="0" w:space="0" w:color="auto"/>
                    <w:bottom w:val="none" w:sz="0" w:space="0" w:color="auto"/>
                    <w:right w:val="none" w:sz="0" w:space="0" w:color="auto"/>
                  </w:divBdr>
                  <w:divsChild>
                    <w:div w:id="2127963131">
                      <w:marLeft w:val="0"/>
                      <w:marRight w:val="0"/>
                      <w:marTop w:val="0"/>
                      <w:marBottom w:val="0"/>
                      <w:divBdr>
                        <w:top w:val="none" w:sz="0" w:space="0" w:color="auto"/>
                        <w:left w:val="none" w:sz="0" w:space="0" w:color="auto"/>
                        <w:bottom w:val="none" w:sz="0" w:space="0" w:color="auto"/>
                        <w:right w:val="none" w:sz="0" w:space="0" w:color="auto"/>
                      </w:divBdr>
                    </w:div>
                  </w:divsChild>
                </w:div>
                <w:div w:id="148521828">
                  <w:marLeft w:val="0"/>
                  <w:marRight w:val="0"/>
                  <w:marTop w:val="0"/>
                  <w:marBottom w:val="0"/>
                  <w:divBdr>
                    <w:top w:val="none" w:sz="0" w:space="0" w:color="auto"/>
                    <w:left w:val="none" w:sz="0" w:space="0" w:color="auto"/>
                    <w:bottom w:val="none" w:sz="0" w:space="0" w:color="auto"/>
                    <w:right w:val="none" w:sz="0" w:space="0" w:color="auto"/>
                  </w:divBdr>
                  <w:divsChild>
                    <w:div w:id="2032299046">
                      <w:marLeft w:val="0"/>
                      <w:marRight w:val="0"/>
                      <w:marTop w:val="0"/>
                      <w:marBottom w:val="0"/>
                      <w:divBdr>
                        <w:top w:val="none" w:sz="0" w:space="0" w:color="auto"/>
                        <w:left w:val="none" w:sz="0" w:space="0" w:color="auto"/>
                        <w:bottom w:val="none" w:sz="0" w:space="0" w:color="auto"/>
                        <w:right w:val="none" w:sz="0" w:space="0" w:color="auto"/>
                      </w:divBdr>
                    </w:div>
                  </w:divsChild>
                </w:div>
                <w:div w:id="921984171">
                  <w:marLeft w:val="0"/>
                  <w:marRight w:val="0"/>
                  <w:marTop w:val="0"/>
                  <w:marBottom w:val="0"/>
                  <w:divBdr>
                    <w:top w:val="none" w:sz="0" w:space="0" w:color="auto"/>
                    <w:left w:val="none" w:sz="0" w:space="0" w:color="auto"/>
                    <w:bottom w:val="none" w:sz="0" w:space="0" w:color="auto"/>
                    <w:right w:val="none" w:sz="0" w:space="0" w:color="auto"/>
                  </w:divBdr>
                  <w:divsChild>
                    <w:div w:id="2101369310">
                      <w:marLeft w:val="0"/>
                      <w:marRight w:val="0"/>
                      <w:marTop w:val="0"/>
                      <w:marBottom w:val="0"/>
                      <w:divBdr>
                        <w:top w:val="none" w:sz="0" w:space="0" w:color="auto"/>
                        <w:left w:val="none" w:sz="0" w:space="0" w:color="auto"/>
                        <w:bottom w:val="none" w:sz="0" w:space="0" w:color="auto"/>
                        <w:right w:val="none" w:sz="0" w:space="0" w:color="auto"/>
                      </w:divBdr>
                    </w:div>
                  </w:divsChild>
                </w:div>
                <w:div w:id="1246888033">
                  <w:marLeft w:val="0"/>
                  <w:marRight w:val="0"/>
                  <w:marTop w:val="0"/>
                  <w:marBottom w:val="0"/>
                  <w:divBdr>
                    <w:top w:val="none" w:sz="0" w:space="0" w:color="auto"/>
                    <w:left w:val="none" w:sz="0" w:space="0" w:color="auto"/>
                    <w:bottom w:val="none" w:sz="0" w:space="0" w:color="auto"/>
                    <w:right w:val="none" w:sz="0" w:space="0" w:color="auto"/>
                  </w:divBdr>
                  <w:divsChild>
                    <w:div w:id="1049573195">
                      <w:marLeft w:val="0"/>
                      <w:marRight w:val="0"/>
                      <w:marTop w:val="0"/>
                      <w:marBottom w:val="0"/>
                      <w:divBdr>
                        <w:top w:val="none" w:sz="0" w:space="0" w:color="auto"/>
                        <w:left w:val="none" w:sz="0" w:space="0" w:color="auto"/>
                        <w:bottom w:val="none" w:sz="0" w:space="0" w:color="auto"/>
                        <w:right w:val="none" w:sz="0" w:space="0" w:color="auto"/>
                      </w:divBdr>
                    </w:div>
                  </w:divsChild>
                </w:div>
                <w:div w:id="1038316388">
                  <w:marLeft w:val="0"/>
                  <w:marRight w:val="0"/>
                  <w:marTop w:val="0"/>
                  <w:marBottom w:val="0"/>
                  <w:divBdr>
                    <w:top w:val="none" w:sz="0" w:space="0" w:color="auto"/>
                    <w:left w:val="none" w:sz="0" w:space="0" w:color="auto"/>
                    <w:bottom w:val="none" w:sz="0" w:space="0" w:color="auto"/>
                    <w:right w:val="none" w:sz="0" w:space="0" w:color="auto"/>
                  </w:divBdr>
                  <w:divsChild>
                    <w:div w:id="358774053">
                      <w:marLeft w:val="0"/>
                      <w:marRight w:val="0"/>
                      <w:marTop w:val="0"/>
                      <w:marBottom w:val="0"/>
                      <w:divBdr>
                        <w:top w:val="none" w:sz="0" w:space="0" w:color="auto"/>
                        <w:left w:val="none" w:sz="0" w:space="0" w:color="auto"/>
                        <w:bottom w:val="none" w:sz="0" w:space="0" w:color="auto"/>
                        <w:right w:val="none" w:sz="0" w:space="0" w:color="auto"/>
                      </w:divBdr>
                    </w:div>
                  </w:divsChild>
                </w:div>
                <w:div w:id="1696535579">
                  <w:marLeft w:val="0"/>
                  <w:marRight w:val="0"/>
                  <w:marTop w:val="0"/>
                  <w:marBottom w:val="0"/>
                  <w:divBdr>
                    <w:top w:val="none" w:sz="0" w:space="0" w:color="auto"/>
                    <w:left w:val="none" w:sz="0" w:space="0" w:color="auto"/>
                    <w:bottom w:val="none" w:sz="0" w:space="0" w:color="auto"/>
                    <w:right w:val="none" w:sz="0" w:space="0" w:color="auto"/>
                  </w:divBdr>
                  <w:divsChild>
                    <w:div w:id="1959216225">
                      <w:marLeft w:val="0"/>
                      <w:marRight w:val="0"/>
                      <w:marTop w:val="0"/>
                      <w:marBottom w:val="0"/>
                      <w:divBdr>
                        <w:top w:val="none" w:sz="0" w:space="0" w:color="auto"/>
                        <w:left w:val="none" w:sz="0" w:space="0" w:color="auto"/>
                        <w:bottom w:val="none" w:sz="0" w:space="0" w:color="auto"/>
                        <w:right w:val="none" w:sz="0" w:space="0" w:color="auto"/>
                      </w:divBdr>
                    </w:div>
                  </w:divsChild>
                </w:div>
                <w:div w:id="1938637912">
                  <w:marLeft w:val="0"/>
                  <w:marRight w:val="0"/>
                  <w:marTop w:val="0"/>
                  <w:marBottom w:val="0"/>
                  <w:divBdr>
                    <w:top w:val="none" w:sz="0" w:space="0" w:color="auto"/>
                    <w:left w:val="none" w:sz="0" w:space="0" w:color="auto"/>
                    <w:bottom w:val="none" w:sz="0" w:space="0" w:color="auto"/>
                    <w:right w:val="none" w:sz="0" w:space="0" w:color="auto"/>
                  </w:divBdr>
                  <w:divsChild>
                    <w:div w:id="1569413873">
                      <w:marLeft w:val="0"/>
                      <w:marRight w:val="0"/>
                      <w:marTop w:val="0"/>
                      <w:marBottom w:val="0"/>
                      <w:divBdr>
                        <w:top w:val="none" w:sz="0" w:space="0" w:color="auto"/>
                        <w:left w:val="none" w:sz="0" w:space="0" w:color="auto"/>
                        <w:bottom w:val="none" w:sz="0" w:space="0" w:color="auto"/>
                        <w:right w:val="none" w:sz="0" w:space="0" w:color="auto"/>
                      </w:divBdr>
                    </w:div>
                  </w:divsChild>
                </w:div>
                <w:div w:id="1313217340">
                  <w:marLeft w:val="0"/>
                  <w:marRight w:val="0"/>
                  <w:marTop w:val="0"/>
                  <w:marBottom w:val="0"/>
                  <w:divBdr>
                    <w:top w:val="none" w:sz="0" w:space="0" w:color="auto"/>
                    <w:left w:val="none" w:sz="0" w:space="0" w:color="auto"/>
                    <w:bottom w:val="none" w:sz="0" w:space="0" w:color="auto"/>
                    <w:right w:val="none" w:sz="0" w:space="0" w:color="auto"/>
                  </w:divBdr>
                  <w:divsChild>
                    <w:div w:id="260264160">
                      <w:marLeft w:val="0"/>
                      <w:marRight w:val="0"/>
                      <w:marTop w:val="0"/>
                      <w:marBottom w:val="0"/>
                      <w:divBdr>
                        <w:top w:val="none" w:sz="0" w:space="0" w:color="auto"/>
                        <w:left w:val="none" w:sz="0" w:space="0" w:color="auto"/>
                        <w:bottom w:val="none" w:sz="0" w:space="0" w:color="auto"/>
                        <w:right w:val="none" w:sz="0" w:space="0" w:color="auto"/>
                      </w:divBdr>
                    </w:div>
                  </w:divsChild>
                </w:div>
                <w:div w:id="551691562">
                  <w:marLeft w:val="0"/>
                  <w:marRight w:val="0"/>
                  <w:marTop w:val="0"/>
                  <w:marBottom w:val="0"/>
                  <w:divBdr>
                    <w:top w:val="none" w:sz="0" w:space="0" w:color="auto"/>
                    <w:left w:val="none" w:sz="0" w:space="0" w:color="auto"/>
                    <w:bottom w:val="none" w:sz="0" w:space="0" w:color="auto"/>
                    <w:right w:val="none" w:sz="0" w:space="0" w:color="auto"/>
                  </w:divBdr>
                  <w:divsChild>
                    <w:div w:id="1598559264">
                      <w:marLeft w:val="0"/>
                      <w:marRight w:val="0"/>
                      <w:marTop w:val="0"/>
                      <w:marBottom w:val="0"/>
                      <w:divBdr>
                        <w:top w:val="none" w:sz="0" w:space="0" w:color="auto"/>
                        <w:left w:val="none" w:sz="0" w:space="0" w:color="auto"/>
                        <w:bottom w:val="none" w:sz="0" w:space="0" w:color="auto"/>
                        <w:right w:val="none" w:sz="0" w:space="0" w:color="auto"/>
                      </w:divBdr>
                    </w:div>
                  </w:divsChild>
                </w:div>
                <w:div w:id="530654559">
                  <w:marLeft w:val="0"/>
                  <w:marRight w:val="0"/>
                  <w:marTop w:val="0"/>
                  <w:marBottom w:val="0"/>
                  <w:divBdr>
                    <w:top w:val="none" w:sz="0" w:space="0" w:color="auto"/>
                    <w:left w:val="none" w:sz="0" w:space="0" w:color="auto"/>
                    <w:bottom w:val="none" w:sz="0" w:space="0" w:color="auto"/>
                    <w:right w:val="none" w:sz="0" w:space="0" w:color="auto"/>
                  </w:divBdr>
                  <w:divsChild>
                    <w:div w:id="1395734052">
                      <w:marLeft w:val="0"/>
                      <w:marRight w:val="0"/>
                      <w:marTop w:val="0"/>
                      <w:marBottom w:val="0"/>
                      <w:divBdr>
                        <w:top w:val="none" w:sz="0" w:space="0" w:color="auto"/>
                        <w:left w:val="none" w:sz="0" w:space="0" w:color="auto"/>
                        <w:bottom w:val="none" w:sz="0" w:space="0" w:color="auto"/>
                        <w:right w:val="none" w:sz="0" w:space="0" w:color="auto"/>
                      </w:divBdr>
                    </w:div>
                  </w:divsChild>
                </w:div>
                <w:div w:id="1198856444">
                  <w:marLeft w:val="0"/>
                  <w:marRight w:val="0"/>
                  <w:marTop w:val="0"/>
                  <w:marBottom w:val="0"/>
                  <w:divBdr>
                    <w:top w:val="none" w:sz="0" w:space="0" w:color="auto"/>
                    <w:left w:val="none" w:sz="0" w:space="0" w:color="auto"/>
                    <w:bottom w:val="none" w:sz="0" w:space="0" w:color="auto"/>
                    <w:right w:val="none" w:sz="0" w:space="0" w:color="auto"/>
                  </w:divBdr>
                  <w:divsChild>
                    <w:div w:id="788546033">
                      <w:marLeft w:val="0"/>
                      <w:marRight w:val="0"/>
                      <w:marTop w:val="0"/>
                      <w:marBottom w:val="0"/>
                      <w:divBdr>
                        <w:top w:val="none" w:sz="0" w:space="0" w:color="auto"/>
                        <w:left w:val="none" w:sz="0" w:space="0" w:color="auto"/>
                        <w:bottom w:val="none" w:sz="0" w:space="0" w:color="auto"/>
                        <w:right w:val="none" w:sz="0" w:space="0" w:color="auto"/>
                      </w:divBdr>
                    </w:div>
                  </w:divsChild>
                </w:div>
                <w:div w:id="1210872082">
                  <w:marLeft w:val="0"/>
                  <w:marRight w:val="0"/>
                  <w:marTop w:val="0"/>
                  <w:marBottom w:val="0"/>
                  <w:divBdr>
                    <w:top w:val="none" w:sz="0" w:space="0" w:color="auto"/>
                    <w:left w:val="none" w:sz="0" w:space="0" w:color="auto"/>
                    <w:bottom w:val="none" w:sz="0" w:space="0" w:color="auto"/>
                    <w:right w:val="none" w:sz="0" w:space="0" w:color="auto"/>
                  </w:divBdr>
                  <w:divsChild>
                    <w:div w:id="2065134739">
                      <w:marLeft w:val="0"/>
                      <w:marRight w:val="0"/>
                      <w:marTop w:val="0"/>
                      <w:marBottom w:val="0"/>
                      <w:divBdr>
                        <w:top w:val="none" w:sz="0" w:space="0" w:color="auto"/>
                        <w:left w:val="none" w:sz="0" w:space="0" w:color="auto"/>
                        <w:bottom w:val="none" w:sz="0" w:space="0" w:color="auto"/>
                        <w:right w:val="none" w:sz="0" w:space="0" w:color="auto"/>
                      </w:divBdr>
                    </w:div>
                  </w:divsChild>
                </w:div>
                <w:div w:id="1034111946">
                  <w:marLeft w:val="0"/>
                  <w:marRight w:val="0"/>
                  <w:marTop w:val="0"/>
                  <w:marBottom w:val="0"/>
                  <w:divBdr>
                    <w:top w:val="none" w:sz="0" w:space="0" w:color="auto"/>
                    <w:left w:val="none" w:sz="0" w:space="0" w:color="auto"/>
                    <w:bottom w:val="none" w:sz="0" w:space="0" w:color="auto"/>
                    <w:right w:val="none" w:sz="0" w:space="0" w:color="auto"/>
                  </w:divBdr>
                  <w:divsChild>
                    <w:div w:id="1638104351">
                      <w:marLeft w:val="0"/>
                      <w:marRight w:val="0"/>
                      <w:marTop w:val="0"/>
                      <w:marBottom w:val="0"/>
                      <w:divBdr>
                        <w:top w:val="none" w:sz="0" w:space="0" w:color="auto"/>
                        <w:left w:val="none" w:sz="0" w:space="0" w:color="auto"/>
                        <w:bottom w:val="none" w:sz="0" w:space="0" w:color="auto"/>
                        <w:right w:val="none" w:sz="0" w:space="0" w:color="auto"/>
                      </w:divBdr>
                    </w:div>
                  </w:divsChild>
                </w:div>
                <w:div w:id="370151604">
                  <w:marLeft w:val="0"/>
                  <w:marRight w:val="0"/>
                  <w:marTop w:val="0"/>
                  <w:marBottom w:val="0"/>
                  <w:divBdr>
                    <w:top w:val="none" w:sz="0" w:space="0" w:color="auto"/>
                    <w:left w:val="none" w:sz="0" w:space="0" w:color="auto"/>
                    <w:bottom w:val="none" w:sz="0" w:space="0" w:color="auto"/>
                    <w:right w:val="none" w:sz="0" w:space="0" w:color="auto"/>
                  </w:divBdr>
                  <w:divsChild>
                    <w:div w:id="328801089">
                      <w:marLeft w:val="0"/>
                      <w:marRight w:val="0"/>
                      <w:marTop w:val="0"/>
                      <w:marBottom w:val="0"/>
                      <w:divBdr>
                        <w:top w:val="none" w:sz="0" w:space="0" w:color="auto"/>
                        <w:left w:val="none" w:sz="0" w:space="0" w:color="auto"/>
                        <w:bottom w:val="none" w:sz="0" w:space="0" w:color="auto"/>
                        <w:right w:val="none" w:sz="0" w:space="0" w:color="auto"/>
                      </w:divBdr>
                    </w:div>
                  </w:divsChild>
                </w:div>
                <w:div w:id="1639913535">
                  <w:marLeft w:val="0"/>
                  <w:marRight w:val="0"/>
                  <w:marTop w:val="0"/>
                  <w:marBottom w:val="0"/>
                  <w:divBdr>
                    <w:top w:val="none" w:sz="0" w:space="0" w:color="auto"/>
                    <w:left w:val="none" w:sz="0" w:space="0" w:color="auto"/>
                    <w:bottom w:val="none" w:sz="0" w:space="0" w:color="auto"/>
                    <w:right w:val="none" w:sz="0" w:space="0" w:color="auto"/>
                  </w:divBdr>
                  <w:divsChild>
                    <w:div w:id="1698039911">
                      <w:marLeft w:val="0"/>
                      <w:marRight w:val="0"/>
                      <w:marTop w:val="0"/>
                      <w:marBottom w:val="0"/>
                      <w:divBdr>
                        <w:top w:val="none" w:sz="0" w:space="0" w:color="auto"/>
                        <w:left w:val="none" w:sz="0" w:space="0" w:color="auto"/>
                        <w:bottom w:val="none" w:sz="0" w:space="0" w:color="auto"/>
                        <w:right w:val="none" w:sz="0" w:space="0" w:color="auto"/>
                      </w:divBdr>
                    </w:div>
                  </w:divsChild>
                </w:div>
                <w:div w:id="1024744216">
                  <w:marLeft w:val="0"/>
                  <w:marRight w:val="0"/>
                  <w:marTop w:val="0"/>
                  <w:marBottom w:val="0"/>
                  <w:divBdr>
                    <w:top w:val="none" w:sz="0" w:space="0" w:color="auto"/>
                    <w:left w:val="none" w:sz="0" w:space="0" w:color="auto"/>
                    <w:bottom w:val="none" w:sz="0" w:space="0" w:color="auto"/>
                    <w:right w:val="none" w:sz="0" w:space="0" w:color="auto"/>
                  </w:divBdr>
                  <w:divsChild>
                    <w:div w:id="816537285">
                      <w:marLeft w:val="0"/>
                      <w:marRight w:val="0"/>
                      <w:marTop w:val="0"/>
                      <w:marBottom w:val="0"/>
                      <w:divBdr>
                        <w:top w:val="none" w:sz="0" w:space="0" w:color="auto"/>
                        <w:left w:val="none" w:sz="0" w:space="0" w:color="auto"/>
                        <w:bottom w:val="none" w:sz="0" w:space="0" w:color="auto"/>
                        <w:right w:val="none" w:sz="0" w:space="0" w:color="auto"/>
                      </w:divBdr>
                    </w:div>
                  </w:divsChild>
                </w:div>
                <w:div w:id="201597297">
                  <w:marLeft w:val="0"/>
                  <w:marRight w:val="0"/>
                  <w:marTop w:val="0"/>
                  <w:marBottom w:val="0"/>
                  <w:divBdr>
                    <w:top w:val="none" w:sz="0" w:space="0" w:color="auto"/>
                    <w:left w:val="none" w:sz="0" w:space="0" w:color="auto"/>
                    <w:bottom w:val="none" w:sz="0" w:space="0" w:color="auto"/>
                    <w:right w:val="none" w:sz="0" w:space="0" w:color="auto"/>
                  </w:divBdr>
                  <w:divsChild>
                    <w:div w:id="1312366781">
                      <w:marLeft w:val="0"/>
                      <w:marRight w:val="0"/>
                      <w:marTop w:val="0"/>
                      <w:marBottom w:val="0"/>
                      <w:divBdr>
                        <w:top w:val="none" w:sz="0" w:space="0" w:color="auto"/>
                        <w:left w:val="none" w:sz="0" w:space="0" w:color="auto"/>
                        <w:bottom w:val="none" w:sz="0" w:space="0" w:color="auto"/>
                        <w:right w:val="none" w:sz="0" w:space="0" w:color="auto"/>
                      </w:divBdr>
                    </w:div>
                  </w:divsChild>
                </w:div>
                <w:div w:id="581718275">
                  <w:marLeft w:val="0"/>
                  <w:marRight w:val="0"/>
                  <w:marTop w:val="0"/>
                  <w:marBottom w:val="0"/>
                  <w:divBdr>
                    <w:top w:val="none" w:sz="0" w:space="0" w:color="auto"/>
                    <w:left w:val="none" w:sz="0" w:space="0" w:color="auto"/>
                    <w:bottom w:val="none" w:sz="0" w:space="0" w:color="auto"/>
                    <w:right w:val="none" w:sz="0" w:space="0" w:color="auto"/>
                  </w:divBdr>
                  <w:divsChild>
                    <w:div w:id="1821116237">
                      <w:marLeft w:val="0"/>
                      <w:marRight w:val="0"/>
                      <w:marTop w:val="0"/>
                      <w:marBottom w:val="0"/>
                      <w:divBdr>
                        <w:top w:val="none" w:sz="0" w:space="0" w:color="auto"/>
                        <w:left w:val="none" w:sz="0" w:space="0" w:color="auto"/>
                        <w:bottom w:val="none" w:sz="0" w:space="0" w:color="auto"/>
                        <w:right w:val="none" w:sz="0" w:space="0" w:color="auto"/>
                      </w:divBdr>
                    </w:div>
                  </w:divsChild>
                </w:div>
                <w:div w:id="2054621706">
                  <w:marLeft w:val="0"/>
                  <w:marRight w:val="0"/>
                  <w:marTop w:val="0"/>
                  <w:marBottom w:val="0"/>
                  <w:divBdr>
                    <w:top w:val="none" w:sz="0" w:space="0" w:color="auto"/>
                    <w:left w:val="none" w:sz="0" w:space="0" w:color="auto"/>
                    <w:bottom w:val="none" w:sz="0" w:space="0" w:color="auto"/>
                    <w:right w:val="none" w:sz="0" w:space="0" w:color="auto"/>
                  </w:divBdr>
                  <w:divsChild>
                    <w:div w:id="1968469200">
                      <w:marLeft w:val="0"/>
                      <w:marRight w:val="0"/>
                      <w:marTop w:val="0"/>
                      <w:marBottom w:val="0"/>
                      <w:divBdr>
                        <w:top w:val="none" w:sz="0" w:space="0" w:color="auto"/>
                        <w:left w:val="none" w:sz="0" w:space="0" w:color="auto"/>
                        <w:bottom w:val="none" w:sz="0" w:space="0" w:color="auto"/>
                        <w:right w:val="none" w:sz="0" w:space="0" w:color="auto"/>
                      </w:divBdr>
                    </w:div>
                  </w:divsChild>
                </w:div>
                <w:div w:id="1750729364">
                  <w:marLeft w:val="0"/>
                  <w:marRight w:val="0"/>
                  <w:marTop w:val="0"/>
                  <w:marBottom w:val="0"/>
                  <w:divBdr>
                    <w:top w:val="none" w:sz="0" w:space="0" w:color="auto"/>
                    <w:left w:val="none" w:sz="0" w:space="0" w:color="auto"/>
                    <w:bottom w:val="none" w:sz="0" w:space="0" w:color="auto"/>
                    <w:right w:val="none" w:sz="0" w:space="0" w:color="auto"/>
                  </w:divBdr>
                  <w:divsChild>
                    <w:div w:id="564876967">
                      <w:marLeft w:val="0"/>
                      <w:marRight w:val="0"/>
                      <w:marTop w:val="0"/>
                      <w:marBottom w:val="0"/>
                      <w:divBdr>
                        <w:top w:val="none" w:sz="0" w:space="0" w:color="auto"/>
                        <w:left w:val="none" w:sz="0" w:space="0" w:color="auto"/>
                        <w:bottom w:val="none" w:sz="0" w:space="0" w:color="auto"/>
                        <w:right w:val="none" w:sz="0" w:space="0" w:color="auto"/>
                      </w:divBdr>
                    </w:div>
                  </w:divsChild>
                </w:div>
                <w:div w:id="2116556032">
                  <w:marLeft w:val="0"/>
                  <w:marRight w:val="0"/>
                  <w:marTop w:val="0"/>
                  <w:marBottom w:val="0"/>
                  <w:divBdr>
                    <w:top w:val="none" w:sz="0" w:space="0" w:color="auto"/>
                    <w:left w:val="none" w:sz="0" w:space="0" w:color="auto"/>
                    <w:bottom w:val="none" w:sz="0" w:space="0" w:color="auto"/>
                    <w:right w:val="none" w:sz="0" w:space="0" w:color="auto"/>
                  </w:divBdr>
                  <w:divsChild>
                    <w:div w:id="1773894735">
                      <w:marLeft w:val="0"/>
                      <w:marRight w:val="0"/>
                      <w:marTop w:val="0"/>
                      <w:marBottom w:val="0"/>
                      <w:divBdr>
                        <w:top w:val="none" w:sz="0" w:space="0" w:color="auto"/>
                        <w:left w:val="none" w:sz="0" w:space="0" w:color="auto"/>
                        <w:bottom w:val="none" w:sz="0" w:space="0" w:color="auto"/>
                        <w:right w:val="none" w:sz="0" w:space="0" w:color="auto"/>
                      </w:divBdr>
                    </w:div>
                  </w:divsChild>
                </w:div>
                <w:div w:id="417482825">
                  <w:marLeft w:val="0"/>
                  <w:marRight w:val="0"/>
                  <w:marTop w:val="0"/>
                  <w:marBottom w:val="0"/>
                  <w:divBdr>
                    <w:top w:val="none" w:sz="0" w:space="0" w:color="auto"/>
                    <w:left w:val="none" w:sz="0" w:space="0" w:color="auto"/>
                    <w:bottom w:val="none" w:sz="0" w:space="0" w:color="auto"/>
                    <w:right w:val="none" w:sz="0" w:space="0" w:color="auto"/>
                  </w:divBdr>
                  <w:divsChild>
                    <w:div w:id="737895595">
                      <w:marLeft w:val="0"/>
                      <w:marRight w:val="0"/>
                      <w:marTop w:val="0"/>
                      <w:marBottom w:val="0"/>
                      <w:divBdr>
                        <w:top w:val="none" w:sz="0" w:space="0" w:color="auto"/>
                        <w:left w:val="none" w:sz="0" w:space="0" w:color="auto"/>
                        <w:bottom w:val="none" w:sz="0" w:space="0" w:color="auto"/>
                        <w:right w:val="none" w:sz="0" w:space="0" w:color="auto"/>
                      </w:divBdr>
                    </w:div>
                  </w:divsChild>
                </w:div>
                <w:div w:id="1607735757">
                  <w:marLeft w:val="0"/>
                  <w:marRight w:val="0"/>
                  <w:marTop w:val="0"/>
                  <w:marBottom w:val="0"/>
                  <w:divBdr>
                    <w:top w:val="none" w:sz="0" w:space="0" w:color="auto"/>
                    <w:left w:val="none" w:sz="0" w:space="0" w:color="auto"/>
                    <w:bottom w:val="none" w:sz="0" w:space="0" w:color="auto"/>
                    <w:right w:val="none" w:sz="0" w:space="0" w:color="auto"/>
                  </w:divBdr>
                  <w:divsChild>
                    <w:div w:id="863714497">
                      <w:marLeft w:val="0"/>
                      <w:marRight w:val="0"/>
                      <w:marTop w:val="0"/>
                      <w:marBottom w:val="0"/>
                      <w:divBdr>
                        <w:top w:val="none" w:sz="0" w:space="0" w:color="auto"/>
                        <w:left w:val="none" w:sz="0" w:space="0" w:color="auto"/>
                        <w:bottom w:val="none" w:sz="0" w:space="0" w:color="auto"/>
                        <w:right w:val="none" w:sz="0" w:space="0" w:color="auto"/>
                      </w:divBdr>
                    </w:div>
                  </w:divsChild>
                </w:div>
                <w:div w:id="70810912">
                  <w:marLeft w:val="0"/>
                  <w:marRight w:val="0"/>
                  <w:marTop w:val="0"/>
                  <w:marBottom w:val="0"/>
                  <w:divBdr>
                    <w:top w:val="none" w:sz="0" w:space="0" w:color="auto"/>
                    <w:left w:val="none" w:sz="0" w:space="0" w:color="auto"/>
                    <w:bottom w:val="none" w:sz="0" w:space="0" w:color="auto"/>
                    <w:right w:val="none" w:sz="0" w:space="0" w:color="auto"/>
                  </w:divBdr>
                  <w:divsChild>
                    <w:div w:id="1253927386">
                      <w:marLeft w:val="0"/>
                      <w:marRight w:val="0"/>
                      <w:marTop w:val="0"/>
                      <w:marBottom w:val="0"/>
                      <w:divBdr>
                        <w:top w:val="none" w:sz="0" w:space="0" w:color="auto"/>
                        <w:left w:val="none" w:sz="0" w:space="0" w:color="auto"/>
                        <w:bottom w:val="none" w:sz="0" w:space="0" w:color="auto"/>
                        <w:right w:val="none" w:sz="0" w:space="0" w:color="auto"/>
                      </w:divBdr>
                    </w:div>
                  </w:divsChild>
                </w:div>
                <w:div w:id="1287202413">
                  <w:marLeft w:val="0"/>
                  <w:marRight w:val="0"/>
                  <w:marTop w:val="0"/>
                  <w:marBottom w:val="0"/>
                  <w:divBdr>
                    <w:top w:val="none" w:sz="0" w:space="0" w:color="auto"/>
                    <w:left w:val="none" w:sz="0" w:space="0" w:color="auto"/>
                    <w:bottom w:val="none" w:sz="0" w:space="0" w:color="auto"/>
                    <w:right w:val="none" w:sz="0" w:space="0" w:color="auto"/>
                  </w:divBdr>
                  <w:divsChild>
                    <w:div w:id="1424910358">
                      <w:marLeft w:val="0"/>
                      <w:marRight w:val="0"/>
                      <w:marTop w:val="0"/>
                      <w:marBottom w:val="0"/>
                      <w:divBdr>
                        <w:top w:val="none" w:sz="0" w:space="0" w:color="auto"/>
                        <w:left w:val="none" w:sz="0" w:space="0" w:color="auto"/>
                        <w:bottom w:val="none" w:sz="0" w:space="0" w:color="auto"/>
                        <w:right w:val="none" w:sz="0" w:space="0" w:color="auto"/>
                      </w:divBdr>
                    </w:div>
                  </w:divsChild>
                </w:div>
                <w:div w:id="393895051">
                  <w:marLeft w:val="0"/>
                  <w:marRight w:val="0"/>
                  <w:marTop w:val="0"/>
                  <w:marBottom w:val="0"/>
                  <w:divBdr>
                    <w:top w:val="none" w:sz="0" w:space="0" w:color="auto"/>
                    <w:left w:val="none" w:sz="0" w:space="0" w:color="auto"/>
                    <w:bottom w:val="none" w:sz="0" w:space="0" w:color="auto"/>
                    <w:right w:val="none" w:sz="0" w:space="0" w:color="auto"/>
                  </w:divBdr>
                  <w:divsChild>
                    <w:div w:id="1172259735">
                      <w:marLeft w:val="0"/>
                      <w:marRight w:val="0"/>
                      <w:marTop w:val="0"/>
                      <w:marBottom w:val="0"/>
                      <w:divBdr>
                        <w:top w:val="none" w:sz="0" w:space="0" w:color="auto"/>
                        <w:left w:val="none" w:sz="0" w:space="0" w:color="auto"/>
                        <w:bottom w:val="none" w:sz="0" w:space="0" w:color="auto"/>
                        <w:right w:val="none" w:sz="0" w:space="0" w:color="auto"/>
                      </w:divBdr>
                    </w:div>
                  </w:divsChild>
                </w:div>
                <w:div w:id="647979528">
                  <w:marLeft w:val="0"/>
                  <w:marRight w:val="0"/>
                  <w:marTop w:val="0"/>
                  <w:marBottom w:val="0"/>
                  <w:divBdr>
                    <w:top w:val="none" w:sz="0" w:space="0" w:color="auto"/>
                    <w:left w:val="none" w:sz="0" w:space="0" w:color="auto"/>
                    <w:bottom w:val="none" w:sz="0" w:space="0" w:color="auto"/>
                    <w:right w:val="none" w:sz="0" w:space="0" w:color="auto"/>
                  </w:divBdr>
                  <w:divsChild>
                    <w:div w:id="1835678672">
                      <w:marLeft w:val="0"/>
                      <w:marRight w:val="0"/>
                      <w:marTop w:val="0"/>
                      <w:marBottom w:val="0"/>
                      <w:divBdr>
                        <w:top w:val="none" w:sz="0" w:space="0" w:color="auto"/>
                        <w:left w:val="none" w:sz="0" w:space="0" w:color="auto"/>
                        <w:bottom w:val="none" w:sz="0" w:space="0" w:color="auto"/>
                        <w:right w:val="none" w:sz="0" w:space="0" w:color="auto"/>
                      </w:divBdr>
                    </w:div>
                  </w:divsChild>
                </w:div>
                <w:div w:id="728112951">
                  <w:marLeft w:val="0"/>
                  <w:marRight w:val="0"/>
                  <w:marTop w:val="0"/>
                  <w:marBottom w:val="0"/>
                  <w:divBdr>
                    <w:top w:val="none" w:sz="0" w:space="0" w:color="auto"/>
                    <w:left w:val="none" w:sz="0" w:space="0" w:color="auto"/>
                    <w:bottom w:val="none" w:sz="0" w:space="0" w:color="auto"/>
                    <w:right w:val="none" w:sz="0" w:space="0" w:color="auto"/>
                  </w:divBdr>
                  <w:divsChild>
                    <w:div w:id="1942491462">
                      <w:marLeft w:val="0"/>
                      <w:marRight w:val="0"/>
                      <w:marTop w:val="0"/>
                      <w:marBottom w:val="0"/>
                      <w:divBdr>
                        <w:top w:val="none" w:sz="0" w:space="0" w:color="auto"/>
                        <w:left w:val="none" w:sz="0" w:space="0" w:color="auto"/>
                        <w:bottom w:val="none" w:sz="0" w:space="0" w:color="auto"/>
                        <w:right w:val="none" w:sz="0" w:space="0" w:color="auto"/>
                      </w:divBdr>
                    </w:div>
                  </w:divsChild>
                </w:div>
                <w:div w:id="227304816">
                  <w:marLeft w:val="0"/>
                  <w:marRight w:val="0"/>
                  <w:marTop w:val="0"/>
                  <w:marBottom w:val="0"/>
                  <w:divBdr>
                    <w:top w:val="none" w:sz="0" w:space="0" w:color="auto"/>
                    <w:left w:val="none" w:sz="0" w:space="0" w:color="auto"/>
                    <w:bottom w:val="none" w:sz="0" w:space="0" w:color="auto"/>
                    <w:right w:val="none" w:sz="0" w:space="0" w:color="auto"/>
                  </w:divBdr>
                  <w:divsChild>
                    <w:div w:id="32003405">
                      <w:marLeft w:val="0"/>
                      <w:marRight w:val="0"/>
                      <w:marTop w:val="0"/>
                      <w:marBottom w:val="0"/>
                      <w:divBdr>
                        <w:top w:val="none" w:sz="0" w:space="0" w:color="auto"/>
                        <w:left w:val="none" w:sz="0" w:space="0" w:color="auto"/>
                        <w:bottom w:val="none" w:sz="0" w:space="0" w:color="auto"/>
                        <w:right w:val="none" w:sz="0" w:space="0" w:color="auto"/>
                      </w:divBdr>
                    </w:div>
                  </w:divsChild>
                </w:div>
                <w:div w:id="449473728">
                  <w:marLeft w:val="0"/>
                  <w:marRight w:val="0"/>
                  <w:marTop w:val="0"/>
                  <w:marBottom w:val="0"/>
                  <w:divBdr>
                    <w:top w:val="none" w:sz="0" w:space="0" w:color="auto"/>
                    <w:left w:val="none" w:sz="0" w:space="0" w:color="auto"/>
                    <w:bottom w:val="none" w:sz="0" w:space="0" w:color="auto"/>
                    <w:right w:val="none" w:sz="0" w:space="0" w:color="auto"/>
                  </w:divBdr>
                  <w:divsChild>
                    <w:div w:id="619645983">
                      <w:marLeft w:val="0"/>
                      <w:marRight w:val="0"/>
                      <w:marTop w:val="0"/>
                      <w:marBottom w:val="0"/>
                      <w:divBdr>
                        <w:top w:val="none" w:sz="0" w:space="0" w:color="auto"/>
                        <w:left w:val="none" w:sz="0" w:space="0" w:color="auto"/>
                        <w:bottom w:val="none" w:sz="0" w:space="0" w:color="auto"/>
                        <w:right w:val="none" w:sz="0" w:space="0" w:color="auto"/>
                      </w:divBdr>
                    </w:div>
                  </w:divsChild>
                </w:div>
                <w:div w:id="2011905562">
                  <w:marLeft w:val="0"/>
                  <w:marRight w:val="0"/>
                  <w:marTop w:val="0"/>
                  <w:marBottom w:val="0"/>
                  <w:divBdr>
                    <w:top w:val="none" w:sz="0" w:space="0" w:color="auto"/>
                    <w:left w:val="none" w:sz="0" w:space="0" w:color="auto"/>
                    <w:bottom w:val="none" w:sz="0" w:space="0" w:color="auto"/>
                    <w:right w:val="none" w:sz="0" w:space="0" w:color="auto"/>
                  </w:divBdr>
                  <w:divsChild>
                    <w:div w:id="606740662">
                      <w:marLeft w:val="0"/>
                      <w:marRight w:val="0"/>
                      <w:marTop w:val="0"/>
                      <w:marBottom w:val="0"/>
                      <w:divBdr>
                        <w:top w:val="none" w:sz="0" w:space="0" w:color="auto"/>
                        <w:left w:val="none" w:sz="0" w:space="0" w:color="auto"/>
                        <w:bottom w:val="none" w:sz="0" w:space="0" w:color="auto"/>
                        <w:right w:val="none" w:sz="0" w:space="0" w:color="auto"/>
                      </w:divBdr>
                    </w:div>
                  </w:divsChild>
                </w:div>
                <w:div w:id="407768459">
                  <w:marLeft w:val="0"/>
                  <w:marRight w:val="0"/>
                  <w:marTop w:val="0"/>
                  <w:marBottom w:val="0"/>
                  <w:divBdr>
                    <w:top w:val="none" w:sz="0" w:space="0" w:color="auto"/>
                    <w:left w:val="none" w:sz="0" w:space="0" w:color="auto"/>
                    <w:bottom w:val="none" w:sz="0" w:space="0" w:color="auto"/>
                    <w:right w:val="none" w:sz="0" w:space="0" w:color="auto"/>
                  </w:divBdr>
                  <w:divsChild>
                    <w:div w:id="2066365545">
                      <w:marLeft w:val="0"/>
                      <w:marRight w:val="0"/>
                      <w:marTop w:val="0"/>
                      <w:marBottom w:val="0"/>
                      <w:divBdr>
                        <w:top w:val="none" w:sz="0" w:space="0" w:color="auto"/>
                        <w:left w:val="none" w:sz="0" w:space="0" w:color="auto"/>
                        <w:bottom w:val="none" w:sz="0" w:space="0" w:color="auto"/>
                        <w:right w:val="none" w:sz="0" w:space="0" w:color="auto"/>
                      </w:divBdr>
                    </w:div>
                  </w:divsChild>
                </w:div>
                <w:div w:id="2145542284">
                  <w:marLeft w:val="0"/>
                  <w:marRight w:val="0"/>
                  <w:marTop w:val="0"/>
                  <w:marBottom w:val="0"/>
                  <w:divBdr>
                    <w:top w:val="none" w:sz="0" w:space="0" w:color="auto"/>
                    <w:left w:val="none" w:sz="0" w:space="0" w:color="auto"/>
                    <w:bottom w:val="none" w:sz="0" w:space="0" w:color="auto"/>
                    <w:right w:val="none" w:sz="0" w:space="0" w:color="auto"/>
                  </w:divBdr>
                  <w:divsChild>
                    <w:div w:id="507061077">
                      <w:marLeft w:val="0"/>
                      <w:marRight w:val="0"/>
                      <w:marTop w:val="0"/>
                      <w:marBottom w:val="0"/>
                      <w:divBdr>
                        <w:top w:val="none" w:sz="0" w:space="0" w:color="auto"/>
                        <w:left w:val="none" w:sz="0" w:space="0" w:color="auto"/>
                        <w:bottom w:val="none" w:sz="0" w:space="0" w:color="auto"/>
                        <w:right w:val="none" w:sz="0" w:space="0" w:color="auto"/>
                      </w:divBdr>
                    </w:div>
                  </w:divsChild>
                </w:div>
                <w:div w:id="1979843539">
                  <w:marLeft w:val="0"/>
                  <w:marRight w:val="0"/>
                  <w:marTop w:val="0"/>
                  <w:marBottom w:val="0"/>
                  <w:divBdr>
                    <w:top w:val="none" w:sz="0" w:space="0" w:color="auto"/>
                    <w:left w:val="none" w:sz="0" w:space="0" w:color="auto"/>
                    <w:bottom w:val="none" w:sz="0" w:space="0" w:color="auto"/>
                    <w:right w:val="none" w:sz="0" w:space="0" w:color="auto"/>
                  </w:divBdr>
                  <w:divsChild>
                    <w:div w:id="2022973629">
                      <w:marLeft w:val="0"/>
                      <w:marRight w:val="0"/>
                      <w:marTop w:val="0"/>
                      <w:marBottom w:val="0"/>
                      <w:divBdr>
                        <w:top w:val="none" w:sz="0" w:space="0" w:color="auto"/>
                        <w:left w:val="none" w:sz="0" w:space="0" w:color="auto"/>
                        <w:bottom w:val="none" w:sz="0" w:space="0" w:color="auto"/>
                        <w:right w:val="none" w:sz="0" w:space="0" w:color="auto"/>
                      </w:divBdr>
                    </w:div>
                  </w:divsChild>
                </w:div>
                <w:div w:id="326707950">
                  <w:marLeft w:val="0"/>
                  <w:marRight w:val="0"/>
                  <w:marTop w:val="0"/>
                  <w:marBottom w:val="0"/>
                  <w:divBdr>
                    <w:top w:val="none" w:sz="0" w:space="0" w:color="auto"/>
                    <w:left w:val="none" w:sz="0" w:space="0" w:color="auto"/>
                    <w:bottom w:val="none" w:sz="0" w:space="0" w:color="auto"/>
                    <w:right w:val="none" w:sz="0" w:space="0" w:color="auto"/>
                  </w:divBdr>
                  <w:divsChild>
                    <w:div w:id="813987962">
                      <w:marLeft w:val="0"/>
                      <w:marRight w:val="0"/>
                      <w:marTop w:val="0"/>
                      <w:marBottom w:val="0"/>
                      <w:divBdr>
                        <w:top w:val="none" w:sz="0" w:space="0" w:color="auto"/>
                        <w:left w:val="none" w:sz="0" w:space="0" w:color="auto"/>
                        <w:bottom w:val="none" w:sz="0" w:space="0" w:color="auto"/>
                        <w:right w:val="none" w:sz="0" w:space="0" w:color="auto"/>
                      </w:divBdr>
                    </w:div>
                  </w:divsChild>
                </w:div>
                <w:div w:id="1753164897">
                  <w:marLeft w:val="0"/>
                  <w:marRight w:val="0"/>
                  <w:marTop w:val="0"/>
                  <w:marBottom w:val="0"/>
                  <w:divBdr>
                    <w:top w:val="none" w:sz="0" w:space="0" w:color="auto"/>
                    <w:left w:val="none" w:sz="0" w:space="0" w:color="auto"/>
                    <w:bottom w:val="none" w:sz="0" w:space="0" w:color="auto"/>
                    <w:right w:val="none" w:sz="0" w:space="0" w:color="auto"/>
                  </w:divBdr>
                  <w:divsChild>
                    <w:div w:id="229388901">
                      <w:marLeft w:val="0"/>
                      <w:marRight w:val="0"/>
                      <w:marTop w:val="0"/>
                      <w:marBottom w:val="0"/>
                      <w:divBdr>
                        <w:top w:val="none" w:sz="0" w:space="0" w:color="auto"/>
                        <w:left w:val="none" w:sz="0" w:space="0" w:color="auto"/>
                        <w:bottom w:val="none" w:sz="0" w:space="0" w:color="auto"/>
                        <w:right w:val="none" w:sz="0" w:space="0" w:color="auto"/>
                      </w:divBdr>
                    </w:div>
                  </w:divsChild>
                </w:div>
                <w:div w:id="594754120">
                  <w:marLeft w:val="0"/>
                  <w:marRight w:val="0"/>
                  <w:marTop w:val="0"/>
                  <w:marBottom w:val="0"/>
                  <w:divBdr>
                    <w:top w:val="none" w:sz="0" w:space="0" w:color="auto"/>
                    <w:left w:val="none" w:sz="0" w:space="0" w:color="auto"/>
                    <w:bottom w:val="none" w:sz="0" w:space="0" w:color="auto"/>
                    <w:right w:val="none" w:sz="0" w:space="0" w:color="auto"/>
                  </w:divBdr>
                  <w:divsChild>
                    <w:div w:id="340813392">
                      <w:marLeft w:val="0"/>
                      <w:marRight w:val="0"/>
                      <w:marTop w:val="0"/>
                      <w:marBottom w:val="0"/>
                      <w:divBdr>
                        <w:top w:val="none" w:sz="0" w:space="0" w:color="auto"/>
                        <w:left w:val="none" w:sz="0" w:space="0" w:color="auto"/>
                        <w:bottom w:val="none" w:sz="0" w:space="0" w:color="auto"/>
                        <w:right w:val="none" w:sz="0" w:space="0" w:color="auto"/>
                      </w:divBdr>
                    </w:div>
                  </w:divsChild>
                </w:div>
                <w:div w:id="1913465735">
                  <w:marLeft w:val="0"/>
                  <w:marRight w:val="0"/>
                  <w:marTop w:val="0"/>
                  <w:marBottom w:val="0"/>
                  <w:divBdr>
                    <w:top w:val="none" w:sz="0" w:space="0" w:color="auto"/>
                    <w:left w:val="none" w:sz="0" w:space="0" w:color="auto"/>
                    <w:bottom w:val="none" w:sz="0" w:space="0" w:color="auto"/>
                    <w:right w:val="none" w:sz="0" w:space="0" w:color="auto"/>
                  </w:divBdr>
                  <w:divsChild>
                    <w:div w:id="88434118">
                      <w:marLeft w:val="0"/>
                      <w:marRight w:val="0"/>
                      <w:marTop w:val="0"/>
                      <w:marBottom w:val="0"/>
                      <w:divBdr>
                        <w:top w:val="none" w:sz="0" w:space="0" w:color="auto"/>
                        <w:left w:val="none" w:sz="0" w:space="0" w:color="auto"/>
                        <w:bottom w:val="none" w:sz="0" w:space="0" w:color="auto"/>
                        <w:right w:val="none" w:sz="0" w:space="0" w:color="auto"/>
                      </w:divBdr>
                    </w:div>
                  </w:divsChild>
                </w:div>
                <w:div w:id="1488208057">
                  <w:marLeft w:val="0"/>
                  <w:marRight w:val="0"/>
                  <w:marTop w:val="0"/>
                  <w:marBottom w:val="0"/>
                  <w:divBdr>
                    <w:top w:val="none" w:sz="0" w:space="0" w:color="auto"/>
                    <w:left w:val="none" w:sz="0" w:space="0" w:color="auto"/>
                    <w:bottom w:val="none" w:sz="0" w:space="0" w:color="auto"/>
                    <w:right w:val="none" w:sz="0" w:space="0" w:color="auto"/>
                  </w:divBdr>
                  <w:divsChild>
                    <w:div w:id="1623609305">
                      <w:marLeft w:val="0"/>
                      <w:marRight w:val="0"/>
                      <w:marTop w:val="0"/>
                      <w:marBottom w:val="0"/>
                      <w:divBdr>
                        <w:top w:val="none" w:sz="0" w:space="0" w:color="auto"/>
                        <w:left w:val="none" w:sz="0" w:space="0" w:color="auto"/>
                        <w:bottom w:val="none" w:sz="0" w:space="0" w:color="auto"/>
                        <w:right w:val="none" w:sz="0" w:space="0" w:color="auto"/>
                      </w:divBdr>
                    </w:div>
                  </w:divsChild>
                </w:div>
                <w:div w:id="868027309">
                  <w:marLeft w:val="0"/>
                  <w:marRight w:val="0"/>
                  <w:marTop w:val="0"/>
                  <w:marBottom w:val="0"/>
                  <w:divBdr>
                    <w:top w:val="none" w:sz="0" w:space="0" w:color="auto"/>
                    <w:left w:val="none" w:sz="0" w:space="0" w:color="auto"/>
                    <w:bottom w:val="none" w:sz="0" w:space="0" w:color="auto"/>
                    <w:right w:val="none" w:sz="0" w:space="0" w:color="auto"/>
                  </w:divBdr>
                  <w:divsChild>
                    <w:div w:id="357631141">
                      <w:marLeft w:val="0"/>
                      <w:marRight w:val="0"/>
                      <w:marTop w:val="0"/>
                      <w:marBottom w:val="0"/>
                      <w:divBdr>
                        <w:top w:val="none" w:sz="0" w:space="0" w:color="auto"/>
                        <w:left w:val="none" w:sz="0" w:space="0" w:color="auto"/>
                        <w:bottom w:val="none" w:sz="0" w:space="0" w:color="auto"/>
                        <w:right w:val="none" w:sz="0" w:space="0" w:color="auto"/>
                      </w:divBdr>
                    </w:div>
                  </w:divsChild>
                </w:div>
                <w:div w:id="2049139425">
                  <w:marLeft w:val="0"/>
                  <w:marRight w:val="0"/>
                  <w:marTop w:val="0"/>
                  <w:marBottom w:val="0"/>
                  <w:divBdr>
                    <w:top w:val="none" w:sz="0" w:space="0" w:color="auto"/>
                    <w:left w:val="none" w:sz="0" w:space="0" w:color="auto"/>
                    <w:bottom w:val="none" w:sz="0" w:space="0" w:color="auto"/>
                    <w:right w:val="none" w:sz="0" w:space="0" w:color="auto"/>
                  </w:divBdr>
                  <w:divsChild>
                    <w:div w:id="2083064092">
                      <w:marLeft w:val="0"/>
                      <w:marRight w:val="0"/>
                      <w:marTop w:val="0"/>
                      <w:marBottom w:val="0"/>
                      <w:divBdr>
                        <w:top w:val="none" w:sz="0" w:space="0" w:color="auto"/>
                        <w:left w:val="none" w:sz="0" w:space="0" w:color="auto"/>
                        <w:bottom w:val="none" w:sz="0" w:space="0" w:color="auto"/>
                        <w:right w:val="none" w:sz="0" w:space="0" w:color="auto"/>
                      </w:divBdr>
                    </w:div>
                  </w:divsChild>
                </w:div>
                <w:div w:id="1016004686">
                  <w:marLeft w:val="0"/>
                  <w:marRight w:val="0"/>
                  <w:marTop w:val="0"/>
                  <w:marBottom w:val="0"/>
                  <w:divBdr>
                    <w:top w:val="none" w:sz="0" w:space="0" w:color="auto"/>
                    <w:left w:val="none" w:sz="0" w:space="0" w:color="auto"/>
                    <w:bottom w:val="none" w:sz="0" w:space="0" w:color="auto"/>
                    <w:right w:val="none" w:sz="0" w:space="0" w:color="auto"/>
                  </w:divBdr>
                  <w:divsChild>
                    <w:div w:id="1902595990">
                      <w:marLeft w:val="0"/>
                      <w:marRight w:val="0"/>
                      <w:marTop w:val="0"/>
                      <w:marBottom w:val="0"/>
                      <w:divBdr>
                        <w:top w:val="none" w:sz="0" w:space="0" w:color="auto"/>
                        <w:left w:val="none" w:sz="0" w:space="0" w:color="auto"/>
                        <w:bottom w:val="none" w:sz="0" w:space="0" w:color="auto"/>
                        <w:right w:val="none" w:sz="0" w:space="0" w:color="auto"/>
                      </w:divBdr>
                    </w:div>
                  </w:divsChild>
                </w:div>
                <w:div w:id="1920020534">
                  <w:marLeft w:val="0"/>
                  <w:marRight w:val="0"/>
                  <w:marTop w:val="0"/>
                  <w:marBottom w:val="0"/>
                  <w:divBdr>
                    <w:top w:val="none" w:sz="0" w:space="0" w:color="auto"/>
                    <w:left w:val="none" w:sz="0" w:space="0" w:color="auto"/>
                    <w:bottom w:val="none" w:sz="0" w:space="0" w:color="auto"/>
                    <w:right w:val="none" w:sz="0" w:space="0" w:color="auto"/>
                  </w:divBdr>
                  <w:divsChild>
                    <w:div w:id="954678896">
                      <w:marLeft w:val="0"/>
                      <w:marRight w:val="0"/>
                      <w:marTop w:val="0"/>
                      <w:marBottom w:val="0"/>
                      <w:divBdr>
                        <w:top w:val="none" w:sz="0" w:space="0" w:color="auto"/>
                        <w:left w:val="none" w:sz="0" w:space="0" w:color="auto"/>
                        <w:bottom w:val="none" w:sz="0" w:space="0" w:color="auto"/>
                        <w:right w:val="none" w:sz="0" w:space="0" w:color="auto"/>
                      </w:divBdr>
                    </w:div>
                  </w:divsChild>
                </w:div>
                <w:div w:id="621425728">
                  <w:marLeft w:val="0"/>
                  <w:marRight w:val="0"/>
                  <w:marTop w:val="0"/>
                  <w:marBottom w:val="0"/>
                  <w:divBdr>
                    <w:top w:val="none" w:sz="0" w:space="0" w:color="auto"/>
                    <w:left w:val="none" w:sz="0" w:space="0" w:color="auto"/>
                    <w:bottom w:val="none" w:sz="0" w:space="0" w:color="auto"/>
                    <w:right w:val="none" w:sz="0" w:space="0" w:color="auto"/>
                  </w:divBdr>
                  <w:divsChild>
                    <w:div w:id="189686842">
                      <w:marLeft w:val="0"/>
                      <w:marRight w:val="0"/>
                      <w:marTop w:val="0"/>
                      <w:marBottom w:val="0"/>
                      <w:divBdr>
                        <w:top w:val="none" w:sz="0" w:space="0" w:color="auto"/>
                        <w:left w:val="none" w:sz="0" w:space="0" w:color="auto"/>
                        <w:bottom w:val="none" w:sz="0" w:space="0" w:color="auto"/>
                        <w:right w:val="none" w:sz="0" w:space="0" w:color="auto"/>
                      </w:divBdr>
                    </w:div>
                  </w:divsChild>
                </w:div>
                <w:div w:id="548996596">
                  <w:marLeft w:val="0"/>
                  <w:marRight w:val="0"/>
                  <w:marTop w:val="0"/>
                  <w:marBottom w:val="0"/>
                  <w:divBdr>
                    <w:top w:val="none" w:sz="0" w:space="0" w:color="auto"/>
                    <w:left w:val="none" w:sz="0" w:space="0" w:color="auto"/>
                    <w:bottom w:val="none" w:sz="0" w:space="0" w:color="auto"/>
                    <w:right w:val="none" w:sz="0" w:space="0" w:color="auto"/>
                  </w:divBdr>
                  <w:divsChild>
                    <w:div w:id="380329961">
                      <w:marLeft w:val="0"/>
                      <w:marRight w:val="0"/>
                      <w:marTop w:val="0"/>
                      <w:marBottom w:val="0"/>
                      <w:divBdr>
                        <w:top w:val="none" w:sz="0" w:space="0" w:color="auto"/>
                        <w:left w:val="none" w:sz="0" w:space="0" w:color="auto"/>
                        <w:bottom w:val="none" w:sz="0" w:space="0" w:color="auto"/>
                        <w:right w:val="none" w:sz="0" w:space="0" w:color="auto"/>
                      </w:divBdr>
                    </w:div>
                  </w:divsChild>
                </w:div>
                <w:div w:id="1011418074">
                  <w:marLeft w:val="0"/>
                  <w:marRight w:val="0"/>
                  <w:marTop w:val="0"/>
                  <w:marBottom w:val="0"/>
                  <w:divBdr>
                    <w:top w:val="none" w:sz="0" w:space="0" w:color="auto"/>
                    <w:left w:val="none" w:sz="0" w:space="0" w:color="auto"/>
                    <w:bottom w:val="none" w:sz="0" w:space="0" w:color="auto"/>
                    <w:right w:val="none" w:sz="0" w:space="0" w:color="auto"/>
                  </w:divBdr>
                  <w:divsChild>
                    <w:div w:id="2072340872">
                      <w:marLeft w:val="0"/>
                      <w:marRight w:val="0"/>
                      <w:marTop w:val="0"/>
                      <w:marBottom w:val="0"/>
                      <w:divBdr>
                        <w:top w:val="none" w:sz="0" w:space="0" w:color="auto"/>
                        <w:left w:val="none" w:sz="0" w:space="0" w:color="auto"/>
                        <w:bottom w:val="none" w:sz="0" w:space="0" w:color="auto"/>
                        <w:right w:val="none" w:sz="0" w:space="0" w:color="auto"/>
                      </w:divBdr>
                    </w:div>
                  </w:divsChild>
                </w:div>
                <w:div w:id="1181089880">
                  <w:marLeft w:val="0"/>
                  <w:marRight w:val="0"/>
                  <w:marTop w:val="0"/>
                  <w:marBottom w:val="0"/>
                  <w:divBdr>
                    <w:top w:val="none" w:sz="0" w:space="0" w:color="auto"/>
                    <w:left w:val="none" w:sz="0" w:space="0" w:color="auto"/>
                    <w:bottom w:val="none" w:sz="0" w:space="0" w:color="auto"/>
                    <w:right w:val="none" w:sz="0" w:space="0" w:color="auto"/>
                  </w:divBdr>
                  <w:divsChild>
                    <w:div w:id="1232813686">
                      <w:marLeft w:val="0"/>
                      <w:marRight w:val="0"/>
                      <w:marTop w:val="0"/>
                      <w:marBottom w:val="0"/>
                      <w:divBdr>
                        <w:top w:val="none" w:sz="0" w:space="0" w:color="auto"/>
                        <w:left w:val="none" w:sz="0" w:space="0" w:color="auto"/>
                        <w:bottom w:val="none" w:sz="0" w:space="0" w:color="auto"/>
                        <w:right w:val="none" w:sz="0" w:space="0" w:color="auto"/>
                      </w:divBdr>
                    </w:div>
                  </w:divsChild>
                </w:div>
                <w:div w:id="913779391">
                  <w:marLeft w:val="0"/>
                  <w:marRight w:val="0"/>
                  <w:marTop w:val="0"/>
                  <w:marBottom w:val="0"/>
                  <w:divBdr>
                    <w:top w:val="none" w:sz="0" w:space="0" w:color="auto"/>
                    <w:left w:val="none" w:sz="0" w:space="0" w:color="auto"/>
                    <w:bottom w:val="none" w:sz="0" w:space="0" w:color="auto"/>
                    <w:right w:val="none" w:sz="0" w:space="0" w:color="auto"/>
                  </w:divBdr>
                  <w:divsChild>
                    <w:div w:id="797266140">
                      <w:marLeft w:val="0"/>
                      <w:marRight w:val="0"/>
                      <w:marTop w:val="0"/>
                      <w:marBottom w:val="0"/>
                      <w:divBdr>
                        <w:top w:val="none" w:sz="0" w:space="0" w:color="auto"/>
                        <w:left w:val="none" w:sz="0" w:space="0" w:color="auto"/>
                        <w:bottom w:val="none" w:sz="0" w:space="0" w:color="auto"/>
                        <w:right w:val="none" w:sz="0" w:space="0" w:color="auto"/>
                      </w:divBdr>
                    </w:div>
                  </w:divsChild>
                </w:div>
                <w:div w:id="26763710">
                  <w:marLeft w:val="0"/>
                  <w:marRight w:val="0"/>
                  <w:marTop w:val="0"/>
                  <w:marBottom w:val="0"/>
                  <w:divBdr>
                    <w:top w:val="none" w:sz="0" w:space="0" w:color="auto"/>
                    <w:left w:val="none" w:sz="0" w:space="0" w:color="auto"/>
                    <w:bottom w:val="none" w:sz="0" w:space="0" w:color="auto"/>
                    <w:right w:val="none" w:sz="0" w:space="0" w:color="auto"/>
                  </w:divBdr>
                  <w:divsChild>
                    <w:div w:id="1840271449">
                      <w:marLeft w:val="0"/>
                      <w:marRight w:val="0"/>
                      <w:marTop w:val="0"/>
                      <w:marBottom w:val="0"/>
                      <w:divBdr>
                        <w:top w:val="none" w:sz="0" w:space="0" w:color="auto"/>
                        <w:left w:val="none" w:sz="0" w:space="0" w:color="auto"/>
                        <w:bottom w:val="none" w:sz="0" w:space="0" w:color="auto"/>
                        <w:right w:val="none" w:sz="0" w:space="0" w:color="auto"/>
                      </w:divBdr>
                    </w:div>
                  </w:divsChild>
                </w:div>
                <w:div w:id="226846894">
                  <w:marLeft w:val="0"/>
                  <w:marRight w:val="0"/>
                  <w:marTop w:val="0"/>
                  <w:marBottom w:val="0"/>
                  <w:divBdr>
                    <w:top w:val="none" w:sz="0" w:space="0" w:color="auto"/>
                    <w:left w:val="none" w:sz="0" w:space="0" w:color="auto"/>
                    <w:bottom w:val="none" w:sz="0" w:space="0" w:color="auto"/>
                    <w:right w:val="none" w:sz="0" w:space="0" w:color="auto"/>
                  </w:divBdr>
                  <w:divsChild>
                    <w:div w:id="1590654134">
                      <w:marLeft w:val="0"/>
                      <w:marRight w:val="0"/>
                      <w:marTop w:val="0"/>
                      <w:marBottom w:val="0"/>
                      <w:divBdr>
                        <w:top w:val="none" w:sz="0" w:space="0" w:color="auto"/>
                        <w:left w:val="none" w:sz="0" w:space="0" w:color="auto"/>
                        <w:bottom w:val="none" w:sz="0" w:space="0" w:color="auto"/>
                        <w:right w:val="none" w:sz="0" w:space="0" w:color="auto"/>
                      </w:divBdr>
                    </w:div>
                  </w:divsChild>
                </w:div>
                <w:div w:id="529034262">
                  <w:marLeft w:val="0"/>
                  <w:marRight w:val="0"/>
                  <w:marTop w:val="0"/>
                  <w:marBottom w:val="0"/>
                  <w:divBdr>
                    <w:top w:val="none" w:sz="0" w:space="0" w:color="auto"/>
                    <w:left w:val="none" w:sz="0" w:space="0" w:color="auto"/>
                    <w:bottom w:val="none" w:sz="0" w:space="0" w:color="auto"/>
                    <w:right w:val="none" w:sz="0" w:space="0" w:color="auto"/>
                  </w:divBdr>
                  <w:divsChild>
                    <w:div w:id="2039503399">
                      <w:marLeft w:val="0"/>
                      <w:marRight w:val="0"/>
                      <w:marTop w:val="0"/>
                      <w:marBottom w:val="0"/>
                      <w:divBdr>
                        <w:top w:val="none" w:sz="0" w:space="0" w:color="auto"/>
                        <w:left w:val="none" w:sz="0" w:space="0" w:color="auto"/>
                        <w:bottom w:val="none" w:sz="0" w:space="0" w:color="auto"/>
                        <w:right w:val="none" w:sz="0" w:space="0" w:color="auto"/>
                      </w:divBdr>
                    </w:div>
                  </w:divsChild>
                </w:div>
                <w:div w:id="422149322">
                  <w:marLeft w:val="0"/>
                  <w:marRight w:val="0"/>
                  <w:marTop w:val="0"/>
                  <w:marBottom w:val="0"/>
                  <w:divBdr>
                    <w:top w:val="none" w:sz="0" w:space="0" w:color="auto"/>
                    <w:left w:val="none" w:sz="0" w:space="0" w:color="auto"/>
                    <w:bottom w:val="none" w:sz="0" w:space="0" w:color="auto"/>
                    <w:right w:val="none" w:sz="0" w:space="0" w:color="auto"/>
                  </w:divBdr>
                  <w:divsChild>
                    <w:div w:id="847984641">
                      <w:marLeft w:val="0"/>
                      <w:marRight w:val="0"/>
                      <w:marTop w:val="0"/>
                      <w:marBottom w:val="0"/>
                      <w:divBdr>
                        <w:top w:val="none" w:sz="0" w:space="0" w:color="auto"/>
                        <w:left w:val="none" w:sz="0" w:space="0" w:color="auto"/>
                        <w:bottom w:val="none" w:sz="0" w:space="0" w:color="auto"/>
                        <w:right w:val="none" w:sz="0" w:space="0" w:color="auto"/>
                      </w:divBdr>
                    </w:div>
                  </w:divsChild>
                </w:div>
                <w:div w:id="1395272996">
                  <w:marLeft w:val="0"/>
                  <w:marRight w:val="0"/>
                  <w:marTop w:val="0"/>
                  <w:marBottom w:val="0"/>
                  <w:divBdr>
                    <w:top w:val="none" w:sz="0" w:space="0" w:color="auto"/>
                    <w:left w:val="none" w:sz="0" w:space="0" w:color="auto"/>
                    <w:bottom w:val="none" w:sz="0" w:space="0" w:color="auto"/>
                    <w:right w:val="none" w:sz="0" w:space="0" w:color="auto"/>
                  </w:divBdr>
                  <w:divsChild>
                    <w:div w:id="80369879">
                      <w:marLeft w:val="0"/>
                      <w:marRight w:val="0"/>
                      <w:marTop w:val="0"/>
                      <w:marBottom w:val="0"/>
                      <w:divBdr>
                        <w:top w:val="none" w:sz="0" w:space="0" w:color="auto"/>
                        <w:left w:val="none" w:sz="0" w:space="0" w:color="auto"/>
                        <w:bottom w:val="none" w:sz="0" w:space="0" w:color="auto"/>
                        <w:right w:val="none" w:sz="0" w:space="0" w:color="auto"/>
                      </w:divBdr>
                    </w:div>
                  </w:divsChild>
                </w:div>
                <w:div w:id="2053261119">
                  <w:marLeft w:val="0"/>
                  <w:marRight w:val="0"/>
                  <w:marTop w:val="0"/>
                  <w:marBottom w:val="0"/>
                  <w:divBdr>
                    <w:top w:val="none" w:sz="0" w:space="0" w:color="auto"/>
                    <w:left w:val="none" w:sz="0" w:space="0" w:color="auto"/>
                    <w:bottom w:val="none" w:sz="0" w:space="0" w:color="auto"/>
                    <w:right w:val="none" w:sz="0" w:space="0" w:color="auto"/>
                  </w:divBdr>
                  <w:divsChild>
                    <w:div w:id="1505130344">
                      <w:marLeft w:val="0"/>
                      <w:marRight w:val="0"/>
                      <w:marTop w:val="0"/>
                      <w:marBottom w:val="0"/>
                      <w:divBdr>
                        <w:top w:val="none" w:sz="0" w:space="0" w:color="auto"/>
                        <w:left w:val="none" w:sz="0" w:space="0" w:color="auto"/>
                        <w:bottom w:val="none" w:sz="0" w:space="0" w:color="auto"/>
                        <w:right w:val="none" w:sz="0" w:space="0" w:color="auto"/>
                      </w:divBdr>
                    </w:div>
                  </w:divsChild>
                </w:div>
                <w:div w:id="1909655971">
                  <w:marLeft w:val="0"/>
                  <w:marRight w:val="0"/>
                  <w:marTop w:val="0"/>
                  <w:marBottom w:val="0"/>
                  <w:divBdr>
                    <w:top w:val="none" w:sz="0" w:space="0" w:color="auto"/>
                    <w:left w:val="none" w:sz="0" w:space="0" w:color="auto"/>
                    <w:bottom w:val="none" w:sz="0" w:space="0" w:color="auto"/>
                    <w:right w:val="none" w:sz="0" w:space="0" w:color="auto"/>
                  </w:divBdr>
                  <w:divsChild>
                    <w:div w:id="1451819651">
                      <w:marLeft w:val="0"/>
                      <w:marRight w:val="0"/>
                      <w:marTop w:val="0"/>
                      <w:marBottom w:val="0"/>
                      <w:divBdr>
                        <w:top w:val="none" w:sz="0" w:space="0" w:color="auto"/>
                        <w:left w:val="none" w:sz="0" w:space="0" w:color="auto"/>
                        <w:bottom w:val="none" w:sz="0" w:space="0" w:color="auto"/>
                        <w:right w:val="none" w:sz="0" w:space="0" w:color="auto"/>
                      </w:divBdr>
                    </w:div>
                  </w:divsChild>
                </w:div>
                <w:div w:id="392309966">
                  <w:marLeft w:val="0"/>
                  <w:marRight w:val="0"/>
                  <w:marTop w:val="0"/>
                  <w:marBottom w:val="0"/>
                  <w:divBdr>
                    <w:top w:val="none" w:sz="0" w:space="0" w:color="auto"/>
                    <w:left w:val="none" w:sz="0" w:space="0" w:color="auto"/>
                    <w:bottom w:val="none" w:sz="0" w:space="0" w:color="auto"/>
                    <w:right w:val="none" w:sz="0" w:space="0" w:color="auto"/>
                  </w:divBdr>
                  <w:divsChild>
                    <w:div w:id="976880811">
                      <w:marLeft w:val="0"/>
                      <w:marRight w:val="0"/>
                      <w:marTop w:val="0"/>
                      <w:marBottom w:val="0"/>
                      <w:divBdr>
                        <w:top w:val="none" w:sz="0" w:space="0" w:color="auto"/>
                        <w:left w:val="none" w:sz="0" w:space="0" w:color="auto"/>
                        <w:bottom w:val="none" w:sz="0" w:space="0" w:color="auto"/>
                        <w:right w:val="none" w:sz="0" w:space="0" w:color="auto"/>
                      </w:divBdr>
                    </w:div>
                  </w:divsChild>
                </w:div>
                <w:div w:id="1164782677">
                  <w:marLeft w:val="0"/>
                  <w:marRight w:val="0"/>
                  <w:marTop w:val="0"/>
                  <w:marBottom w:val="0"/>
                  <w:divBdr>
                    <w:top w:val="none" w:sz="0" w:space="0" w:color="auto"/>
                    <w:left w:val="none" w:sz="0" w:space="0" w:color="auto"/>
                    <w:bottom w:val="none" w:sz="0" w:space="0" w:color="auto"/>
                    <w:right w:val="none" w:sz="0" w:space="0" w:color="auto"/>
                  </w:divBdr>
                  <w:divsChild>
                    <w:div w:id="1561163202">
                      <w:marLeft w:val="0"/>
                      <w:marRight w:val="0"/>
                      <w:marTop w:val="0"/>
                      <w:marBottom w:val="0"/>
                      <w:divBdr>
                        <w:top w:val="none" w:sz="0" w:space="0" w:color="auto"/>
                        <w:left w:val="none" w:sz="0" w:space="0" w:color="auto"/>
                        <w:bottom w:val="none" w:sz="0" w:space="0" w:color="auto"/>
                        <w:right w:val="none" w:sz="0" w:space="0" w:color="auto"/>
                      </w:divBdr>
                    </w:div>
                  </w:divsChild>
                </w:div>
                <w:div w:id="57679208">
                  <w:marLeft w:val="0"/>
                  <w:marRight w:val="0"/>
                  <w:marTop w:val="0"/>
                  <w:marBottom w:val="0"/>
                  <w:divBdr>
                    <w:top w:val="none" w:sz="0" w:space="0" w:color="auto"/>
                    <w:left w:val="none" w:sz="0" w:space="0" w:color="auto"/>
                    <w:bottom w:val="none" w:sz="0" w:space="0" w:color="auto"/>
                    <w:right w:val="none" w:sz="0" w:space="0" w:color="auto"/>
                  </w:divBdr>
                  <w:divsChild>
                    <w:div w:id="1509904993">
                      <w:marLeft w:val="0"/>
                      <w:marRight w:val="0"/>
                      <w:marTop w:val="0"/>
                      <w:marBottom w:val="0"/>
                      <w:divBdr>
                        <w:top w:val="none" w:sz="0" w:space="0" w:color="auto"/>
                        <w:left w:val="none" w:sz="0" w:space="0" w:color="auto"/>
                        <w:bottom w:val="none" w:sz="0" w:space="0" w:color="auto"/>
                        <w:right w:val="none" w:sz="0" w:space="0" w:color="auto"/>
                      </w:divBdr>
                    </w:div>
                  </w:divsChild>
                </w:div>
                <w:div w:id="713579332">
                  <w:marLeft w:val="0"/>
                  <w:marRight w:val="0"/>
                  <w:marTop w:val="0"/>
                  <w:marBottom w:val="0"/>
                  <w:divBdr>
                    <w:top w:val="none" w:sz="0" w:space="0" w:color="auto"/>
                    <w:left w:val="none" w:sz="0" w:space="0" w:color="auto"/>
                    <w:bottom w:val="none" w:sz="0" w:space="0" w:color="auto"/>
                    <w:right w:val="none" w:sz="0" w:space="0" w:color="auto"/>
                  </w:divBdr>
                  <w:divsChild>
                    <w:div w:id="738215942">
                      <w:marLeft w:val="0"/>
                      <w:marRight w:val="0"/>
                      <w:marTop w:val="0"/>
                      <w:marBottom w:val="0"/>
                      <w:divBdr>
                        <w:top w:val="none" w:sz="0" w:space="0" w:color="auto"/>
                        <w:left w:val="none" w:sz="0" w:space="0" w:color="auto"/>
                        <w:bottom w:val="none" w:sz="0" w:space="0" w:color="auto"/>
                        <w:right w:val="none" w:sz="0" w:space="0" w:color="auto"/>
                      </w:divBdr>
                    </w:div>
                  </w:divsChild>
                </w:div>
                <w:div w:id="641816398">
                  <w:marLeft w:val="0"/>
                  <w:marRight w:val="0"/>
                  <w:marTop w:val="0"/>
                  <w:marBottom w:val="0"/>
                  <w:divBdr>
                    <w:top w:val="none" w:sz="0" w:space="0" w:color="auto"/>
                    <w:left w:val="none" w:sz="0" w:space="0" w:color="auto"/>
                    <w:bottom w:val="none" w:sz="0" w:space="0" w:color="auto"/>
                    <w:right w:val="none" w:sz="0" w:space="0" w:color="auto"/>
                  </w:divBdr>
                  <w:divsChild>
                    <w:div w:id="1641836473">
                      <w:marLeft w:val="0"/>
                      <w:marRight w:val="0"/>
                      <w:marTop w:val="0"/>
                      <w:marBottom w:val="0"/>
                      <w:divBdr>
                        <w:top w:val="none" w:sz="0" w:space="0" w:color="auto"/>
                        <w:left w:val="none" w:sz="0" w:space="0" w:color="auto"/>
                        <w:bottom w:val="none" w:sz="0" w:space="0" w:color="auto"/>
                        <w:right w:val="none" w:sz="0" w:space="0" w:color="auto"/>
                      </w:divBdr>
                    </w:div>
                  </w:divsChild>
                </w:div>
                <w:div w:id="795684001">
                  <w:marLeft w:val="0"/>
                  <w:marRight w:val="0"/>
                  <w:marTop w:val="0"/>
                  <w:marBottom w:val="0"/>
                  <w:divBdr>
                    <w:top w:val="none" w:sz="0" w:space="0" w:color="auto"/>
                    <w:left w:val="none" w:sz="0" w:space="0" w:color="auto"/>
                    <w:bottom w:val="none" w:sz="0" w:space="0" w:color="auto"/>
                    <w:right w:val="none" w:sz="0" w:space="0" w:color="auto"/>
                  </w:divBdr>
                  <w:divsChild>
                    <w:div w:id="1801919254">
                      <w:marLeft w:val="0"/>
                      <w:marRight w:val="0"/>
                      <w:marTop w:val="0"/>
                      <w:marBottom w:val="0"/>
                      <w:divBdr>
                        <w:top w:val="none" w:sz="0" w:space="0" w:color="auto"/>
                        <w:left w:val="none" w:sz="0" w:space="0" w:color="auto"/>
                        <w:bottom w:val="none" w:sz="0" w:space="0" w:color="auto"/>
                        <w:right w:val="none" w:sz="0" w:space="0" w:color="auto"/>
                      </w:divBdr>
                    </w:div>
                  </w:divsChild>
                </w:div>
                <w:div w:id="1788616711">
                  <w:marLeft w:val="0"/>
                  <w:marRight w:val="0"/>
                  <w:marTop w:val="0"/>
                  <w:marBottom w:val="0"/>
                  <w:divBdr>
                    <w:top w:val="none" w:sz="0" w:space="0" w:color="auto"/>
                    <w:left w:val="none" w:sz="0" w:space="0" w:color="auto"/>
                    <w:bottom w:val="none" w:sz="0" w:space="0" w:color="auto"/>
                    <w:right w:val="none" w:sz="0" w:space="0" w:color="auto"/>
                  </w:divBdr>
                  <w:divsChild>
                    <w:div w:id="838547432">
                      <w:marLeft w:val="0"/>
                      <w:marRight w:val="0"/>
                      <w:marTop w:val="0"/>
                      <w:marBottom w:val="0"/>
                      <w:divBdr>
                        <w:top w:val="none" w:sz="0" w:space="0" w:color="auto"/>
                        <w:left w:val="none" w:sz="0" w:space="0" w:color="auto"/>
                        <w:bottom w:val="none" w:sz="0" w:space="0" w:color="auto"/>
                        <w:right w:val="none" w:sz="0" w:space="0" w:color="auto"/>
                      </w:divBdr>
                    </w:div>
                  </w:divsChild>
                </w:div>
                <w:div w:id="740326324">
                  <w:marLeft w:val="0"/>
                  <w:marRight w:val="0"/>
                  <w:marTop w:val="0"/>
                  <w:marBottom w:val="0"/>
                  <w:divBdr>
                    <w:top w:val="none" w:sz="0" w:space="0" w:color="auto"/>
                    <w:left w:val="none" w:sz="0" w:space="0" w:color="auto"/>
                    <w:bottom w:val="none" w:sz="0" w:space="0" w:color="auto"/>
                    <w:right w:val="none" w:sz="0" w:space="0" w:color="auto"/>
                  </w:divBdr>
                  <w:divsChild>
                    <w:div w:id="941764986">
                      <w:marLeft w:val="0"/>
                      <w:marRight w:val="0"/>
                      <w:marTop w:val="0"/>
                      <w:marBottom w:val="0"/>
                      <w:divBdr>
                        <w:top w:val="none" w:sz="0" w:space="0" w:color="auto"/>
                        <w:left w:val="none" w:sz="0" w:space="0" w:color="auto"/>
                        <w:bottom w:val="none" w:sz="0" w:space="0" w:color="auto"/>
                        <w:right w:val="none" w:sz="0" w:space="0" w:color="auto"/>
                      </w:divBdr>
                    </w:div>
                  </w:divsChild>
                </w:div>
                <w:div w:id="349835789">
                  <w:marLeft w:val="0"/>
                  <w:marRight w:val="0"/>
                  <w:marTop w:val="0"/>
                  <w:marBottom w:val="0"/>
                  <w:divBdr>
                    <w:top w:val="none" w:sz="0" w:space="0" w:color="auto"/>
                    <w:left w:val="none" w:sz="0" w:space="0" w:color="auto"/>
                    <w:bottom w:val="none" w:sz="0" w:space="0" w:color="auto"/>
                    <w:right w:val="none" w:sz="0" w:space="0" w:color="auto"/>
                  </w:divBdr>
                  <w:divsChild>
                    <w:div w:id="1706563633">
                      <w:marLeft w:val="0"/>
                      <w:marRight w:val="0"/>
                      <w:marTop w:val="0"/>
                      <w:marBottom w:val="0"/>
                      <w:divBdr>
                        <w:top w:val="none" w:sz="0" w:space="0" w:color="auto"/>
                        <w:left w:val="none" w:sz="0" w:space="0" w:color="auto"/>
                        <w:bottom w:val="none" w:sz="0" w:space="0" w:color="auto"/>
                        <w:right w:val="none" w:sz="0" w:space="0" w:color="auto"/>
                      </w:divBdr>
                    </w:div>
                  </w:divsChild>
                </w:div>
                <w:div w:id="992568657">
                  <w:marLeft w:val="0"/>
                  <w:marRight w:val="0"/>
                  <w:marTop w:val="0"/>
                  <w:marBottom w:val="0"/>
                  <w:divBdr>
                    <w:top w:val="none" w:sz="0" w:space="0" w:color="auto"/>
                    <w:left w:val="none" w:sz="0" w:space="0" w:color="auto"/>
                    <w:bottom w:val="none" w:sz="0" w:space="0" w:color="auto"/>
                    <w:right w:val="none" w:sz="0" w:space="0" w:color="auto"/>
                  </w:divBdr>
                  <w:divsChild>
                    <w:div w:id="2026519127">
                      <w:marLeft w:val="0"/>
                      <w:marRight w:val="0"/>
                      <w:marTop w:val="0"/>
                      <w:marBottom w:val="0"/>
                      <w:divBdr>
                        <w:top w:val="none" w:sz="0" w:space="0" w:color="auto"/>
                        <w:left w:val="none" w:sz="0" w:space="0" w:color="auto"/>
                        <w:bottom w:val="none" w:sz="0" w:space="0" w:color="auto"/>
                        <w:right w:val="none" w:sz="0" w:space="0" w:color="auto"/>
                      </w:divBdr>
                    </w:div>
                  </w:divsChild>
                </w:div>
                <w:div w:id="171261507">
                  <w:marLeft w:val="0"/>
                  <w:marRight w:val="0"/>
                  <w:marTop w:val="0"/>
                  <w:marBottom w:val="0"/>
                  <w:divBdr>
                    <w:top w:val="none" w:sz="0" w:space="0" w:color="auto"/>
                    <w:left w:val="none" w:sz="0" w:space="0" w:color="auto"/>
                    <w:bottom w:val="none" w:sz="0" w:space="0" w:color="auto"/>
                    <w:right w:val="none" w:sz="0" w:space="0" w:color="auto"/>
                  </w:divBdr>
                  <w:divsChild>
                    <w:div w:id="105081290">
                      <w:marLeft w:val="0"/>
                      <w:marRight w:val="0"/>
                      <w:marTop w:val="0"/>
                      <w:marBottom w:val="0"/>
                      <w:divBdr>
                        <w:top w:val="none" w:sz="0" w:space="0" w:color="auto"/>
                        <w:left w:val="none" w:sz="0" w:space="0" w:color="auto"/>
                        <w:bottom w:val="none" w:sz="0" w:space="0" w:color="auto"/>
                        <w:right w:val="none" w:sz="0" w:space="0" w:color="auto"/>
                      </w:divBdr>
                    </w:div>
                  </w:divsChild>
                </w:div>
                <w:div w:id="832992324">
                  <w:marLeft w:val="0"/>
                  <w:marRight w:val="0"/>
                  <w:marTop w:val="0"/>
                  <w:marBottom w:val="0"/>
                  <w:divBdr>
                    <w:top w:val="none" w:sz="0" w:space="0" w:color="auto"/>
                    <w:left w:val="none" w:sz="0" w:space="0" w:color="auto"/>
                    <w:bottom w:val="none" w:sz="0" w:space="0" w:color="auto"/>
                    <w:right w:val="none" w:sz="0" w:space="0" w:color="auto"/>
                  </w:divBdr>
                  <w:divsChild>
                    <w:div w:id="553353006">
                      <w:marLeft w:val="0"/>
                      <w:marRight w:val="0"/>
                      <w:marTop w:val="0"/>
                      <w:marBottom w:val="0"/>
                      <w:divBdr>
                        <w:top w:val="none" w:sz="0" w:space="0" w:color="auto"/>
                        <w:left w:val="none" w:sz="0" w:space="0" w:color="auto"/>
                        <w:bottom w:val="none" w:sz="0" w:space="0" w:color="auto"/>
                        <w:right w:val="none" w:sz="0" w:space="0" w:color="auto"/>
                      </w:divBdr>
                    </w:div>
                  </w:divsChild>
                </w:div>
                <w:div w:id="1513107817">
                  <w:marLeft w:val="0"/>
                  <w:marRight w:val="0"/>
                  <w:marTop w:val="0"/>
                  <w:marBottom w:val="0"/>
                  <w:divBdr>
                    <w:top w:val="none" w:sz="0" w:space="0" w:color="auto"/>
                    <w:left w:val="none" w:sz="0" w:space="0" w:color="auto"/>
                    <w:bottom w:val="none" w:sz="0" w:space="0" w:color="auto"/>
                    <w:right w:val="none" w:sz="0" w:space="0" w:color="auto"/>
                  </w:divBdr>
                  <w:divsChild>
                    <w:div w:id="2112621191">
                      <w:marLeft w:val="0"/>
                      <w:marRight w:val="0"/>
                      <w:marTop w:val="0"/>
                      <w:marBottom w:val="0"/>
                      <w:divBdr>
                        <w:top w:val="none" w:sz="0" w:space="0" w:color="auto"/>
                        <w:left w:val="none" w:sz="0" w:space="0" w:color="auto"/>
                        <w:bottom w:val="none" w:sz="0" w:space="0" w:color="auto"/>
                        <w:right w:val="none" w:sz="0" w:space="0" w:color="auto"/>
                      </w:divBdr>
                    </w:div>
                  </w:divsChild>
                </w:div>
                <w:div w:id="449861432">
                  <w:marLeft w:val="0"/>
                  <w:marRight w:val="0"/>
                  <w:marTop w:val="0"/>
                  <w:marBottom w:val="0"/>
                  <w:divBdr>
                    <w:top w:val="none" w:sz="0" w:space="0" w:color="auto"/>
                    <w:left w:val="none" w:sz="0" w:space="0" w:color="auto"/>
                    <w:bottom w:val="none" w:sz="0" w:space="0" w:color="auto"/>
                    <w:right w:val="none" w:sz="0" w:space="0" w:color="auto"/>
                  </w:divBdr>
                  <w:divsChild>
                    <w:div w:id="312492991">
                      <w:marLeft w:val="0"/>
                      <w:marRight w:val="0"/>
                      <w:marTop w:val="0"/>
                      <w:marBottom w:val="0"/>
                      <w:divBdr>
                        <w:top w:val="none" w:sz="0" w:space="0" w:color="auto"/>
                        <w:left w:val="none" w:sz="0" w:space="0" w:color="auto"/>
                        <w:bottom w:val="none" w:sz="0" w:space="0" w:color="auto"/>
                        <w:right w:val="none" w:sz="0" w:space="0" w:color="auto"/>
                      </w:divBdr>
                    </w:div>
                  </w:divsChild>
                </w:div>
                <w:div w:id="464543929">
                  <w:marLeft w:val="0"/>
                  <w:marRight w:val="0"/>
                  <w:marTop w:val="0"/>
                  <w:marBottom w:val="0"/>
                  <w:divBdr>
                    <w:top w:val="none" w:sz="0" w:space="0" w:color="auto"/>
                    <w:left w:val="none" w:sz="0" w:space="0" w:color="auto"/>
                    <w:bottom w:val="none" w:sz="0" w:space="0" w:color="auto"/>
                    <w:right w:val="none" w:sz="0" w:space="0" w:color="auto"/>
                  </w:divBdr>
                  <w:divsChild>
                    <w:div w:id="666176216">
                      <w:marLeft w:val="0"/>
                      <w:marRight w:val="0"/>
                      <w:marTop w:val="0"/>
                      <w:marBottom w:val="0"/>
                      <w:divBdr>
                        <w:top w:val="none" w:sz="0" w:space="0" w:color="auto"/>
                        <w:left w:val="none" w:sz="0" w:space="0" w:color="auto"/>
                        <w:bottom w:val="none" w:sz="0" w:space="0" w:color="auto"/>
                        <w:right w:val="none" w:sz="0" w:space="0" w:color="auto"/>
                      </w:divBdr>
                    </w:div>
                  </w:divsChild>
                </w:div>
                <w:div w:id="1374617785">
                  <w:marLeft w:val="0"/>
                  <w:marRight w:val="0"/>
                  <w:marTop w:val="0"/>
                  <w:marBottom w:val="0"/>
                  <w:divBdr>
                    <w:top w:val="none" w:sz="0" w:space="0" w:color="auto"/>
                    <w:left w:val="none" w:sz="0" w:space="0" w:color="auto"/>
                    <w:bottom w:val="none" w:sz="0" w:space="0" w:color="auto"/>
                    <w:right w:val="none" w:sz="0" w:space="0" w:color="auto"/>
                  </w:divBdr>
                  <w:divsChild>
                    <w:div w:id="1116219504">
                      <w:marLeft w:val="0"/>
                      <w:marRight w:val="0"/>
                      <w:marTop w:val="0"/>
                      <w:marBottom w:val="0"/>
                      <w:divBdr>
                        <w:top w:val="none" w:sz="0" w:space="0" w:color="auto"/>
                        <w:left w:val="none" w:sz="0" w:space="0" w:color="auto"/>
                        <w:bottom w:val="none" w:sz="0" w:space="0" w:color="auto"/>
                        <w:right w:val="none" w:sz="0" w:space="0" w:color="auto"/>
                      </w:divBdr>
                    </w:div>
                  </w:divsChild>
                </w:div>
                <w:div w:id="822816746">
                  <w:marLeft w:val="0"/>
                  <w:marRight w:val="0"/>
                  <w:marTop w:val="0"/>
                  <w:marBottom w:val="0"/>
                  <w:divBdr>
                    <w:top w:val="none" w:sz="0" w:space="0" w:color="auto"/>
                    <w:left w:val="none" w:sz="0" w:space="0" w:color="auto"/>
                    <w:bottom w:val="none" w:sz="0" w:space="0" w:color="auto"/>
                    <w:right w:val="none" w:sz="0" w:space="0" w:color="auto"/>
                  </w:divBdr>
                  <w:divsChild>
                    <w:div w:id="927812765">
                      <w:marLeft w:val="0"/>
                      <w:marRight w:val="0"/>
                      <w:marTop w:val="0"/>
                      <w:marBottom w:val="0"/>
                      <w:divBdr>
                        <w:top w:val="none" w:sz="0" w:space="0" w:color="auto"/>
                        <w:left w:val="none" w:sz="0" w:space="0" w:color="auto"/>
                        <w:bottom w:val="none" w:sz="0" w:space="0" w:color="auto"/>
                        <w:right w:val="none" w:sz="0" w:space="0" w:color="auto"/>
                      </w:divBdr>
                    </w:div>
                  </w:divsChild>
                </w:div>
                <w:div w:id="1921526284">
                  <w:marLeft w:val="0"/>
                  <w:marRight w:val="0"/>
                  <w:marTop w:val="0"/>
                  <w:marBottom w:val="0"/>
                  <w:divBdr>
                    <w:top w:val="none" w:sz="0" w:space="0" w:color="auto"/>
                    <w:left w:val="none" w:sz="0" w:space="0" w:color="auto"/>
                    <w:bottom w:val="none" w:sz="0" w:space="0" w:color="auto"/>
                    <w:right w:val="none" w:sz="0" w:space="0" w:color="auto"/>
                  </w:divBdr>
                  <w:divsChild>
                    <w:div w:id="1098138975">
                      <w:marLeft w:val="0"/>
                      <w:marRight w:val="0"/>
                      <w:marTop w:val="0"/>
                      <w:marBottom w:val="0"/>
                      <w:divBdr>
                        <w:top w:val="none" w:sz="0" w:space="0" w:color="auto"/>
                        <w:left w:val="none" w:sz="0" w:space="0" w:color="auto"/>
                        <w:bottom w:val="none" w:sz="0" w:space="0" w:color="auto"/>
                        <w:right w:val="none" w:sz="0" w:space="0" w:color="auto"/>
                      </w:divBdr>
                    </w:div>
                  </w:divsChild>
                </w:div>
                <w:div w:id="36442216">
                  <w:marLeft w:val="0"/>
                  <w:marRight w:val="0"/>
                  <w:marTop w:val="0"/>
                  <w:marBottom w:val="0"/>
                  <w:divBdr>
                    <w:top w:val="none" w:sz="0" w:space="0" w:color="auto"/>
                    <w:left w:val="none" w:sz="0" w:space="0" w:color="auto"/>
                    <w:bottom w:val="none" w:sz="0" w:space="0" w:color="auto"/>
                    <w:right w:val="none" w:sz="0" w:space="0" w:color="auto"/>
                  </w:divBdr>
                  <w:divsChild>
                    <w:div w:id="827865339">
                      <w:marLeft w:val="0"/>
                      <w:marRight w:val="0"/>
                      <w:marTop w:val="0"/>
                      <w:marBottom w:val="0"/>
                      <w:divBdr>
                        <w:top w:val="none" w:sz="0" w:space="0" w:color="auto"/>
                        <w:left w:val="none" w:sz="0" w:space="0" w:color="auto"/>
                        <w:bottom w:val="none" w:sz="0" w:space="0" w:color="auto"/>
                        <w:right w:val="none" w:sz="0" w:space="0" w:color="auto"/>
                      </w:divBdr>
                    </w:div>
                  </w:divsChild>
                </w:div>
                <w:div w:id="1134061811">
                  <w:marLeft w:val="0"/>
                  <w:marRight w:val="0"/>
                  <w:marTop w:val="0"/>
                  <w:marBottom w:val="0"/>
                  <w:divBdr>
                    <w:top w:val="none" w:sz="0" w:space="0" w:color="auto"/>
                    <w:left w:val="none" w:sz="0" w:space="0" w:color="auto"/>
                    <w:bottom w:val="none" w:sz="0" w:space="0" w:color="auto"/>
                    <w:right w:val="none" w:sz="0" w:space="0" w:color="auto"/>
                  </w:divBdr>
                  <w:divsChild>
                    <w:div w:id="1746102918">
                      <w:marLeft w:val="0"/>
                      <w:marRight w:val="0"/>
                      <w:marTop w:val="0"/>
                      <w:marBottom w:val="0"/>
                      <w:divBdr>
                        <w:top w:val="none" w:sz="0" w:space="0" w:color="auto"/>
                        <w:left w:val="none" w:sz="0" w:space="0" w:color="auto"/>
                        <w:bottom w:val="none" w:sz="0" w:space="0" w:color="auto"/>
                        <w:right w:val="none" w:sz="0" w:space="0" w:color="auto"/>
                      </w:divBdr>
                    </w:div>
                  </w:divsChild>
                </w:div>
                <w:div w:id="1605646754">
                  <w:marLeft w:val="0"/>
                  <w:marRight w:val="0"/>
                  <w:marTop w:val="0"/>
                  <w:marBottom w:val="0"/>
                  <w:divBdr>
                    <w:top w:val="none" w:sz="0" w:space="0" w:color="auto"/>
                    <w:left w:val="none" w:sz="0" w:space="0" w:color="auto"/>
                    <w:bottom w:val="none" w:sz="0" w:space="0" w:color="auto"/>
                    <w:right w:val="none" w:sz="0" w:space="0" w:color="auto"/>
                  </w:divBdr>
                  <w:divsChild>
                    <w:div w:id="1211185989">
                      <w:marLeft w:val="0"/>
                      <w:marRight w:val="0"/>
                      <w:marTop w:val="0"/>
                      <w:marBottom w:val="0"/>
                      <w:divBdr>
                        <w:top w:val="none" w:sz="0" w:space="0" w:color="auto"/>
                        <w:left w:val="none" w:sz="0" w:space="0" w:color="auto"/>
                        <w:bottom w:val="none" w:sz="0" w:space="0" w:color="auto"/>
                        <w:right w:val="none" w:sz="0" w:space="0" w:color="auto"/>
                      </w:divBdr>
                    </w:div>
                  </w:divsChild>
                </w:div>
                <w:div w:id="461965062">
                  <w:marLeft w:val="0"/>
                  <w:marRight w:val="0"/>
                  <w:marTop w:val="0"/>
                  <w:marBottom w:val="0"/>
                  <w:divBdr>
                    <w:top w:val="none" w:sz="0" w:space="0" w:color="auto"/>
                    <w:left w:val="none" w:sz="0" w:space="0" w:color="auto"/>
                    <w:bottom w:val="none" w:sz="0" w:space="0" w:color="auto"/>
                    <w:right w:val="none" w:sz="0" w:space="0" w:color="auto"/>
                  </w:divBdr>
                  <w:divsChild>
                    <w:div w:id="229730642">
                      <w:marLeft w:val="0"/>
                      <w:marRight w:val="0"/>
                      <w:marTop w:val="0"/>
                      <w:marBottom w:val="0"/>
                      <w:divBdr>
                        <w:top w:val="none" w:sz="0" w:space="0" w:color="auto"/>
                        <w:left w:val="none" w:sz="0" w:space="0" w:color="auto"/>
                        <w:bottom w:val="none" w:sz="0" w:space="0" w:color="auto"/>
                        <w:right w:val="none" w:sz="0" w:space="0" w:color="auto"/>
                      </w:divBdr>
                    </w:div>
                  </w:divsChild>
                </w:div>
                <w:div w:id="688140188">
                  <w:marLeft w:val="0"/>
                  <w:marRight w:val="0"/>
                  <w:marTop w:val="0"/>
                  <w:marBottom w:val="0"/>
                  <w:divBdr>
                    <w:top w:val="none" w:sz="0" w:space="0" w:color="auto"/>
                    <w:left w:val="none" w:sz="0" w:space="0" w:color="auto"/>
                    <w:bottom w:val="none" w:sz="0" w:space="0" w:color="auto"/>
                    <w:right w:val="none" w:sz="0" w:space="0" w:color="auto"/>
                  </w:divBdr>
                  <w:divsChild>
                    <w:div w:id="1886140931">
                      <w:marLeft w:val="0"/>
                      <w:marRight w:val="0"/>
                      <w:marTop w:val="0"/>
                      <w:marBottom w:val="0"/>
                      <w:divBdr>
                        <w:top w:val="none" w:sz="0" w:space="0" w:color="auto"/>
                        <w:left w:val="none" w:sz="0" w:space="0" w:color="auto"/>
                        <w:bottom w:val="none" w:sz="0" w:space="0" w:color="auto"/>
                        <w:right w:val="none" w:sz="0" w:space="0" w:color="auto"/>
                      </w:divBdr>
                    </w:div>
                  </w:divsChild>
                </w:div>
                <w:div w:id="1404832212">
                  <w:marLeft w:val="0"/>
                  <w:marRight w:val="0"/>
                  <w:marTop w:val="0"/>
                  <w:marBottom w:val="0"/>
                  <w:divBdr>
                    <w:top w:val="none" w:sz="0" w:space="0" w:color="auto"/>
                    <w:left w:val="none" w:sz="0" w:space="0" w:color="auto"/>
                    <w:bottom w:val="none" w:sz="0" w:space="0" w:color="auto"/>
                    <w:right w:val="none" w:sz="0" w:space="0" w:color="auto"/>
                  </w:divBdr>
                  <w:divsChild>
                    <w:div w:id="187109029">
                      <w:marLeft w:val="0"/>
                      <w:marRight w:val="0"/>
                      <w:marTop w:val="0"/>
                      <w:marBottom w:val="0"/>
                      <w:divBdr>
                        <w:top w:val="none" w:sz="0" w:space="0" w:color="auto"/>
                        <w:left w:val="none" w:sz="0" w:space="0" w:color="auto"/>
                        <w:bottom w:val="none" w:sz="0" w:space="0" w:color="auto"/>
                        <w:right w:val="none" w:sz="0" w:space="0" w:color="auto"/>
                      </w:divBdr>
                    </w:div>
                  </w:divsChild>
                </w:div>
                <w:div w:id="1162888272">
                  <w:marLeft w:val="0"/>
                  <w:marRight w:val="0"/>
                  <w:marTop w:val="0"/>
                  <w:marBottom w:val="0"/>
                  <w:divBdr>
                    <w:top w:val="none" w:sz="0" w:space="0" w:color="auto"/>
                    <w:left w:val="none" w:sz="0" w:space="0" w:color="auto"/>
                    <w:bottom w:val="none" w:sz="0" w:space="0" w:color="auto"/>
                    <w:right w:val="none" w:sz="0" w:space="0" w:color="auto"/>
                  </w:divBdr>
                  <w:divsChild>
                    <w:div w:id="108743273">
                      <w:marLeft w:val="0"/>
                      <w:marRight w:val="0"/>
                      <w:marTop w:val="0"/>
                      <w:marBottom w:val="0"/>
                      <w:divBdr>
                        <w:top w:val="none" w:sz="0" w:space="0" w:color="auto"/>
                        <w:left w:val="none" w:sz="0" w:space="0" w:color="auto"/>
                        <w:bottom w:val="none" w:sz="0" w:space="0" w:color="auto"/>
                        <w:right w:val="none" w:sz="0" w:space="0" w:color="auto"/>
                      </w:divBdr>
                    </w:div>
                  </w:divsChild>
                </w:div>
                <w:div w:id="1741250691">
                  <w:marLeft w:val="0"/>
                  <w:marRight w:val="0"/>
                  <w:marTop w:val="0"/>
                  <w:marBottom w:val="0"/>
                  <w:divBdr>
                    <w:top w:val="none" w:sz="0" w:space="0" w:color="auto"/>
                    <w:left w:val="none" w:sz="0" w:space="0" w:color="auto"/>
                    <w:bottom w:val="none" w:sz="0" w:space="0" w:color="auto"/>
                    <w:right w:val="none" w:sz="0" w:space="0" w:color="auto"/>
                  </w:divBdr>
                  <w:divsChild>
                    <w:div w:id="1342388547">
                      <w:marLeft w:val="0"/>
                      <w:marRight w:val="0"/>
                      <w:marTop w:val="0"/>
                      <w:marBottom w:val="0"/>
                      <w:divBdr>
                        <w:top w:val="none" w:sz="0" w:space="0" w:color="auto"/>
                        <w:left w:val="none" w:sz="0" w:space="0" w:color="auto"/>
                        <w:bottom w:val="none" w:sz="0" w:space="0" w:color="auto"/>
                        <w:right w:val="none" w:sz="0" w:space="0" w:color="auto"/>
                      </w:divBdr>
                    </w:div>
                  </w:divsChild>
                </w:div>
                <w:div w:id="1997487404">
                  <w:marLeft w:val="0"/>
                  <w:marRight w:val="0"/>
                  <w:marTop w:val="0"/>
                  <w:marBottom w:val="0"/>
                  <w:divBdr>
                    <w:top w:val="none" w:sz="0" w:space="0" w:color="auto"/>
                    <w:left w:val="none" w:sz="0" w:space="0" w:color="auto"/>
                    <w:bottom w:val="none" w:sz="0" w:space="0" w:color="auto"/>
                    <w:right w:val="none" w:sz="0" w:space="0" w:color="auto"/>
                  </w:divBdr>
                  <w:divsChild>
                    <w:div w:id="963536819">
                      <w:marLeft w:val="0"/>
                      <w:marRight w:val="0"/>
                      <w:marTop w:val="0"/>
                      <w:marBottom w:val="0"/>
                      <w:divBdr>
                        <w:top w:val="none" w:sz="0" w:space="0" w:color="auto"/>
                        <w:left w:val="none" w:sz="0" w:space="0" w:color="auto"/>
                        <w:bottom w:val="none" w:sz="0" w:space="0" w:color="auto"/>
                        <w:right w:val="none" w:sz="0" w:space="0" w:color="auto"/>
                      </w:divBdr>
                    </w:div>
                  </w:divsChild>
                </w:div>
                <w:div w:id="654342117">
                  <w:marLeft w:val="0"/>
                  <w:marRight w:val="0"/>
                  <w:marTop w:val="0"/>
                  <w:marBottom w:val="0"/>
                  <w:divBdr>
                    <w:top w:val="none" w:sz="0" w:space="0" w:color="auto"/>
                    <w:left w:val="none" w:sz="0" w:space="0" w:color="auto"/>
                    <w:bottom w:val="none" w:sz="0" w:space="0" w:color="auto"/>
                    <w:right w:val="none" w:sz="0" w:space="0" w:color="auto"/>
                  </w:divBdr>
                  <w:divsChild>
                    <w:div w:id="1263420712">
                      <w:marLeft w:val="0"/>
                      <w:marRight w:val="0"/>
                      <w:marTop w:val="0"/>
                      <w:marBottom w:val="0"/>
                      <w:divBdr>
                        <w:top w:val="none" w:sz="0" w:space="0" w:color="auto"/>
                        <w:left w:val="none" w:sz="0" w:space="0" w:color="auto"/>
                        <w:bottom w:val="none" w:sz="0" w:space="0" w:color="auto"/>
                        <w:right w:val="none" w:sz="0" w:space="0" w:color="auto"/>
                      </w:divBdr>
                    </w:div>
                  </w:divsChild>
                </w:div>
                <w:div w:id="1273978643">
                  <w:marLeft w:val="0"/>
                  <w:marRight w:val="0"/>
                  <w:marTop w:val="0"/>
                  <w:marBottom w:val="0"/>
                  <w:divBdr>
                    <w:top w:val="none" w:sz="0" w:space="0" w:color="auto"/>
                    <w:left w:val="none" w:sz="0" w:space="0" w:color="auto"/>
                    <w:bottom w:val="none" w:sz="0" w:space="0" w:color="auto"/>
                    <w:right w:val="none" w:sz="0" w:space="0" w:color="auto"/>
                  </w:divBdr>
                  <w:divsChild>
                    <w:div w:id="888765537">
                      <w:marLeft w:val="0"/>
                      <w:marRight w:val="0"/>
                      <w:marTop w:val="0"/>
                      <w:marBottom w:val="0"/>
                      <w:divBdr>
                        <w:top w:val="none" w:sz="0" w:space="0" w:color="auto"/>
                        <w:left w:val="none" w:sz="0" w:space="0" w:color="auto"/>
                        <w:bottom w:val="none" w:sz="0" w:space="0" w:color="auto"/>
                        <w:right w:val="none" w:sz="0" w:space="0" w:color="auto"/>
                      </w:divBdr>
                    </w:div>
                  </w:divsChild>
                </w:div>
                <w:div w:id="1630896044">
                  <w:marLeft w:val="0"/>
                  <w:marRight w:val="0"/>
                  <w:marTop w:val="0"/>
                  <w:marBottom w:val="0"/>
                  <w:divBdr>
                    <w:top w:val="none" w:sz="0" w:space="0" w:color="auto"/>
                    <w:left w:val="none" w:sz="0" w:space="0" w:color="auto"/>
                    <w:bottom w:val="none" w:sz="0" w:space="0" w:color="auto"/>
                    <w:right w:val="none" w:sz="0" w:space="0" w:color="auto"/>
                  </w:divBdr>
                  <w:divsChild>
                    <w:div w:id="183591869">
                      <w:marLeft w:val="0"/>
                      <w:marRight w:val="0"/>
                      <w:marTop w:val="0"/>
                      <w:marBottom w:val="0"/>
                      <w:divBdr>
                        <w:top w:val="none" w:sz="0" w:space="0" w:color="auto"/>
                        <w:left w:val="none" w:sz="0" w:space="0" w:color="auto"/>
                        <w:bottom w:val="none" w:sz="0" w:space="0" w:color="auto"/>
                        <w:right w:val="none" w:sz="0" w:space="0" w:color="auto"/>
                      </w:divBdr>
                    </w:div>
                  </w:divsChild>
                </w:div>
                <w:div w:id="858084013">
                  <w:marLeft w:val="0"/>
                  <w:marRight w:val="0"/>
                  <w:marTop w:val="0"/>
                  <w:marBottom w:val="0"/>
                  <w:divBdr>
                    <w:top w:val="none" w:sz="0" w:space="0" w:color="auto"/>
                    <w:left w:val="none" w:sz="0" w:space="0" w:color="auto"/>
                    <w:bottom w:val="none" w:sz="0" w:space="0" w:color="auto"/>
                    <w:right w:val="none" w:sz="0" w:space="0" w:color="auto"/>
                  </w:divBdr>
                  <w:divsChild>
                    <w:div w:id="564948440">
                      <w:marLeft w:val="0"/>
                      <w:marRight w:val="0"/>
                      <w:marTop w:val="0"/>
                      <w:marBottom w:val="0"/>
                      <w:divBdr>
                        <w:top w:val="none" w:sz="0" w:space="0" w:color="auto"/>
                        <w:left w:val="none" w:sz="0" w:space="0" w:color="auto"/>
                        <w:bottom w:val="none" w:sz="0" w:space="0" w:color="auto"/>
                        <w:right w:val="none" w:sz="0" w:space="0" w:color="auto"/>
                      </w:divBdr>
                    </w:div>
                  </w:divsChild>
                </w:div>
                <w:div w:id="1728338168">
                  <w:marLeft w:val="0"/>
                  <w:marRight w:val="0"/>
                  <w:marTop w:val="0"/>
                  <w:marBottom w:val="0"/>
                  <w:divBdr>
                    <w:top w:val="none" w:sz="0" w:space="0" w:color="auto"/>
                    <w:left w:val="none" w:sz="0" w:space="0" w:color="auto"/>
                    <w:bottom w:val="none" w:sz="0" w:space="0" w:color="auto"/>
                    <w:right w:val="none" w:sz="0" w:space="0" w:color="auto"/>
                  </w:divBdr>
                  <w:divsChild>
                    <w:div w:id="1407845345">
                      <w:marLeft w:val="0"/>
                      <w:marRight w:val="0"/>
                      <w:marTop w:val="0"/>
                      <w:marBottom w:val="0"/>
                      <w:divBdr>
                        <w:top w:val="none" w:sz="0" w:space="0" w:color="auto"/>
                        <w:left w:val="none" w:sz="0" w:space="0" w:color="auto"/>
                        <w:bottom w:val="none" w:sz="0" w:space="0" w:color="auto"/>
                        <w:right w:val="none" w:sz="0" w:space="0" w:color="auto"/>
                      </w:divBdr>
                    </w:div>
                  </w:divsChild>
                </w:div>
                <w:div w:id="1618483064">
                  <w:marLeft w:val="0"/>
                  <w:marRight w:val="0"/>
                  <w:marTop w:val="0"/>
                  <w:marBottom w:val="0"/>
                  <w:divBdr>
                    <w:top w:val="none" w:sz="0" w:space="0" w:color="auto"/>
                    <w:left w:val="none" w:sz="0" w:space="0" w:color="auto"/>
                    <w:bottom w:val="none" w:sz="0" w:space="0" w:color="auto"/>
                    <w:right w:val="none" w:sz="0" w:space="0" w:color="auto"/>
                  </w:divBdr>
                  <w:divsChild>
                    <w:div w:id="1256936967">
                      <w:marLeft w:val="0"/>
                      <w:marRight w:val="0"/>
                      <w:marTop w:val="0"/>
                      <w:marBottom w:val="0"/>
                      <w:divBdr>
                        <w:top w:val="none" w:sz="0" w:space="0" w:color="auto"/>
                        <w:left w:val="none" w:sz="0" w:space="0" w:color="auto"/>
                        <w:bottom w:val="none" w:sz="0" w:space="0" w:color="auto"/>
                        <w:right w:val="none" w:sz="0" w:space="0" w:color="auto"/>
                      </w:divBdr>
                    </w:div>
                  </w:divsChild>
                </w:div>
                <w:div w:id="197283102">
                  <w:marLeft w:val="0"/>
                  <w:marRight w:val="0"/>
                  <w:marTop w:val="0"/>
                  <w:marBottom w:val="0"/>
                  <w:divBdr>
                    <w:top w:val="none" w:sz="0" w:space="0" w:color="auto"/>
                    <w:left w:val="none" w:sz="0" w:space="0" w:color="auto"/>
                    <w:bottom w:val="none" w:sz="0" w:space="0" w:color="auto"/>
                    <w:right w:val="none" w:sz="0" w:space="0" w:color="auto"/>
                  </w:divBdr>
                  <w:divsChild>
                    <w:div w:id="1917474612">
                      <w:marLeft w:val="0"/>
                      <w:marRight w:val="0"/>
                      <w:marTop w:val="0"/>
                      <w:marBottom w:val="0"/>
                      <w:divBdr>
                        <w:top w:val="none" w:sz="0" w:space="0" w:color="auto"/>
                        <w:left w:val="none" w:sz="0" w:space="0" w:color="auto"/>
                        <w:bottom w:val="none" w:sz="0" w:space="0" w:color="auto"/>
                        <w:right w:val="none" w:sz="0" w:space="0" w:color="auto"/>
                      </w:divBdr>
                    </w:div>
                  </w:divsChild>
                </w:div>
                <w:div w:id="2120877328">
                  <w:marLeft w:val="0"/>
                  <w:marRight w:val="0"/>
                  <w:marTop w:val="0"/>
                  <w:marBottom w:val="0"/>
                  <w:divBdr>
                    <w:top w:val="none" w:sz="0" w:space="0" w:color="auto"/>
                    <w:left w:val="none" w:sz="0" w:space="0" w:color="auto"/>
                    <w:bottom w:val="none" w:sz="0" w:space="0" w:color="auto"/>
                    <w:right w:val="none" w:sz="0" w:space="0" w:color="auto"/>
                  </w:divBdr>
                  <w:divsChild>
                    <w:div w:id="70546363">
                      <w:marLeft w:val="0"/>
                      <w:marRight w:val="0"/>
                      <w:marTop w:val="0"/>
                      <w:marBottom w:val="0"/>
                      <w:divBdr>
                        <w:top w:val="none" w:sz="0" w:space="0" w:color="auto"/>
                        <w:left w:val="none" w:sz="0" w:space="0" w:color="auto"/>
                        <w:bottom w:val="none" w:sz="0" w:space="0" w:color="auto"/>
                        <w:right w:val="none" w:sz="0" w:space="0" w:color="auto"/>
                      </w:divBdr>
                    </w:div>
                  </w:divsChild>
                </w:div>
                <w:div w:id="563178231">
                  <w:marLeft w:val="0"/>
                  <w:marRight w:val="0"/>
                  <w:marTop w:val="0"/>
                  <w:marBottom w:val="0"/>
                  <w:divBdr>
                    <w:top w:val="none" w:sz="0" w:space="0" w:color="auto"/>
                    <w:left w:val="none" w:sz="0" w:space="0" w:color="auto"/>
                    <w:bottom w:val="none" w:sz="0" w:space="0" w:color="auto"/>
                    <w:right w:val="none" w:sz="0" w:space="0" w:color="auto"/>
                  </w:divBdr>
                  <w:divsChild>
                    <w:div w:id="891422027">
                      <w:marLeft w:val="0"/>
                      <w:marRight w:val="0"/>
                      <w:marTop w:val="0"/>
                      <w:marBottom w:val="0"/>
                      <w:divBdr>
                        <w:top w:val="none" w:sz="0" w:space="0" w:color="auto"/>
                        <w:left w:val="none" w:sz="0" w:space="0" w:color="auto"/>
                        <w:bottom w:val="none" w:sz="0" w:space="0" w:color="auto"/>
                        <w:right w:val="none" w:sz="0" w:space="0" w:color="auto"/>
                      </w:divBdr>
                    </w:div>
                  </w:divsChild>
                </w:div>
                <w:div w:id="1998066905">
                  <w:marLeft w:val="0"/>
                  <w:marRight w:val="0"/>
                  <w:marTop w:val="0"/>
                  <w:marBottom w:val="0"/>
                  <w:divBdr>
                    <w:top w:val="none" w:sz="0" w:space="0" w:color="auto"/>
                    <w:left w:val="none" w:sz="0" w:space="0" w:color="auto"/>
                    <w:bottom w:val="none" w:sz="0" w:space="0" w:color="auto"/>
                    <w:right w:val="none" w:sz="0" w:space="0" w:color="auto"/>
                  </w:divBdr>
                  <w:divsChild>
                    <w:div w:id="721831340">
                      <w:marLeft w:val="0"/>
                      <w:marRight w:val="0"/>
                      <w:marTop w:val="0"/>
                      <w:marBottom w:val="0"/>
                      <w:divBdr>
                        <w:top w:val="none" w:sz="0" w:space="0" w:color="auto"/>
                        <w:left w:val="none" w:sz="0" w:space="0" w:color="auto"/>
                        <w:bottom w:val="none" w:sz="0" w:space="0" w:color="auto"/>
                        <w:right w:val="none" w:sz="0" w:space="0" w:color="auto"/>
                      </w:divBdr>
                    </w:div>
                  </w:divsChild>
                </w:div>
                <w:div w:id="1152873507">
                  <w:marLeft w:val="0"/>
                  <w:marRight w:val="0"/>
                  <w:marTop w:val="0"/>
                  <w:marBottom w:val="0"/>
                  <w:divBdr>
                    <w:top w:val="none" w:sz="0" w:space="0" w:color="auto"/>
                    <w:left w:val="none" w:sz="0" w:space="0" w:color="auto"/>
                    <w:bottom w:val="none" w:sz="0" w:space="0" w:color="auto"/>
                    <w:right w:val="none" w:sz="0" w:space="0" w:color="auto"/>
                  </w:divBdr>
                  <w:divsChild>
                    <w:div w:id="1378510416">
                      <w:marLeft w:val="0"/>
                      <w:marRight w:val="0"/>
                      <w:marTop w:val="0"/>
                      <w:marBottom w:val="0"/>
                      <w:divBdr>
                        <w:top w:val="none" w:sz="0" w:space="0" w:color="auto"/>
                        <w:left w:val="none" w:sz="0" w:space="0" w:color="auto"/>
                        <w:bottom w:val="none" w:sz="0" w:space="0" w:color="auto"/>
                        <w:right w:val="none" w:sz="0" w:space="0" w:color="auto"/>
                      </w:divBdr>
                    </w:div>
                  </w:divsChild>
                </w:div>
                <w:div w:id="604845997">
                  <w:marLeft w:val="0"/>
                  <w:marRight w:val="0"/>
                  <w:marTop w:val="0"/>
                  <w:marBottom w:val="0"/>
                  <w:divBdr>
                    <w:top w:val="none" w:sz="0" w:space="0" w:color="auto"/>
                    <w:left w:val="none" w:sz="0" w:space="0" w:color="auto"/>
                    <w:bottom w:val="none" w:sz="0" w:space="0" w:color="auto"/>
                    <w:right w:val="none" w:sz="0" w:space="0" w:color="auto"/>
                  </w:divBdr>
                  <w:divsChild>
                    <w:div w:id="521627406">
                      <w:marLeft w:val="0"/>
                      <w:marRight w:val="0"/>
                      <w:marTop w:val="0"/>
                      <w:marBottom w:val="0"/>
                      <w:divBdr>
                        <w:top w:val="none" w:sz="0" w:space="0" w:color="auto"/>
                        <w:left w:val="none" w:sz="0" w:space="0" w:color="auto"/>
                        <w:bottom w:val="none" w:sz="0" w:space="0" w:color="auto"/>
                        <w:right w:val="none" w:sz="0" w:space="0" w:color="auto"/>
                      </w:divBdr>
                    </w:div>
                  </w:divsChild>
                </w:div>
                <w:div w:id="1844127698">
                  <w:marLeft w:val="0"/>
                  <w:marRight w:val="0"/>
                  <w:marTop w:val="0"/>
                  <w:marBottom w:val="0"/>
                  <w:divBdr>
                    <w:top w:val="none" w:sz="0" w:space="0" w:color="auto"/>
                    <w:left w:val="none" w:sz="0" w:space="0" w:color="auto"/>
                    <w:bottom w:val="none" w:sz="0" w:space="0" w:color="auto"/>
                    <w:right w:val="none" w:sz="0" w:space="0" w:color="auto"/>
                  </w:divBdr>
                  <w:divsChild>
                    <w:div w:id="1842351091">
                      <w:marLeft w:val="0"/>
                      <w:marRight w:val="0"/>
                      <w:marTop w:val="0"/>
                      <w:marBottom w:val="0"/>
                      <w:divBdr>
                        <w:top w:val="none" w:sz="0" w:space="0" w:color="auto"/>
                        <w:left w:val="none" w:sz="0" w:space="0" w:color="auto"/>
                        <w:bottom w:val="none" w:sz="0" w:space="0" w:color="auto"/>
                        <w:right w:val="none" w:sz="0" w:space="0" w:color="auto"/>
                      </w:divBdr>
                    </w:div>
                  </w:divsChild>
                </w:div>
                <w:div w:id="99109377">
                  <w:marLeft w:val="0"/>
                  <w:marRight w:val="0"/>
                  <w:marTop w:val="0"/>
                  <w:marBottom w:val="0"/>
                  <w:divBdr>
                    <w:top w:val="none" w:sz="0" w:space="0" w:color="auto"/>
                    <w:left w:val="none" w:sz="0" w:space="0" w:color="auto"/>
                    <w:bottom w:val="none" w:sz="0" w:space="0" w:color="auto"/>
                    <w:right w:val="none" w:sz="0" w:space="0" w:color="auto"/>
                  </w:divBdr>
                  <w:divsChild>
                    <w:div w:id="679501871">
                      <w:marLeft w:val="0"/>
                      <w:marRight w:val="0"/>
                      <w:marTop w:val="0"/>
                      <w:marBottom w:val="0"/>
                      <w:divBdr>
                        <w:top w:val="none" w:sz="0" w:space="0" w:color="auto"/>
                        <w:left w:val="none" w:sz="0" w:space="0" w:color="auto"/>
                        <w:bottom w:val="none" w:sz="0" w:space="0" w:color="auto"/>
                        <w:right w:val="none" w:sz="0" w:space="0" w:color="auto"/>
                      </w:divBdr>
                    </w:div>
                  </w:divsChild>
                </w:div>
                <w:div w:id="1174877303">
                  <w:marLeft w:val="0"/>
                  <w:marRight w:val="0"/>
                  <w:marTop w:val="0"/>
                  <w:marBottom w:val="0"/>
                  <w:divBdr>
                    <w:top w:val="none" w:sz="0" w:space="0" w:color="auto"/>
                    <w:left w:val="none" w:sz="0" w:space="0" w:color="auto"/>
                    <w:bottom w:val="none" w:sz="0" w:space="0" w:color="auto"/>
                    <w:right w:val="none" w:sz="0" w:space="0" w:color="auto"/>
                  </w:divBdr>
                  <w:divsChild>
                    <w:div w:id="506334064">
                      <w:marLeft w:val="0"/>
                      <w:marRight w:val="0"/>
                      <w:marTop w:val="0"/>
                      <w:marBottom w:val="0"/>
                      <w:divBdr>
                        <w:top w:val="none" w:sz="0" w:space="0" w:color="auto"/>
                        <w:left w:val="none" w:sz="0" w:space="0" w:color="auto"/>
                        <w:bottom w:val="none" w:sz="0" w:space="0" w:color="auto"/>
                        <w:right w:val="none" w:sz="0" w:space="0" w:color="auto"/>
                      </w:divBdr>
                    </w:div>
                  </w:divsChild>
                </w:div>
                <w:div w:id="488717906">
                  <w:marLeft w:val="0"/>
                  <w:marRight w:val="0"/>
                  <w:marTop w:val="0"/>
                  <w:marBottom w:val="0"/>
                  <w:divBdr>
                    <w:top w:val="none" w:sz="0" w:space="0" w:color="auto"/>
                    <w:left w:val="none" w:sz="0" w:space="0" w:color="auto"/>
                    <w:bottom w:val="none" w:sz="0" w:space="0" w:color="auto"/>
                    <w:right w:val="none" w:sz="0" w:space="0" w:color="auto"/>
                  </w:divBdr>
                  <w:divsChild>
                    <w:div w:id="1117675237">
                      <w:marLeft w:val="0"/>
                      <w:marRight w:val="0"/>
                      <w:marTop w:val="0"/>
                      <w:marBottom w:val="0"/>
                      <w:divBdr>
                        <w:top w:val="none" w:sz="0" w:space="0" w:color="auto"/>
                        <w:left w:val="none" w:sz="0" w:space="0" w:color="auto"/>
                        <w:bottom w:val="none" w:sz="0" w:space="0" w:color="auto"/>
                        <w:right w:val="none" w:sz="0" w:space="0" w:color="auto"/>
                      </w:divBdr>
                    </w:div>
                  </w:divsChild>
                </w:div>
                <w:div w:id="648174922">
                  <w:marLeft w:val="0"/>
                  <w:marRight w:val="0"/>
                  <w:marTop w:val="0"/>
                  <w:marBottom w:val="0"/>
                  <w:divBdr>
                    <w:top w:val="none" w:sz="0" w:space="0" w:color="auto"/>
                    <w:left w:val="none" w:sz="0" w:space="0" w:color="auto"/>
                    <w:bottom w:val="none" w:sz="0" w:space="0" w:color="auto"/>
                    <w:right w:val="none" w:sz="0" w:space="0" w:color="auto"/>
                  </w:divBdr>
                  <w:divsChild>
                    <w:div w:id="1922175799">
                      <w:marLeft w:val="0"/>
                      <w:marRight w:val="0"/>
                      <w:marTop w:val="0"/>
                      <w:marBottom w:val="0"/>
                      <w:divBdr>
                        <w:top w:val="none" w:sz="0" w:space="0" w:color="auto"/>
                        <w:left w:val="none" w:sz="0" w:space="0" w:color="auto"/>
                        <w:bottom w:val="none" w:sz="0" w:space="0" w:color="auto"/>
                        <w:right w:val="none" w:sz="0" w:space="0" w:color="auto"/>
                      </w:divBdr>
                    </w:div>
                  </w:divsChild>
                </w:div>
                <w:div w:id="2081907436">
                  <w:marLeft w:val="0"/>
                  <w:marRight w:val="0"/>
                  <w:marTop w:val="0"/>
                  <w:marBottom w:val="0"/>
                  <w:divBdr>
                    <w:top w:val="none" w:sz="0" w:space="0" w:color="auto"/>
                    <w:left w:val="none" w:sz="0" w:space="0" w:color="auto"/>
                    <w:bottom w:val="none" w:sz="0" w:space="0" w:color="auto"/>
                    <w:right w:val="none" w:sz="0" w:space="0" w:color="auto"/>
                  </w:divBdr>
                  <w:divsChild>
                    <w:div w:id="2057511831">
                      <w:marLeft w:val="0"/>
                      <w:marRight w:val="0"/>
                      <w:marTop w:val="0"/>
                      <w:marBottom w:val="0"/>
                      <w:divBdr>
                        <w:top w:val="none" w:sz="0" w:space="0" w:color="auto"/>
                        <w:left w:val="none" w:sz="0" w:space="0" w:color="auto"/>
                        <w:bottom w:val="none" w:sz="0" w:space="0" w:color="auto"/>
                        <w:right w:val="none" w:sz="0" w:space="0" w:color="auto"/>
                      </w:divBdr>
                    </w:div>
                  </w:divsChild>
                </w:div>
                <w:div w:id="614022967">
                  <w:marLeft w:val="0"/>
                  <w:marRight w:val="0"/>
                  <w:marTop w:val="0"/>
                  <w:marBottom w:val="0"/>
                  <w:divBdr>
                    <w:top w:val="none" w:sz="0" w:space="0" w:color="auto"/>
                    <w:left w:val="none" w:sz="0" w:space="0" w:color="auto"/>
                    <w:bottom w:val="none" w:sz="0" w:space="0" w:color="auto"/>
                    <w:right w:val="none" w:sz="0" w:space="0" w:color="auto"/>
                  </w:divBdr>
                  <w:divsChild>
                    <w:div w:id="308943778">
                      <w:marLeft w:val="0"/>
                      <w:marRight w:val="0"/>
                      <w:marTop w:val="0"/>
                      <w:marBottom w:val="0"/>
                      <w:divBdr>
                        <w:top w:val="none" w:sz="0" w:space="0" w:color="auto"/>
                        <w:left w:val="none" w:sz="0" w:space="0" w:color="auto"/>
                        <w:bottom w:val="none" w:sz="0" w:space="0" w:color="auto"/>
                        <w:right w:val="none" w:sz="0" w:space="0" w:color="auto"/>
                      </w:divBdr>
                    </w:div>
                  </w:divsChild>
                </w:div>
                <w:div w:id="806431790">
                  <w:marLeft w:val="0"/>
                  <w:marRight w:val="0"/>
                  <w:marTop w:val="0"/>
                  <w:marBottom w:val="0"/>
                  <w:divBdr>
                    <w:top w:val="none" w:sz="0" w:space="0" w:color="auto"/>
                    <w:left w:val="none" w:sz="0" w:space="0" w:color="auto"/>
                    <w:bottom w:val="none" w:sz="0" w:space="0" w:color="auto"/>
                    <w:right w:val="none" w:sz="0" w:space="0" w:color="auto"/>
                  </w:divBdr>
                  <w:divsChild>
                    <w:div w:id="809060085">
                      <w:marLeft w:val="0"/>
                      <w:marRight w:val="0"/>
                      <w:marTop w:val="0"/>
                      <w:marBottom w:val="0"/>
                      <w:divBdr>
                        <w:top w:val="none" w:sz="0" w:space="0" w:color="auto"/>
                        <w:left w:val="none" w:sz="0" w:space="0" w:color="auto"/>
                        <w:bottom w:val="none" w:sz="0" w:space="0" w:color="auto"/>
                        <w:right w:val="none" w:sz="0" w:space="0" w:color="auto"/>
                      </w:divBdr>
                    </w:div>
                  </w:divsChild>
                </w:div>
                <w:div w:id="1720204713">
                  <w:marLeft w:val="0"/>
                  <w:marRight w:val="0"/>
                  <w:marTop w:val="0"/>
                  <w:marBottom w:val="0"/>
                  <w:divBdr>
                    <w:top w:val="none" w:sz="0" w:space="0" w:color="auto"/>
                    <w:left w:val="none" w:sz="0" w:space="0" w:color="auto"/>
                    <w:bottom w:val="none" w:sz="0" w:space="0" w:color="auto"/>
                    <w:right w:val="none" w:sz="0" w:space="0" w:color="auto"/>
                  </w:divBdr>
                  <w:divsChild>
                    <w:div w:id="1702436358">
                      <w:marLeft w:val="0"/>
                      <w:marRight w:val="0"/>
                      <w:marTop w:val="0"/>
                      <w:marBottom w:val="0"/>
                      <w:divBdr>
                        <w:top w:val="none" w:sz="0" w:space="0" w:color="auto"/>
                        <w:left w:val="none" w:sz="0" w:space="0" w:color="auto"/>
                        <w:bottom w:val="none" w:sz="0" w:space="0" w:color="auto"/>
                        <w:right w:val="none" w:sz="0" w:space="0" w:color="auto"/>
                      </w:divBdr>
                    </w:div>
                  </w:divsChild>
                </w:div>
                <w:div w:id="2122530208">
                  <w:marLeft w:val="0"/>
                  <w:marRight w:val="0"/>
                  <w:marTop w:val="0"/>
                  <w:marBottom w:val="0"/>
                  <w:divBdr>
                    <w:top w:val="none" w:sz="0" w:space="0" w:color="auto"/>
                    <w:left w:val="none" w:sz="0" w:space="0" w:color="auto"/>
                    <w:bottom w:val="none" w:sz="0" w:space="0" w:color="auto"/>
                    <w:right w:val="none" w:sz="0" w:space="0" w:color="auto"/>
                  </w:divBdr>
                  <w:divsChild>
                    <w:div w:id="401294644">
                      <w:marLeft w:val="0"/>
                      <w:marRight w:val="0"/>
                      <w:marTop w:val="0"/>
                      <w:marBottom w:val="0"/>
                      <w:divBdr>
                        <w:top w:val="none" w:sz="0" w:space="0" w:color="auto"/>
                        <w:left w:val="none" w:sz="0" w:space="0" w:color="auto"/>
                        <w:bottom w:val="none" w:sz="0" w:space="0" w:color="auto"/>
                        <w:right w:val="none" w:sz="0" w:space="0" w:color="auto"/>
                      </w:divBdr>
                    </w:div>
                  </w:divsChild>
                </w:div>
                <w:div w:id="2118668765">
                  <w:marLeft w:val="0"/>
                  <w:marRight w:val="0"/>
                  <w:marTop w:val="0"/>
                  <w:marBottom w:val="0"/>
                  <w:divBdr>
                    <w:top w:val="none" w:sz="0" w:space="0" w:color="auto"/>
                    <w:left w:val="none" w:sz="0" w:space="0" w:color="auto"/>
                    <w:bottom w:val="none" w:sz="0" w:space="0" w:color="auto"/>
                    <w:right w:val="none" w:sz="0" w:space="0" w:color="auto"/>
                  </w:divBdr>
                  <w:divsChild>
                    <w:div w:id="1191256563">
                      <w:marLeft w:val="0"/>
                      <w:marRight w:val="0"/>
                      <w:marTop w:val="0"/>
                      <w:marBottom w:val="0"/>
                      <w:divBdr>
                        <w:top w:val="none" w:sz="0" w:space="0" w:color="auto"/>
                        <w:left w:val="none" w:sz="0" w:space="0" w:color="auto"/>
                        <w:bottom w:val="none" w:sz="0" w:space="0" w:color="auto"/>
                        <w:right w:val="none" w:sz="0" w:space="0" w:color="auto"/>
                      </w:divBdr>
                    </w:div>
                  </w:divsChild>
                </w:div>
                <w:div w:id="133716112">
                  <w:marLeft w:val="0"/>
                  <w:marRight w:val="0"/>
                  <w:marTop w:val="0"/>
                  <w:marBottom w:val="0"/>
                  <w:divBdr>
                    <w:top w:val="none" w:sz="0" w:space="0" w:color="auto"/>
                    <w:left w:val="none" w:sz="0" w:space="0" w:color="auto"/>
                    <w:bottom w:val="none" w:sz="0" w:space="0" w:color="auto"/>
                    <w:right w:val="none" w:sz="0" w:space="0" w:color="auto"/>
                  </w:divBdr>
                  <w:divsChild>
                    <w:div w:id="485365348">
                      <w:marLeft w:val="0"/>
                      <w:marRight w:val="0"/>
                      <w:marTop w:val="0"/>
                      <w:marBottom w:val="0"/>
                      <w:divBdr>
                        <w:top w:val="none" w:sz="0" w:space="0" w:color="auto"/>
                        <w:left w:val="none" w:sz="0" w:space="0" w:color="auto"/>
                        <w:bottom w:val="none" w:sz="0" w:space="0" w:color="auto"/>
                        <w:right w:val="none" w:sz="0" w:space="0" w:color="auto"/>
                      </w:divBdr>
                    </w:div>
                  </w:divsChild>
                </w:div>
                <w:div w:id="1292176089">
                  <w:marLeft w:val="0"/>
                  <w:marRight w:val="0"/>
                  <w:marTop w:val="0"/>
                  <w:marBottom w:val="0"/>
                  <w:divBdr>
                    <w:top w:val="none" w:sz="0" w:space="0" w:color="auto"/>
                    <w:left w:val="none" w:sz="0" w:space="0" w:color="auto"/>
                    <w:bottom w:val="none" w:sz="0" w:space="0" w:color="auto"/>
                    <w:right w:val="none" w:sz="0" w:space="0" w:color="auto"/>
                  </w:divBdr>
                  <w:divsChild>
                    <w:div w:id="548490147">
                      <w:marLeft w:val="0"/>
                      <w:marRight w:val="0"/>
                      <w:marTop w:val="0"/>
                      <w:marBottom w:val="0"/>
                      <w:divBdr>
                        <w:top w:val="none" w:sz="0" w:space="0" w:color="auto"/>
                        <w:left w:val="none" w:sz="0" w:space="0" w:color="auto"/>
                        <w:bottom w:val="none" w:sz="0" w:space="0" w:color="auto"/>
                        <w:right w:val="none" w:sz="0" w:space="0" w:color="auto"/>
                      </w:divBdr>
                    </w:div>
                  </w:divsChild>
                </w:div>
                <w:div w:id="74019053">
                  <w:marLeft w:val="0"/>
                  <w:marRight w:val="0"/>
                  <w:marTop w:val="0"/>
                  <w:marBottom w:val="0"/>
                  <w:divBdr>
                    <w:top w:val="none" w:sz="0" w:space="0" w:color="auto"/>
                    <w:left w:val="none" w:sz="0" w:space="0" w:color="auto"/>
                    <w:bottom w:val="none" w:sz="0" w:space="0" w:color="auto"/>
                    <w:right w:val="none" w:sz="0" w:space="0" w:color="auto"/>
                  </w:divBdr>
                  <w:divsChild>
                    <w:div w:id="782379501">
                      <w:marLeft w:val="0"/>
                      <w:marRight w:val="0"/>
                      <w:marTop w:val="0"/>
                      <w:marBottom w:val="0"/>
                      <w:divBdr>
                        <w:top w:val="none" w:sz="0" w:space="0" w:color="auto"/>
                        <w:left w:val="none" w:sz="0" w:space="0" w:color="auto"/>
                        <w:bottom w:val="none" w:sz="0" w:space="0" w:color="auto"/>
                        <w:right w:val="none" w:sz="0" w:space="0" w:color="auto"/>
                      </w:divBdr>
                    </w:div>
                  </w:divsChild>
                </w:div>
                <w:div w:id="771702915">
                  <w:marLeft w:val="0"/>
                  <w:marRight w:val="0"/>
                  <w:marTop w:val="0"/>
                  <w:marBottom w:val="0"/>
                  <w:divBdr>
                    <w:top w:val="none" w:sz="0" w:space="0" w:color="auto"/>
                    <w:left w:val="none" w:sz="0" w:space="0" w:color="auto"/>
                    <w:bottom w:val="none" w:sz="0" w:space="0" w:color="auto"/>
                    <w:right w:val="none" w:sz="0" w:space="0" w:color="auto"/>
                  </w:divBdr>
                  <w:divsChild>
                    <w:div w:id="1664816985">
                      <w:marLeft w:val="0"/>
                      <w:marRight w:val="0"/>
                      <w:marTop w:val="0"/>
                      <w:marBottom w:val="0"/>
                      <w:divBdr>
                        <w:top w:val="none" w:sz="0" w:space="0" w:color="auto"/>
                        <w:left w:val="none" w:sz="0" w:space="0" w:color="auto"/>
                        <w:bottom w:val="none" w:sz="0" w:space="0" w:color="auto"/>
                        <w:right w:val="none" w:sz="0" w:space="0" w:color="auto"/>
                      </w:divBdr>
                    </w:div>
                  </w:divsChild>
                </w:div>
                <w:div w:id="1326393224">
                  <w:marLeft w:val="0"/>
                  <w:marRight w:val="0"/>
                  <w:marTop w:val="0"/>
                  <w:marBottom w:val="0"/>
                  <w:divBdr>
                    <w:top w:val="none" w:sz="0" w:space="0" w:color="auto"/>
                    <w:left w:val="none" w:sz="0" w:space="0" w:color="auto"/>
                    <w:bottom w:val="none" w:sz="0" w:space="0" w:color="auto"/>
                    <w:right w:val="none" w:sz="0" w:space="0" w:color="auto"/>
                  </w:divBdr>
                  <w:divsChild>
                    <w:div w:id="119687215">
                      <w:marLeft w:val="0"/>
                      <w:marRight w:val="0"/>
                      <w:marTop w:val="0"/>
                      <w:marBottom w:val="0"/>
                      <w:divBdr>
                        <w:top w:val="none" w:sz="0" w:space="0" w:color="auto"/>
                        <w:left w:val="none" w:sz="0" w:space="0" w:color="auto"/>
                        <w:bottom w:val="none" w:sz="0" w:space="0" w:color="auto"/>
                        <w:right w:val="none" w:sz="0" w:space="0" w:color="auto"/>
                      </w:divBdr>
                    </w:div>
                  </w:divsChild>
                </w:div>
                <w:div w:id="402335278">
                  <w:marLeft w:val="0"/>
                  <w:marRight w:val="0"/>
                  <w:marTop w:val="0"/>
                  <w:marBottom w:val="0"/>
                  <w:divBdr>
                    <w:top w:val="none" w:sz="0" w:space="0" w:color="auto"/>
                    <w:left w:val="none" w:sz="0" w:space="0" w:color="auto"/>
                    <w:bottom w:val="none" w:sz="0" w:space="0" w:color="auto"/>
                    <w:right w:val="none" w:sz="0" w:space="0" w:color="auto"/>
                  </w:divBdr>
                  <w:divsChild>
                    <w:div w:id="374820059">
                      <w:marLeft w:val="0"/>
                      <w:marRight w:val="0"/>
                      <w:marTop w:val="0"/>
                      <w:marBottom w:val="0"/>
                      <w:divBdr>
                        <w:top w:val="none" w:sz="0" w:space="0" w:color="auto"/>
                        <w:left w:val="none" w:sz="0" w:space="0" w:color="auto"/>
                        <w:bottom w:val="none" w:sz="0" w:space="0" w:color="auto"/>
                        <w:right w:val="none" w:sz="0" w:space="0" w:color="auto"/>
                      </w:divBdr>
                    </w:div>
                  </w:divsChild>
                </w:div>
                <w:div w:id="2077894111">
                  <w:marLeft w:val="0"/>
                  <w:marRight w:val="0"/>
                  <w:marTop w:val="0"/>
                  <w:marBottom w:val="0"/>
                  <w:divBdr>
                    <w:top w:val="none" w:sz="0" w:space="0" w:color="auto"/>
                    <w:left w:val="none" w:sz="0" w:space="0" w:color="auto"/>
                    <w:bottom w:val="none" w:sz="0" w:space="0" w:color="auto"/>
                    <w:right w:val="none" w:sz="0" w:space="0" w:color="auto"/>
                  </w:divBdr>
                  <w:divsChild>
                    <w:div w:id="1364987841">
                      <w:marLeft w:val="0"/>
                      <w:marRight w:val="0"/>
                      <w:marTop w:val="0"/>
                      <w:marBottom w:val="0"/>
                      <w:divBdr>
                        <w:top w:val="none" w:sz="0" w:space="0" w:color="auto"/>
                        <w:left w:val="none" w:sz="0" w:space="0" w:color="auto"/>
                        <w:bottom w:val="none" w:sz="0" w:space="0" w:color="auto"/>
                        <w:right w:val="none" w:sz="0" w:space="0" w:color="auto"/>
                      </w:divBdr>
                    </w:div>
                  </w:divsChild>
                </w:div>
                <w:div w:id="922883820">
                  <w:marLeft w:val="0"/>
                  <w:marRight w:val="0"/>
                  <w:marTop w:val="0"/>
                  <w:marBottom w:val="0"/>
                  <w:divBdr>
                    <w:top w:val="none" w:sz="0" w:space="0" w:color="auto"/>
                    <w:left w:val="none" w:sz="0" w:space="0" w:color="auto"/>
                    <w:bottom w:val="none" w:sz="0" w:space="0" w:color="auto"/>
                    <w:right w:val="none" w:sz="0" w:space="0" w:color="auto"/>
                  </w:divBdr>
                  <w:divsChild>
                    <w:div w:id="1624383585">
                      <w:marLeft w:val="0"/>
                      <w:marRight w:val="0"/>
                      <w:marTop w:val="0"/>
                      <w:marBottom w:val="0"/>
                      <w:divBdr>
                        <w:top w:val="none" w:sz="0" w:space="0" w:color="auto"/>
                        <w:left w:val="none" w:sz="0" w:space="0" w:color="auto"/>
                        <w:bottom w:val="none" w:sz="0" w:space="0" w:color="auto"/>
                        <w:right w:val="none" w:sz="0" w:space="0" w:color="auto"/>
                      </w:divBdr>
                    </w:div>
                  </w:divsChild>
                </w:div>
                <w:div w:id="1758406190">
                  <w:marLeft w:val="0"/>
                  <w:marRight w:val="0"/>
                  <w:marTop w:val="0"/>
                  <w:marBottom w:val="0"/>
                  <w:divBdr>
                    <w:top w:val="none" w:sz="0" w:space="0" w:color="auto"/>
                    <w:left w:val="none" w:sz="0" w:space="0" w:color="auto"/>
                    <w:bottom w:val="none" w:sz="0" w:space="0" w:color="auto"/>
                    <w:right w:val="none" w:sz="0" w:space="0" w:color="auto"/>
                  </w:divBdr>
                  <w:divsChild>
                    <w:div w:id="1768191751">
                      <w:marLeft w:val="0"/>
                      <w:marRight w:val="0"/>
                      <w:marTop w:val="0"/>
                      <w:marBottom w:val="0"/>
                      <w:divBdr>
                        <w:top w:val="none" w:sz="0" w:space="0" w:color="auto"/>
                        <w:left w:val="none" w:sz="0" w:space="0" w:color="auto"/>
                        <w:bottom w:val="none" w:sz="0" w:space="0" w:color="auto"/>
                        <w:right w:val="none" w:sz="0" w:space="0" w:color="auto"/>
                      </w:divBdr>
                    </w:div>
                  </w:divsChild>
                </w:div>
                <w:div w:id="662048983">
                  <w:marLeft w:val="0"/>
                  <w:marRight w:val="0"/>
                  <w:marTop w:val="0"/>
                  <w:marBottom w:val="0"/>
                  <w:divBdr>
                    <w:top w:val="none" w:sz="0" w:space="0" w:color="auto"/>
                    <w:left w:val="none" w:sz="0" w:space="0" w:color="auto"/>
                    <w:bottom w:val="none" w:sz="0" w:space="0" w:color="auto"/>
                    <w:right w:val="none" w:sz="0" w:space="0" w:color="auto"/>
                  </w:divBdr>
                  <w:divsChild>
                    <w:div w:id="1477260436">
                      <w:marLeft w:val="0"/>
                      <w:marRight w:val="0"/>
                      <w:marTop w:val="0"/>
                      <w:marBottom w:val="0"/>
                      <w:divBdr>
                        <w:top w:val="none" w:sz="0" w:space="0" w:color="auto"/>
                        <w:left w:val="none" w:sz="0" w:space="0" w:color="auto"/>
                        <w:bottom w:val="none" w:sz="0" w:space="0" w:color="auto"/>
                        <w:right w:val="none" w:sz="0" w:space="0" w:color="auto"/>
                      </w:divBdr>
                    </w:div>
                  </w:divsChild>
                </w:div>
                <w:div w:id="342515682">
                  <w:marLeft w:val="0"/>
                  <w:marRight w:val="0"/>
                  <w:marTop w:val="0"/>
                  <w:marBottom w:val="0"/>
                  <w:divBdr>
                    <w:top w:val="none" w:sz="0" w:space="0" w:color="auto"/>
                    <w:left w:val="none" w:sz="0" w:space="0" w:color="auto"/>
                    <w:bottom w:val="none" w:sz="0" w:space="0" w:color="auto"/>
                    <w:right w:val="none" w:sz="0" w:space="0" w:color="auto"/>
                  </w:divBdr>
                  <w:divsChild>
                    <w:div w:id="635643543">
                      <w:marLeft w:val="0"/>
                      <w:marRight w:val="0"/>
                      <w:marTop w:val="0"/>
                      <w:marBottom w:val="0"/>
                      <w:divBdr>
                        <w:top w:val="none" w:sz="0" w:space="0" w:color="auto"/>
                        <w:left w:val="none" w:sz="0" w:space="0" w:color="auto"/>
                        <w:bottom w:val="none" w:sz="0" w:space="0" w:color="auto"/>
                        <w:right w:val="none" w:sz="0" w:space="0" w:color="auto"/>
                      </w:divBdr>
                    </w:div>
                  </w:divsChild>
                </w:div>
                <w:div w:id="2127000273">
                  <w:marLeft w:val="0"/>
                  <w:marRight w:val="0"/>
                  <w:marTop w:val="0"/>
                  <w:marBottom w:val="0"/>
                  <w:divBdr>
                    <w:top w:val="none" w:sz="0" w:space="0" w:color="auto"/>
                    <w:left w:val="none" w:sz="0" w:space="0" w:color="auto"/>
                    <w:bottom w:val="none" w:sz="0" w:space="0" w:color="auto"/>
                    <w:right w:val="none" w:sz="0" w:space="0" w:color="auto"/>
                  </w:divBdr>
                  <w:divsChild>
                    <w:div w:id="61680946">
                      <w:marLeft w:val="0"/>
                      <w:marRight w:val="0"/>
                      <w:marTop w:val="0"/>
                      <w:marBottom w:val="0"/>
                      <w:divBdr>
                        <w:top w:val="none" w:sz="0" w:space="0" w:color="auto"/>
                        <w:left w:val="none" w:sz="0" w:space="0" w:color="auto"/>
                        <w:bottom w:val="none" w:sz="0" w:space="0" w:color="auto"/>
                        <w:right w:val="none" w:sz="0" w:space="0" w:color="auto"/>
                      </w:divBdr>
                    </w:div>
                  </w:divsChild>
                </w:div>
                <w:div w:id="782265401">
                  <w:marLeft w:val="0"/>
                  <w:marRight w:val="0"/>
                  <w:marTop w:val="0"/>
                  <w:marBottom w:val="0"/>
                  <w:divBdr>
                    <w:top w:val="none" w:sz="0" w:space="0" w:color="auto"/>
                    <w:left w:val="none" w:sz="0" w:space="0" w:color="auto"/>
                    <w:bottom w:val="none" w:sz="0" w:space="0" w:color="auto"/>
                    <w:right w:val="none" w:sz="0" w:space="0" w:color="auto"/>
                  </w:divBdr>
                  <w:divsChild>
                    <w:div w:id="1672365472">
                      <w:marLeft w:val="0"/>
                      <w:marRight w:val="0"/>
                      <w:marTop w:val="0"/>
                      <w:marBottom w:val="0"/>
                      <w:divBdr>
                        <w:top w:val="none" w:sz="0" w:space="0" w:color="auto"/>
                        <w:left w:val="none" w:sz="0" w:space="0" w:color="auto"/>
                        <w:bottom w:val="none" w:sz="0" w:space="0" w:color="auto"/>
                        <w:right w:val="none" w:sz="0" w:space="0" w:color="auto"/>
                      </w:divBdr>
                    </w:div>
                  </w:divsChild>
                </w:div>
                <w:div w:id="1183977299">
                  <w:marLeft w:val="0"/>
                  <w:marRight w:val="0"/>
                  <w:marTop w:val="0"/>
                  <w:marBottom w:val="0"/>
                  <w:divBdr>
                    <w:top w:val="none" w:sz="0" w:space="0" w:color="auto"/>
                    <w:left w:val="none" w:sz="0" w:space="0" w:color="auto"/>
                    <w:bottom w:val="none" w:sz="0" w:space="0" w:color="auto"/>
                    <w:right w:val="none" w:sz="0" w:space="0" w:color="auto"/>
                  </w:divBdr>
                  <w:divsChild>
                    <w:div w:id="1590652797">
                      <w:marLeft w:val="0"/>
                      <w:marRight w:val="0"/>
                      <w:marTop w:val="0"/>
                      <w:marBottom w:val="0"/>
                      <w:divBdr>
                        <w:top w:val="none" w:sz="0" w:space="0" w:color="auto"/>
                        <w:left w:val="none" w:sz="0" w:space="0" w:color="auto"/>
                        <w:bottom w:val="none" w:sz="0" w:space="0" w:color="auto"/>
                        <w:right w:val="none" w:sz="0" w:space="0" w:color="auto"/>
                      </w:divBdr>
                    </w:div>
                  </w:divsChild>
                </w:div>
                <w:div w:id="615791881">
                  <w:marLeft w:val="0"/>
                  <w:marRight w:val="0"/>
                  <w:marTop w:val="0"/>
                  <w:marBottom w:val="0"/>
                  <w:divBdr>
                    <w:top w:val="none" w:sz="0" w:space="0" w:color="auto"/>
                    <w:left w:val="none" w:sz="0" w:space="0" w:color="auto"/>
                    <w:bottom w:val="none" w:sz="0" w:space="0" w:color="auto"/>
                    <w:right w:val="none" w:sz="0" w:space="0" w:color="auto"/>
                  </w:divBdr>
                  <w:divsChild>
                    <w:div w:id="1760902109">
                      <w:marLeft w:val="0"/>
                      <w:marRight w:val="0"/>
                      <w:marTop w:val="0"/>
                      <w:marBottom w:val="0"/>
                      <w:divBdr>
                        <w:top w:val="none" w:sz="0" w:space="0" w:color="auto"/>
                        <w:left w:val="none" w:sz="0" w:space="0" w:color="auto"/>
                        <w:bottom w:val="none" w:sz="0" w:space="0" w:color="auto"/>
                        <w:right w:val="none" w:sz="0" w:space="0" w:color="auto"/>
                      </w:divBdr>
                    </w:div>
                  </w:divsChild>
                </w:div>
                <w:div w:id="685248907">
                  <w:marLeft w:val="0"/>
                  <w:marRight w:val="0"/>
                  <w:marTop w:val="0"/>
                  <w:marBottom w:val="0"/>
                  <w:divBdr>
                    <w:top w:val="none" w:sz="0" w:space="0" w:color="auto"/>
                    <w:left w:val="none" w:sz="0" w:space="0" w:color="auto"/>
                    <w:bottom w:val="none" w:sz="0" w:space="0" w:color="auto"/>
                    <w:right w:val="none" w:sz="0" w:space="0" w:color="auto"/>
                  </w:divBdr>
                  <w:divsChild>
                    <w:div w:id="322662719">
                      <w:marLeft w:val="0"/>
                      <w:marRight w:val="0"/>
                      <w:marTop w:val="0"/>
                      <w:marBottom w:val="0"/>
                      <w:divBdr>
                        <w:top w:val="none" w:sz="0" w:space="0" w:color="auto"/>
                        <w:left w:val="none" w:sz="0" w:space="0" w:color="auto"/>
                        <w:bottom w:val="none" w:sz="0" w:space="0" w:color="auto"/>
                        <w:right w:val="none" w:sz="0" w:space="0" w:color="auto"/>
                      </w:divBdr>
                    </w:div>
                  </w:divsChild>
                </w:div>
                <w:div w:id="562764767">
                  <w:marLeft w:val="0"/>
                  <w:marRight w:val="0"/>
                  <w:marTop w:val="0"/>
                  <w:marBottom w:val="0"/>
                  <w:divBdr>
                    <w:top w:val="none" w:sz="0" w:space="0" w:color="auto"/>
                    <w:left w:val="none" w:sz="0" w:space="0" w:color="auto"/>
                    <w:bottom w:val="none" w:sz="0" w:space="0" w:color="auto"/>
                    <w:right w:val="none" w:sz="0" w:space="0" w:color="auto"/>
                  </w:divBdr>
                  <w:divsChild>
                    <w:div w:id="487944751">
                      <w:marLeft w:val="0"/>
                      <w:marRight w:val="0"/>
                      <w:marTop w:val="0"/>
                      <w:marBottom w:val="0"/>
                      <w:divBdr>
                        <w:top w:val="none" w:sz="0" w:space="0" w:color="auto"/>
                        <w:left w:val="none" w:sz="0" w:space="0" w:color="auto"/>
                        <w:bottom w:val="none" w:sz="0" w:space="0" w:color="auto"/>
                        <w:right w:val="none" w:sz="0" w:space="0" w:color="auto"/>
                      </w:divBdr>
                    </w:div>
                  </w:divsChild>
                </w:div>
                <w:div w:id="513038975">
                  <w:marLeft w:val="0"/>
                  <w:marRight w:val="0"/>
                  <w:marTop w:val="0"/>
                  <w:marBottom w:val="0"/>
                  <w:divBdr>
                    <w:top w:val="none" w:sz="0" w:space="0" w:color="auto"/>
                    <w:left w:val="none" w:sz="0" w:space="0" w:color="auto"/>
                    <w:bottom w:val="none" w:sz="0" w:space="0" w:color="auto"/>
                    <w:right w:val="none" w:sz="0" w:space="0" w:color="auto"/>
                  </w:divBdr>
                  <w:divsChild>
                    <w:div w:id="1520773787">
                      <w:marLeft w:val="0"/>
                      <w:marRight w:val="0"/>
                      <w:marTop w:val="0"/>
                      <w:marBottom w:val="0"/>
                      <w:divBdr>
                        <w:top w:val="none" w:sz="0" w:space="0" w:color="auto"/>
                        <w:left w:val="none" w:sz="0" w:space="0" w:color="auto"/>
                        <w:bottom w:val="none" w:sz="0" w:space="0" w:color="auto"/>
                        <w:right w:val="none" w:sz="0" w:space="0" w:color="auto"/>
                      </w:divBdr>
                    </w:div>
                  </w:divsChild>
                </w:div>
                <w:div w:id="705065317">
                  <w:marLeft w:val="0"/>
                  <w:marRight w:val="0"/>
                  <w:marTop w:val="0"/>
                  <w:marBottom w:val="0"/>
                  <w:divBdr>
                    <w:top w:val="none" w:sz="0" w:space="0" w:color="auto"/>
                    <w:left w:val="none" w:sz="0" w:space="0" w:color="auto"/>
                    <w:bottom w:val="none" w:sz="0" w:space="0" w:color="auto"/>
                    <w:right w:val="none" w:sz="0" w:space="0" w:color="auto"/>
                  </w:divBdr>
                  <w:divsChild>
                    <w:div w:id="1675840291">
                      <w:marLeft w:val="0"/>
                      <w:marRight w:val="0"/>
                      <w:marTop w:val="0"/>
                      <w:marBottom w:val="0"/>
                      <w:divBdr>
                        <w:top w:val="none" w:sz="0" w:space="0" w:color="auto"/>
                        <w:left w:val="none" w:sz="0" w:space="0" w:color="auto"/>
                        <w:bottom w:val="none" w:sz="0" w:space="0" w:color="auto"/>
                        <w:right w:val="none" w:sz="0" w:space="0" w:color="auto"/>
                      </w:divBdr>
                    </w:div>
                  </w:divsChild>
                </w:div>
                <w:div w:id="214968627">
                  <w:marLeft w:val="0"/>
                  <w:marRight w:val="0"/>
                  <w:marTop w:val="0"/>
                  <w:marBottom w:val="0"/>
                  <w:divBdr>
                    <w:top w:val="none" w:sz="0" w:space="0" w:color="auto"/>
                    <w:left w:val="none" w:sz="0" w:space="0" w:color="auto"/>
                    <w:bottom w:val="none" w:sz="0" w:space="0" w:color="auto"/>
                    <w:right w:val="none" w:sz="0" w:space="0" w:color="auto"/>
                  </w:divBdr>
                  <w:divsChild>
                    <w:div w:id="1230532896">
                      <w:marLeft w:val="0"/>
                      <w:marRight w:val="0"/>
                      <w:marTop w:val="0"/>
                      <w:marBottom w:val="0"/>
                      <w:divBdr>
                        <w:top w:val="none" w:sz="0" w:space="0" w:color="auto"/>
                        <w:left w:val="none" w:sz="0" w:space="0" w:color="auto"/>
                        <w:bottom w:val="none" w:sz="0" w:space="0" w:color="auto"/>
                        <w:right w:val="none" w:sz="0" w:space="0" w:color="auto"/>
                      </w:divBdr>
                    </w:div>
                  </w:divsChild>
                </w:div>
                <w:div w:id="442768507">
                  <w:marLeft w:val="0"/>
                  <w:marRight w:val="0"/>
                  <w:marTop w:val="0"/>
                  <w:marBottom w:val="0"/>
                  <w:divBdr>
                    <w:top w:val="none" w:sz="0" w:space="0" w:color="auto"/>
                    <w:left w:val="none" w:sz="0" w:space="0" w:color="auto"/>
                    <w:bottom w:val="none" w:sz="0" w:space="0" w:color="auto"/>
                    <w:right w:val="none" w:sz="0" w:space="0" w:color="auto"/>
                  </w:divBdr>
                  <w:divsChild>
                    <w:div w:id="396326554">
                      <w:marLeft w:val="0"/>
                      <w:marRight w:val="0"/>
                      <w:marTop w:val="0"/>
                      <w:marBottom w:val="0"/>
                      <w:divBdr>
                        <w:top w:val="none" w:sz="0" w:space="0" w:color="auto"/>
                        <w:left w:val="none" w:sz="0" w:space="0" w:color="auto"/>
                        <w:bottom w:val="none" w:sz="0" w:space="0" w:color="auto"/>
                        <w:right w:val="none" w:sz="0" w:space="0" w:color="auto"/>
                      </w:divBdr>
                    </w:div>
                  </w:divsChild>
                </w:div>
                <w:div w:id="489441129">
                  <w:marLeft w:val="0"/>
                  <w:marRight w:val="0"/>
                  <w:marTop w:val="0"/>
                  <w:marBottom w:val="0"/>
                  <w:divBdr>
                    <w:top w:val="none" w:sz="0" w:space="0" w:color="auto"/>
                    <w:left w:val="none" w:sz="0" w:space="0" w:color="auto"/>
                    <w:bottom w:val="none" w:sz="0" w:space="0" w:color="auto"/>
                    <w:right w:val="none" w:sz="0" w:space="0" w:color="auto"/>
                  </w:divBdr>
                  <w:divsChild>
                    <w:div w:id="702362281">
                      <w:marLeft w:val="0"/>
                      <w:marRight w:val="0"/>
                      <w:marTop w:val="0"/>
                      <w:marBottom w:val="0"/>
                      <w:divBdr>
                        <w:top w:val="none" w:sz="0" w:space="0" w:color="auto"/>
                        <w:left w:val="none" w:sz="0" w:space="0" w:color="auto"/>
                        <w:bottom w:val="none" w:sz="0" w:space="0" w:color="auto"/>
                        <w:right w:val="none" w:sz="0" w:space="0" w:color="auto"/>
                      </w:divBdr>
                    </w:div>
                  </w:divsChild>
                </w:div>
                <w:div w:id="1386638763">
                  <w:marLeft w:val="0"/>
                  <w:marRight w:val="0"/>
                  <w:marTop w:val="0"/>
                  <w:marBottom w:val="0"/>
                  <w:divBdr>
                    <w:top w:val="none" w:sz="0" w:space="0" w:color="auto"/>
                    <w:left w:val="none" w:sz="0" w:space="0" w:color="auto"/>
                    <w:bottom w:val="none" w:sz="0" w:space="0" w:color="auto"/>
                    <w:right w:val="none" w:sz="0" w:space="0" w:color="auto"/>
                  </w:divBdr>
                  <w:divsChild>
                    <w:div w:id="909459933">
                      <w:marLeft w:val="0"/>
                      <w:marRight w:val="0"/>
                      <w:marTop w:val="0"/>
                      <w:marBottom w:val="0"/>
                      <w:divBdr>
                        <w:top w:val="none" w:sz="0" w:space="0" w:color="auto"/>
                        <w:left w:val="none" w:sz="0" w:space="0" w:color="auto"/>
                        <w:bottom w:val="none" w:sz="0" w:space="0" w:color="auto"/>
                        <w:right w:val="none" w:sz="0" w:space="0" w:color="auto"/>
                      </w:divBdr>
                    </w:div>
                  </w:divsChild>
                </w:div>
                <w:div w:id="972177062">
                  <w:marLeft w:val="0"/>
                  <w:marRight w:val="0"/>
                  <w:marTop w:val="0"/>
                  <w:marBottom w:val="0"/>
                  <w:divBdr>
                    <w:top w:val="none" w:sz="0" w:space="0" w:color="auto"/>
                    <w:left w:val="none" w:sz="0" w:space="0" w:color="auto"/>
                    <w:bottom w:val="none" w:sz="0" w:space="0" w:color="auto"/>
                    <w:right w:val="none" w:sz="0" w:space="0" w:color="auto"/>
                  </w:divBdr>
                  <w:divsChild>
                    <w:div w:id="1742748684">
                      <w:marLeft w:val="0"/>
                      <w:marRight w:val="0"/>
                      <w:marTop w:val="0"/>
                      <w:marBottom w:val="0"/>
                      <w:divBdr>
                        <w:top w:val="none" w:sz="0" w:space="0" w:color="auto"/>
                        <w:left w:val="none" w:sz="0" w:space="0" w:color="auto"/>
                        <w:bottom w:val="none" w:sz="0" w:space="0" w:color="auto"/>
                        <w:right w:val="none" w:sz="0" w:space="0" w:color="auto"/>
                      </w:divBdr>
                    </w:div>
                  </w:divsChild>
                </w:div>
                <w:div w:id="808979382">
                  <w:marLeft w:val="0"/>
                  <w:marRight w:val="0"/>
                  <w:marTop w:val="0"/>
                  <w:marBottom w:val="0"/>
                  <w:divBdr>
                    <w:top w:val="none" w:sz="0" w:space="0" w:color="auto"/>
                    <w:left w:val="none" w:sz="0" w:space="0" w:color="auto"/>
                    <w:bottom w:val="none" w:sz="0" w:space="0" w:color="auto"/>
                    <w:right w:val="none" w:sz="0" w:space="0" w:color="auto"/>
                  </w:divBdr>
                  <w:divsChild>
                    <w:div w:id="1994681369">
                      <w:marLeft w:val="0"/>
                      <w:marRight w:val="0"/>
                      <w:marTop w:val="0"/>
                      <w:marBottom w:val="0"/>
                      <w:divBdr>
                        <w:top w:val="none" w:sz="0" w:space="0" w:color="auto"/>
                        <w:left w:val="none" w:sz="0" w:space="0" w:color="auto"/>
                        <w:bottom w:val="none" w:sz="0" w:space="0" w:color="auto"/>
                        <w:right w:val="none" w:sz="0" w:space="0" w:color="auto"/>
                      </w:divBdr>
                    </w:div>
                  </w:divsChild>
                </w:div>
                <w:div w:id="435712275">
                  <w:marLeft w:val="0"/>
                  <w:marRight w:val="0"/>
                  <w:marTop w:val="0"/>
                  <w:marBottom w:val="0"/>
                  <w:divBdr>
                    <w:top w:val="none" w:sz="0" w:space="0" w:color="auto"/>
                    <w:left w:val="none" w:sz="0" w:space="0" w:color="auto"/>
                    <w:bottom w:val="none" w:sz="0" w:space="0" w:color="auto"/>
                    <w:right w:val="none" w:sz="0" w:space="0" w:color="auto"/>
                  </w:divBdr>
                  <w:divsChild>
                    <w:div w:id="1061559345">
                      <w:marLeft w:val="0"/>
                      <w:marRight w:val="0"/>
                      <w:marTop w:val="0"/>
                      <w:marBottom w:val="0"/>
                      <w:divBdr>
                        <w:top w:val="none" w:sz="0" w:space="0" w:color="auto"/>
                        <w:left w:val="none" w:sz="0" w:space="0" w:color="auto"/>
                        <w:bottom w:val="none" w:sz="0" w:space="0" w:color="auto"/>
                        <w:right w:val="none" w:sz="0" w:space="0" w:color="auto"/>
                      </w:divBdr>
                    </w:div>
                  </w:divsChild>
                </w:div>
                <w:div w:id="677735608">
                  <w:marLeft w:val="0"/>
                  <w:marRight w:val="0"/>
                  <w:marTop w:val="0"/>
                  <w:marBottom w:val="0"/>
                  <w:divBdr>
                    <w:top w:val="none" w:sz="0" w:space="0" w:color="auto"/>
                    <w:left w:val="none" w:sz="0" w:space="0" w:color="auto"/>
                    <w:bottom w:val="none" w:sz="0" w:space="0" w:color="auto"/>
                    <w:right w:val="none" w:sz="0" w:space="0" w:color="auto"/>
                  </w:divBdr>
                  <w:divsChild>
                    <w:div w:id="2131506391">
                      <w:marLeft w:val="0"/>
                      <w:marRight w:val="0"/>
                      <w:marTop w:val="0"/>
                      <w:marBottom w:val="0"/>
                      <w:divBdr>
                        <w:top w:val="none" w:sz="0" w:space="0" w:color="auto"/>
                        <w:left w:val="none" w:sz="0" w:space="0" w:color="auto"/>
                        <w:bottom w:val="none" w:sz="0" w:space="0" w:color="auto"/>
                        <w:right w:val="none" w:sz="0" w:space="0" w:color="auto"/>
                      </w:divBdr>
                    </w:div>
                  </w:divsChild>
                </w:div>
                <w:div w:id="651761747">
                  <w:marLeft w:val="0"/>
                  <w:marRight w:val="0"/>
                  <w:marTop w:val="0"/>
                  <w:marBottom w:val="0"/>
                  <w:divBdr>
                    <w:top w:val="none" w:sz="0" w:space="0" w:color="auto"/>
                    <w:left w:val="none" w:sz="0" w:space="0" w:color="auto"/>
                    <w:bottom w:val="none" w:sz="0" w:space="0" w:color="auto"/>
                    <w:right w:val="none" w:sz="0" w:space="0" w:color="auto"/>
                  </w:divBdr>
                  <w:divsChild>
                    <w:div w:id="2031104575">
                      <w:marLeft w:val="0"/>
                      <w:marRight w:val="0"/>
                      <w:marTop w:val="0"/>
                      <w:marBottom w:val="0"/>
                      <w:divBdr>
                        <w:top w:val="none" w:sz="0" w:space="0" w:color="auto"/>
                        <w:left w:val="none" w:sz="0" w:space="0" w:color="auto"/>
                        <w:bottom w:val="none" w:sz="0" w:space="0" w:color="auto"/>
                        <w:right w:val="none" w:sz="0" w:space="0" w:color="auto"/>
                      </w:divBdr>
                    </w:div>
                  </w:divsChild>
                </w:div>
                <w:div w:id="1396515344">
                  <w:marLeft w:val="0"/>
                  <w:marRight w:val="0"/>
                  <w:marTop w:val="0"/>
                  <w:marBottom w:val="0"/>
                  <w:divBdr>
                    <w:top w:val="none" w:sz="0" w:space="0" w:color="auto"/>
                    <w:left w:val="none" w:sz="0" w:space="0" w:color="auto"/>
                    <w:bottom w:val="none" w:sz="0" w:space="0" w:color="auto"/>
                    <w:right w:val="none" w:sz="0" w:space="0" w:color="auto"/>
                  </w:divBdr>
                  <w:divsChild>
                    <w:div w:id="1110277478">
                      <w:marLeft w:val="0"/>
                      <w:marRight w:val="0"/>
                      <w:marTop w:val="0"/>
                      <w:marBottom w:val="0"/>
                      <w:divBdr>
                        <w:top w:val="none" w:sz="0" w:space="0" w:color="auto"/>
                        <w:left w:val="none" w:sz="0" w:space="0" w:color="auto"/>
                        <w:bottom w:val="none" w:sz="0" w:space="0" w:color="auto"/>
                        <w:right w:val="none" w:sz="0" w:space="0" w:color="auto"/>
                      </w:divBdr>
                    </w:div>
                  </w:divsChild>
                </w:div>
                <w:div w:id="1380200826">
                  <w:marLeft w:val="0"/>
                  <w:marRight w:val="0"/>
                  <w:marTop w:val="0"/>
                  <w:marBottom w:val="0"/>
                  <w:divBdr>
                    <w:top w:val="none" w:sz="0" w:space="0" w:color="auto"/>
                    <w:left w:val="none" w:sz="0" w:space="0" w:color="auto"/>
                    <w:bottom w:val="none" w:sz="0" w:space="0" w:color="auto"/>
                    <w:right w:val="none" w:sz="0" w:space="0" w:color="auto"/>
                  </w:divBdr>
                  <w:divsChild>
                    <w:div w:id="1111122866">
                      <w:marLeft w:val="0"/>
                      <w:marRight w:val="0"/>
                      <w:marTop w:val="0"/>
                      <w:marBottom w:val="0"/>
                      <w:divBdr>
                        <w:top w:val="none" w:sz="0" w:space="0" w:color="auto"/>
                        <w:left w:val="none" w:sz="0" w:space="0" w:color="auto"/>
                        <w:bottom w:val="none" w:sz="0" w:space="0" w:color="auto"/>
                        <w:right w:val="none" w:sz="0" w:space="0" w:color="auto"/>
                      </w:divBdr>
                    </w:div>
                  </w:divsChild>
                </w:div>
                <w:div w:id="1363750431">
                  <w:marLeft w:val="0"/>
                  <w:marRight w:val="0"/>
                  <w:marTop w:val="0"/>
                  <w:marBottom w:val="0"/>
                  <w:divBdr>
                    <w:top w:val="none" w:sz="0" w:space="0" w:color="auto"/>
                    <w:left w:val="none" w:sz="0" w:space="0" w:color="auto"/>
                    <w:bottom w:val="none" w:sz="0" w:space="0" w:color="auto"/>
                    <w:right w:val="none" w:sz="0" w:space="0" w:color="auto"/>
                  </w:divBdr>
                  <w:divsChild>
                    <w:div w:id="736899494">
                      <w:marLeft w:val="0"/>
                      <w:marRight w:val="0"/>
                      <w:marTop w:val="0"/>
                      <w:marBottom w:val="0"/>
                      <w:divBdr>
                        <w:top w:val="none" w:sz="0" w:space="0" w:color="auto"/>
                        <w:left w:val="none" w:sz="0" w:space="0" w:color="auto"/>
                        <w:bottom w:val="none" w:sz="0" w:space="0" w:color="auto"/>
                        <w:right w:val="none" w:sz="0" w:space="0" w:color="auto"/>
                      </w:divBdr>
                    </w:div>
                  </w:divsChild>
                </w:div>
                <w:div w:id="1135030920">
                  <w:marLeft w:val="0"/>
                  <w:marRight w:val="0"/>
                  <w:marTop w:val="0"/>
                  <w:marBottom w:val="0"/>
                  <w:divBdr>
                    <w:top w:val="none" w:sz="0" w:space="0" w:color="auto"/>
                    <w:left w:val="none" w:sz="0" w:space="0" w:color="auto"/>
                    <w:bottom w:val="none" w:sz="0" w:space="0" w:color="auto"/>
                    <w:right w:val="none" w:sz="0" w:space="0" w:color="auto"/>
                  </w:divBdr>
                  <w:divsChild>
                    <w:div w:id="2115706971">
                      <w:marLeft w:val="0"/>
                      <w:marRight w:val="0"/>
                      <w:marTop w:val="0"/>
                      <w:marBottom w:val="0"/>
                      <w:divBdr>
                        <w:top w:val="none" w:sz="0" w:space="0" w:color="auto"/>
                        <w:left w:val="none" w:sz="0" w:space="0" w:color="auto"/>
                        <w:bottom w:val="none" w:sz="0" w:space="0" w:color="auto"/>
                        <w:right w:val="none" w:sz="0" w:space="0" w:color="auto"/>
                      </w:divBdr>
                    </w:div>
                  </w:divsChild>
                </w:div>
                <w:div w:id="474882943">
                  <w:marLeft w:val="0"/>
                  <w:marRight w:val="0"/>
                  <w:marTop w:val="0"/>
                  <w:marBottom w:val="0"/>
                  <w:divBdr>
                    <w:top w:val="none" w:sz="0" w:space="0" w:color="auto"/>
                    <w:left w:val="none" w:sz="0" w:space="0" w:color="auto"/>
                    <w:bottom w:val="none" w:sz="0" w:space="0" w:color="auto"/>
                    <w:right w:val="none" w:sz="0" w:space="0" w:color="auto"/>
                  </w:divBdr>
                  <w:divsChild>
                    <w:div w:id="759763610">
                      <w:marLeft w:val="0"/>
                      <w:marRight w:val="0"/>
                      <w:marTop w:val="0"/>
                      <w:marBottom w:val="0"/>
                      <w:divBdr>
                        <w:top w:val="none" w:sz="0" w:space="0" w:color="auto"/>
                        <w:left w:val="none" w:sz="0" w:space="0" w:color="auto"/>
                        <w:bottom w:val="none" w:sz="0" w:space="0" w:color="auto"/>
                        <w:right w:val="none" w:sz="0" w:space="0" w:color="auto"/>
                      </w:divBdr>
                    </w:div>
                  </w:divsChild>
                </w:div>
                <w:div w:id="1824931925">
                  <w:marLeft w:val="0"/>
                  <w:marRight w:val="0"/>
                  <w:marTop w:val="0"/>
                  <w:marBottom w:val="0"/>
                  <w:divBdr>
                    <w:top w:val="none" w:sz="0" w:space="0" w:color="auto"/>
                    <w:left w:val="none" w:sz="0" w:space="0" w:color="auto"/>
                    <w:bottom w:val="none" w:sz="0" w:space="0" w:color="auto"/>
                    <w:right w:val="none" w:sz="0" w:space="0" w:color="auto"/>
                  </w:divBdr>
                  <w:divsChild>
                    <w:div w:id="1232430096">
                      <w:marLeft w:val="0"/>
                      <w:marRight w:val="0"/>
                      <w:marTop w:val="0"/>
                      <w:marBottom w:val="0"/>
                      <w:divBdr>
                        <w:top w:val="none" w:sz="0" w:space="0" w:color="auto"/>
                        <w:left w:val="none" w:sz="0" w:space="0" w:color="auto"/>
                        <w:bottom w:val="none" w:sz="0" w:space="0" w:color="auto"/>
                        <w:right w:val="none" w:sz="0" w:space="0" w:color="auto"/>
                      </w:divBdr>
                    </w:div>
                  </w:divsChild>
                </w:div>
                <w:div w:id="1705128867">
                  <w:marLeft w:val="0"/>
                  <w:marRight w:val="0"/>
                  <w:marTop w:val="0"/>
                  <w:marBottom w:val="0"/>
                  <w:divBdr>
                    <w:top w:val="none" w:sz="0" w:space="0" w:color="auto"/>
                    <w:left w:val="none" w:sz="0" w:space="0" w:color="auto"/>
                    <w:bottom w:val="none" w:sz="0" w:space="0" w:color="auto"/>
                    <w:right w:val="none" w:sz="0" w:space="0" w:color="auto"/>
                  </w:divBdr>
                  <w:divsChild>
                    <w:div w:id="424154336">
                      <w:marLeft w:val="0"/>
                      <w:marRight w:val="0"/>
                      <w:marTop w:val="0"/>
                      <w:marBottom w:val="0"/>
                      <w:divBdr>
                        <w:top w:val="none" w:sz="0" w:space="0" w:color="auto"/>
                        <w:left w:val="none" w:sz="0" w:space="0" w:color="auto"/>
                        <w:bottom w:val="none" w:sz="0" w:space="0" w:color="auto"/>
                        <w:right w:val="none" w:sz="0" w:space="0" w:color="auto"/>
                      </w:divBdr>
                    </w:div>
                  </w:divsChild>
                </w:div>
                <w:div w:id="1721511736">
                  <w:marLeft w:val="0"/>
                  <w:marRight w:val="0"/>
                  <w:marTop w:val="0"/>
                  <w:marBottom w:val="0"/>
                  <w:divBdr>
                    <w:top w:val="none" w:sz="0" w:space="0" w:color="auto"/>
                    <w:left w:val="none" w:sz="0" w:space="0" w:color="auto"/>
                    <w:bottom w:val="none" w:sz="0" w:space="0" w:color="auto"/>
                    <w:right w:val="none" w:sz="0" w:space="0" w:color="auto"/>
                  </w:divBdr>
                  <w:divsChild>
                    <w:div w:id="458887442">
                      <w:marLeft w:val="0"/>
                      <w:marRight w:val="0"/>
                      <w:marTop w:val="0"/>
                      <w:marBottom w:val="0"/>
                      <w:divBdr>
                        <w:top w:val="none" w:sz="0" w:space="0" w:color="auto"/>
                        <w:left w:val="none" w:sz="0" w:space="0" w:color="auto"/>
                        <w:bottom w:val="none" w:sz="0" w:space="0" w:color="auto"/>
                        <w:right w:val="none" w:sz="0" w:space="0" w:color="auto"/>
                      </w:divBdr>
                    </w:div>
                  </w:divsChild>
                </w:div>
                <w:div w:id="282540031">
                  <w:marLeft w:val="0"/>
                  <w:marRight w:val="0"/>
                  <w:marTop w:val="0"/>
                  <w:marBottom w:val="0"/>
                  <w:divBdr>
                    <w:top w:val="none" w:sz="0" w:space="0" w:color="auto"/>
                    <w:left w:val="none" w:sz="0" w:space="0" w:color="auto"/>
                    <w:bottom w:val="none" w:sz="0" w:space="0" w:color="auto"/>
                    <w:right w:val="none" w:sz="0" w:space="0" w:color="auto"/>
                  </w:divBdr>
                  <w:divsChild>
                    <w:div w:id="399911642">
                      <w:marLeft w:val="0"/>
                      <w:marRight w:val="0"/>
                      <w:marTop w:val="0"/>
                      <w:marBottom w:val="0"/>
                      <w:divBdr>
                        <w:top w:val="none" w:sz="0" w:space="0" w:color="auto"/>
                        <w:left w:val="none" w:sz="0" w:space="0" w:color="auto"/>
                        <w:bottom w:val="none" w:sz="0" w:space="0" w:color="auto"/>
                        <w:right w:val="none" w:sz="0" w:space="0" w:color="auto"/>
                      </w:divBdr>
                    </w:div>
                  </w:divsChild>
                </w:div>
                <w:div w:id="75520233">
                  <w:marLeft w:val="0"/>
                  <w:marRight w:val="0"/>
                  <w:marTop w:val="0"/>
                  <w:marBottom w:val="0"/>
                  <w:divBdr>
                    <w:top w:val="none" w:sz="0" w:space="0" w:color="auto"/>
                    <w:left w:val="none" w:sz="0" w:space="0" w:color="auto"/>
                    <w:bottom w:val="none" w:sz="0" w:space="0" w:color="auto"/>
                    <w:right w:val="none" w:sz="0" w:space="0" w:color="auto"/>
                  </w:divBdr>
                  <w:divsChild>
                    <w:div w:id="1116407468">
                      <w:marLeft w:val="0"/>
                      <w:marRight w:val="0"/>
                      <w:marTop w:val="0"/>
                      <w:marBottom w:val="0"/>
                      <w:divBdr>
                        <w:top w:val="none" w:sz="0" w:space="0" w:color="auto"/>
                        <w:left w:val="none" w:sz="0" w:space="0" w:color="auto"/>
                        <w:bottom w:val="none" w:sz="0" w:space="0" w:color="auto"/>
                        <w:right w:val="none" w:sz="0" w:space="0" w:color="auto"/>
                      </w:divBdr>
                    </w:div>
                  </w:divsChild>
                </w:div>
                <w:div w:id="172303341">
                  <w:marLeft w:val="0"/>
                  <w:marRight w:val="0"/>
                  <w:marTop w:val="0"/>
                  <w:marBottom w:val="0"/>
                  <w:divBdr>
                    <w:top w:val="none" w:sz="0" w:space="0" w:color="auto"/>
                    <w:left w:val="none" w:sz="0" w:space="0" w:color="auto"/>
                    <w:bottom w:val="none" w:sz="0" w:space="0" w:color="auto"/>
                    <w:right w:val="none" w:sz="0" w:space="0" w:color="auto"/>
                  </w:divBdr>
                  <w:divsChild>
                    <w:div w:id="5527515">
                      <w:marLeft w:val="0"/>
                      <w:marRight w:val="0"/>
                      <w:marTop w:val="0"/>
                      <w:marBottom w:val="0"/>
                      <w:divBdr>
                        <w:top w:val="none" w:sz="0" w:space="0" w:color="auto"/>
                        <w:left w:val="none" w:sz="0" w:space="0" w:color="auto"/>
                        <w:bottom w:val="none" w:sz="0" w:space="0" w:color="auto"/>
                        <w:right w:val="none" w:sz="0" w:space="0" w:color="auto"/>
                      </w:divBdr>
                    </w:div>
                  </w:divsChild>
                </w:div>
                <w:div w:id="1745713159">
                  <w:marLeft w:val="0"/>
                  <w:marRight w:val="0"/>
                  <w:marTop w:val="0"/>
                  <w:marBottom w:val="0"/>
                  <w:divBdr>
                    <w:top w:val="none" w:sz="0" w:space="0" w:color="auto"/>
                    <w:left w:val="none" w:sz="0" w:space="0" w:color="auto"/>
                    <w:bottom w:val="none" w:sz="0" w:space="0" w:color="auto"/>
                    <w:right w:val="none" w:sz="0" w:space="0" w:color="auto"/>
                  </w:divBdr>
                  <w:divsChild>
                    <w:div w:id="1319840984">
                      <w:marLeft w:val="0"/>
                      <w:marRight w:val="0"/>
                      <w:marTop w:val="0"/>
                      <w:marBottom w:val="0"/>
                      <w:divBdr>
                        <w:top w:val="none" w:sz="0" w:space="0" w:color="auto"/>
                        <w:left w:val="none" w:sz="0" w:space="0" w:color="auto"/>
                        <w:bottom w:val="none" w:sz="0" w:space="0" w:color="auto"/>
                        <w:right w:val="none" w:sz="0" w:space="0" w:color="auto"/>
                      </w:divBdr>
                    </w:div>
                  </w:divsChild>
                </w:div>
                <w:div w:id="1829857730">
                  <w:marLeft w:val="0"/>
                  <w:marRight w:val="0"/>
                  <w:marTop w:val="0"/>
                  <w:marBottom w:val="0"/>
                  <w:divBdr>
                    <w:top w:val="none" w:sz="0" w:space="0" w:color="auto"/>
                    <w:left w:val="none" w:sz="0" w:space="0" w:color="auto"/>
                    <w:bottom w:val="none" w:sz="0" w:space="0" w:color="auto"/>
                    <w:right w:val="none" w:sz="0" w:space="0" w:color="auto"/>
                  </w:divBdr>
                  <w:divsChild>
                    <w:div w:id="1101410560">
                      <w:marLeft w:val="0"/>
                      <w:marRight w:val="0"/>
                      <w:marTop w:val="0"/>
                      <w:marBottom w:val="0"/>
                      <w:divBdr>
                        <w:top w:val="none" w:sz="0" w:space="0" w:color="auto"/>
                        <w:left w:val="none" w:sz="0" w:space="0" w:color="auto"/>
                        <w:bottom w:val="none" w:sz="0" w:space="0" w:color="auto"/>
                        <w:right w:val="none" w:sz="0" w:space="0" w:color="auto"/>
                      </w:divBdr>
                    </w:div>
                  </w:divsChild>
                </w:div>
                <w:div w:id="1332181678">
                  <w:marLeft w:val="0"/>
                  <w:marRight w:val="0"/>
                  <w:marTop w:val="0"/>
                  <w:marBottom w:val="0"/>
                  <w:divBdr>
                    <w:top w:val="none" w:sz="0" w:space="0" w:color="auto"/>
                    <w:left w:val="none" w:sz="0" w:space="0" w:color="auto"/>
                    <w:bottom w:val="none" w:sz="0" w:space="0" w:color="auto"/>
                    <w:right w:val="none" w:sz="0" w:space="0" w:color="auto"/>
                  </w:divBdr>
                  <w:divsChild>
                    <w:div w:id="1507671633">
                      <w:marLeft w:val="0"/>
                      <w:marRight w:val="0"/>
                      <w:marTop w:val="0"/>
                      <w:marBottom w:val="0"/>
                      <w:divBdr>
                        <w:top w:val="none" w:sz="0" w:space="0" w:color="auto"/>
                        <w:left w:val="none" w:sz="0" w:space="0" w:color="auto"/>
                        <w:bottom w:val="none" w:sz="0" w:space="0" w:color="auto"/>
                        <w:right w:val="none" w:sz="0" w:space="0" w:color="auto"/>
                      </w:divBdr>
                    </w:div>
                  </w:divsChild>
                </w:div>
                <w:div w:id="784926100">
                  <w:marLeft w:val="0"/>
                  <w:marRight w:val="0"/>
                  <w:marTop w:val="0"/>
                  <w:marBottom w:val="0"/>
                  <w:divBdr>
                    <w:top w:val="none" w:sz="0" w:space="0" w:color="auto"/>
                    <w:left w:val="none" w:sz="0" w:space="0" w:color="auto"/>
                    <w:bottom w:val="none" w:sz="0" w:space="0" w:color="auto"/>
                    <w:right w:val="none" w:sz="0" w:space="0" w:color="auto"/>
                  </w:divBdr>
                  <w:divsChild>
                    <w:div w:id="165289187">
                      <w:marLeft w:val="0"/>
                      <w:marRight w:val="0"/>
                      <w:marTop w:val="0"/>
                      <w:marBottom w:val="0"/>
                      <w:divBdr>
                        <w:top w:val="none" w:sz="0" w:space="0" w:color="auto"/>
                        <w:left w:val="none" w:sz="0" w:space="0" w:color="auto"/>
                        <w:bottom w:val="none" w:sz="0" w:space="0" w:color="auto"/>
                        <w:right w:val="none" w:sz="0" w:space="0" w:color="auto"/>
                      </w:divBdr>
                    </w:div>
                  </w:divsChild>
                </w:div>
                <w:div w:id="1368868215">
                  <w:marLeft w:val="0"/>
                  <w:marRight w:val="0"/>
                  <w:marTop w:val="0"/>
                  <w:marBottom w:val="0"/>
                  <w:divBdr>
                    <w:top w:val="none" w:sz="0" w:space="0" w:color="auto"/>
                    <w:left w:val="none" w:sz="0" w:space="0" w:color="auto"/>
                    <w:bottom w:val="none" w:sz="0" w:space="0" w:color="auto"/>
                    <w:right w:val="none" w:sz="0" w:space="0" w:color="auto"/>
                  </w:divBdr>
                  <w:divsChild>
                    <w:div w:id="2075856575">
                      <w:marLeft w:val="0"/>
                      <w:marRight w:val="0"/>
                      <w:marTop w:val="0"/>
                      <w:marBottom w:val="0"/>
                      <w:divBdr>
                        <w:top w:val="none" w:sz="0" w:space="0" w:color="auto"/>
                        <w:left w:val="none" w:sz="0" w:space="0" w:color="auto"/>
                        <w:bottom w:val="none" w:sz="0" w:space="0" w:color="auto"/>
                        <w:right w:val="none" w:sz="0" w:space="0" w:color="auto"/>
                      </w:divBdr>
                    </w:div>
                  </w:divsChild>
                </w:div>
                <w:div w:id="1554729088">
                  <w:marLeft w:val="0"/>
                  <w:marRight w:val="0"/>
                  <w:marTop w:val="0"/>
                  <w:marBottom w:val="0"/>
                  <w:divBdr>
                    <w:top w:val="none" w:sz="0" w:space="0" w:color="auto"/>
                    <w:left w:val="none" w:sz="0" w:space="0" w:color="auto"/>
                    <w:bottom w:val="none" w:sz="0" w:space="0" w:color="auto"/>
                    <w:right w:val="none" w:sz="0" w:space="0" w:color="auto"/>
                  </w:divBdr>
                  <w:divsChild>
                    <w:div w:id="284897212">
                      <w:marLeft w:val="0"/>
                      <w:marRight w:val="0"/>
                      <w:marTop w:val="0"/>
                      <w:marBottom w:val="0"/>
                      <w:divBdr>
                        <w:top w:val="none" w:sz="0" w:space="0" w:color="auto"/>
                        <w:left w:val="none" w:sz="0" w:space="0" w:color="auto"/>
                        <w:bottom w:val="none" w:sz="0" w:space="0" w:color="auto"/>
                        <w:right w:val="none" w:sz="0" w:space="0" w:color="auto"/>
                      </w:divBdr>
                    </w:div>
                  </w:divsChild>
                </w:div>
                <w:div w:id="1072390888">
                  <w:marLeft w:val="0"/>
                  <w:marRight w:val="0"/>
                  <w:marTop w:val="0"/>
                  <w:marBottom w:val="0"/>
                  <w:divBdr>
                    <w:top w:val="none" w:sz="0" w:space="0" w:color="auto"/>
                    <w:left w:val="none" w:sz="0" w:space="0" w:color="auto"/>
                    <w:bottom w:val="none" w:sz="0" w:space="0" w:color="auto"/>
                    <w:right w:val="none" w:sz="0" w:space="0" w:color="auto"/>
                  </w:divBdr>
                  <w:divsChild>
                    <w:div w:id="1661887150">
                      <w:marLeft w:val="0"/>
                      <w:marRight w:val="0"/>
                      <w:marTop w:val="0"/>
                      <w:marBottom w:val="0"/>
                      <w:divBdr>
                        <w:top w:val="none" w:sz="0" w:space="0" w:color="auto"/>
                        <w:left w:val="none" w:sz="0" w:space="0" w:color="auto"/>
                        <w:bottom w:val="none" w:sz="0" w:space="0" w:color="auto"/>
                        <w:right w:val="none" w:sz="0" w:space="0" w:color="auto"/>
                      </w:divBdr>
                    </w:div>
                  </w:divsChild>
                </w:div>
                <w:div w:id="535697696">
                  <w:marLeft w:val="0"/>
                  <w:marRight w:val="0"/>
                  <w:marTop w:val="0"/>
                  <w:marBottom w:val="0"/>
                  <w:divBdr>
                    <w:top w:val="none" w:sz="0" w:space="0" w:color="auto"/>
                    <w:left w:val="none" w:sz="0" w:space="0" w:color="auto"/>
                    <w:bottom w:val="none" w:sz="0" w:space="0" w:color="auto"/>
                    <w:right w:val="none" w:sz="0" w:space="0" w:color="auto"/>
                  </w:divBdr>
                  <w:divsChild>
                    <w:div w:id="237181060">
                      <w:marLeft w:val="0"/>
                      <w:marRight w:val="0"/>
                      <w:marTop w:val="0"/>
                      <w:marBottom w:val="0"/>
                      <w:divBdr>
                        <w:top w:val="none" w:sz="0" w:space="0" w:color="auto"/>
                        <w:left w:val="none" w:sz="0" w:space="0" w:color="auto"/>
                        <w:bottom w:val="none" w:sz="0" w:space="0" w:color="auto"/>
                        <w:right w:val="none" w:sz="0" w:space="0" w:color="auto"/>
                      </w:divBdr>
                    </w:div>
                  </w:divsChild>
                </w:div>
                <w:div w:id="304969378">
                  <w:marLeft w:val="0"/>
                  <w:marRight w:val="0"/>
                  <w:marTop w:val="0"/>
                  <w:marBottom w:val="0"/>
                  <w:divBdr>
                    <w:top w:val="none" w:sz="0" w:space="0" w:color="auto"/>
                    <w:left w:val="none" w:sz="0" w:space="0" w:color="auto"/>
                    <w:bottom w:val="none" w:sz="0" w:space="0" w:color="auto"/>
                    <w:right w:val="none" w:sz="0" w:space="0" w:color="auto"/>
                  </w:divBdr>
                  <w:divsChild>
                    <w:div w:id="14574436">
                      <w:marLeft w:val="0"/>
                      <w:marRight w:val="0"/>
                      <w:marTop w:val="0"/>
                      <w:marBottom w:val="0"/>
                      <w:divBdr>
                        <w:top w:val="none" w:sz="0" w:space="0" w:color="auto"/>
                        <w:left w:val="none" w:sz="0" w:space="0" w:color="auto"/>
                        <w:bottom w:val="none" w:sz="0" w:space="0" w:color="auto"/>
                        <w:right w:val="none" w:sz="0" w:space="0" w:color="auto"/>
                      </w:divBdr>
                    </w:div>
                  </w:divsChild>
                </w:div>
                <w:div w:id="1989280173">
                  <w:marLeft w:val="0"/>
                  <w:marRight w:val="0"/>
                  <w:marTop w:val="0"/>
                  <w:marBottom w:val="0"/>
                  <w:divBdr>
                    <w:top w:val="none" w:sz="0" w:space="0" w:color="auto"/>
                    <w:left w:val="none" w:sz="0" w:space="0" w:color="auto"/>
                    <w:bottom w:val="none" w:sz="0" w:space="0" w:color="auto"/>
                    <w:right w:val="none" w:sz="0" w:space="0" w:color="auto"/>
                  </w:divBdr>
                  <w:divsChild>
                    <w:div w:id="1313290227">
                      <w:marLeft w:val="0"/>
                      <w:marRight w:val="0"/>
                      <w:marTop w:val="0"/>
                      <w:marBottom w:val="0"/>
                      <w:divBdr>
                        <w:top w:val="none" w:sz="0" w:space="0" w:color="auto"/>
                        <w:left w:val="none" w:sz="0" w:space="0" w:color="auto"/>
                        <w:bottom w:val="none" w:sz="0" w:space="0" w:color="auto"/>
                        <w:right w:val="none" w:sz="0" w:space="0" w:color="auto"/>
                      </w:divBdr>
                    </w:div>
                  </w:divsChild>
                </w:div>
                <w:div w:id="1753043900">
                  <w:marLeft w:val="0"/>
                  <w:marRight w:val="0"/>
                  <w:marTop w:val="0"/>
                  <w:marBottom w:val="0"/>
                  <w:divBdr>
                    <w:top w:val="none" w:sz="0" w:space="0" w:color="auto"/>
                    <w:left w:val="none" w:sz="0" w:space="0" w:color="auto"/>
                    <w:bottom w:val="none" w:sz="0" w:space="0" w:color="auto"/>
                    <w:right w:val="none" w:sz="0" w:space="0" w:color="auto"/>
                  </w:divBdr>
                  <w:divsChild>
                    <w:div w:id="1366565833">
                      <w:marLeft w:val="0"/>
                      <w:marRight w:val="0"/>
                      <w:marTop w:val="0"/>
                      <w:marBottom w:val="0"/>
                      <w:divBdr>
                        <w:top w:val="none" w:sz="0" w:space="0" w:color="auto"/>
                        <w:left w:val="none" w:sz="0" w:space="0" w:color="auto"/>
                        <w:bottom w:val="none" w:sz="0" w:space="0" w:color="auto"/>
                        <w:right w:val="none" w:sz="0" w:space="0" w:color="auto"/>
                      </w:divBdr>
                    </w:div>
                  </w:divsChild>
                </w:div>
                <w:div w:id="82726316">
                  <w:marLeft w:val="0"/>
                  <w:marRight w:val="0"/>
                  <w:marTop w:val="0"/>
                  <w:marBottom w:val="0"/>
                  <w:divBdr>
                    <w:top w:val="none" w:sz="0" w:space="0" w:color="auto"/>
                    <w:left w:val="none" w:sz="0" w:space="0" w:color="auto"/>
                    <w:bottom w:val="none" w:sz="0" w:space="0" w:color="auto"/>
                    <w:right w:val="none" w:sz="0" w:space="0" w:color="auto"/>
                  </w:divBdr>
                  <w:divsChild>
                    <w:div w:id="2078279367">
                      <w:marLeft w:val="0"/>
                      <w:marRight w:val="0"/>
                      <w:marTop w:val="0"/>
                      <w:marBottom w:val="0"/>
                      <w:divBdr>
                        <w:top w:val="none" w:sz="0" w:space="0" w:color="auto"/>
                        <w:left w:val="none" w:sz="0" w:space="0" w:color="auto"/>
                        <w:bottom w:val="none" w:sz="0" w:space="0" w:color="auto"/>
                        <w:right w:val="none" w:sz="0" w:space="0" w:color="auto"/>
                      </w:divBdr>
                    </w:div>
                  </w:divsChild>
                </w:div>
                <w:div w:id="1369331175">
                  <w:marLeft w:val="0"/>
                  <w:marRight w:val="0"/>
                  <w:marTop w:val="0"/>
                  <w:marBottom w:val="0"/>
                  <w:divBdr>
                    <w:top w:val="none" w:sz="0" w:space="0" w:color="auto"/>
                    <w:left w:val="none" w:sz="0" w:space="0" w:color="auto"/>
                    <w:bottom w:val="none" w:sz="0" w:space="0" w:color="auto"/>
                    <w:right w:val="none" w:sz="0" w:space="0" w:color="auto"/>
                  </w:divBdr>
                  <w:divsChild>
                    <w:div w:id="1497646220">
                      <w:marLeft w:val="0"/>
                      <w:marRight w:val="0"/>
                      <w:marTop w:val="0"/>
                      <w:marBottom w:val="0"/>
                      <w:divBdr>
                        <w:top w:val="none" w:sz="0" w:space="0" w:color="auto"/>
                        <w:left w:val="none" w:sz="0" w:space="0" w:color="auto"/>
                        <w:bottom w:val="none" w:sz="0" w:space="0" w:color="auto"/>
                        <w:right w:val="none" w:sz="0" w:space="0" w:color="auto"/>
                      </w:divBdr>
                    </w:div>
                  </w:divsChild>
                </w:div>
                <w:div w:id="2100640044">
                  <w:marLeft w:val="0"/>
                  <w:marRight w:val="0"/>
                  <w:marTop w:val="0"/>
                  <w:marBottom w:val="0"/>
                  <w:divBdr>
                    <w:top w:val="none" w:sz="0" w:space="0" w:color="auto"/>
                    <w:left w:val="none" w:sz="0" w:space="0" w:color="auto"/>
                    <w:bottom w:val="none" w:sz="0" w:space="0" w:color="auto"/>
                    <w:right w:val="none" w:sz="0" w:space="0" w:color="auto"/>
                  </w:divBdr>
                  <w:divsChild>
                    <w:div w:id="283780439">
                      <w:marLeft w:val="0"/>
                      <w:marRight w:val="0"/>
                      <w:marTop w:val="0"/>
                      <w:marBottom w:val="0"/>
                      <w:divBdr>
                        <w:top w:val="none" w:sz="0" w:space="0" w:color="auto"/>
                        <w:left w:val="none" w:sz="0" w:space="0" w:color="auto"/>
                        <w:bottom w:val="none" w:sz="0" w:space="0" w:color="auto"/>
                        <w:right w:val="none" w:sz="0" w:space="0" w:color="auto"/>
                      </w:divBdr>
                    </w:div>
                  </w:divsChild>
                </w:div>
                <w:div w:id="716778064">
                  <w:marLeft w:val="0"/>
                  <w:marRight w:val="0"/>
                  <w:marTop w:val="0"/>
                  <w:marBottom w:val="0"/>
                  <w:divBdr>
                    <w:top w:val="none" w:sz="0" w:space="0" w:color="auto"/>
                    <w:left w:val="none" w:sz="0" w:space="0" w:color="auto"/>
                    <w:bottom w:val="none" w:sz="0" w:space="0" w:color="auto"/>
                    <w:right w:val="none" w:sz="0" w:space="0" w:color="auto"/>
                  </w:divBdr>
                  <w:divsChild>
                    <w:div w:id="1786653770">
                      <w:marLeft w:val="0"/>
                      <w:marRight w:val="0"/>
                      <w:marTop w:val="0"/>
                      <w:marBottom w:val="0"/>
                      <w:divBdr>
                        <w:top w:val="none" w:sz="0" w:space="0" w:color="auto"/>
                        <w:left w:val="none" w:sz="0" w:space="0" w:color="auto"/>
                        <w:bottom w:val="none" w:sz="0" w:space="0" w:color="auto"/>
                        <w:right w:val="none" w:sz="0" w:space="0" w:color="auto"/>
                      </w:divBdr>
                    </w:div>
                  </w:divsChild>
                </w:div>
                <w:div w:id="1792284255">
                  <w:marLeft w:val="0"/>
                  <w:marRight w:val="0"/>
                  <w:marTop w:val="0"/>
                  <w:marBottom w:val="0"/>
                  <w:divBdr>
                    <w:top w:val="none" w:sz="0" w:space="0" w:color="auto"/>
                    <w:left w:val="none" w:sz="0" w:space="0" w:color="auto"/>
                    <w:bottom w:val="none" w:sz="0" w:space="0" w:color="auto"/>
                    <w:right w:val="none" w:sz="0" w:space="0" w:color="auto"/>
                  </w:divBdr>
                  <w:divsChild>
                    <w:div w:id="1658996300">
                      <w:marLeft w:val="0"/>
                      <w:marRight w:val="0"/>
                      <w:marTop w:val="0"/>
                      <w:marBottom w:val="0"/>
                      <w:divBdr>
                        <w:top w:val="none" w:sz="0" w:space="0" w:color="auto"/>
                        <w:left w:val="none" w:sz="0" w:space="0" w:color="auto"/>
                        <w:bottom w:val="none" w:sz="0" w:space="0" w:color="auto"/>
                        <w:right w:val="none" w:sz="0" w:space="0" w:color="auto"/>
                      </w:divBdr>
                    </w:div>
                  </w:divsChild>
                </w:div>
                <w:div w:id="1376732831">
                  <w:marLeft w:val="0"/>
                  <w:marRight w:val="0"/>
                  <w:marTop w:val="0"/>
                  <w:marBottom w:val="0"/>
                  <w:divBdr>
                    <w:top w:val="none" w:sz="0" w:space="0" w:color="auto"/>
                    <w:left w:val="none" w:sz="0" w:space="0" w:color="auto"/>
                    <w:bottom w:val="none" w:sz="0" w:space="0" w:color="auto"/>
                    <w:right w:val="none" w:sz="0" w:space="0" w:color="auto"/>
                  </w:divBdr>
                  <w:divsChild>
                    <w:div w:id="1436367131">
                      <w:marLeft w:val="0"/>
                      <w:marRight w:val="0"/>
                      <w:marTop w:val="0"/>
                      <w:marBottom w:val="0"/>
                      <w:divBdr>
                        <w:top w:val="none" w:sz="0" w:space="0" w:color="auto"/>
                        <w:left w:val="none" w:sz="0" w:space="0" w:color="auto"/>
                        <w:bottom w:val="none" w:sz="0" w:space="0" w:color="auto"/>
                        <w:right w:val="none" w:sz="0" w:space="0" w:color="auto"/>
                      </w:divBdr>
                    </w:div>
                  </w:divsChild>
                </w:div>
                <w:div w:id="1074010858">
                  <w:marLeft w:val="0"/>
                  <w:marRight w:val="0"/>
                  <w:marTop w:val="0"/>
                  <w:marBottom w:val="0"/>
                  <w:divBdr>
                    <w:top w:val="none" w:sz="0" w:space="0" w:color="auto"/>
                    <w:left w:val="none" w:sz="0" w:space="0" w:color="auto"/>
                    <w:bottom w:val="none" w:sz="0" w:space="0" w:color="auto"/>
                    <w:right w:val="none" w:sz="0" w:space="0" w:color="auto"/>
                  </w:divBdr>
                  <w:divsChild>
                    <w:div w:id="1782266395">
                      <w:marLeft w:val="0"/>
                      <w:marRight w:val="0"/>
                      <w:marTop w:val="0"/>
                      <w:marBottom w:val="0"/>
                      <w:divBdr>
                        <w:top w:val="none" w:sz="0" w:space="0" w:color="auto"/>
                        <w:left w:val="none" w:sz="0" w:space="0" w:color="auto"/>
                        <w:bottom w:val="none" w:sz="0" w:space="0" w:color="auto"/>
                        <w:right w:val="none" w:sz="0" w:space="0" w:color="auto"/>
                      </w:divBdr>
                    </w:div>
                  </w:divsChild>
                </w:div>
                <w:div w:id="2029401281">
                  <w:marLeft w:val="0"/>
                  <w:marRight w:val="0"/>
                  <w:marTop w:val="0"/>
                  <w:marBottom w:val="0"/>
                  <w:divBdr>
                    <w:top w:val="none" w:sz="0" w:space="0" w:color="auto"/>
                    <w:left w:val="none" w:sz="0" w:space="0" w:color="auto"/>
                    <w:bottom w:val="none" w:sz="0" w:space="0" w:color="auto"/>
                    <w:right w:val="none" w:sz="0" w:space="0" w:color="auto"/>
                  </w:divBdr>
                  <w:divsChild>
                    <w:div w:id="575939062">
                      <w:marLeft w:val="0"/>
                      <w:marRight w:val="0"/>
                      <w:marTop w:val="0"/>
                      <w:marBottom w:val="0"/>
                      <w:divBdr>
                        <w:top w:val="none" w:sz="0" w:space="0" w:color="auto"/>
                        <w:left w:val="none" w:sz="0" w:space="0" w:color="auto"/>
                        <w:bottom w:val="none" w:sz="0" w:space="0" w:color="auto"/>
                        <w:right w:val="none" w:sz="0" w:space="0" w:color="auto"/>
                      </w:divBdr>
                    </w:div>
                  </w:divsChild>
                </w:div>
                <w:div w:id="248660192">
                  <w:marLeft w:val="0"/>
                  <w:marRight w:val="0"/>
                  <w:marTop w:val="0"/>
                  <w:marBottom w:val="0"/>
                  <w:divBdr>
                    <w:top w:val="none" w:sz="0" w:space="0" w:color="auto"/>
                    <w:left w:val="none" w:sz="0" w:space="0" w:color="auto"/>
                    <w:bottom w:val="none" w:sz="0" w:space="0" w:color="auto"/>
                    <w:right w:val="none" w:sz="0" w:space="0" w:color="auto"/>
                  </w:divBdr>
                  <w:divsChild>
                    <w:div w:id="1958947733">
                      <w:marLeft w:val="0"/>
                      <w:marRight w:val="0"/>
                      <w:marTop w:val="0"/>
                      <w:marBottom w:val="0"/>
                      <w:divBdr>
                        <w:top w:val="none" w:sz="0" w:space="0" w:color="auto"/>
                        <w:left w:val="none" w:sz="0" w:space="0" w:color="auto"/>
                        <w:bottom w:val="none" w:sz="0" w:space="0" w:color="auto"/>
                        <w:right w:val="none" w:sz="0" w:space="0" w:color="auto"/>
                      </w:divBdr>
                    </w:div>
                  </w:divsChild>
                </w:div>
                <w:div w:id="615985982">
                  <w:marLeft w:val="0"/>
                  <w:marRight w:val="0"/>
                  <w:marTop w:val="0"/>
                  <w:marBottom w:val="0"/>
                  <w:divBdr>
                    <w:top w:val="none" w:sz="0" w:space="0" w:color="auto"/>
                    <w:left w:val="none" w:sz="0" w:space="0" w:color="auto"/>
                    <w:bottom w:val="none" w:sz="0" w:space="0" w:color="auto"/>
                    <w:right w:val="none" w:sz="0" w:space="0" w:color="auto"/>
                  </w:divBdr>
                  <w:divsChild>
                    <w:div w:id="2134859680">
                      <w:marLeft w:val="0"/>
                      <w:marRight w:val="0"/>
                      <w:marTop w:val="0"/>
                      <w:marBottom w:val="0"/>
                      <w:divBdr>
                        <w:top w:val="none" w:sz="0" w:space="0" w:color="auto"/>
                        <w:left w:val="none" w:sz="0" w:space="0" w:color="auto"/>
                        <w:bottom w:val="none" w:sz="0" w:space="0" w:color="auto"/>
                        <w:right w:val="none" w:sz="0" w:space="0" w:color="auto"/>
                      </w:divBdr>
                    </w:div>
                  </w:divsChild>
                </w:div>
                <w:div w:id="1099643907">
                  <w:marLeft w:val="0"/>
                  <w:marRight w:val="0"/>
                  <w:marTop w:val="0"/>
                  <w:marBottom w:val="0"/>
                  <w:divBdr>
                    <w:top w:val="none" w:sz="0" w:space="0" w:color="auto"/>
                    <w:left w:val="none" w:sz="0" w:space="0" w:color="auto"/>
                    <w:bottom w:val="none" w:sz="0" w:space="0" w:color="auto"/>
                    <w:right w:val="none" w:sz="0" w:space="0" w:color="auto"/>
                  </w:divBdr>
                  <w:divsChild>
                    <w:div w:id="1564834259">
                      <w:marLeft w:val="0"/>
                      <w:marRight w:val="0"/>
                      <w:marTop w:val="0"/>
                      <w:marBottom w:val="0"/>
                      <w:divBdr>
                        <w:top w:val="none" w:sz="0" w:space="0" w:color="auto"/>
                        <w:left w:val="none" w:sz="0" w:space="0" w:color="auto"/>
                        <w:bottom w:val="none" w:sz="0" w:space="0" w:color="auto"/>
                        <w:right w:val="none" w:sz="0" w:space="0" w:color="auto"/>
                      </w:divBdr>
                    </w:div>
                  </w:divsChild>
                </w:div>
                <w:div w:id="168914071">
                  <w:marLeft w:val="0"/>
                  <w:marRight w:val="0"/>
                  <w:marTop w:val="0"/>
                  <w:marBottom w:val="0"/>
                  <w:divBdr>
                    <w:top w:val="none" w:sz="0" w:space="0" w:color="auto"/>
                    <w:left w:val="none" w:sz="0" w:space="0" w:color="auto"/>
                    <w:bottom w:val="none" w:sz="0" w:space="0" w:color="auto"/>
                    <w:right w:val="none" w:sz="0" w:space="0" w:color="auto"/>
                  </w:divBdr>
                  <w:divsChild>
                    <w:div w:id="1513689813">
                      <w:marLeft w:val="0"/>
                      <w:marRight w:val="0"/>
                      <w:marTop w:val="0"/>
                      <w:marBottom w:val="0"/>
                      <w:divBdr>
                        <w:top w:val="none" w:sz="0" w:space="0" w:color="auto"/>
                        <w:left w:val="none" w:sz="0" w:space="0" w:color="auto"/>
                        <w:bottom w:val="none" w:sz="0" w:space="0" w:color="auto"/>
                        <w:right w:val="none" w:sz="0" w:space="0" w:color="auto"/>
                      </w:divBdr>
                    </w:div>
                  </w:divsChild>
                </w:div>
                <w:div w:id="461387219">
                  <w:marLeft w:val="0"/>
                  <w:marRight w:val="0"/>
                  <w:marTop w:val="0"/>
                  <w:marBottom w:val="0"/>
                  <w:divBdr>
                    <w:top w:val="none" w:sz="0" w:space="0" w:color="auto"/>
                    <w:left w:val="none" w:sz="0" w:space="0" w:color="auto"/>
                    <w:bottom w:val="none" w:sz="0" w:space="0" w:color="auto"/>
                    <w:right w:val="none" w:sz="0" w:space="0" w:color="auto"/>
                  </w:divBdr>
                  <w:divsChild>
                    <w:div w:id="213809478">
                      <w:marLeft w:val="0"/>
                      <w:marRight w:val="0"/>
                      <w:marTop w:val="0"/>
                      <w:marBottom w:val="0"/>
                      <w:divBdr>
                        <w:top w:val="none" w:sz="0" w:space="0" w:color="auto"/>
                        <w:left w:val="none" w:sz="0" w:space="0" w:color="auto"/>
                        <w:bottom w:val="none" w:sz="0" w:space="0" w:color="auto"/>
                        <w:right w:val="none" w:sz="0" w:space="0" w:color="auto"/>
                      </w:divBdr>
                    </w:div>
                  </w:divsChild>
                </w:div>
                <w:div w:id="1118834618">
                  <w:marLeft w:val="0"/>
                  <w:marRight w:val="0"/>
                  <w:marTop w:val="0"/>
                  <w:marBottom w:val="0"/>
                  <w:divBdr>
                    <w:top w:val="none" w:sz="0" w:space="0" w:color="auto"/>
                    <w:left w:val="none" w:sz="0" w:space="0" w:color="auto"/>
                    <w:bottom w:val="none" w:sz="0" w:space="0" w:color="auto"/>
                    <w:right w:val="none" w:sz="0" w:space="0" w:color="auto"/>
                  </w:divBdr>
                  <w:divsChild>
                    <w:div w:id="1945455413">
                      <w:marLeft w:val="0"/>
                      <w:marRight w:val="0"/>
                      <w:marTop w:val="0"/>
                      <w:marBottom w:val="0"/>
                      <w:divBdr>
                        <w:top w:val="none" w:sz="0" w:space="0" w:color="auto"/>
                        <w:left w:val="none" w:sz="0" w:space="0" w:color="auto"/>
                        <w:bottom w:val="none" w:sz="0" w:space="0" w:color="auto"/>
                        <w:right w:val="none" w:sz="0" w:space="0" w:color="auto"/>
                      </w:divBdr>
                    </w:div>
                  </w:divsChild>
                </w:div>
                <w:div w:id="2037920753">
                  <w:marLeft w:val="0"/>
                  <w:marRight w:val="0"/>
                  <w:marTop w:val="0"/>
                  <w:marBottom w:val="0"/>
                  <w:divBdr>
                    <w:top w:val="none" w:sz="0" w:space="0" w:color="auto"/>
                    <w:left w:val="none" w:sz="0" w:space="0" w:color="auto"/>
                    <w:bottom w:val="none" w:sz="0" w:space="0" w:color="auto"/>
                    <w:right w:val="none" w:sz="0" w:space="0" w:color="auto"/>
                  </w:divBdr>
                  <w:divsChild>
                    <w:div w:id="1327828993">
                      <w:marLeft w:val="0"/>
                      <w:marRight w:val="0"/>
                      <w:marTop w:val="0"/>
                      <w:marBottom w:val="0"/>
                      <w:divBdr>
                        <w:top w:val="none" w:sz="0" w:space="0" w:color="auto"/>
                        <w:left w:val="none" w:sz="0" w:space="0" w:color="auto"/>
                        <w:bottom w:val="none" w:sz="0" w:space="0" w:color="auto"/>
                        <w:right w:val="none" w:sz="0" w:space="0" w:color="auto"/>
                      </w:divBdr>
                    </w:div>
                  </w:divsChild>
                </w:div>
                <w:div w:id="1654719322">
                  <w:marLeft w:val="0"/>
                  <w:marRight w:val="0"/>
                  <w:marTop w:val="0"/>
                  <w:marBottom w:val="0"/>
                  <w:divBdr>
                    <w:top w:val="none" w:sz="0" w:space="0" w:color="auto"/>
                    <w:left w:val="none" w:sz="0" w:space="0" w:color="auto"/>
                    <w:bottom w:val="none" w:sz="0" w:space="0" w:color="auto"/>
                    <w:right w:val="none" w:sz="0" w:space="0" w:color="auto"/>
                  </w:divBdr>
                  <w:divsChild>
                    <w:div w:id="1003433366">
                      <w:marLeft w:val="0"/>
                      <w:marRight w:val="0"/>
                      <w:marTop w:val="0"/>
                      <w:marBottom w:val="0"/>
                      <w:divBdr>
                        <w:top w:val="none" w:sz="0" w:space="0" w:color="auto"/>
                        <w:left w:val="none" w:sz="0" w:space="0" w:color="auto"/>
                        <w:bottom w:val="none" w:sz="0" w:space="0" w:color="auto"/>
                        <w:right w:val="none" w:sz="0" w:space="0" w:color="auto"/>
                      </w:divBdr>
                    </w:div>
                  </w:divsChild>
                </w:div>
                <w:div w:id="260602732">
                  <w:marLeft w:val="0"/>
                  <w:marRight w:val="0"/>
                  <w:marTop w:val="0"/>
                  <w:marBottom w:val="0"/>
                  <w:divBdr>
                    <w:top w:val="none" w:sz="0" w:space="0" w:color="auto"/>
                    <w:left w:val="none" w:sz="0" w:space="0" w:color="auto"/>
                    <w:bottom w:val="none" w:sz="0" w:space="0" w:color="auto"/>
                    <w:right w:val="none" w:sz="0" w:space="0" w:color="auto"/>
                  </w:divBdr>
                  <w:divsChild>
                    <w:div w:id="197011889">
                      <w:marLeft w:val="0"/>
                      <w:marRight w:val="0"/>
                      <w:marTop w:val="0"/>
                      <w:marBottom w:val="0"/>
                      <w:divBdr>
                        <w:top w:val="none" w:sz="0" w:space="0" w:color="auto"/>
                        <w:left w:val="none" w:sz="0" w:space="0" w:color="auto"/>
                        <w:bottom w:val="none" w:sz="0" w:space="0" w:color="auto"/>
                        <w:right w:val="none" w:sz="0" w:space="0" w:color="auto"/>
                      </w:divBdr>
                    </w:div>
                  </w:divsChild>
                </w:div>
                <w:div w:id="597912845">
                  <w:marLeft w:val="0"/>
                  <w:marRight w:val="0"/>
                  <w:marTop w:val="0"/>
                  <w:marBottom w:val="0"/>
                  <w:divBdr>
                    <w:top w:val="none" w:sz="0" w:space="0" w:color="auto"/>
                    <w:left w:val="none" w:sz="0" w:space="0" w:color="auto"/>
                    <w:bottom w:val="none" w:sz="0" w:space="0" w:color="auto"/>
                    <w:right w:val="none" w:sz="0" w:space="0" w:color="auto"/>
                  </w:divBdr>
                  <w:divsChild>
                    <w:div w:id="360671834">
                      <w:marLeft w:val="0"/>
                      <w:marRight w:val="0"/>
                      <w:marTop w:val="0"/>
                      <w:marBottom w:val="0"/>
                      <w:divBdr>
                        <w:top w:val="none" w:sz="0" w:space="0" w:color="auto"/>
                        <w:left w:val="none" w:sz="0" w:space="0" w:color="auto"/>
                        <w:bottom w:val="none" w:sz="0" w:space="0" w:color="auto"/>
                        <w:right w:val="none" w:sz="0" w:space="0" w:color="auto"/>
                      </w:divBdr>
                    </w:div>
                  </w:divsChild>
                </w:div>
                <w:div w:id="538206739">
                  <w:marLeft w:val="0"/>
                  <w:marRight w:val="0"/>
                  <w:marTop w:val="0"/>
                  <w:marBottom w:val="0"/>
                  <w:divBdr>
                    <w:top w:val="none" w:sz="0" w:space="0" w:color="auto"/>
                    <w:left w:val="none" w:sz="0" w:space="0" w:color="auto"/>
                    <w:bottom w:val="none" w:sz="0" w:space="0" w:color="auto"/>
                    <w:right w:val="none" w:sz="0" w:space="0" w:color="auto"/>
                  </w:divBdr>
                  <w:divsChild>
                    <w:div w:id="623316043">
                      <w:marLeft w:val="0"/>
                      <w:marRight w:val="0"/>
                      <w:marTop w:val="0"/>
                      <w:marBottom w:val="0"/>
                      <w:divBdr>
                        <w:top w:val="none" w:sz="0" w:space="0" w:color="auto"/>
                        <w:left w:val="none" w:sz="0" w:space="0" w:color="auto"/>
                        <w:bottom w:val="none" w:sz="0" w:space="0" w:color="auto"/>
                        <w:right w:val="none" w:sz="0" w:space="0" w:color="auto"/>
                      </w:divBdr>
                    </w:div>
                  </w:divsChild>
                </w:div>
                <w:div w:id="243225837">
                  <w:marLeft w:val="0"/>
                  <w:marRight w:val="0"/>
                  <w:marTop w:val="0"/>
                  <w:marBottom w:val="0"/>
                  <w:divBdr>
                    <w:top w:val="none" w:sz="0" w:space="0" w:color="auto"/>
                    <w:left w:val="none" w:sz="0" w:space="0" w:color="auto"/>
                    <w:bottom w:val="none" w:sz="0" w:space="0" w:color="auto"/>
                    <w:right w:val="none" w:sz="0" w:space="0" w:color="auto"/>
                  </w:divBdr>
                  <w:divsChild>
                    <w:div w:id="685131504">
                      <w:marLeft w:val="0"/>
                      <w:marRight w:val="0"/>
                      <w:marTop w:val="0"/>
                      <w:marBottom w:val="0"/>
                      <w:divBdr>
                        <w:top w:val="none" w:sz="0" w:space="0" w:color="auto"/>
                        <w:left w:val="none" w:sz="0" w:space="0" w:color="auto"/>
                        <w:bottom w:val="none" w:sz="0" w:space="0" w:color="auto"/>
                        <w:right w:val="none" w:sz="0" w:space="0" w:color="auto"/>
                      </w:divBdr>
                    </w:div>
                  </w:divsChild>
                </w:div>
                <w:div w:id="460150184">
                  <w:marLeft w:val="0"/>
                  <w:marRight w:val="0"/>
                  <w:marTop w:val="0"/>
                  <w:marBottom w:val="0"/>
                  <w:divBdr>
                    <w:top w:val="none" w:sz="0" w:space="0" w:color="auto"/>
                    <w:left w:val="none" w:sz="0" w:space="0" w:color="auto"/>
                    <w:bottom w:val="none" w:sz="0" w:space="0" w:color="auto"/>
                    <w:right w:val="none" w:sz="0" w:space="0" w:color="auto"/>
                  </w:divBdr>
                  <w:divsChild>
                    <w:div w:id="658538309">
                      <w:marLeft w:val="0"/>
                      <w:marRight w:val="0"/>
                      <w:marTop w:val="0"/>
                      <w:marBottom w:val="0"/>
                      <w:divBdr>
                        <w:top w:val="none" w:sz="0" w:space="0" w:color="auto"/>
                        <w:left w:val="none" w:sz="0" w:space="0" w:color="auto"/>
                        <w:bottom w:val="none" w:sz="0" w:space="0" w:color="auto"/>
                        <w:right w:val="none" w:sz="0" w:space="0" w:color="auto"/>
                      </w:divBdr>
                    </w:div>
                  </w:divsChild>
                </w:div>
                <w:div w:id="1523663933">
                  <w:marLeft w:val="0"/>
                  <w:marRight w:val="0"/>
                  <w:marTop w:val="0"/>
                  <w:marBottom w:val="0"/>
                  <w:divBdr>
                    <w:top w:val="none" w:sz="0" w:space="0" w:color="auto"/>
                    <w:left w:val="none" w:sz="0" w:space="0" w:color="auto"/>
                    <w:bottom w:val="none" w:sz="0" w:space="0" w:color="auto"/>
                    <w:right w:val="none" w:sz="0" w:space="0" w:color="auto"/>
                  </w:divBdr>
                  <w:divsChild>
                    <w:div w:id="860317756">
                      <w:marLeft w:val="0"/>
                      <w:marRight w:val="0"/>
                      <w:marTop w:val="0"/>
                      <w:marBottom w:val="0"/>
                      <w:divBdr>
                        <w:top w:val="none" w:sz="0" w:space="0" w:color="auto"/>
                        <w:left w:val="none" w:sz="0" w:space="0" w:color="auto"/>
                        <w:bottom w:val="none" w:sz="0" w:space="0" w:color="auto"/>
                        <w:right w:val="none" w:sz="0" w:space="0" w:color="auto"/>
                      </w:divBdr>
                    </w:div>
                  </w:divsChild>
                </w:div>
                <w:div w:id="1866558200">
                  <w:marLeft w:val="0"/>
                  <w:marRight w:val="0"/>
                  <w:marTop w:val="0"/>
                  <w:marBottom w:val="0"/>
                  <w:divBdr>
                    <w:top w:val="none" w:sz="0" w:space="0" w:color="auto"/>
                    <w:left w:val="none" w:sz="0" w:space="0" w:color="auto"/>
                    <w:bottom w:val="none" w:sz="0" w:space="0" w:color="auto"/>
                    <w:right w:val="none" w:sz="0" w:space="0" w:color="auto"/>
                  </w:divBdr>
                  <w:divsChild>
                    <w:div w:id="2092580074">
                      <w:marLeft w:val="0"/>
                      <w:marRight w:val="0"/>
                      <w:marTop w:val="0"/>
                      <w:marBottom w:val="0"/>
                      <w:divBdr>
                        <w:top w:val="none" w:sz="0" w:space="0" w:color="auto"/>
                        <w:left w:val="none" w:sz="0" w:space="0" w:color="auto"/>
                        <w:bottom w:val="none" w:sz="0" w:space="0" w:color="auto"/>
                        <w:right w:val="none" w:sz="0" w:space="0" w:color="auto"/>
                      </w:divBdr>
                    </w:div>
                  </w:divsChild>
                </w:div>
                <w:div w:id="1397775346">
                  <w:marLeft w:val="0"/>
                  <w:marRight w:val="0"/>
                  <w:marTop w:val="0"/>
                  <w:marBottom w:val="0"/>
                  <w:divBdr>
                    <w:top w:val="none" w:sz="0" w:space="0" w:color="auto"/>
                    <w:left w:val="none" w:sz="0" w:space="0" w:color="auto"/>
                    <w:bottom w:val="none" w:sz="0" w:space="0" w:color="auto"/>
                    <w:right w:val="none" w:sz="0" w:space="0" w:color="auto"/>
                  </w:divBdr>
                  <w:divsChild>
                    <w:div w:id="1134518111">
                      <w:marLeft w:val="0"/>
                      <w:marRight w:val="0"/>
                      <w:marTop w:val="0"/>
                      <w:marBottom w:val="0"/>
                      <w:divBdr>
                        <w:top w:val="none" w:sz="0" w:space="0" w:color="auto"/>
                        <w:left w:val="none" w:sz="0" w:space="0" w:color="auto"/>
                        <w:bottom w:val="none" w:sz="0" w:space="0" w:color="auto"/>
                        <w:right w:val="none" w:sz="0" w:space="0" w:color="auto"/>
                      </w:divBdr>
                    </w:div>
                  </w:divsChild>
                </w:div>
                <w:div w:id="1859660574">
                  <w:marLeft w:val="0"/>
                  <w:marRight w:val="0"/>
                  <w:marTop w:val="0"/>
                  <w:marBottom w:val="0"/>
                  <w:divBdr>
                    <w:top w:val="none" w:sz="0" w:space="0" w:color="auto"/>
                    <w:left w:val="none" w:sz="0" w:space="0" w:color="auto"/>
                    <w:bottom w:val="none" w:sz="0" w:space="0" w:color="auto"/>
                    <w:right w:val="none" w:sz="0" w:space="0" w:color="auto"/>
                  </w:divBdr>
                  <w:divsChild>
                    <w:div w:id="2094542991">
                      <w:marLeft w:val="0"/>
                      <w:marRight w:val="0"/>
                      <w:marTop w:val="0"/>
                      <w:marBottom w:val="0"/>
                      <w:divBdr>
                        <w:top w:val="none" w:sz="0" w:space="0" w:color="auto"/>
                        <w:left w:val="none" w:sz="0" w:space="0" w:color="auto"/>
                        <w:bottom w:val="none" w:sz="0" w:space="0" w:color="auto"/>
                        <w:right w:val="none" w:sz="0" w:space="0" w:color="auto"/>
                      </w:divBdr>
                    </w:div>
                  </w:divsChild>
                </w:div>
                <w:div w:id="460153394">
                  <w:marLeft w:val="0"/>
                  <w:marRight w:val="0"/>
                  <w:marTop w:val="0"/>
                  <w:marBottom w:val="0"/>
                  <w:divBdr>
                    <w:top w:val="none" w:sz="0" w:space="0" w:color="auto"/>
                    <w:left w:val="none" w:sz="0" w:space="0" w:color="auto"/>
                    <w:bottom w:val="none" w:sz="0" w:space="0" w:color="auto"/>
                    <w:right w:val="none" w:sz="0" w:space="0" w:color="auto"/>
                  </w:divBdr>
                  <w:divsChild>
                    <w:div w:id="646127622">
                      <w:marLeft w:val="0"/>
                      <w:marRight w:val="0"/>
                      <w:marTop w:val="0"/>
                      <w:marBottom w:val="0"/>
                      <w:divBdr>
                        <w:top w:val="none" w:sz="0" w:space="0" w:color="auto"/>
                        <w:left w:val="none" w:sz="0" w:space="0" w:color="auto"/>
                        <w:bottom w:val="none" w:sz="0" w:space="0" w:color="auto"/>
                        <w:right w:val="none" w:sz="0" w:space="0" w:color="auto"/>
                      </w:divBdr>
                    </w:div>
                  </w:divsChild>
                </w:div>
                <w:div w:id="1917786853">
                  <w:marLeft w:val="0"/>
                  <w:marRight w:val="0"/>
                  <w:marTop w:val="0"/>
                  <w:marBottom w:val="0"/>
                  <w:divBdr>
                    <w:top w:val="none" w:sz="0" w:space="0" w:color="auto"/>
                    <w:left w:val="none" w:sz="0" w:space="0" w:color="auto"/>
                    <w:bottom w:val="none" w:sz="0" w:space="0" w:color="auto"/>
                    <w:right w:val="none" w:sz="0" w:space="0" w:color="auto"/>
                  </w:divBdr>
                  <w:divsChild>
                    <w:div w:id="947808727">
                      <w:marLeft w:val="0"/>
                      <w:marRight w:val="0"/>
                      <w:marTop w:val="0"/>
                      <w:marBottom w:val="0"/>
                      <w:divBdr>
                        <w:top w:val="none" w:sz="0" w:space="0" w:color="auto"/>
                        <w:left w:val="none" w:sz="0" w:space="0" w:color="auto"/>
                        <w:bottom w:val="none" w:sz="0" w:space="0" w:color="auto"/>
                        <w:right w:val="none" w:sz="0" w:space="0" w:color="auto"/>
                      </w:divBdr>
                    </w:div>
                  </w:divsChild>
                </w:div>
                <w:div w:id="539628769">
                  <w:marLeft w:val="0"/>
                  <w:marRight w:val="0"/>
                  <w:marTop w:val="0"/>
                  <w:marBottom w:val="0"/>
                  <w:divBdr>
                    <w:top w:val="none" w:sz="0" w:space="0" w:color="auto"/>
                    <w:left w:val="none" w:sz="0" w:space="0" w:color="auto"/>
                    <w:bottom w:val="none" w:sz="0" w:space="0" w:color="auto"/>
                    <w:right w:val="none" w:sz="0" w:space="0" w:color="auto"/>
                  </w:divBdr>
                  <w:divsChild>
                    <w:div w:id="1154376775">
                      <w:marLeft w:val="0"/>
                      <w:marRight w:val="0"/>
                      <w:marTop w:val="0"/>
                      <w:marBottom w:val="0"/>
                      <w:divBdr>
                        <w:top w:val="none" w:sz="0" w:space="0" w:color="auto"/>
                        <w:left w:val="none" w:sz="0" w:space="0" w:color="auto"/>
                        <w:bottom w:val="none" w:sz="0" w:space="0" w:color="auto"/>
                        <w:right w:val="none" w:sz="0" w:space="0" w:color="auto"/>
                      </w:divBdr>
                    </w:div>
                  </w:divsChild>
                </w:div>
                <w:div w:id="2035034389">
                  <w:marLeft w:val="0"/>
                  <w:marRight w:val="0"/>
                  <w:marTop w:val="0"/>
                  <w:marBottom w:val="0"/>
                  <w:divBdr>
                    <w:top w:val="none" w:sz="0" w:space="0" w:color="auto"/>
                    <w:left w:val="none" w:sz="0" w:space="0" w:color="auto"/>
                    <w:bottom w:val="none" w:sz="0" w:space="0" w:color="auto"/>
                    <w:right w:val="none" w:sz="0" w:space="0" w:color="auto"/>
                  </w:divBdr>
                  <w:divsChild>
                    <w:div w:id="101340002">
                      <w:marLeft w:val="0"/>
                      <w:marRight w:val="0"/>
                      <w:marTop w:val="0"/>
                      <w:marBottom w:val="0"/>
                      <w:divBdr>
                        <w:top w:val="none" w:sz="0" w:space="0" w:color="auto"/>
                        <w:left w:val="none" w:sz="0" w:space="0" w:color="auto"/>
                        <w:bottom w:val="none" w:sz="0" w:space="0" w:color="auto"/>
                        <w:right w:val="none" w:sz="0" w:space="0" w:color="auto"/>
                      </w:divBdr>
                    </w:div>
                  </w:divsChild>
                </w:div>
                <w:div w:id="1494301047">
                  <w:marLeft w:val="0"/>
                  <w:marRight w:val="0"/>
                  <w:marTop w:val="0"/>
                  <w:marBottom w:val="0"/>
                  <w:divBdr>
                    <w:top w:val="none" w:sz="0" w:space="0" w:color="auto"/>
                    <w:left w:val="none" w:sz="0" w:space="0" w:color="auto"/>
                    <w:bottom w:val="none" w:sz="0" w:space="0" w:color="auto"/>
                    <w:right w:val="none" w:sz="0" w:space="0" w:color="auto"/>
                  </w:divBdr>
                  <w:divsChild>
                    <w:div w:id="752166663">
                      <w:marLeft w:val="0"/>
                      <w:marRight w:val="0"/>
                      <w:marTop w:val="0"/>
                      <w:marBottom w:val="0"/>
                      <w:divBdr>
                        <w:top w:val="none" w:sz="0" w:space="0" w:color="auto"/>
                        <w:left w:val="none" w:sz="0" w:space="0" w:color="auto"/>
                        <w:bottom w:val="none" w:sz="0" w:space="0" w:color="auto"/>
                        <w:right w:val="none" w:sz="0" w:space="0" w:color="auto"/>
                      </w:divBdr>
                    </w:div>
                  </w:divsChild>
                </w:div>
                <w:div w:id="1967082936">
                  <w:marLeft w:val="0"/>
                  <w:marRight w:val="0"/>
                  <w:marTop w:val="0"/>
                  <w:marBottom w:val="0"/>
                  <w:divBdr>
                    <w:top w:val="none" w:sz="0" w:space="0" w:color="auto"/>
                    <w:left w:val="none" w:sz="0" w:space="0" w:color="auto"/>
                    <w:bottom w:val="none" w:sz="0" w:space="0" w:color="auto"/>
                    <w:right w:val="none" w:sz="0" w:space="0" w:color="auto"/>
                  </w:divBdr>
                  <w:divsChild>
                    <w:div w:id="711345640">
                      <w:marLeft w:val="0"/>
                      <w:marRight w:val="0"/>
                      <w:marTop w:val="0"/>
                      <w:marBottom w:val="0"/>
                      <w:divBdr>
                        <w:top w:val="none" w:sz="0" w:space="0" w:color="auto"/>
                        <w:left w:val="none" w:sz="0" w:space="0" w:color="auto"/>
                        <w:bottom w:val="none" w:sz="0" w:space="0" w:color="auto"/>
                        <w:right w:val="none" w:sz="0" w:space="0" w:color="auto"/>
                      </w:divBdr>
                    </w:div>
                  </w:divsChild>
                </w:div>
                <w:div w:id="925571233">
                  <w:marLeft w:val="0"/>
                  <w:marRight w:val="0"/>
                  <w:marTop w:val="0"/>
                  <w:marBottom w:val="0"/>
                  <w:divBdr>
                    <w:top w:val="none" w:sz="0" w:space="0" w:color="auto"/>
                    <w:left w:val="none" w:sz="0" w:space="0" w:color="auto"/>
                    <w:bottom w:val="none" w:sz="0" w:space="0" w:color="auto"/>
                    <w:right w:val="none" w:sz="0" w:space="0" w:color="auto"/>
                  </w:divBdr>
                  <w:divsChild>
                    <w:div w:id="746612061">
                      <w:marLeft w:val="0"/>
                      <w:marRight w:val="0"/>
                      <w:marTop w:val="0"/>
                      <w:marBottom w:val="0"/>
                      <w:divBdr>
                        <w:top w:val="none" w:sz="0" w:space="0" w:color="auto"/>
                        <w:left w:val="none" w:sz="0" w:space="0" w:color="auto"/>
                        <w:bottom w:val="none" w:sz="0" w:space="0" w:color="auto"/>
                        <w:right w:val="none" w:sz="0" w:space="0" w:color="auto"/>
                      </w:divBdr>
                    </w:div>
                  </w:divsChild>
                </w:div>
                <w:div w:id="1426341983">
                  <w:marLeft w:val="0"/>
                  <w:marRight w:val="0"/>
                  <w:marTop w:val="0"/>
                  <w:marBottom w:val="0"/>
                  <w:divBdr>
                    <w:top w:val="none" w:sz="0" w:space="0" w:color="auto"/>
                    <w:left w:val="none" w:sz="0" w:space="0" w:color="auto"/>
                    <w:bottom w:val="none" w:sz="0" w:space="0" w:color="auto"/>
                    <w:right w:val="none" w:sz="0" w:space="0" w:color="auto"/>
                  </w:divBdr>
                  <w:divsChild>
                    <w:div w:id="1722365648">
                      <w:marLeft w:val="0"/>
                      <w:marRight w:val="0"/>
                      <w:marTop w:val="0"/>
                      <w:marBottom w:val="0"/>
                      <w:divBdr>
                        <w:top w:val="none" w:sz="0" w:space="0" w:color="auto"/>
                        <w:left w:val="none" w:sz="0" w:space="0" w:color="auto"/>
                        <w:bottom w:val="none" w:sz="0" w:space="0" w:color="auto"/>
                        <w:right w:val="none" w:sz="0" w:space="0" w:color="auto"/>
                      </w:divBdr>
                    </w:div>
                  </w:divsChild>
                </w:div>
                <w:div w:id="2130388160">
                  <w:marLeft w:val="0"/>
                  <w:marRight w:val="0"/>
                  <w:marTop w:val="0"/>
                  <w:marBottom w:val="0"/>
                  <w:divBdr>
                    <w:top w:val="none" w:sz="0" w:space="0" w:color="auto"/>
                    <w:left w:val="none" w:sz="0" w:space="0" w:color="auto"/>
                    <w:bottom w:val="none" w:sz="0" w:space="0" w:color="auto"/>
                    <w:right w:val="none" w:sz="0" w:space="0" w:color="auto"/>
                  </w:divBdr>
                  <w:divsChild>
                    <w:div w:id="609967908">
                      <w:marLeft w:val="0"/>
                      <w:marRight w:val="0"/>
                      <w:marTop w:val="0"/>
                      <w:marBottom w:val="0"/>
                      <w:divBdr>
                        <w:top w:val="none" w:sz="0" w:space="0" w:color="auto"/>
                        <w:left w:val="none" w:sz="0" w:space="0" w:color="auto"/>
                        <w:bottom w:val="none" w:sz="0" w:space="0" w:color="auto"/>
                        <w:right w:val="none" w:sz="0" w:space="0" w:color="auto"/>
                      </w:divBdr>
                    </w:div>
                  </w:divsChild>
                </w:div>
                <w:div w:id="1457332451">
                  <w:marLeft w:val="0"/>
                  <w:marRight w:val="0"/>
                  <w:marTop w:val="0"/>
                  <w:marBottom w:val="0"/>
                  <w:divBdr>
                    <w:top w:val="none" w:sz="0" w:space="0" w:color="auto"/>
                    <w:left w:val="none" w:sz="0" w:space="0" w:color="auto"/>
                    <w:bottom w:val="none" w:sz="0" w:space="0" w:color="auto"/>
                    <w:right w:val="none" w:sz="0" w:space="0" w:color="auto"/>
                  </w:divBdr>
                  <w:divsChild>
                    <w:div w:id="2047683099">
                      <w:marLeft w:val="0"/>
                      <w:marRight w:val="0"/>
                      <w:marTop w:val="0"/>
                      <w:marBottom w:val="0"/>
                      <w:divBdr>
                        <w:top w:val="none" w:sz="0" w:space="0" w:color="auto"/>
                        <w:left w:val="none" w:sz="0" w:space="0" w:color="auto"/>
                        <w:bottom w:val="none" w:sz="0" w:space="0" w:color="auto"/>
                        <w:right w:val="none" w:sz="0" w:space="0" w:color="auto"/>
                      </w:divBdr>
                    </w:div>
                  </w:divsChild>
                </w:div>
                <w:div w:id="1130175304">
                  <w:marLeft w:val="0"/>
                  <w:marRight w:val="0"/>
                  <w:marTop w:val="0"/>
                  <w:marBottom w:val="0"/>
                  <w:divBdr>
                    <w:top w:val="none" w:sz="0" w:space="0" w:color="auto"/>
                    <w:left w:val="none" w:sz="0" w:space="0" w:color="auto"/>
                    <w:bottom w:val="none" w:sz="0" w:space="0" w:color="auto"/>
                    <w:right w:val="none" w:sz="0" w:space="0" w:color="auto"/>
                  </w:divBdr>
                  <w:divsChild>
                    <w:div w:id="1003774444">
                      <w:marLeft w:val="0"/>
                      <w:marRight w:val="0"/>
                      <w:marTop w:val="0"/>
                      <w:marBottom w:val="0"/>
                      <w:divBdr>
                        <w:top w:val="none" w:sz="0" w:space="0" w:color="auto"/>
                        <w:left w:val="none" w:sz="0" w:space="0" w:color="auto"/>
                        <w:bottom w:val="none" w:sz="0" w:space="0" w:color="auto"/>
                        <w:right w:val="none" w:sz="0" w:space="0" w:color="auto"/>
                      </w:divBdr>
                    </w:div>
                  </w:divsChild>
                </w:div>
                <w:div w:id="1306812314">
                  <w:marLeft w:val="0"/>
                  <w:marRight w:val="0"/>
                  <w:marTop w:val="0"/>
                  <w:marBottom w:val="0"/>
                  <w:divBdr>
                    <w:top w:val="none" w:sz="0" w:space="0" w:color="auto"/>
                    <w:left w:val="none" w:sz="0" w:space="0" w:color="auto"/>
                    <w:bottom w:val="none" w:sz="0" w:space="0" w:color="auto"/>
                    <w:right w:val="none" w:sz="0" w:space="0" w:color="auto"/>
                  </w:divBdr>
                  <w:divsChild>
                    <w:div w:id="533927506">
                      <w:marLeft w:val="0"/>
                      <w:marRight w:val="0"/>
                      <w:marTop w:val="0"/>
                      <w:marBottom w:val="0"/>
                      <w:divBdr>
                        <w:top w:val="none" w:sz="0" w:space="0" w:color="auto"/>
                        <w:left w:val="none" w:sz="0" w:space="0" w:color="auto"/>
                        <w:bottom w:val="none" w:sz="0" w:space="0" w:color="auto"/>
                        <w:right w:val="none" w:sz="0" w:space="0" w:color="auto"/>
                      </w:divBdr>
                    </w:div>
                  </w:divsChild>
                </w:div>
                <w:div w:id="1752006034">
                  <w:marLeft w:val="0"/>
                  <w:marRight w:val="0"/>
                  <w:marTop w:val="0"/>
                  <w:marBottom w:val="0"/>
                  <w:divBdr>
                    <w:top w:val="none" w:sz="0" w:space="0" w:color="auto"/>
                    <w:left w:val="none" w:sz="0" w:space="0" w:color="auto"/>
                    <w:bottom w:val="none" w:sz="0" w:space="0" w:color="auto"/>
                    <w:right w:val="none" w:sz="0" w:space="0" w:color="auto"/>
                  </w:divBdr>
                  <w:divsChild>
                    <w:div w:id="937562940">
                      <w:marLeft w:val="0"/>
                      <w:marRight w:val="0"/>
                      <w:marTop w:val="0"/>
                      <w:marBottom w:val="0"/>
                      <w:divBdr>
                        <w:top w:val="none" w:sz="0" w:space="0" w:color="auto"/>
                        <w:left w:val="none" w:sz="0" w:space="0" w:color="auto"/>
                        <w:bottom w:val="none" w:sz="0" w:space="0" w:color="auto"/>
                        <w:right w:val="none" w:sz="0" w:space="0" w:color="auto"/>
                      </w:divBdr>
                    </w:div>
                  </w:divsChild>
                </w:div>
                <w:div w:id="384646826">
                  <w:marLeft w:val="0"/>
                  <w:marRight w:val="0"/>
                  <w:marTop w:val="0"/>
                  <w:marBottom w:val="0"/>
                  <w:divBdr>
                    <w:top w:val="none" w:sz="0" w:space="0" w:color="auto"/>
                    <w:left w:val="none" w:sz="0" w:space="0" w:color="auto"/>
                    <w:bottom w:val="none" w:sz="0" w:space="0" w:color="auto"/>
                    <w:right w:val="none" w:sz="0" w:space="0" w:color="auto"/>
                  </w:divBdr>
                  <w:divsChild>
                    <w:div w:id="2069111984">
                      <w:marLeft w:val="0"/>
                      <w:marRight w:val="0"/>
                      <w:marTop w:val="0"/>
                      <w:marBottom w:val="0"/>
                      <w:divBdr>
                        <w:top w:val="none" w:sz="0" w:space="0" w:color="auto"/>
                        <w:left w:val="none" w:sz="0" w:space="0" w:color="auto"/>
                        <w:bottom w:val="none" w:sz="0" w:space="0" w:color="auto"/>
                        <w:right w:val="none" w:sz="0" w:space="0" w:color="auto"/>
                      </w:divBdr>
                    </w:div>
                  </w:divsChild>
                </w:div>
                <w:div w:id="529227024">
                  <w:marLeft w:val="0"/>
                  <w:marRight w:val="0"/>
                  <w:marTop w:val="0"/>
                  <w:marBottom w:val="0"/>
                  <w:divBdr>
                    <w:top w:val="none" w:sz="0" w:space="0" w:color="auto"/>
                    <w:left w:val="none" w:sz="0" w:space="0" w:color="auto"/>
                    <w:bottom w:val="none" w:sz="0" w:space="0" w:color="auto"/>
                    <w:right w:val="none" w:sz="0" w:space="0" w:color="auto"/>
                  </w:divBdr>
                  <w:divsChild>
                    <w:div w:id="213275521">
                      <w:marLeft w:val="0"/>
                      <w:marRight w:val="0"/>
                      <w:marTop w:val="0"/>
                      <w:marBottom w:val="0"/>
                      <w:divBdr>
                        <w:top w:val="none" w:sz="0" w:space="0" w:color="auto"/>
                        <w:left w:val="none" w:sz="0" w:space="0" w:color="auto"/>
                        <w:bottom w:val="none" w:sz="0" w:space="0" w:color="auto"/>
                        <w:right w:val="none" w:sz="0" w:space="0" w:color="auto"/>
                      </w:divBdr>
                    </w:div>
                  </w:divsChild>
                </w:div>
                <w:div w:id="1870675845">
                  <w:marLeft w:val="0"/>
                  <w:marRight w:val="0"/>
                  <w:marTop w:val="0"/>
                  <w:marBottom w:val="0"/>
                  <w:divBdr>
                    <w:top w:val="none" w:sz="0" w:space="0" w:color="auto"/>
                    <w:left w:val="none" w:sz="0" w:space="0" w:color="auto"/>
                    <w:bottom w:val="none" w:sz="0" w:space="0" w:color="auto"/>
                    <w:right w:val="none" w:sz="0" w:space="0" w:color="auto"/>
                  </w:divBdr>
                  <w:divsChild>
                    <w:div w:id="1384869345">
                      <w:marLeft w:val="0"/>
                      <w:marRight w:val="0"/>
                      <w:marTop w:val="0"/>
                      <w:marBottom w:val="0"/>
                      <w:divBdr>
                        <w:top w:val="none" w:sz="0" w:space="0" w:color="auto"/>
                        <w:left w:val="none" w:sz="0" w:space="0" w:color="auto"/>
                        <w:bottom w:val="none" w:sz="0" w:space="0" w:color="auto"/>
                        <w:right w:val="none" w:sz="0" w:space="0" w:color="auto"/>
                      </w:divBdr>
                    </w:div>
                  </w:divsChild>
                </w:div>
                <w:div w:id="274362887">
                  <w:marLeft w:val="0"/>
                  <w:marRight w:val="0"/>
                  <w:marTop w:val="0"/>
                  <w:marBottom w:val="0"/>
                  <w:divBdr>
                    <w:top w:val="none" w:sz="0" w:space="0" w:color="auto"/>
                    <w:left w:val="none" w:sz="0" w:space="0" w:color="auto"/>
                    <w:bottom w:val="none" w:sz="0" w:space="0" w:color="auto"/>
                    <w:right w:val="none" w:sz="0" w:space="0" w:color="auto"/>
                  </w:divBdr>
                  <w:divsChild>
                    <w:div w:id="1878739006">
                      <w:marLeft w:val="0"/>
                      <w:marRight w:val="0"/>
                      <w:marTop w:val="0"/>
                      <w:marBottom w:val="0"/>
                      <w:divBdr>
                        <w:top w:val="none" w:sz="0" w:space="0" w:color="auto"/>
                        <w:left w:val="none" w:sz="0" w:space="0" w:color="auto"/>
                        <w:bottom w:val="none" w:sz="0" w:space="0" w:color="auto"/>
                        <w:right w:val="none" w:sz="0" w:space="0" w:color="auto"/>
                      </w:divBdr>
                    </w:div>
                  </w:divsChild>
                </w:div>
                <w:div w:id="1265840767">
                  <w:marLeft w:val="0"/>
                  <w:marRight w:val="0"/>
                  <w:marTop w:val="0"/>
                  <w:marBottom w:val="0"/>
                  <w:divBdr>
                    <w:top w:val="none" w:sz="0" w:space="0" w:color="auto"/>
                    <w:left w:val="none" w:sz="0" w:space="0" w:color="auto"/>
                    <w:bottom w:val="none" w:sz="0" w:space="0" w:color="auto"/>
                    <w:right w:val="none" w:sz="0" w:space="0" w:color="auto"/>
                  </w:divBdr>
                  <w:divsChild>
                    <w:div w:id="596064185">
                      <w:marLeft w:val="0"/>
                      <w:marRight w:val="0"/>
                      <w:marTop w:val="0"/>
                      <w:marBottom w:val="0"/>
                      <w:divBdr>
                        <w:top w:val="none" w:sz="0" w:space="0" w:color="auto"/>
                        <w:left w:val="none" w:sz="0" w:space="0" w:color="auto"/>
                        <w:bottom w:val="none" w:sz="0" w:space="0" w:color="auto"/>
                        <w:right w:val="none" w:sz="0" w:space="0" w:color="auto"/>
                      </w:divBdr>
                    </w:div>
                  </w:divsChild>
                </w:div>
                <w:div w:id="975110581">
                  <w:marLeft w:val="0"/>
                  <w:marRight w:val="0"/>
                  <w:marTop w:val="0"/>
                  <w:marBottom w:val="0"/>
                  <w:divBdr>
                    <w:top w:val="none" w:sz="0" w:space="0" w:color="auto"/>
                    <w:left w:val="none" w:sz="0" w:space="0" w:color="auto"/>
                    <w:bottom w:val="none" w:sz="0" w:space="0" w:color="auto"/>
                    <w:right w:val="none" w:sz="0" w:space="0" w:color="auto"/>
                  </w:divBdr>
                  <w:divsChild>
                    <w:div w:id="1001199205">
                      <w:marLeft w:val="0"/>
                      <w:marRight w:val="0"/>
                      <w:marTop w:val="0"/>
                      <w:marBottom w:val="0"/>
                      <w:divBdr>
                        <w:top w:val="none" w:sz="0" w:space="0" w:color="auto"/>
                        <w:left w:val="none" w:sz="0" w:space="0" w:color="auto"/>
                        <w:bottom w:val="none" w:sz="0" w:space="0" w:color="auto"/>
                        <w:right w:val="none" w:sz="0" w:space="0" w:color="auto"/>
                      </w:divBdr>
                    </w:div>
                  </w:divsChild>
                </w:div>
                <w:div w:id="1894922349">
                  <w:marLeft w:val="0"/>
                  <w:marRight w:val="0"/>
                  <w:marTop w:val="0"/>
                  <w:marBottom w:val="0"/>
                  <w:divBdr>
                    <w:top w:val="none" w:sz="0" w:space="0" w:color="auto"/>
                    <w:left w:val="none" w:sz="0" w:space="0" w:color="auto"/>
                    <w:bottom w:val="none" w:sz="0" w:space="0" w:color="auto"/>
                    <w:right w:val="none" w:sz="0" w:space="0" w:color="auto"/>
                  </w:divBdr>
                  <w:divsChild>
                    <w:div w:id="170029384">
                      <w:marLeft w:val="0"/>
                      <w:marRight w:val="0"/>
                      <w:marTop w:val="0"/>
                      <w:marBottom w:val="0"/>
                      <w:divBdr>
                        <w:top w:val="none" w:sz="0" w:space="0" w:color="auto"/>
                        <w:left w:val="none" w:sz="0" w:space="0" w:color="auto"/>
                        <w:bottom w:val="none" w:sz="0" w:space="0" w:color="auto"/>
                        <w:right w:val="none" w:sz="0" w:space="0" w:color="auto"/>
                      </w:divBdr>
                    </w:div>
                  </w:divsChild>
                </w:div>
                <w:div w:id="909533488">
                  <w:marLeft w:val="0"/>
                  <w:marRight w:val="0"/>
                  <w:marTop w:val="0"/>
                  <w:marBottom w:val="0"/>
                  <w:divBdr>
                    <w:top w:val="none" w:sz="0" w:space="0" w:color="auto"/>
                    <w:left w:val="none" w:sz="0" w:space="0" w:color="auto"/>
                    <w:bottom w:val="none" w:sz="0" w:space="0" w:color="auto"/>
                    <w:right w:val="none" w:sz="0" w:space="0" w:color="auto"/>
                  </w:divBdr>
                  <w:divsChild>
                    <w:div w:id="1144662587">
                      <w:marLeft w:val="0"/>
                      <w:marRight w:val="0"/>
                      <w:marTop w:val="0"/>
                      <w:marBottom w:val="0"/>
                      <w:divBdr>
                        <w:top w:val="none" w:sz="0" w:space="0" w:color="auto"/>
                        <w:left w:val="none" w:sz="0" w:space="0" w:color="auto"/>
                        <w:bottom w:val="none" w:sz="0" w:space="0" w:color="auto"/>
                        <w:right w:val="none" w:sz="0" w:space="0" w:color="auto"/>
                      </w:divBdr>
                    </w:div>
                  </w:divsChild>
                </w:div>
                <w:div w:id="2070952802">
                  <w:marLeft w:val="0"/>
                  <w:marRight w:val="0"/>
                  <w:marTop w:val="0"/>
                  <w:marBottom w:val="0"/>
                  <w:divBdr>
                    <w:top w:val="none" w:sz="0" w:space="0" w:color="auto"/>
                    <w:left w:val="none" w:sz="0" w:space="0" w:color="auto"/>
                    <w:bottom w:val="none" w:sz="0" w:space="0" w:color="auto"/>
                    <w:right w:val="none" w:sz="0" w:space="0" w:color="auto"/>
                  </w:divBdr>
                  <w:divsChild>
                    <w:div w:id="306981260">
                      <w:marLeft w:val="0"/>
                      <w:marRight w:val="0"/>
                      <w:marTop w:val="0"/>
                      <w:marBottom w:val="0"/>
                      <w:divBdr>
                        <w:top w:val="none" w:sz="0" w:space="0" w:color="auto"/>
                        <w:left w:val="none" w:sz="0" w:space="0" w:color="auto"/>
                        <w:bottom w:val="none" w:sz="0" w:space="0" w:color="auto"/>
                        <w:right w:val="none" w:sz="0" w:space="0" w:color="auto"/>
                      </w:divBdr>
                    </w:div>
                  </w:divsChild>
                </w:div>
                <w:div w:id="872957439">
                  <w:marLeft w:val="0"/>
                  <w:marRight w:val="0"/>
                  <w:marTop w:val="0"/>
                  <w:marBottom w:val="0"/>
                  <w:divBdr>
                    <w:top w:val="none" w:sz="0" w:space="0" w:color="auto"/>
                    <w:left w:val="none" w:sz="0" w:space="0" w:color="auto"/>
                    <w:bottom w:val="none" w:sz="0" w:space="0" w:color="auto"/>
                    <w:right w:val="none" w:sz="0" w:space="0" w:color="auto"/>
                  </w:divBdr>
                  <w:divsChild>
                    <w:div w:id="661470043">
                      <w:marLeft w:val="0"/>
                      <w:marRight w:val="0"/>
                      <w:marTop w:val="0"/>
                      <w:marBottom w:val="0"/>
                      <w:divBdr>
                        <w:top w:val="none" w:sz="0" w:space="0" w:color="auto"/>
                        <w:left w:val="none" w:sz="0" w:space="0" w:color="auto"/>
                        <w:bottom w:val="none" w:sz="0" w:space="0" w:color="auto"/>
                        <w:right w:val="none" w:sz="0" w:space="0" w:color="auto"/>
                      </w:divBdr>
                    </w:div>
                  </w:divsChild>
                </w:div>
                <w:div w:id="287975203">
                  <w:marLeft w:val="0"/>
                  <w:marRight w:val="0"/>
                  <w:marTop w:val="0"/>
                  <w:marBottom w:val="0"/>
                  <w:divBdr>
                    <w:top w:val="none" w:sz="0" w:space="0" w:color="auto"/>
                    <w:left w:val="none" w:sz="0" w:space="0" w:color="auto"/>
                    <w:bottom w:val="none" w:sz="0" w:space="0" w:color="auto"/>
                    <w:right w:val="none" w:sz="0" w:space="0" w:color="auto"/>
                  </w:divBdr>
                  <w:divsChild>
                    <w:div w:id="1975865974">
                      <w:marLeft w:val="0"/>
                      <w:marRight w:val="0"/>
                      <w:marTop w:val="0"/>
                      <w:marBottom w:val="0"/>
                      <w:divBdr>
                        <w:top w:val="none" w:sz="0" w:space="0" w:color="auto"/>
                        <w:left w:val="none" w:sz="0" w:space="0" w:color="auto"/>
                        <w:bottom w:val="none" w:sz="0" w:space="0" w:color="auto"/>
                        <w:right w:val="none" w:sz="0" w:space="0" w:color="auto"/>
                      </w:divBdr>
                    </w:div>
                  </w:divsChild>
                </w:div>
                <w:div w:id="292100348">
                  <w:marLeft w:val="0"/>
                  <w:marRight w:val="0"/>
                  <w:marTop w:val="0"/>
                  <w:marBottom w:val="0"/>
                  <w:divBdr>
                    <w:top w:val="none" w:sz="0" w:space="0" w:color="auto"/>
                    <w:left w:val="none" w:sz="0" w:space="0" w:color="auto"/>
                    <w:bottom w:val="none" w:sz="0" w:space="0" w:color="auto"/>
                    <w:right w:val="none" w:sz="0" w:space="0" w:color="auto"/>
                  </w:divBdr>
                  <w:divsChild>
                    <w:div w:id="110515934">
                      <w:marLeft w:val="0"/>
                      <w:marRight w:val="0"/>
                      <w:marTop w:val="0"/>
                      <w:marBottom w:val="0"/>
                      <w:divBdr>
                        <w:top w:val="none" w:sz="0" w:space="0" w:color="auto"/>
                        <w:left w:val="none" w:sz="0" w:space="0" w:color="auto"/>
                        <w:bottom w:val="none" w:sz="0" w:space="0" w:color="auto"/>
                        <w:right w:val="none" w:sz="0" w:space="0" w:color="auto"/>
                      </w:divBdr>
                    </w:div>
                  </w:divsChild>
                </w:div>
                <w:div w:id="557665664">
                  <w:marLeft w:val="0"/>
                  <w:marRight w:val="0"/>
                  <w:marTop w:val="0"/>
                  <w:marBottom w:val="0"/>
                  <w:divBdr>
                    <w:top w:val="none" w:sz="0" w:space="0" w:color="auto"/>
                    <w:left w:val="none" w:sz="0" w:space="0" w:color="auto"/>
                    <w:bottom w:val="none" w:sz="0" w:space="0" w:color="auto"/>
                    <w:right w:val="none" w:sz="0" w:space="0" w:color="auto"/>
                  </w:divBdr>
                  <w:divsChild>
                    <w:div w:id="159581362">
                      <w:marLeft w:val="0"/>
                      <w:marRight w:val="0"/>
                      <w:marTop w:val="0"/>
                      <w:marBottom w:val="0"/>
                      <w:divBdr>
                        <w:top w:val="none" w:sz="0" w:space="0" w:color="auto"/>
                        <w:left w:val="none" w:sz="0" w:space="0" w:color="auto"/>
                        <w:bottom w:val="none" w:sz="0" w:space="0" w:color="auto"/>
                        <w:right w:val="none" w:sz="0" w:space="0" w:color="auto"/>
                      </w:divBdr>
                    </w:div>
                  </w:divsChild>
                </w:div>
                <w:div w:id="609826406">
                  <w:marLeft w:val="0"/>
                  <w:marRight w:val="0"/>
                  <w:marTop w:val="0"/>
                  <w:marBottom w:val="0"/>
                  <w:divBdr>
                    <w:top w:val="none" w:sz="0" w:space="0" w:color="auto"/>
                    <w:left w:val="none" w:sz="0" w:space="0" w:color="auto"/>
                    <w:bottom w:val="none" w:sz="0" w:space="0" w:color="auto"/>
                    <w:right w:val="none" w:sz="0" w:space="0" w:color="auto"/>
                  </w:divBdr>
                  <w:divsChild>
                    <w:div w:id="1200974429">
                      <w:marLeft w:val="0"/>
                      <w:marRight w:val="0"/>
                      <w:marTop w:val="0"/>
                      <w:marBottom w:val="0"/>
                      <w:divBdr>
                        <w:top w:val="none" w:sz="0" w:space="0" w:color="auto"/>
                        <w:left w:val="none" w:sz="0" w:space="0" w:color="auto"/>
                        <w:bottom w:val="none" w:sz="0" w:space="0" w:color="auto"/>
                        <w:right w:val="none" w:sz="0" w:space="0" w:color="auto"/>
                      </w:divBdr>
                    </w:div>
                  </w:divsChild>
                </w:div>
                <w:div w:id="1585650457">
                  <w:marLeft w:val="0"/>
                  <w:marRight w:val="0"/>
                  <w:marTop w:val="0"/>
                  <w:marBottom w:val="0"/>
                  <w:divBdr>
                    <w:top w:val="none" w:sz="0" w:space="0" w:color="auto"/>
                    <w:left w:val="none" w:sz="0" w:space="0" w:color="auto"/>
                    <w:bottom w:val="none" w:sz="0" w:space="0" w:color="auto"/>
                    <w:right w:val="none" w:sz="0" w:space="0" w:color="auto"/>
                  </w:divBdr>
                  <w:divsChild>
                    <w:div w:id="1952274370">
                      <w:marLeft w:val="0"/>
                      <w:marRight w:val="0"/>
                      <w:marTop w:val="0"/>
                      <w:marBottom w:val="0"/>
                      <w:divBdr>
                        <w:top w:val="none" w:sz="0" w:space="0" w:color="auto"/>
                        <w:left w:val="none" w:sz="0" w:space="0" w:color="auto"/>
                        <w:bottom w:val="none" w:sz="0" w:space="0" w:color="auto"/>
                        <w:right w:val="none" w:sz="0" w:space="0" w:color="auto"/>
                      </w:divBdr>
                    </w:div>
                  </w:divsChild>
                </w:div>
                <w:div w:id="1872298472">
                  <w:marLeft w:val="0"/>
                  <w:marRight w:val="0"/>
                  <w:marTop w:val="0"/>
                  <w:marBottom w:val="0"/>
                  <w:divBdr>
                    <w:top w:val="none" w:sz="0" w:space="0" w:color="auto"/>
                    <w:left w:val="none" w:sz="0" w:space="0" w:color="auto"/>
                    <w:bottom w:val="none" w:sz="0" w:space="0" w:color="auto"/>
                    <w:right w:val="none" w:sz="0" w:space="0" w:color="auto"/>
                  </w:divBdr>
                  <w:divsChild>
                    <w:div w:id="478496859">
                      <w:marLeft w:val="0"/>
                      <w:marRight w:val="0"/>
                      <w:marTop w:val="0"/>
                      <w:marBottom w:val="0"/>
                      <w:divBdr>
                        <w:top w:val="none" w:sz="0" w:space="0" w:color="auto"/>
                        <w:left w:val="none" w:sz="0" w:space="0" w:color="auto"/>
                        <w:bottom w:val="none" w:sz="0" w:space="0" w:color="auto"/>
                        <w:right w:val="none" w:sz="0" w:space="0" w:color="auto"/>
                      </w:divBdr>
                    </w:div>
                  </w:divsChild>
                </w:div>
                <w:div w:id="1560439186">
                  <w:marLeft w:val="0"/>
                  <w:marRight w:val="0"/>
                  <w:marTop w:val="0"/>
                  <w:marBottom w:val="0"/>
                  <w:divBdr>
                    <w:top w:val="none" w:sz="0" w:space="0" w:color="auto"/>
                    <w:left w:val="none" w:sz="0" w:space="0" w:color="auto"/>
                    <w:bottom w:val="none" w:sz="0" w:space="0" w:color="auto"/>
                    <w:right w:val="none" w:sz="0" w:space="0" w:color="auto"/>
                  </w:divBdr>
                  <w:divsChild>
                    <w:div w:id="657152449">
                      <w:marLeft w:val="0"/>
                      <w:marRight w:val="0"/>
                      <w:marTop w:val="0"/>
                      <w:marBottom w:val="0"/>
                      <w:divBdr>
                        <w:top w:val="none" w:sz="0" w:space="0" w:color="auto"/>
                        <w:left w:val="none" w:sz="0" w:space="0" w:color="auto"/>
                        <w:bottom w:val="none" w:sz="0" w:space="0" w:color="auto"/>
                        <w:right w:val="none" w:sz="0" w:space="0" w:color="auto"/>
                      </w:divBdr>
                    </w:div>
                  </w:divsChild>
                </w:div>
                <w:div w:id="1705448887">
                  <w:marLeft w:val="0"/>
                  <w:marRight w:val="0"/>
                  <w:marTop w:val="0"/>
                  <w:marBottom w:val="0"/>
                  <w:divBdr>
                    <w:top w:val="none" w:sz="0" w:space="0" w:color="auto"/>
                    <w:left w:val="none" w:sz="0" w:space="0" w:color="auto"/>
                    <w:bottom w:val="none" w:sz="0" w:space="0" w:color="auto"/>
                    <w:right w:val="none" w:sz="0" w:space="0" w:color="auto"/>
                  </w:divBdr>
                  <w:divsChild>
                    <w:div w:id="630869157">
                      <w:marLeft w:val="0"/>
                      <w:marRight w:val="0"/>
                      <w:marTop w:val="0"/>
                      <w:marBottom w:val="0"/>
                      <w:divBdr>
                        <w:top w:val="none" w:sz="0" w:space="0" w:color="auto"/>
                        <w:left w:val="none" w:sz="0" w:space="0" w:color="auto"/>
                        <w:bottom w:val="none" w:sz="0" w:space="0" w:color="auto"/>
                        <w:right w:val="none" w:sz="0" w:space="0" w:color="auto"/>
                      </w:divBdr>
                    </w:div>
                  </w:divsChild>
                </w:div>
                <w:div w:id="243076521">
                  <w:marLeft w:val="0"/>
                  <w:marRight w:val="0"/>
                  <w:marTop w:val="0"/>
                  <w:marBottom w:val="0"/>
                  <w:divBdr>
                    <w:top w:val="none" w:sz="0" w:space="0" w:color="auto"/>
                    <w:left w:val="none" w:sz="0" w:space="0" w:color="auto"/>
                    <w:bottom w:val="none" w:sz="0" w:space="0" w:color="auto"/>
                    <w:right w:val="none" w:sz="0" w:space="0" w:color="auto"/>
                  </w:divBdr>
                  <w:divsChild>
                    <w:div w:id="382751383">
                      <w:marLeft w:val="0"/>
                      <w:marRight w:val="0"/>
                      <w:marTop w:val="0"/>
                      <w:marBottom w:val="0"/>
                      <w:divBdr>
                        <w:top w:val="none" w:sz="0" w:space="0" w:color="auto"/>
                        <w:left w:val="none" w:sz="0" w:space="0" w:color="auto"/>
                        <w:bottom w:val="none" w:sz="0" w:space="0" w:color="auto"/>
                        <w:right w:val="none" w:sz="0" w:space="0" w:color="auto"/>
                      </w:divBdr>
                    </w:div>
                  </w:divsChild>
                </w:div>
                <w:div w:id="944266169">
                  <w:marLeft w:val="0"/>
                  <w:marRight w:val="0"/>
                  <w:marTop w:val="0"/>
                  <w:marBottom w:val="0"/>
                  <w:divBdr>
                    <w:top w:val="none" w:sz="0" w:space="0" w:color="auto"/>
                    <w:left w:val="none" w:sz="0" w:space="0" w:color="auto"/>
                    <w:bottom w:val="none" w:sz="0" w:space="0" w:color="auto"/>
                    <w:right w:val="none" w:sz="0" w:space="0" w:color="auto"/>
                  </w:divBdr>
                  <w:divsChild>
                    <w:div w:id="650519723">
                      <w:marLeft w:val="0"/>
                      <w:marRight w:val="0"/>
                      <w:marTop w:val="0"/>
                      <w:marBottom w:val="0"/>
                      <w:divBdr>
                        <w:top w:val="none" w:sz="0" w:space="0" w:color="auto"/>
                        <w:left w:val="none" w:sz="0" w:space="0" w:color="auto"/>
                        <w:bottom w:val="none" w:sz="0" w:space="0" w:color="auto"/>
                        <w:right w:val="none" w:sz="0" w:space="0" w:color="auto"/>
                      </w:divBdr>
                    </w:div>
                  </w:divsChild>
                </w:div>
                <w:div w:id="2039238967">
                  <w:marLeft w:val="0"/>
                  <w:marRight w:val="0"/>
                  <w:marTop w:val="0"/>
                  <w:marBottom w:val="0"/>
                  <w:divBdr>
                    <w:top w:val="none" w:sz="0" w:space="0" w:color="auto"/>
                    <w:left w:val="none" w:sz="0" w:space="0" w:color="auto"/>
                    <w:bottom w:val="none" w:sz="0" w:space="0" w:color="auto"/>
                    <w:right w:val="none" w:sz="0" w:space="0" w:color="auto"/>
                  </w:divBdr>
                  <w:divsChild>
                    <w:div w:id="1631403649">
                      <w:marLeft w:val="0"/>
                      <w:marRight w:val="0"/>
                      <w:marTop w:val="0"/>
                      <w:marBottom w:val="0"/>
                      <w:divBdr>
                        <w:top w:val="none" w:sz="0" w:space="0" w:color="auto"/>
                        <w:left w:val="none" w:sz="0" w:space="0" w:color="auto"/>
                        <w:bottom w:val="none" w:sz="0" w:space="0" w:color="auto"/>
                        <w:right w:val="none" w:sz="0" w:space="0" w:color="auto"/>
                      </w:divBdr>
                    </w:div>
                  </w:divsChild>
                </w:div>
                <w:div w:id="1884638292">
                  <w:marLeft w:val="0"/>
                  <w:marRight w:val="0"/>
                  <w:marTop w:val="0"/>
                  <w:marBottom w:val="0"/>
                  <w:divBdr>
                    <w:top w:val="none" w:sz="0" w:space="0" w:color="auto"/>
                    <w:left w:val="none" w:sz="0" w:space="0" w:color="auto"/>
                    <w:bottom w:val="none" w:sz="0" w:space="0" w:color="auto"/>
                    <w:right w:val="none" w:sz="0" w:space="0" w:color="auto"/>
                  </w:divBdr>
                  <w:divsChild>
                    <w:div w:id="1270891014">
                      <w:marLeft w:val="0"/>
                      <w:marRight w:val="0"/>
                      <w:marTop w:val="0"/>
                      <w:marBottom w:val="0"/>
                      <w:divBdr>
                        <w:top w:val="none" w:sz="0" w:space="0" w:color="auto"/>
                        <w:left w:val="none" w:sz="0" w:space="0" w:color="auto"/>
                        <w:bottom w:val="none" w:sz="0" w:space="0" w:color="auto"/>
                        <w:right w:val="none" w:sz="0" w:space="0" w:color="auto"/>
                      </w:divBdr>
                    </w:div>
                  </w:divsChild>
                </w:div>
                <w:div w:id="1611889502">
                  <w:marLeft w:val="0"/>
                  <w:marRight w:val="0"/>
                  <w:marTop w:val="0"/>
                  <w:marBottom w:val="0"/>
                  <w:divBdr>
                    <w:top w:val="none" w:sz="0" w:space="0" w:color="auto"/>
                    <w:left w:val="none" w:sz="0" w:space="0" w:color="auto"/>
                    <w:bottom w:val="none" w:sz="0" w:space="0" w:color="auto"/>
                    <w:right w:val="none" w:sz="0" w:space="0" w:color="auto"/>
                  </w:divBdr>
                  <w:divsChild>
                    <w:div w:id="1502424790">
                      <w:marLeft w:val="0"/>
                      <w:marRight w:val="0"/>
                      <w:marTop w:val="0"/>
                      <w:marBottom w:val="0"/>
                      <w:divBdr>
                        <w:top w:val="none" w:sz="0" w:space="0" w:color="auto"/>
                        <w:left w:val="none" w:sz="0" w:space="0" w:color="auto"/>
                        <w:bottom w:val="none" w:sz="0" w:space="0" w:color="auto"/>
                        <w:right w:val="none" w:sz="0" w:space="0" w:color="auto"/>
                      </w:divBdr>
                    </w:div>
                  </w:divsChild>
                </w:div>
                <w:div w:id="1775513763">
                  <w:marLeft w:val="0"/>
                  <w:marRight w:val="0"/>
                  <w:marTop w:val="0"/>
                  <w:marBottom w:val="0"/>
                  <w:divBdr>
                    <w:top w:val="none" w:sz="0" w:space="0" w:color="auto"/>
                    <w:left w:val="none" w:sz="0" w:space="0" w:color="auto"/>
                    <w:bottom w:val="none" w:sz="0" w:space="0" w:color="auto"/>
                    <w:right w:val="none" w:sz="0" w:space="0" w:color="auto"/>
                  </w:divBdr>
                  <w:divsChild>
                    <w:div w:id="34275754">
                      <w:marLeft w:val="0"/>
                      <w:marRight w:val="0"/>
                      <w:marTop w:val="0"/>
                      <w:marBottom w:val="0"/>
                      <w:divBdr>
                        <w:top w:val="none" w:sz="0" w:space="0" w:color="auto"/>
                        <w:left w:val="none" w:sz="0" w:space="0" w:color="auto"/>
                        <w:bottom w:val="none" w:sz="0" w:space="0" w:color="auto"/>
                        <w:right w:val="none" w:sz="0" w:space="0" w:color="auto"/>
                      </w:divBdr>
                    </w:div>
                  </w:divsChild>
                </w:div>
                <w:div w:id="1938252335">
                  <w:marLeft w:val="0"/>
                  <w:marRight w:val="0"/>
                  <w:marTop w:val="0"/>
                  <w:marBottom w:val="0"/>
                  <w:divBdr>
                    <w:top w:val="none" w:sz="0" w:space="0" w:color="auto"/>
                    <w:left w:val="none" w:sz="0" w:space="0" w:color="auto"/>
                    <w:bottom w:val="none" w:sz="0" w:space="0" w:color="auto"/>
                    <w:right w:val="none" w:sz="0" w:space="0" w:color="auto"/>
                  </w:divBdr>
                  <w:divsChild>
                    <w:div w:id="1744722229">
                      <w:marLeft w:val="0"/>
                      <w:marRight w:val="0"/>
                      <w:marTop w:val="0"/>
                      <w:marBottom w:val="0"/>
                      <w:divBdr>
                        <w:top w:val="none" w:sz="0" w:space="0" w:color="auto"/>
                        <w:left w:val="none" w:sz="0" w:space="0" w:color="auto"/>
                        <w:bottom w:val="none" w:sz="0" w:space="0" w:color="auto"/>
                        <w:right w:val="none" w:sz="0" w:space="0" w:color="auto"/>
                      </w:divBdr>
                    </w:div>
                  </w:divsChild>
                </w:div>
                <w:div w:id="595099225">
                  <w:marLeft w:val="0"/>
                  <w:marRight w:val="0"/>
                  <w:marTop w:val="0"/>
                  <w:marBottom w:val="0"/>
                  <w:divBdr>
                    <w:top w:val="none" w:sz="0" w:space="0" w:color="auto"/>
                    <w:left w:val="none" w:sz="0" w:space="0" w:color="auto"/>
                    <w:bottom w:val="none" w:sz="0" w:space="0" w:color="auto"/>
                    <w:right w:val="none" w:sz="0" w:space="0" w:color="auto"/>
                  </w:divBdr>
                  <w:divsChild>
                    <w:div w:id="986520609">
                      <w:marLeft w:val="0"/>
                      <w:marRight w:val="0"/>
                      <w:marTop w:val="0"/>
                      <w:marBottom w:val="0"/>
                      <w:divBdr>
                        <w:top w:val="none" w:sz="0" w:space="0" w:color="auto"/>
                        <w:left w:val="none" w:sz="0" w:space="0" w:color="auto"/>
                        <w:bottom w:val="none" w:sz="0" w:space="0" w:color="auto"/>
                        <w:right w:val="none" w:sz="0" w:space="0" w:color="auto"/>
                      </w:divBdr>
                    </w:div>
                  </w:divsChild>
                </w:div>
                <w:div w:id="1032223770">
                  <w:marLeft w:val="0"/>
                  <w:marRight w:val="0"/>
                  <w:marTop w:val="0"/>
                  <w:marBottom w:val="0"/>
                  <w:divBdr>
                    <w:top w:val="none" w:sz="0" w:space="0" w:color="auto"/>
                    <w:left w:val="none" w:sz="0" w:space="0" w:color="auto"/>
                    <w:bottom w:val="none" w:sz="0" w:space="0" w:color="auto"/>
                    <w:right w:val="none" w:sz="0" w:space="0" w:color="auto"/>
                  </w:divBdr>
                  <w:divsChild>
                    <w:div w:id="1487554440">
                      <w:marLeft w:val="0"/>
                      <w:marRight w:val="0"/>
                      <w:marTop w:val="0"/>
                      <w:marBottom w:val="0"/>
                      <w:divBdr>
                        <w:top w:val="none" w:sz="0" w:space="0" w:color="auto"/>
                        <w:left w:val="none" w:sz="0" w:space="0" w:color="auto"/>
                        <w:bottom w:val="none" w:sz="0" w:space="0" w:color="auto"/>
                        <w:right w:val="none" w:sz="0" w:space="0" w:color="auto"/>
                      </w:divBdr>
                    </w:div>
                  </w:divsChild>
                </w:div>
                <w:div w:id="1450275267">
                  <w:marLeft w:val="0"/>
                  <w:marRight w:val="0"/>
                  <w:marTop w:val="0"/>
                  <w:marBottom w:val="0"/>
                  <w:divBdr>
                    <w:top w:val="none" w:sz="0" w:space="0" w:color="auto"/>
                    <w:left w:val="none" w:sz="0" w:space="0" w:color="auto"/>
                    <w:bottom w:val="none" w:sz="0" w:space="0" w:color="auto"/>
                    <w:right w:val="none" w:sz="0" w:space="0" w:color="auto"/>
                  </w:divBdr>
                  <w:divsChild>
                    <w:div w:id="597375446">
                      <w:marLeft w:val="0"/>
                      <w:marRight w:val="0"/>
                      <w:marTop w:val="0"/>
                      <w:marBottom w:val="0"/>
                      <w:divBdr>
                        <w:top w:val="none" w:sz="0" w:space="0" w:color="auto"/>
                        <w:left w:val="none" w:sz="0" w:space="0" w:color="auto"/>
                        <w:bottom w:val="none" w:sz="0" w:space="0" w:color="auto"/>
                        <w:right w:val="none" w:sz="0" w:space="0" w:color="auto"/>
                      </w:divBdr>
                    </w:div>
                  </w:divsChild>
                </w:div>
                <w:div w:id="1400976338">
                  <w:marLeft w:val="0"/>
                  <w:marRight w:val="0"/>
                  <w:marTop w:val="0"/>
                  <w:marBottom w:val="0"/>
                  <w:divBdr>
                    <w:top w:val="none" w:sz="0" w:space="0" w:color="auto"/>
                    <w:left w:val="none" w:sz="0" w:space="0" w:color="auto"/>
                    <w:bottom w:val="none" w:sz="0" w:space="0" w:color="auto"/>
                    <w:right w:val="none" w:sz="0" w:space="0" w:color="auto"/>
                  </w:divBdr>
                  <w:divsChild>
                    <w:div w:id="1693651091">
                      <w:marLeft w:val="0"/>
                      <w:marRight w:val="0"/>
                      <w:marTop w:val="0"/>
                      <w:marBottom w:val="0"/>
                      <w:divBdr>
                        <w:top w:val="none" w:sz="0" w:space="0" w:color="auto"/>
                        <w:left w:val="none" w:sz="0" w:space="0" w:color="auto"/>
                        <w:bottom w:val="none" w:sz="0" w:space="0" w:color="auto"/>
                        <w:right w:val="none" w:sz="0" w:space="0" w:color="auto"/>
                      </w:divBdr>
                    </w:div>
                  </w:divsChild>
                </w:div>
                <w:div w:id="1996646479">
                  <w:marLeft w:val="0"/>
                  <w:marRight w:val="0"/>
                  <w:marTop w:val="0"/>
                  <w:marBottom w:val="0"/>
                  <w:divBdr>
                    <w:top w:val="none" w:sz="0" w:space="0" w:color="auto"/>
                    <w:left w:val="none" w:sz="0" w:space="0" w:color="auto"/>
                    <w:bottom w:val="none" w:sz="0" w:space="0" w:color="auto"/>
                    <w:right w:val="none" w:sz="0" w:space="0" w:color="auto"/>
                  </w:divBdr>
                  <w:divsChild>
                    <w:div w:id="119033014">
                      <w:marLeft w:val="0"/>
                      <w:marRight w:val="0"/>
                      <w:marTop w:val="0"/>
                      <w:marBottom w:val="0"/>
                      <w:divBdr>
                        <w:top w:val="none" w:sz="0" w:space="0" w:color="auto"/>
                        <w:left w:val="none" w:sz="0" w:space="0" w:color="auto"/>
                        <w:bottom w:val="none" w:sz="0" w:space="0" w:color="auto"/>
                        <w:right w:val="none" w:sz="0" w:space="0" w:color="auto"/>
                      </w:divBdr>
                    </w:div>
                  </w:divsChild>
                </w:div>
                <w:div w:id="640113683">
                  <w:marLeft w:val="0"/>
                  <w:marRight w:val="0"/>
                  <w:marTop w:val="0"/>
                  <w:marBottom w:val="0"/>
                  <w:divBdr>
                    <w:top w:val="none" w:sz="0" w:space="0" w:color="auto"/>
                    <w:left w:val="none" w:sz="0" w:space="0" w:color="auto"/>
                    <w:bottom w:val="none" w:sz="0" w:space="0" w:color="auto"/>
                    <w:right w:val="none" w:sz="0" w:space="0" w:color="auto"/>
                  </w:divBdr>
                  <w:divsChild>
                    <w:div w:id="971592504">
                      <w:marLeft w:val="0"/>
                      <w:marRight w:val="0"/>
                      <w:marTop w:val="0"/>
                      <w:marBottom w:val="0"/>
                      <w:divBdr>
                        <w:top w:val="none" w:sz="0" w:space="0" w:color="auto"/>
                        <w:left w:val="none" w:sz="0" w:space="0" w:color="auto"/>
                        <w:bottom w:val="none" w:sz="0" w:space="0" w:color="auto"/>
                        <w:right w:val="none" w:sz="0" w:space="0" w:color="auto"/>
                      </w:divBdr>
                    </w:div>
                  </w:divsChild>
                </w:div>
                <w:div w:id="1477844426">
                  <w:marLeft w:val="0"/>
                  <w:marRight w:val="0"/>
                  <w:marTop w:val="0"/>
                  <w:marBottom w:val="0"/>
                  <w:divBdr>
                    <w:top w:val="none" w:sz="0" w:space="0" w:color="auto"/>
                    <w:left w:val="none" w:sz="0" w:space="0" w:color="auto"/>
                    <w:bottom w:val="none" w:sz="0" w:space="0" w:color="auto"/>
                    <w:right w:val="none" w:sz="0" w:space="0" w:color="auto"/>
                  </w:divBdr>
                  <w:divsChild>
                    <w:div w:id="1877694299">
                      <w:marLeft w:val="0"/>
                      <w:marRight w:val="0"/>
                      <w:marTop w:val="0"/>
                      <w:marBottom w:val="0"/>
                      <w:divBdr>
                        <w:top w:val="none" w:sz="0" w:space="0" w:color="auto"/>
                        <w:left w:val="none" w:sz="0" w:space="0" w:color="auto"/>
                        <w:bottom w:val="none" w:sz="0" w:space="0" w:color="auto"/>
                        <w:right w:val="none" w:sz="0" w:space="0" w:color="auto"/>
                      </w:divBdr>
                    </w:div>
                  </w:divsChild>
                </w:div>
                <w:div w:id="1206604788">
                  <w:marLeft w:val="0"/>
                  <w:marRight w:val="0"/>
                  <w:marTop w:val="0"/>
                  <w:marBottom w:val="0"/>
                  <w:divBdr>
                    <w:top w:val="none" w:sz="0" w:space="0" w:color="auto"/>
                    <w:left w:val="none" w:sz="0" w:space="0" w:color="auto"/>
                    <w:bottom w:val="none" w:sz="0" w:space="0" w:color="auto"/>
                    <w:right w:val="none" w:sz="0" w:space="0" w:color="auto"/>
                  </w:divBdr>
                  <w:divsChild>
                    <w:div w:id="1447502025">
                      <w:marLeft w:val="0"/>
                      <w:marRight w:val="0"/>
                      <w:marTop w:val="0"/>
                      <w:marBottom w:val="0"/>
                      <w:divBdr>
                        <w:top w:val="none" w:sz="0" w:space="0" w:color="auto"/>
                        <w:left w:val="none" w:sz="0" w:space="0" w:color="auto"/>
                        <w:bottom w:val="none" w:sz="0" w:space="0" w:color="auto"/>
                        <w:right w:val="none" w:sz="0" w:space="0" w:color="auto"/>
                      </w:divBdr>
                    </w:div>
                  </w:divsChild>
                </w:div>
                <w:div w:id="1621229687">
                  <w:marLeft w:val="0"/>
                  <w:marRight w:val="0"/>
                  <w:marTop w:val="0"/>
                  <w:marBottom w:val="0"/>
                  <w:divBdr>
                    <w:top w:val="none" w:sz="0" w:space="0" w:color="auto"/>
                    <w:left w:val="none" w:sz="0" w:space="0" w:color="auto"/>
                    <w:bottom w:val="none" w:sz="0" w:space="0" w:color="auto"/>
                    <w:right w:val="none" w:sz="0" w:space="0" w:color="auto"/>
                  </w:divBdr>
                  <w:divsChild>
                    <w:div w:id="1296957749">
                      <w:marLeft w:val="0"/>
                      <w:marRight w:val="0"/>
                      <w:marTop w:val="0"/>
                      <w:marBottom w:val="0"/>
                      <w:divBdr>
                        <w:top w:val="none" w:sz="0" w:space="0" w:color="auto"/>
                        <w:left w:val="none" w:sz="0" w:space="0" w:color="auto"/>
                        <w:bottom w:val="none" w:sz="0" w:space="0" w:color="auto"/>
                        <w:right w:val="none" w:sz="0" w:space="0" w:color="auto"/>
                      </w:divBdr>
                    </w:div>
                  </w:divsChild>
                </w:div>
                <w:div w:id="60373925">
                  <w:marLeft w:val="0"/>
                  <w:marRight w:val="0"/>
                  <w:marTop w:val="0"/>
                  <w:marBottom w:val="0"/>
                  <w:divBdr>
                    <w:top w:val="none" w:sz="0" w:space="0" w:color="auto"/>
                    <w:left w:val="none" w:sz="0" w:space="0" w:color="auto"/>
                    <w:bottom w:val="none" w:sz="0" w:space="0" w:color="auto"/>
                    <w:right w:val="none" w:sz="0" w:space="0" w:color="auto"/>
                  </w:divBdr>
                  <w:divsChild>
                    <w:div w:id="1245185535">
                      <w:marLeft w:val="0"/>
                      <w:marRight w:val="0"/>
                      <w:marTop w:val="0"/>
                      <w:marBottom w:val="0"/>
                      <w:divBdr>
                        <w:top w:val="none" w:sz="0" w:space="0" w:color="auto"/>
                        <w:left w:val="none" w:sz="0" w:space="0" w:color="auto"/>
                        <w:bottom w:val="none" w:sz="0" w:space="0" w:color="auto"/>
                        <w:right w:val="none" w:sz="0" w:space="0" w:color="auto"/>
                      </w:divBdr>
                    </w:div>
                  </w:divsChild>
                </w:div>
                <w:div w:id="1315449783">
                  <w:marLeft w:val="0"/>
                  <w:marRight w:val="0"/>
                  <w:marTop w:val="0"/>
                  <w:marBottom w:val="0"/>
                  <w:divBdr>
                    <w:top w:val="none" w:sz="0" w:space="0" w:color="auto"/>
                    <w:left w:val="none" w:sz="0" w:space="0" w:color="auto"/>
                    <w:bottom w:val="none" w:sz="0" w:space="0" w:color="auto"/>
                    <w:right w:val="none" w:sz="0" w:space="0" w:color="auto"/>
                  </w:divBdr>
                  <w:divsChild>
                    <w:div w:id="1333296582">
                      <w:marLeft w:val="0"/>
                      <w:marRight w:val="0"/>
                      <w:marTop w:val="0"/>
                      <w:marBottom w:val="0"/>
                      <w:divBdr>
                        <w:top w:val="none" w:sz="0" w:space="0" w:color="auto"/>
                        <w:left w:val="none" w:sz="0" w:space="0" w:color="auto"/>
                        <w:bottom w:val="none" w:sz="0" w:space="0" w:color="auto"/>
                        <w:right w:val="none" w:sz="0" w:space="0" w:color="auto"/>
                      </w:divBdr>
                    </w:div>
                  </w:divsChild>
                </w:div>
                <w:div w:id="1116558635">
                  <w:marLeft w:val="0"/>
                  <w:marRight w:val="0"/>
                  <w:marTop w:val="0"/>
                  <w:marBottom w:val="0"/>
                  <w:divBdr>
                    <w:top w:val="none" w:sz="0" w:space="0" w:color="auto"/>
                    <w:left w:val="none" w:sz="0" w:space="0" w:color="auto"/>
                    <w:bottom w:val="none" w:sz="0" w:space="0" w:color="auto"/>
                    <w:right w:val="none" w:sz="0" w:space="0" w:color="auto"/>
                  </w:divBdr>
                  <w:divsChild>
                    <w:div w:id="277222173">
                      <w:marLeft w:val="0"/>
                      <w:marRight w:val="0"/>
                      <w:marTop w:val="0"/>
                      <w:marBottom w:val="0"/>
                      <w:divBdr>
                        <w:top w:val="none" w:sz="0" w:space="0" w:color="auto"/>
                        <w:left w:val="none" w:sz="0" w:space="0" w:color="auto"/>
                        <w:bottom w:val="none" w:sz="0" w:space="0" w:color="auto"/>
                        <w:right w:val="none" w:sz="0" w:space="0" w:color="auto"/>
                      </w:divBdr>
                    </w:div>
                  </w:divsChild>
                </w:div>
                <w:div w:id="128978050">
                  <w:marLeft w:val="0"/>
                  <w:marRight w:val="0"/>
                  <w:marTop w:val="0"/>
                  <w:marBottom w:val="0"/>
                  <w:divBdr>
                    <w:top w:val="none" w:sz="0" w:space="0" w:color="auto"/>
                    <w:left w:val="none" w:sz="0" w:space="0" w:color="auto"/>
                    <w:bottom w:val="none" w:sz="0" w:space="0" w:color="auto"/>
                    <w:right w:val="none" w:sz="0" w:space="0" w:color="auto"/>
                  </w:divBdr>
                  <w:divsChild>
                    <w:div w:id="2095468476">
                      <w:marLeft w:val="0"/>
                      <w:marRight w:val="0"/>
                      <w:marTop w:val="0"/>
                      <w:marBottom w:val="0"/>
                      <w:divBdr>
                        <w:top w:val="none" w:sz="0" w:space="0" w:color="auto"/>
                        <w:left w:val="none" w:sz="0" w:space="0" w:color="auto"/>
                        <w:bottom w:val="none" w:sz="0" w:space="0" w:color="auto"/>
                        <w:right w:val="none" w:sz="0" w:space="0" w:color="auto"/>
                      </w:divBdr>
                    </w:div>
                  </w:divsChild>
                </w:div>
                <w:div w:id="522596620">
                  <w:marLeft w:val="0"/>
                  <w:marRight w:val="0"/>
                  <w:marTop w:val="0"/>
                  <w:marBottom w:val="0"/>
                  <w:divBdr>
                    <w:top w:val="none" w:sz="0" w:space="0" w:color="auto"/>
                    <w:left w:val="none" w:sz="0" w:space="0" w:color="auto"/>
                    <w:bottom w:val="none" w:sz="0" w:space="0" w:color="auto"/>
                    <w:right w:val="none" w:sz="0" w:space="0" w:color="auto"/>
                  </w:divBdr>
                  <w:divsChild>
                    <w:div w:id="1624799638">
                      <w:marLeft w:val="0"/>
                      <w:marRight w:val="0"/>
                      <w:marTop w:val="0"/>
                      <w:marBottom w:val="0"/>
                      <w:divBdr>
                        <w:top w:val="none" w:sz="0" w:space="0" w:color="auto"/>
                        <w:left w:val="none" w:sz="0" w:space="0" w:color="auto"/>
                        <w:bottom w:val="none" w:sz="0" w:space="0" w:color="auto"/>
                        <w:right w:val="none" w:sz="0" w:space="0" w:color="auto"/>
                      </w:divBdr>
                    </w:div>
                  </w:divsChild>
                </w:div>
                <w:div w:id="1332367295">
                  <w:marLeft w:val="0"/>
                  <w:marRight w:val="0"/>
                  <w:marTop w:val="0"/>
                  <w:marBottom w:val="0"/>
                  <w:divBdr>
                    <w:top w:val="none" w:sz="0" w:space="0" w:color="auto"/>
                    <w:left w:val="none" w:sz="0" w:space="0" w:color="auto"/>
                    <w:bottom w:val="none" w:sz="0" w:space="0" w:color="auto"/>
                    <w:right w:val="none" w:sz="0" w:space="0" w:color="auto"/>
                  </w:divBdr>
                  <w:divsChild>
                    <w:div w:id="553977348">
                      <w:marLeft w:val="0"/>
                      <w:marRight w:val="0"/>
                      <w:marTop w:val="0"/>
                      <w:marBottom w:val="0"/>
                      <w:divBdr>
                        <w:top w:val="none" w:sz="0" w:space="0" w:color="auto"/>
                        <w:left w:val="none" w:sz="0" w:space="0" w:color="auto"/>
                        <w:bottom w:val="none" w:sz="0" w:space="0" w:color="auto"/>
                        <w:right w:val="none" w:sz="0" w:space="0" w:color="auto"/>
                      </w:divBdr>
                    </w:div>
                  </w:divsChild>
                </w:div>
                <w:div w:id="1197236033">
                  <w:marLeft w:val="0"/>
                  <w:marRight w:val="0"/>
                  <w:marTop w:val="0"/>
                  <w:marBottom w:val="0"/>
                  <w:divBdr>
                    <w:top w:val="none" w:sz="0" w:space="0" w:color="auto"/>
                    <w:left w:val="none" w:sz="0" w:space="0" w:color="auto"/>
                    <w:bottom w:val="none" w:sz="0" w:space="0" w:color="auto"/>
                    <w:right w:val="none" w:sz="0" w:space="0" w:color="auto"/>
                  </w:divBdr>
                  <w:divsChild>
                    <w:div w:id="1851332194">
                      <w:marLeft w:val="0"/>
                      <w:marRight w:val="0"/>
                      <w:marTop w:val="0"/>
                      <w:marBottom w:val="0"/>
                      <w:divBdr>
                        <w:top w:val="none" w:sz="0" w:space="0" w:color="auto"/>
                        <w:left w:val="none" w:sz="0" w:space="0" w:color="auto"/>
                        <w:bottom w:val="none" w:sz="0" w:space="0" w:color="auto"/>
                        <w:right w:val="none" w:sz="0" w:space="0" w:color="auto"/>
                      </w:divBdr>
                    </w:div>
                  </w:divsChild>
                </w:div>
                <w:div w:id="1754008790">
                  <w:marLeft w:val="0"/>
                  <w:marRight w:val="0"/>
                  <w:marTop w:val="0"/>
                  <w:marBottom w:val="0"/>
                  <w:divBdr>
                    <w:top w:val="none" w:sz="0" w:space="0" w:color="auto"/>
                    <w:left w:val="none" w:sz="0" w:space="0" w:color="auto"/>
                    <w:bottom w:val="none" w:sz="0" w:space="0" w:color="auto"/>
                    <w:right w:val="none" w:sz="0" w:space="0" w:color="auto"/>
                  </w:divBdr>
                  <w:divsChild>
                    <w:div w:id="1549145045">
                      <w:marLeft w:val="0"/>
                      <w:marRight w:val="0"/>
                      <w:marTop w:val="0"/>
                      <w:marBottom w:val="0"/>
                      <w:divBdr>
                        <w:top w:val="none" w:sz="0" w:space="0" w:color="auto"/>
                        <w:left w:val="none" w:sz="0" w:space="0" w:color="auto"/>
                        <w:bottom w:val="none" w:sz="0" w:space="0" w:color="auto"/>
                        <w:right w:val="none" w:sz="0" w:space="0" w:color="auto"/>
                      </w:divBdr>
                    </w:div>
                  </w:divsChild>
                </w:div>
                <w:div w:id="802774231">
                  <w:marLeft w:val="0"/>
                  <w:marRight w:val="0"/>
                  <w:marTop w:val="0"/>
                  <w:marBottom w:val="0"/>
                  <w:divBdr>
                    <w:top w:val="none" w:sz="0" w:space="0" w:color="auto"/>
                    <w:left w:val="none" w:sz="0" w:space="0" w:color="auto"/>
                    <w:bottom w:val="none" w:sz="0" w:space="0" w:color="auto"/>
                    <w:right w:val="none" w:sz="0" w:space="0" w:color="auto"/>
                  </w:divBdr>
                  <w:divsChild>
                    <w:div w:id="2131387844">
                      <w:marLeft w:val="0"/>
                      <w:marRight w:val="0"/>
                      <w:marTop w:val="0"/>
                      <w:marBottom w:val="0"/>
                      <w:divBdr>
                        <w:top w:val="none" w:sz="0" w:space="0" w:color="auto"/>
                        <w:left w:val="none" w:sz="0" w:space="0" w:color="auto"/>
                        <w:bottom w:val="none" w:sz="0" w:space="0" w:color="auto"/>
                        <w:right w:val="none" w:sz="0" w:space="0" w:color="auto"/>
                      </w:divBdr>
                    </w:div>
                  </w:divsChild>
                </w:div>
                <w:div w:id="1194922073">
                  <w:marLeft w:val="0"/>
                  <w:marRight w:val="0"/>
                  <w:marTop w:val="0"/>
                  <w:marBottom w:val="0"/>
                  <w:divBdr>
                    <w:top w:val="none" w:sz="0" w:space="0" w:color="auto"/>
                    <w:left w:val="none" w:sz="0" w:space="0" w:color="auto"/>
                    <w:bottom w:val="none" w:sz="0" w:space="0" w:color="auto"/>
                    <w:right w:val="none" w:sz="0" w:space="0" w:color="auto"/>
                  </w:divBdr>
                  <w:divsChild>
                    <w:div w:id="1030380616">
                      <w:marLeft w:val="0"/>
                      <w:marRight w:val="0"/>
                      <w:marTop w:val="0"/>
                      <w:marBottom w:val="0"/>
                      <w:divBdr>
                        <w:top w:val="none" w:sz="0" w:space="0" w:color="auto"/>
                        <w:left w:val="none" w:sz="0" w:space="0" w:color="auto"/>
                        <w:bottom w:val="none" w:sz="0" w:space="0" w:color="auto"/>
                        <w:right w:val="none" w:sz="0" w:space="0" w:color="auto"/>
                      </w:divBdr>
                    </w:div>
                  </w:divsChild>
                </w:div>
                <w:div w:id="1350139647">
                  <w:marLeft w:val="0"/>
                  <w:marRight w:val="0"/>
                  <w:marTop w:val="0"/>
                  <w:marBottom w:val="0"/>
                  <w:divBdr>
                    <w:top w:val="none" w:sz="0" w:space="0" w:color="auto"/>
                    <w:left w:val="none" w:sz="0" w:space="0" w:color="auto"/>
                    <w:bottom w:val="none" w:sz="0" w:space="0" w:color="auto"/>
                    <w:right w:val="none" w:sz="0" w:space="0" w:color="auto"/>
                  </w:divBdr>
                  <w:divsChild>
                    <w:div w:id="669407941">
                      <w:marLeft w:val="0"/>
                      <w:marRight w:val="0"/>
                      <w:marTop w:val="0"/>
                      <w:marBottom w:val="0"/>
                      <w:divBdr>
                        <w:top w:val="none" w:sz="0" w:space="0" w:color="auto"/>
                        <w:left w:val="none" w:sz="0" w:space="0" w:color="auto"/>
                        <w:bottom w:val="none" w:sz="0" w:space="0" w:color="auto"/>
                        <w:right w:val="none" w:sz="0" w:space="0" w:color="auto"/>
                      </w:divBdr>
                    </w:div>
                  </w:divsChild>
                </w:div>
                <w:div w:id="1550730050">
                  <w:marLeft w:val="0"/>
                  <w:marRight w:val="0"/>
                  <w:marTop w:val="0"/>
                  <w:marBottom w:val="0"/>
                  <w:divBdr>
                    <w:top w:val="none" w:sz="0" w:space="0" w:color="auto"/>
                    <w:left w:val="none" w:sz="0" w:space="0" w:color="auto"/>
                    <w:bottom w:val="none" w:sz="0" w:space="0" w:color="auto"/>
                    <w:right w:val="none" w:sz="0" w:space="0" w:color="auto"/>
                  </w:divBdr>
                  <w:divsChild>
                    <w:div w:id="999235772">
                      <w:marLeft w:val="0"/>
                      <w:marRight w:val="0"/>
                      <w:marTop w:val="0"/>
                      <w:marBottom w:val="0"/>
                      <w:divBdr>
                        <w:top w:val="none" w:sz="0" w:space="0" w:color="auto"/>
                        <w:left w:val="none" w:sz="0" w:space="0" w:color="auto"/>
                        <w:bottom w:val="none" w:sz="0" w:space="0" w:color="auto"/>
                        <w:right w:val="none" w:sz="0" w:space="0" w:color="auto"/>
                      </w:divBdr>
                    </w:div>
                  </w:divsChild>
                </w:div>
                <w:div w:id="1393964902">
                  <w:marLeft w:val="0"/>
                  <w:marRight w:val="0"/>
                  <w:marTop w:val="0"/>
                  <w:marBottom w:val="0"/>
                  <w:divBdr>
                    <w:top w:val="none" w:sz="0" w:space="0" w:color="auto"/>
                    <w:left w:val="none" w:sz="0" w:space="0" w:color="auto"/>
                    <w:bottom w:val="none" w:sz="0" w:space="0" w:color="auto"/>
                    <w:right w:val="none" w:sz="0" w:space="0" w:color="auto"/>
                  </w:divBdr>
                  <w:divsChild>
                    <w:div w:id="1285120436">
                      <w:marLeft w:val="0"/>
                      <w:marRight w:val="0"/>
                      <w:marTop w:val="0"/>
                      <w:marBottom w:val="0"/>
                      <w:divBdr>
                        <w:top w:val="none" w:sz="0" w:space="0" w:color="auto"/>
                        <w:left w:val="none" w:sz="0" w:space="0" w:color="auto"/>
                        <w:bottom w:val="none" w:sz="0" w:space="0" w:color="auto"/>
                        <w:right w:val="none" w:sz="0" w:space="0" w:color="auto"/>
                      </w:divBdr>
                    </w:div>
                  </w:divsChild>
                </w:div>
                <w:div w:id="1129393423">
                  <w:marLeft w:val="0"/>
                  <w:marRight w:val="0"/>
                  <w:marTop w:val="0"/>
                  <w:marBottom w:val="0"/>
                  <w:divBdr>
                    <w:top w:val="none" w:sz="0" w:space="0" w:color="auto"/>
                    <w:left w:val="none" w:sz="0" w:space="0" w:color="auto"/>
                    <w:bottom w:val="none" w:sz="0" w:space="0" w:color="auto"/>
                    <w:right w:val="none" w:sz="0" w:space="0" w:color="auto"/>
                  </w:divBdr>
                  <w:divsChild>
                    <w:div w:id="1263027824">
                      <w:marLeft w:val="0"/>
                      <w:marRight w:val="0"/>
                      <w:marTop w:val="0"/>
                      <w:marBottom w:val="0"/>
                      <w:divBdr>
                        <w:top w:val="none" w:sz="0" w:space="0" w:color="auto"/>
                        <w:left w:val="none" w:sz="0" w:space="0" w:color="auto"/>
                        <w:bottom w:val="none" w:sz="0" w:space="0" w:color="auto"/>
                        <w:right w:val="none" w:sz="0" w:space="0" w:color="auto"/>
                      </w:divBdr>
                    </w:div>
                  </w:divsChild>
                </w:div>
                <w:div w:id="2020353776">
                  <w:marLeft w:val="0"/>
                  <w:marRight w:val="0"/>
                  <w:marTop w:val="0"/>
                  <w:marBottom w:val="0"/>
                  <w:divBdr>
                    <w:top w:val="none" w:sz="0" w:space="0" w:color="auto"/>
                    <w:left w:val="none" w:sz="0" w:space="0" w:color="auto"/>
                    <w:bottom w:val="none" w:sz="0" w:space="0" w:color="auto"/>
                    <w:right w:val="none" w:sz="0" w:space="0" w:color="auto"/>
                  </w:divBdr>
                  <w:divsChild>
                    <w:div w:id="736323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9932530">
          <w:marLeft w:val="0"/>
          <w:marRight w:val="0"/>
          <w:marTop w:val="0"/>
          <w:marBottom w:val="0"/>
          <w:divBdr>
            <w:top w:val="none" w:sz="0" w:space="0" w:color="auto"/>
            <w:left w:val="none" w:sz="0" w:space="0" w:color="auto"/>
            <w:bottom w:val="none" w:sz="0" w:space="0" w:color="auto"/>
            <w:right w:val="none" w:sz="0" w:space="0" w:color="auto"/>
          </w:divBdr>
        </w:div>
      </w:divsChild>
    </w:div>
    <w:div w:id="1553492811">
      <w:bodyDiv w:val="1"/>
      <w:marLeft w:val="0"/>
      <w:marRight w:val="0"/>
      <w:marTop w:val="0"/>
      <w:marBottom w:val="0"/>
      <w:divBdr>
        <w:top w:val="none" w:sz="0" w:space="0" w:color="auto"/>
        <w:left w:val="none" w:sz="0" w:space="0" w:color="auto"/>
        <w:bottom w:val="none" w:sz="0" w:space="0" w:color="auto"/>
        <w:right w:val="none" w:sz="0" w:space="0" w:color="auto"/>
      </w:divBdr>
      <w:divsChild>
        <w:div w:id="2130708506">
          <w:marLeft w:val="0"/>
          <w:marRight w:val="0"/>
          <w:marTop w:val="0"/>
          <w:marBottom w:val="0"/>
          <w:divBdr>
            <w:top w:val="none" w:sz="0" w:space="0" w:color="auto"/>
            <w:left w:val="none" w:sz="0" w:space="0" w:color="auto"/>
            <w:bottom w:val="none" w:sz="0" w:space="0" w:color="auto"/>
            <w:right w:val="none" w:sz="0" w:space="0" w:color="auto"/>
          </w:divBdr>
          <w:divsChild>
            <w:div w:id="514735362">
              <w:marLeft w:val="210"/>
              <w:marRight w:val="0"/>
              <w:marTop w:val="120"/>
              <w:marBottom w:val="0"/>
              <w:divBdr>
                <w:top w:val="none" w:sz="0" w:space="0" w:color="auto"/>
                <w:left w:val="none" w:sz="0" w:space="0" w:color="auto"/>
                <w:bottom w:val="none" w:sz="0" w:space="0" w:color="auto"/>
                <w:right w:val="none" w:sz="0" w:space="0" w:color="auto"/>
              </w:divBdr>
              <w:divsChild>
                <w:div w:id="585581060">
                  <w:marLeft w:val="0"/>
                  <w:marRight w:val="0"/>
                  <w:marTop w:val="0"/>
                  <w:marBottom w:val="0"/>
                  <w:divBdr>
                    <w:top w:val="none" w:sz="0" w:space="0" w:color="auto"/>
                    <w:left w:val="none" w:sz="0" w:space="0" w:color="auto"/>
                    <w:bottom w:val="none" w:sz="0" w:space="0" w:color="auto"/>
                    <w:right w:val="none" w:sz="0" w:space="0" w:color="auto"/>
                  </w:divBdr>
                  <w:divsChild>
                    <w:div w:id="1888683423">
                      <w:marLeft w:val="45"/>
                      <w:marRight w:val="0"/>
                      <w:marTop w:val="0"/>
                      <w:marBottom w:val="15"/>
                      <w:divBdr>
                        <w:top w:val="none" w:sz="0" w:space="0" w:color="auto"/>
                        <w:left w:val="none" w:sz="0" w:space="0" w:color="auto"/>
                        <w:bottom w:val="none" w:sz="0" w:space="0" w:color="auto"/>
                        <w:right w:val="none" w:sz="0" w:space="0" w:color="auto"/>
                      </w:divBdr>
                    </w:div>
                  </w:divsChild>
                </w:div>
              </w:divsChild>
            </w:div>
          </w:divsChild>
        </w:div>
        <w:div w:id="217211660">
          <w:marLeft w:val="0"/>
          <w:marRight w:val="0"/>
          <w:marTop w:val="0"/>
          <w:marBottom w:val="0"/>
          <w:divBdr>
            <w:top w:val="none" w:sz="0" w:space="0" w:color="auto"/>
            <w:left w:val="none" w:sz="0" w:space="0" w:color="auto"/>
            <w:bottom w:val="none" w:sz="0" w:space="0" w:color="auto"/>
            <w:right w:val="none" w:sz="0" w:space="0" w:color="auto"/>
          </w:divBdr>
          <w:divsChild>
            <w:div w:id="1147236093">
              <w:marLeft w:val="0"/>
              <w:marRight w:val="0"/>
              <w:marTop w:val="0"/>
              <w:marBottom w:val="0"/>
              <w:divBdr>
                <w:top w:val="none" w:sz="0" w:space="0" w:color="auto"/>
                <w:left w:val="none" w:sz="0" w:space="0" w:color="auto"/>
                <w:bottom w:val="none" w:sz="0" w:space="0" w:color="auto"/>
                <w:right w:val="none" w:sz="0" w:space="0" w:color="auto"/>
              </w:divBdr>
              <w:divsChild>
                <w:div w:id="303855773">
                  <w:marLeft w:val="0"/>
                  <w:marRight w:val="0"/>
                  <w:marTop w:val="0"/>
                  <w:marBottom w:val="0"/>
                  <w:divBdr>
                    <w:top w:val="none" w:sz="0" w:space="0" w:color="auto"/>
                    <w:left w:val="none" w:sz="0" w:space="0" w:color="auto"/>
                    <w:bottom w:val="none" w:sz="0" w:space="0" w:color="auto"/>
                    <w:right w:val="none" w:sz="0" w:space="0" w:color="auto"/>
                  </w:divBdr>
                  <w:divsChild>
                    <w:div w:id="1006789256">
                      <w:marLeft w:val="30"/>
                      <w:marRight w:val="30"/>
                      <w:marTop w:val="30"/>
                      <w:marBottom w:val="0"/>
                      <w:divBdr>
                        <w:top w:val="none" w:sz="0" w:space="0" w:color="auto"/>
                        <w:left w:val="none" w:sz="0" w:space="0" w:color="auto"/>
                        <w:bottom w:val="none" w:sz="0" w:space="0" w:color="auto"/>
                        <w:right w:val="none" w:sz="0" w:space="0" w:color="auto"/>
                      </w:divBdr>
                      <w:divsChild>
                        <w:div w:id="507330716">
                          <w:marLeft w:val="210"/>
                          <w:marRight w:val="210"/>
                          <w:marTop w:val="0"/>
                          <w:marBottom w:val="30"/>
                          <w:divBdr>
                            <w:top w:val="none" w:sz="0" w:space="0" w:color="auto"/>
                            <w:left w:val="none" w:sz="0" w:space="0" w:color="auto"/>
                            <w:bottom w:val="none" w:sz="0" w:space="0" w:color="auto"/>
                            <w:right w:val="none" w:sz="0" w:space="0" w:color="auto"/>
                          </w:divBdr>
                          <w:divsChild>
                            <w:div w:id="2053994662">
                              <w:marLeft w:val="0"/>
                              <w:marRight w:val="30"/>
                              <w:marTop w:val="0"/>
                              <w:marBottom w:val="0"/>
                              <w:divBdr>
                                <w:top w:val="none" w:sz="0" w:space="0" w:color="auto"/>
                                <w:left w:val="none" w:sz="0" w:space="0" w:color="auto"/>
                                <w:bottom w:val="none" w:sz="0" w:space="0" w:color="auto"/>
                                <w:right w:val="none" w:sz="0" w:space="0" w:color="auto"/>
                              </w:divBdr>
                              <w:divsChild>
                                <w:div w:id="306472310">
                                  <w:marLeft w:val="0"/>
                                  <w:marRight w:val="0"/>
                                  <w:marTop w:val="0"/>
                                  <w:marBottom w:val="0"/>
                                  <w:divBdr>
                                    <w:top w:val="none" w:sz="0" w:space="0" w:color="auto"/>
                                    <w:left w:val="none" w:sz="0" w:space="0" w:color="auto"/>
                                    <w:bottom w:val="none" w:sz="0" w:space="0" w:color="auto"/>
                                    <w:right w:val="none" w:sz="0" w:space="0" w:color="auto"/>
                                  </w:divBdr>
                                  <w:divsChild>
                                    <w:div w:id="269171416">
                                      <w:marLeft w:val="0"/>
                                      <w:marRight w:val="0"/>
                                      <w:marTop w:val="0"/>
                                      <w:marBottom w:val="0"/>
                                      <w:divBdr>
                                        <w:top w:val="none" w:sz="0" w:space="0" w:color="auto"/>
                                        <w:left w:val="none" w:sz="0" w:space="0" w:color="auto"/>
                                        <w:bottom w:val="none" w:sz="0" w:space="0" w:color="auto"/>
                                        <w:right w:val="none" w:sz="0" w:space="0" w:color="auto"/>
                                      </w:divBdr>
                                      <w:divsChild>
                                        <w:div w:id="1615362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43464335">
      <w:bodyDiv w:val="1"/>
      <w:marLeft w:val="0"/>
      <w:marRight w:val="0"/>
      <w:marTop w:val="0"/>
      <w:marBottom w:val="0"/>
      <w:divBdr>
        <w:top w:val="none" w:sz="0" w:space="0" w:color="auto"/>
        <w:left w:val="none" w:sz="0" w:space="0" w:color="auto"/>
        <w:bottom w:val="none" w:sz="0" w:space="0" w:color="auto"/>
        <w:right w:val="none" w:sz="0" w:space="0" w:color="auto"/>
      </w:divBdr>
    </w:div>
    <w:div w:id="1672297417">
      <w:bodyDiv w:val="1"/>
      <w:marLeft w:val="0"/>
      <w:marRight w:val="0"/>
      <w:marTop w:val="0"/>
      <w:marBottom w:val="0"/>
      <w:divBdr>
        <w:top w:val="none" w:sz="0" w:space="0" w:color="auto"/>
        <w:left w:val="none" w:sz="0" w:space="0" w:color="auto"/>
        <w:bottom w:val="none" w:sz="0" w:space="0" w:color="auto"/>
        <w:right w:val="none" w:sz="0" w:space="0" w:color="auto"/>
      </w:divBdr>
      <w:divsChild>
        <w:div w:id="1698702902">
          <w:marLeft w:val="0"/>
          <w:marRight w:val="0"/>
          <w:marTop w:val="0"/>
          <w:marBottom w:val="0"/>
          <w:divBdr>
            <w:top w:val="none" w:sz="0" w:space="0" w:color="auto"/>
            <w:left w:val="none" w:sz="0" w:space="0" w:color="auto"/>
            <w:bottom w:val="none" w:sz="0" w:space="0" w:color="auto"/>
            <w:right w:val="none" w:sz="0" w:space="0" w:color="auto"/>
          </w:divBdr>
          <w:divsChild>
            <w:div w:id="1486050910">
              <w:marLeft w:val="210"/>
              <w:marRight w:val="0"/>
              <w:marTop w:val="120"/>
              <w:marBottom w:val="0"/>
              <w:divBdr>
                <w:top w:val="none" w:sz="0" w:space="0" w:color="auto"/>
                <w:left w:val="none" w:sz="0" w:space="0" w:color="auto"/>
                <w:bottom w:val="none" w:sz="0" w:space="0" w:color="auto"/>
                <w:right w:val="none" w:sz="0" w:space="0" w:color="auto"/>
              </w:divBdr>
              <w:divsChild>
                <w:div w:id="1060863547">
                  <w:marLeft w:val="0"/>
                  <w:marRight w:val="0"/>
                  <w:marTop w:val="0"/>
                  <w:marBottom w:val="0"/>
                  <w:divBdr>
                    <w:top w:val="none" w:sz="0" w:space="0" w:color="auto"/>
                    <w:left w:val="none" w:sz="0" w:space="0" w:color="auto"/>
                    <w:bottom w:val="none" w:sz="0" w:space="0" w:color="auto"/>
                    <w:right w:val="none" w:sz="0" w:space="0" w:color="auto"/>
                  </w:divBdr>
                  <w:divsChild>
                    <w:div w:id="411968649">
                      <w:marLeft w:val="45"/>
                      <w:marRight w:val="0"/>
                      <w:marTop w:val="0"/>
                      <w:marBottom w:val="15"/>
                      <w:divBdr>
                        <w:top w:val="none" w:sz="0" w:space="0" w:color="auto"/>
                        <w:left w:val="none" w:sz="0" w:space="0" w:color="auto"/>
                        <w:bottom w:val="none" w:sz="0" w:space="0" w:color="auto"/>
                        <w:right w:val="none" w:sz="0" w:space="0" w:color="auto"/>
                      </w:divBdr>
                    </w:div>
                  </w:divsChild>
                </w:div>
              </w:divsChild>
            </w:div>
          </w:divsChild>
        </w:div>
        <w:div w:id="502207569">
          <w:marLeft w:val="0"/>
          <w:marRight w:val="0"/>
          <w:marTop w:val="0"/>
          <w:marBottom w:val="0"/>
          <w:divBdr>
            <w:top w:val="none" w:sz="0" w:space="0" w:color="auto"/>
            <w:left w:val="none" w:sz="0" w:space="0" w:color="auto"/>
            <w:bottom w:val="none" w:sz="0" w:space="0" w:color="auto"/>
            <w:right w:val="none" w:sz="0" w:space="0" w:color="auto"/>
          </w:divBdr>
          <w:divsChild>
            <w:div w:id="1845629547">
              <w:marLeft w:val="0"/>
              <w:marRight w:val="0"/>
              <w:marTop w:val="0"/>
              <w:marBottom w:val="0"/>
              <w:divBdr>
                <w:top w:val="none" w:sz="0" w:space="0" w:color="auto"/>
                <w:left w:val="none" w:sz="0" w:space="0" w:color="auto"/>
                <w:bottom w:val="none" w:sz="0" w:space="0" w:color="auto"/>
                <w:right w:val="none" w:sz="0" w:space="0" w:color="auto"/>
              </w:divBdr>
              <w:divsChild>
                <w:div w:id="1183936933">
                  <w:marLeft w:val="0"/>
                  <w:marRight w:val="0"/>
                  <w:marTop w:val="0"/>
                  <w:marBottom w:val="0"/>
                  <w:divBdr>
                    <w:top w:val="none" w:sz="0" w:space="0" w:color="auto"/>
                    <w:left w:val="none" w:sz="0" w:space="0" w:color="auto"/>
                    <w:bottom w:val="none" w:sz="0" w:space="0" w:color="auto"/>
                    <w:right w:val="none" w:sz="0" w:space="0" w:color="auto"/>
                  </w:divBdr>
                  <w:divsChild>
                    <w:div w:id="369382818">
                      <w:marLeft w:val="30"/>
                      <w:marRight w:val="30"/>
                      <w:marTop w:val="30"/>
                      <w:marBottom w:val="0"/>
                      <w:divBdr>
                        <w:top w:val="none" w:sz="0" w:space="0" w:color="auto"/>
                        <w:left w:val="none" w:sz="0" w:space="0" w:color="auto"/>
                        <w:bottom w:val="none" w:sz="0" w:space="0" w:color="auto"/>
                        <w:right w:val="none" w:sz="0" w:space="0" w:color="auto"/>
                      </w:divBdr>
                      <w:divsChild>
                        <w:div w:id="1879656156">
                          <w:marLeft w:val="210"/>
                          <w:marRight w:val="210"/>
                          <w:marTop w:val="0"/>
                          <w:marBottom w:val="30"/>
                          <w:divBdr>
                            <w:top w:val="none" w:sz="0" w:space="0" w:color="auto"/>
                            <w:left w:val="none" w:sz="0" w:space="0" w:color="auto"/>
                            <w:bottom w:val="none" w:sz="0" w:space="0" w:color="auto"/>
                            <w:right w:val="none" w:sz="0" w:space="0" w:color="auto"/>
                          </w:divBdr>
                          <w:divsChild>
                            <w:div w:id="1023937760">
                              <w:marLeft w:val="0"/>
                              <w:marRight w:val="30"/>
                              <w:marTop w:val="0"/>
                              <w:marBottom w:val="0"/>
                              <w:divBdr>
                                <w:top w:val="none" w:sz="0" w:space="0" w:color="auto"/>
                                <w:left w:val="none" w:sz="0" w:space="0" w:color="auto"/>
                                <w:bottom w:val="none" w:sz="0" w:space="0" w:color="auto"/>
                                <w:right w:val="none" w:sz="0" w:space="0" w:color="auto"/>
                              </w:divBdr>
                              <w:divsChild>
                                <w:div w:id="1103839498">
                                  <w:marLeft w:val="0"/>
                                  <w:marRight w:val="0"/>
                                  <w:marTop w:val="0"/>
                                  <w:marBottom w:val="0"/>
                                  <w:divBdr>
                                    <w:top w:val="none" w:sz="0" w:space="0" w:color="auto"/>
                                    <w:left w:val="none" w:sz="0" w:space="0" w:color="auto"/>
                                    <w:bottom w:val="none" w:sz="0" w:space="0" w:color="auto"/>
                                    <w:right w:val="none" w:sz="0" w:space="0" w:color="auto"/>
                                  </w:divBdr>
                                  <w:divsChild>
                                    <w:div w:id="412821195">
                                      <w:marLeft w:val="0"/>
                                      <w:marRight w:val="0"/>
                                      <w:marTop w:val="0"/>
                                      <w:marBottom w:val="0"/>
                                      <w:divBdr>
                                        <w:top w:val="none" w:sz="0" w:space="0" w:color="auto"/>
                                        <w:left w:val="none" w:sz="0" w:space="0" w:color="auto"/>
                                        <w:bottom w:val="none" w:sz="0" w:space="0" w:color="auto"/>
                                        <w:right w:val="none" w:sz="0" w:space="0" w:color="auto"/>
                                      </w:divBdr>
                                      <w:divsChild>
                                        <w:div w:id="1732382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81395459">
      <w:bodyDiv w:val="1"/>
      <w:marLeft w:val="0"/>
      <w:marRight w:val="0"/>
      <w:marTop w:val="0"/>
      <w:marBottom w:val="0"/>
      <w:divBdr>
        <w:top w:val="none" w:sz="0" w:space="0" w:color="auto"/>
        <w:left w:val="none" w:sz="0" w:space="0" w:color="auto"/>
        <w:bottom w:val="none" w:sz="0" w:space="0" w:color="auto"/>
        <w:right w:val="none" w:sz="0" w:space="0" w:color="auto"/>
      </w:divBdr>
    </w:div>
    <w:div w:id="1704208060">
      <w:bodyDiv w:val="1"/>
      <w:marLeft w:val="0"/>
      <w:marRight w:val="0"/>
      <w:marTop w:val="0"/>
      <w:marBottom w:val="0"/>
      <w:divBdr>
        <w:top w:val="none" w:sz="0" w:space="0" w:color="auto"/>
        <w:left w:val="none" w:sz="0" w:space="0" w:color="auto"/>
        <w:bottom w:val="none" w:sz="0" w:space="0" w:color="auto"/>
        <w:right w:val="none" w:sz="0" w:space="0" w:color="auto"/>
      </w:divBdr>
    </w:div>
    <w:div w:id="1709451874">
      <w:bodyDiv w:val="1"/>
      <w:marLeft w:val="0"/>
      <w:marRight w:val="0"/>
      <w:marTop w:val="0"/>
      <w:marBottom w:val="0"/>
      <w:divBdr>
        <w:top w:val="none" w:sz="0" w:space="0" w:color="auto"/>
        <w:left w:val="none" w:sz="0" w:space="0" w:color="auto"/>
        <w:bottom w:val="none" w:sz="0" w:space="0" w:color="auto"/>
        <w:right w:val="none" w:sz="0" w:space="0" w:color="auto"/>
      </w:divBdr>
    </w:div>
    <w:div w:id="1719162299">
      <w:bodyDiv w:val="1"/>
      <w:marLeft w:val="0"/>
      <w:marRight w:val="0"/>
      <w:marTop w:val="0"/>
      <w:marBottom w:val="0"/>
      <w:divBdr>
        <w:top w:val="none" w:sz="0" w:space="0" w:color="auto"/>
        <w:left w:val="none" w:sz="0" w:space="0" w:color="auto"/>
        <w:bottom w:val="none" w:sz="0" w:space="0" w:color="auto"/>
        <w:right w:val="none" w:sz="0" w:space="0" w:color="auto"/>
      </w:divBdr>
    </w:div>
    <w:div w:id="1749155991">
      <w:bodyDiv w:val="1"/>
      <w:marLeft w:val="0"/>
      <w:marRight w:val="0"/>
      <w:marTop w:val="0"/>
      <w:marBottom w:val="0"/>
      <w:divBdr>
        <w:top w:val="none" w:sz="0" w:space="0" w:color="auto"/>
        <w:left w:val="none" w:sz="0" w:space="0" w:color="auto"/>
        <w:bottom w:val="none" w:sz="0" w:space="0" w:color="auto"/>
        <w:right w:val="none" w:sz="0" w:space="0" w:color="auto"/>
      </w:divBdr>
    </w:div>
    <w:div w:id="1813710264">
      <w:bodyDiv w:val="1"/>
      <w:marLeft w:val="0"/>
      <w:marRight w:val="0"/>
      <w:marTop w:val="0"/>
      <w:marBottom w:val="0"/>
      <w:divBdr>
        <w:top w:val="none" w:sz="0" w:space="0" w:color="auto"/>
        <w:left w:val="none" w:sz="0" w:space="0" w:color="auto"/>
        <w:bottom w:val="none" w:sz="0" w:space="0" w:color="auto"/>
        <w:right w:val="none" w:sz="0" w:space="0" w:color="auto"/>
      </w:divBdr>
    </w:div>
    <w:div w:id="1872183641">
      <w:bodyDiv w:val="1"/>
      <w:marLeft w:val="0"/>
      <w:marRight w:val="0"/>
      <w:marTop w:val="0"/>
      <w:marBottom w:val="0"/>
      <w:divBdr>
        <w:top w:val="none" w:sz="0" w:space="0" w:color="auto"/>
        <w:left w:val="none" w:sz="0" w:space="0" w:color="auto"/>
        <w:bottom w:val="none" w:sz="0" w:space="0" w:color="auto"/>
        <w:right w:val="none" w:sz="0" w:space="0" w:color="auto"/>
      </w:divBdr>
    </w:div>
    <w:div w:id="1875654032">
      <w:bodyDiv w:val="1"/>
      <w:marLeft w:val="0"/>
      <w:marRight w:val="0"/>
      <w:marTop w:val="0"/>
      <w:marBottom w:val="0"/>
      <w:divBdr>
        <w:top w:val="none" w:sz="0" w:space="0" w:color="auto"/>
        <w:left w:val="none" w:sz="0" w:space="0" w:color="auto"/>
        <w:bottom w:val="none" w:sz="0" w:space="0" w:color="auto"/>
        <w:right w:val="none" w:sz="0" w:space="0" w:color="auto"/>
      </w:divBdr>
    </w:div>
    <w:div w:id="1908875912">
      <w:bodyDiv w:val="1"/>
      <w:marLeft w:val="0"/>
      <w:marRight w:val="0"/>
      <w:marTop w:val="0"/>
      <w:marBottom w:val="0"/>
      <w:divBdr>
        <w:top w:val="none" w:sz="0" w:space="0" w:color="auto"/>
        <w:left w:val="none" w:sz="0" w:space="0" w:color="auto"/>
        <w:bottom w:val="none" w:sz="0" w:space="0" w:color="auto"/>
        <w:right w:val="none" w:sz="0" w:space="0" w:color="auto"/>
      </w:divBdr>
      <w:divsChild>
        <w:div w:id="95639235">
          <w:marLeft w:val="0"/>
          <w:marRight w:val="0"/>
          <w:marTop w:val="0"/>
          <w:marBottom w:val="0"/>
          <w:divBdr>
            <w:top w:val="none" w:sz="0" w:space="0" w:color="auto"/>
            <w:left w:val="none" w:sz="0" w:space="0" w:color="auto"/>
            <w:bottom w:val="none" w:sz="0" w:space="0" w:color="auto"/>
            <w:right w:val="none" w:sz="0" w:space="0" w:color="auto"/>
          </w:divBdr>
          <w:divsChild>
            <w:div w:id="1504390724">
              <w:marLeft w:val="210"/>
              <w:marRight w:val="0"/>
              <w:marTop w:val="120"/>
              <w:marBottom w:val="0"/>
              <w:divBdr>
                <w:top w:val="none" w:sz="0" w:space="0" w:color="auto"/>
                <w:left w:val="none" w:sz="0" w:space="0" w:color="auto"/>
                <w:bottom w:val="none" w:sz="0" w:space="0" w:color="auto"/>
                <w:right w:val="none" w:sz="0" w:space="0" w:color="auto"/>
              </w:divBdr>
              <w:divsChild>
                <w:div w:id="739252051">
                  <w:marLeft w:val="0"/>
                  <w:marRight w:val="0"/>
                  <w:marTop w:val="0"/>
                  <w:marBottom w:val="0"/>
                  <w:divBdr>
                    <w:top w:val="none" w:sz="0" w:space="0" w:color="auto"/>
                    <w:left w:val="none" w:sz="0" w:space="0" w:color="auto"/>
                    <w:bottom w:val="none" w:sz="0" w:space="0" w:color="auto"/>
                    <w:right w:val="none" w:sz="0" w:space="0" w:color="auto"/>
                  </w:divBdr>
                  <w:divsChild>
                    <w:div w:id="1567960201">
                      <w:marLeft w:val="45"/>
                      <w:marRight w:val="0"/>
                      <w:marTop w:val="0"/>
                      <w:marBottom w:val="15"/>
                      <w:divBdr>
                        <w:top w:val="none" w:sz="0" w:space="0" w:color="auto"/>
                        <w:left w:val="none" w:sz="0" w:space="0" w:color="auto"/>
                        <w:bottom w:val="none" w:sz="0" w:space="0" w:color="auto"/>
                        <w:right w:val="none" w:sz="0" w:space="0" w:color="auto"/>
                      </w:divBdr>
                    </w:div>
                  </w:divsChild>
                </w:div>
              </w:divsChild>
            </w:div>
          </w:divsChild>
        </w:div>
        <w:div w:id="945235263">
          <w:marLeft w:val="0"/>
          <w:marRight w:val="0"/>
          <w:marTop w:val="0"/>
          <w:marBottom w:val="0"/>
          <w:divBdr>
            <w:top w:val="none" w:sz="0" w:space="0" w:color="auto"/>
            <w:left w:val="none" w:sz="0" w:space="0" w:color="auto"/>
            <w:bottom w:val="none" w:sz="0" w:space="0" w:color="auto"/>
            <w:right w:val="none" w:sz="0" w:space="0" w:color="auto"/>
          </w:divBdr>
          <w:divsChild>
            <w:div w:id="1397628731">
              <w:marLeft w:val="0"/>
              <w:marRight w:val="0"/>
              <w:marTop w:val="0"/>
              <w:marBottom w:val="0"/>
              <w:divBdr>
                <w:top w:val="none" w:sz="0" w:space="0" w:color="auto"/>
                <w:left w:val="none" w:sz="0" w:space="0" w:color="auto"/>
                <w:bottom w:val="none" w:sz="0" w:space="0" w:color="auto"/>
                <w:right w:val="none" w:sz="0" w:space="0" w:color="auto"/>
              </w:divBdr>
              <w:divsChild>
                <w:div w:id="579413874">
                  <w:marLeft w:val="0"/>
                  <w:marRight w:val="0"/>
                  <w:marTop w:val="0"/>
                  <w:marBottom w:val="0"/>
                  <w:divBdr>
                    <w:top w:val="none" w:sz="0" w:space="0" w:color="auto"/>
                    <w:left w:val="none" w:sz="0" w:space="0" w:color="auto"/>
                    <w:bottom w:val="none" w:sz="0" w:space="0" w:color="auto"/>
                    <w:right w:val="none" w:sz="0" w:space="0" w:color="auto"/>
                  </w:divBdr>
                  <w:divsChild>
                    <w:div w:id="560290019">
                      <w:marLeft w:val="30"/>
                      <w:marRight w:val="30"/>
                      <w:marTop w:val="30"/>
                      <w:marBottom w:val="0"/>
                      <w:divBdr>
                        <w:top w:val="none" w:sz="0" w:space="0" w:color="auto"/>
                        <w:left w:val="none" w:sz="0" w:space="0" w:color="auto"/>
                        <w:bottom w:val="none" w:sz="0" w:space="0" w:color="auto"/>
                        <w:right w:val="none" w:sz="0" w:space="0" w:color="auto"/>
                      </w:divBdr>
                      <w:divsChild>
                        <w:div w:id="140002390">
                          <w:marLeft w:val="210"/>
                          <w:marRight w:val="210"/>
                          <w:marTop w:val="0"/>
                          <w:marBottom w:val="30"/>
                          <w:divBdr>
                            <w:top w:val="none" w:sz="0" w:space="0" w:color="auto"/>
                            <w:left w:val="none" w:sz="0" w:space="0" w:color="auto"/>
                            <w:bottom w:val="none" w:sz="0" w:space="0" w:color="auto"/>
                            <w:right w:val="none" w:sz="0" w:space="0" w:color="auto"/>
                          </w:divBdr>
                          <w:divsChild>
                            <w:div w:id="237981642">
                              <w:marLeft w:val="0"/>
                              <w:marRight w:val="30"/>
                              <w:marTop w:val="0"/>
                              <w:marBottom w:val="0"/>
                              <w:divBdr>
                                <w:top w:val="none" w:sz="0" w:space="0" w:color="auto"/>
                                <w:left w:val="none" w:sz="0" w:space="0" w:color="auto"/>
                                <w:bottom w:val="none" w:sz="0" w:space="0" w:color="auto"/>
                                <w:right w:val="none" w:sz="0" w:space="0" w:color="auto"/>
                              </w:divBdr>
                              <w:divsChild>
                                <w:div w:id="227033690">
                                  <w:marLeft w:val="0"/>
                                  <w:marRight w:val="0"/>
                                  <w:marTop w:val="0"/>
                                  <w:marBottom w:val="0"/>
                                  <w:divBdr>
                                    <w:top w:val="none" w:sz="0" w:space="0" w:color="auto"/>
                                    <w:left w:val="none" w:sz="0" w:space="0" w:color="auto"/>
                                    <w:bottom w:val="none" w:sz="0" w:space="0" w:color="auto"/>
                                    <w:right w:val="none" w:sz="0" w:space="0" w:color="auto"/>
                                  </w:divBdr>
                                  <w:divsChild>
                                    <w:div w:id="489449393">
                                      <w:marLeft w:val="0"/>
                                      <w:marRight w:val="0"/>
                                      <w:marTop w:val="0"/>
                                      <w:marBottom w:val="0"/>
                                      <w:divBdr>
                                        <w:top w:val="none" w:sz="0" w:space="0" w:color="auto"/>
                                        <w:left w:val="none" w:sz="0" w:space="0" w:color="auto"/>
                                        <w:bottom w:val="none" w:sz="0" w:space="0" w:color="auto"/>
                                        <w:right w:val="none" w:sz="0" w:space="0" w:color="auto"/>
                                      </w:divBdr>
                                      <w:divsChild>
                                        <w:div w:id="407653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23368762">
      <w:bodyDiv w:val="1"/>
      <w:marLeft w:val="0"/>
      <w:marRight w:val="0"/>
      <w:marTop w:val="0"/>
      <w:marBottom w:val="0"/>
      <w:divBdr>
        <w:top w:val="none" w:sz="0" w:space="0" w:color="auto"/>
        <w:left w:val="none" w:sz="0" w:space="0" w:color="auto"/>
        <w:bottom w:val="none" w:sz="0" w:space="0" w:color="auto"/>
        <w:right w:val="none" w:sz="0" w:space="0" w:color="auto"/>
      </w:divBdr>
      <w:divsChild>
        <w:div w:id="87578387">
          <w:marLeft w:val="0"/>
          <w:marRight w:val="0"/>
          <w:marTop w:val="0"/>
          <w:marBottom w:val="0"/>
          <w:divBdr>
            <w:top w:val="none" w:sz="0" w:space="0" w:color="auto"/>
            <w:left w:val="none" w:sz="0" w:space="0" w:color="auto"/>
            <w:bottom w:val="none" w:sz="0" w:space="0" w:color="auto"/>
            <w:right w:val="none" w:sz="0" w:space="0" w:color="auto"/>
          </w:divBdr>
        </w:div>
        <w:div w:id="585069518">
          <w:marLeft w:val="0"/>
          <w:marRight w:val="0"/>
          <w:marTop w:val="0"/>
          <w:marBottom w:val="0"/>
          <w:divBdr>
            <w:top w:val="none" w:sz="0" w:space="0" w:color="auto"/>
            <w:left w:val="none" w:sz="0" w:space="0" w:color="auto"/>
            <w:bottom w:val="none" w:sz="0" w:space="0" w:color="auto"/>
            <w:right w:val="none" w:sz="0" w:space="0" w:color="auto"/>
          </w:divBdr>
        </w:div>
        <w:div w:id="1268584015">
          <w:marLeft w:val="0"/>
          <w:marRight w:val="0"/>
          <w:marTop w:val="0"/>
          <w:marBottom w:val="0"/>
          <w:divBdr>
            <w:top w:val="none" w:sz="0" w:space="0" w:color="auto"/>
            <w:left w:val="none" w:sz="0" w:space="0" w:color="auto"/>
            <w:bottom w:val="none" w:sz="0" w:space="0" w:color="auto"/>
            <w:right w:val="none" w:sz="0" w:space="0" w:color="auto"/>
          </w:divBdr>
          <w:divsChild>
            <w:div w:id="601189425">
              <w:marLeft w:val="0"/>
              <w:marRight w:val="0"/>
              <w:marTop w:val="30"/>
              <w:marBottom w:val="30"/>
              <w:divBdr>
                <w:top w:val="none" w:sz="0" w:space="0" w:color="auto"/>
                <w:left w:val="none" w:sz="0" w:space="0" w:color="auto"/>
                <w:bottom w:val="none" w:sz="0" w:space="0" w:color="auto"/>
                <w:right w:val="none" w:sz="0" w:space="0" w:color="auto"/>
              </w:divBdr>
              <w:divsChild>
                <w:div w:id="1618097560">
                  <w:marLeft w:val="0"/>
                  <w:marRight w:val="0"/>
                  <w:marTop w:val="0"/>
                  <w:marBottom w:val="0"/>
                  <w:divBdr>
                    <w:top w:val="none" w:sz="0" w:space="0" w:color="auto"/>
                    <w:left w:val="none" w:sz="0" w:space="0" w:color="auto"/>
                    <w:bottom w:val="none" w:sz="0" w:space="0" w:color="auto"/>
                    <w:right w:val="none" w:sz="0" w:space="0" w:color="auto"/>
                  </w:divBdr>
                  <w:divsChild>
                    <w:div w:id="1570920089">
                      <w:marLeft w:val="0"/>
                      <w:marRight w:val="0"/>
                      <w:marTop w:val="0"/>
                      <w:marBottom w:val="0"/>
                      <w:divBdr>
                        <w:top w:val="none" w:sz="0" w:space="0" w:color="auto"/>
                        <w:left w:val="none" w:sz="0" w:space="0" w:color="auto"/>
                        <w:bottom w:val="none" w:sz="0" w:space="0" w:color="auto"/>
                        <w:right w:val="none" w:sz="0" w:space="0" w:color="auto"/>
                      </w:divBdr>
                    </w:div>
                  </w:divsChild>
                </w:div>
                <w:div w:id="808211263">
                  <w:marLeft w:val="0"/>
                  <w:marRight w:val="0"/>
                  <w:marTop w:val="0"/>
                  <w:marBottom w:val="0"/>
                  <w:divBdr>
                    <w:top w:val="none" w:sz="0" w:space="0" w:color="auto"/>
                    <w:left w:val="none" w:sz="0" w:space="0" w:color="auto"/>
                    <w:bottom w:val="none" w:sz="0" w:space="0" w:color="auto"/>
                    <w:right w:val="none" w:sz="0" w:space="0" w:color="auto"/>
                  </w:divBdr>
                  <w:divsChild>
                    <w:div w:id="392434053">
                      <w:marLeft w:val="0"/>
                      <w:marRight w:val="0"/>
                      <w:marTop w:val="0"/>
                      <w:marBottom w:val="0"/>
                      <w:divBdr>
                        <w:top w:val="none" w:sz="0" w:space="0" w:color="auto"/>
                        <w:left w:val="none" w:sz="0" w:space="0" w:color="auto"/>
                        <w:bottom w:val="none" w:sz="0" w:space="0" w:color="auto"/>
                        <w:right w:val="none" w:sz="0" w:space="0" w:color="auto"/>
                      </w:divBdr>
                    </w:div>
                  </w:divsChild>
                </w:div>
                <w:div w:id="523833210">
                  <w:marLeft w:val="0"/>
                  <w:marRight w:val="0"/>
                  <w:marTop w:val="0"/>
                  <w:marBottom w:val="0"/>
                  <w:divBdr>
                    <w:top w:val="none" w:sz="0" w:space="0" w:color="auto"/>
                    <w:left w:val="none" w:sz="0" w:space="0" w:color="auto"/>
                    <w:bottom w:val="none" w:sz="0" w:space="0" w:color="auto"/>
                    <w:right w:val="none" w:sz="0" w:space="0" w:color="auto"/>
                  </w:divBdr>
                  <w:divsChild>
                    <w:div w:id="1174613216">
                      <w:marLeft w:val="0"/>
                      <w:marRight w:val="0"/>
                      <w:marTop w:val="0"/>
                      <w:marBottom w:val="0"/>
                      <w:divBdr>
                        <w:top w:val="none" w:sz="0" w:space="0" w:color="auto"/>
                        <w:left w:val="none" w:sz="0" w:space="0" w:color="auto"/>
                        <w:bottom w:val="none" w:sz="0" w:space="0" w:color="auto"/>
                        <w:right w:val="none" w:sz="0" w:space="0" w:color="auto"/>
                      </w:divBdr>
                    </w:div>
                  </w:divsChild>
                </w:div>
                <w:div w:id="1455059307">
                  <w:marLeft w:val="0"/>
                  <w:marRight w:val="0"/>
                  <w:marTop w:val="0"/>
                  <w:marBottom w:val="0"/>
                  <w:divBdr>
                    <w:top w:val="none" w:sz="0" w:space="0" w:color="auto"/>
                    <w:left w:val="none" w:sz="0" w:space="0" w:color="auto"/>
                    <w:bottom w:val="none" w:sz="0" w:space="0" w:color="auto"/>
                    <w:right w:val="none" w:sz="0" w:space="0" w:color="auto"/>
                  </w:divBdr>
                  <w:divsChild>
                    <w:div w:id="1089230342">
                      <w:marLeft w:val="0"/>
                      <w:marRight w:val="0"/>
                      <w:marTop w:val="0"/>
                      <w:marBottom w:val="0"/>
                      <w:divBdr>
                        <w:top w:val="none" w:sz="0" w:space="0" w:color="auto"/>
                        <w:left w:val="none" w:sz="0" w:space="0" w:color="auto"/>
                        <w:bottom w:val="none" w:sz="0" w:space="0" w:color="auto"/>
                        <w:right w:val="none" w:sz="0" w:space="0" w:color="auto"/>
                      </w:divBdr>
                    </w:div>
                  </w:divsChild>
                </w:div>
                <w:div w:id="1094060142">
                  <w:marLeft w:val="0"/>
                  <w:marRight w:val="0"/>
                  <w:marTop w:val="0"/>
                  <w:marBottom w:val="0"/>
                  <w:divBdr>
                    <w:top w:val="none" w:sz="0" w:space="0" w:color="auto"/>
                    <w:left w:val="none" w:sz="0" w:space="0" w:color="auto"/>
                    <w:bottom w:val="none" w:sz="0" w:space="0" w:color="auto"/>
                    <w:right w:val="none" w:sz="0" w:space="0" w:color="auto"/>
                  </w:divBdr>
                  <w:divsChild>
                    <w:div w:id="1348868480">
                      <w:marLeft w:val="0"/>
                      <w:marRight w:val="0"/>
                      <w:marTop w:val="0"/>
                      <w:marBottom w:val="0"/>
                      <w:divBdr>
                        <w:top w:val="none" w:sz="0" w:space="0" w:color="auto"/>
                        <w:left w:val="none" w:sz="0" w:space="0" w:color="auto"/>
                        <w:bottom w:val="none" w:sz="0" w:space="0" w:color="auto"/>
                        <w:right w:val="none" w:sz="0" w:space="0" w:color="auto"/>
                      </w:divBdr>
                    </w:div>
                  </w:divsChild>
                </w:div>
                <w:div w:id="1031105471">
                  <w:marLeft w:val="0"/>
                  <w:marRight w:val="0"/>
                  <w:marTop w:val="0"/>
                  <w:marBottom w:val="0"/>
                  <w:divBdr>
                    <w:top w:val="none" w:sz="0" w:space="0" w:color="auto"/>
                    <w:left w:val="none" w:sz="0" w:space="0" w:color="auto"/>
                    <w:bottom w:val="none" w:sz="0" w:space="0" w:color="auto"/>
                    <w:right w:val="none" w:sz="0" w:space="0" w:color="auto"/>
                  </w:divBdr>
                  <w:divsChild>
                    <w:div w:id="1574194246">
                      <w:marLeft w:val="0"/>
                      <w:marRight w:val="0"/>
                      <w:marTop w:val="0"/>
                      <w:marBottom w:val="0"/>
                      <w:divBdr>
                        <w:top w:val="none" w:sz="0" w:space="0" w:color="auto"/>
                        <w:left w:val="none" w:sz="0" w:space="0" w:color="auto"/>
                        <w:bottom w:val="none" w:sz="0" w:space="0" w:color="auto"/>
                        <w:right w:val="none" w:sz="0" w:space="0" w:color="auto"/>
                      </w:divBdr>
                    </w:div>
                  </w:divsChild>
                </w:div>
                <w:div w:id="1710762552">
                  <w:marLeft w:val="0"/>
                  <w:marRight w:val="0"/>
                  <w:marTop w:val="0"/>
                  <w:marBottom w:val="0"/>
                  <w:divBdr>
                    <w:top w:val="none" w:sz="0" w:space="0" w:color="auto"/>
                    <w:left w:val="none" w:sz="0" w:space="0" w:color="auto"/>
                    <w:bottom w:val="none" w:sz="0" w:space="0" w:color="auto"/>
                    <w:right w:val="none" w:sz="0" w:space="0" w:color="auto"/>
                  </w:divBdr>
                  <w:divsChild>
                    <w:div w:id="746801463">
                      <w:marLeft w:val="0"/>
                      <w:marRight w:val="0"/>
                      <w:marTop w:val="0"/>
                      <w:marBottom w:val="0"/>
                      <w:divBdr>
                        <w:top w:val="none" w:sz="0" w:space="0" w:color="auto"/>
                        <w:left w:val="none" w:sz="0" w:space="0" w:color="auto"/>
                        <w:bottom w:val="none" w:sz="0" w:space="0" w:color="auto"/>
                        <w:right w:val="none" w:sz="0" w:space="0" w:color="auto"/>
                      </w:divBdr>
                    </w:div>
                  </w:divsChild>
                </w:div>
                <w:div w:id="1628707470">
                  <w:marLeft w:val="0"/>
                  <w:marRight w:val="0"/>
                  <w:marTop w:val="0"/>
                  <w:marBottom w:val="0"/>
                  <w:divBdr>
                    <w:top w:val="none" w:sz="0" w:space="0" w:color="auto"/>
                    <w:left w:val="none" w:sz="0" w:space="0" w:color="auto"/>
                    <w:bottom w:val="none" w:sz="0" w:space="0" w:color="auto"/>
                    <w:right w:val="none" w:sz="0" w:space="0" w:color="auto"/>
                  </w:divBdr>
                  <w:divsChild>
                    <w:div w:id="1208107642">
                      <w:marLeft w:val="0"/>
                      <w:marRight w:val="0"/>
                      <w:marTop w:val="0"/>
                      <w:marBottom w:val="0"/>
                      <w:divBdr>
                        <w:top w:val="none" w:sz="0" w:space="0" w:color="auto"/>
                        <w:left w:val="none" w:sz="0" w:space="0" w:color="auto"/>
                        <w:bottom w:val="none" w:sz="0" w:space="0" w:color="auto"/>
                        <w:right w:val="none" w:sz="0" w:space="0" w:color="auto"/>
                      </w:divBdr>
                    </w:div>
                  </w:divsChild>
                </w:div>
                <w:div w:id="1027828259">
                  <w:marLeft w:val="0"/>
                  <w:marRight w:val="0"/>
                  <w:marTop w:val="0"/>
                  <w:marBottom w:val="0"/>
                  <w:divBdr>
                    <w:top w:val="none" w:sz="0" w:space="0" w:color="auto"/>
                    <w:left w:val="none" w:sz="0" w:space="0" w:color="auto"/>
                    <w:bottom w:val="none" w:sz="0" w:space="0" w:color="auto"/>
                    <w:right w:val="none" w:sz="0" w:space="0" w:color="auto"/>
                  </w:divBdr>
                  <w:divsChild>
                    <w:div w:id="932936447">
                      <w:marLeft w:val="0"/>
                      <w:marRight w:val="0"/>
                      <w:marTop w:val="0"/>
                      <w:marBottom w:val="0"/>
                      <w:divBdr>
                        <w:top w:val="none" w:sz="0" w:space="0" w:color="auto"/>
                        <w:left w:val="none" w:sz="0" w:space="0" w:color="auto"/>
                        <w:bottom w:val="none" w:sz="0" w:space="0" w:color="auto"/>
                        <w:right w:val="none" w:sz="0" w:space="0" w:color="auto"/>
                      </w:divBdr>
                    </w:div>
                  </w:divsChild>
                </w:div>
                <w:div w:id="93211802">
                  <w:marLeft w:val="0"/>
                  <w:marRight w:val="0"/>
                  <w:marTop w:val="0"/>
                  <w:marBottom w:val="0"/>
                  <w:divBdr>
                    <w:top w:val="none" w:sz="0" w:space="0" w:color="auto"/>
                    <w:left w:val="none" w:sz="0" w:space="0" w:color="auto"/>
                    <w:bottom w:val="none" w:sz="0" w:space="0" w:color="auto"/>
                    <w:right w:val="none" w:sz="0" w:space="0" w:color="auto"/>
                  </w:divBdr>
                  <w:divsChild>
                    <w:div w:id="1796171460">
                      <w:marLeft w:val="0"/>
                      <w:marRight w:val="0"/>
                      <w:marTop w:val="0"/>
                      <w:marBottom w:val="0"/>
                      <w:divBdr>
                        <w:top w:val="none" w:sz="0" w:space="0" w:color="auto"/>
                        <w:left w:val="none" w:sz="0" w:space="0" w:color="auto"/>
                        <w:bottom w:val="none" w:sz="0" w:space="0" w:color="auto"/>
                        <w:right w:val="none" w:sz="0" w:space="0" w:color="auto"/>
                      </w:divBdr>
                    </w:div>
                  </w:divsChild>
                </w:div>
                <w:div w:id="1972395634">
                  <w:marLeft w:val="0"/>
                  <w:marRight w:val="0"/>
                  <w:marTop w:val="0"/>
                  <w:marBottom w:val="0"/>
                  <w:divBdr>
                    <w:top w:val="none" w:sz="0" w:space="0" w:color="auto"/>
                    <w:left w:val="none" w:sz="0" w:space="0" w:color="auto"/>
                    <w:bottom w:val="none" w:sz="0" w:space="0" w:color="auto"/>
                    <w:right w:val="none" w:sz="0" w:space="0" w:color="auto"/>
                  </w:divBdr>
                  <w:divsChild>
                    <w:div w:id="1517186492">
                      <w:marLeft w:val="0"/>
                      <w:marRight w:val="0"/>
                      <w:marTop w:val="0"/>
                      <w:marBottom w:val="0"/>
                      <w:divBdr>
                        <w:top w:val="none" w:sz="0" w:space="0" w:color="auto"/>
                        <w:left w:val="none" w:sz="0" w:space="0" w:color="auto"/>
                        <w:bottom w:val="none" w:sz="0" w:space="0" w:color="auto"/>
                        <w:right w:val="none" w:sz="0" w:space="0" w:color="auto"/>
                      </w:divBdr>
                    </w:div>
                  </w:divsChild>
                </w:div>
                <w:div w:id="1886408876">
                  <w:marLeft w:val="0"/>
                  <w:marRight w:val="0"/>
                  <w:marTop w:val="0"/>
                  <w:marBottom w:val="0"/>
                  <w:divBdr>
                    <w:top w:val="none" w:sz="0" w:space="0" w:color="auto"/>
                    <w:left w:val="none" w:sz="0" w:space="0" w:color="auto"/>
                    <w:bottom w:val="none" w:sz="0" w:space="0" w:color="auto"/>
                    <w:right w:val="none" w:sz="0" w:space="0" w:color="auto"/>
                  </w:divBdr>
                  <w:divsChild>
                    <w:div w:id="1713965810">
                      <w:marLeft w:val="0"/>
                      <w:marRight w:val="0"/>
                      <w:marTop w:val="0"/>
                      <w:marBottom w:val="0"/>
                      <w:divBdr>
                        <w:top w:val="none" w:sz="0" w:space="0" w:color="auto"/>
                        <w:left w:val="none" w:sz="0" w:space="0" w:color="auto"/>
                        <w:bottom w:val="none" w:sz="0" w:space="0" w:color="auto"/>
                        <w:right w:val="none" w:sz="0" w:space="0" w:color="auto"/>
                      </w:divBdr>
                    </w:div>
                  </w:divsChild>
                </w:div>
                <w:div w:id="2051998058">
                  <w:marLeft w:val="0"/>
                  <w:marRight w:val="0"/>
                  <w:marTop w:val="0"/>
                  <w:marBottom w:val="0"/>
                  <w:divBdr>
                    <w:top w:val="none" w:sz="0" w:space="0" w:color="auto"/>
                    <w:left w:val="none" w:sz="0" w:space="0" w:color="auto"/>
                    <w:bottom w:val="none" w:sz="0" w:space="0" w:color="auto"/>
                    <w:right w:val="none" w:sz="0" w:space="0" w:color="auto"/>
                  </w:divBdr>
                  <w:divsChild>
                    <w:div w:id="1941797690">
                      <w:marLeft w:val="0"/>
                      <w:marRight w:val="0"/>
                      <w:marTop w:val="0"/>
                      <w:marBottom w:val="0"/>
                      <w:divBdr>
                        <w:top w:val="none" w:sz="0" w:space="0" w:color="auto"/>
                        <w:left w:val="none" w:sz="0" w:space="0" w:color="auto"/>
                        <w:bottom w:val="none" w:sz="0" w:space="0" w:color="auto"/>
                        <w:right w:val="none" w:sz="0" w:space="0" w:color="auto"/>
                      </w:divBdr>
                    </w:div>
                  </w:divsChild>
                </w:div>
                <w:div w:id="586042497">
                  <w:marLeft w:val="0"/>
                  <w:marRight w:val="0"/>
                  <w:marTop w:val="0"/>
                  <w:marBottom w:val="0"/>
                  <w:divBdr>
                    <w:top w:val="none" w:sz="0" w:space="0" w:color="auto"/>
                    <w:left w:val="none" w:sz="0" w:space="0" w:color="auto"/>
                    <w:bottom w:val="none" w:sz="0" w:space="0" w:color="auto"/>
                    <w:right w:val="none" w:sz="0" w:space="0" w:color="auto"/>
                  </w:divBdr>
                  <w:divsChild>
                    <w:div w:id="1098332812">
                      <w:marLeft w:val="0"/>
                      <w:marRight w:val="0"/>
                      <w:marTop w:val="0"/>
                      <w:marBottom w:val="0"/>
                      <w:divBdr>
                        <w:top w:val="none" w:sz="0" w:space="0" w:color="auto"/>
                        <w:left w:val="none" w:sz="0" w:space="0" w:color="auto"/>
                        <w:bottom w:val="none" w:sz="0" w:space="0" w:color="auto"/>
                        <w:right w:val="none" w:sz="0" w:space="0" w:color="auto"/>
                      </w:divBdr>
                    </w:div>
                  </w:divsChild>
                </w:div>
                <w:div w:id="1814130749">
                  <w:marLeft w:val="0"/>
                  <w:marRight w:val="0"/>
                  <w:marTop w:val="0"/>
                  <w:marBottom w:val="0"/>
                  <w:divBdr>
                    <w:top w:val="none" w:sz="0" w:space="0" w:color="auto"/>
                    <w:left w:val="none" w:sz="0" w:space="0" w:color="auto"/>
                    <w:bottom w:val="none" w:sz="0" w:space="0" w:color="auto"/>
                    <w:right w:val="none" w:sz="0" w:space="0" w:color="auto"/>
                  </w:divBdr>
                  <w:divsChild>
                    <w:div w:id="430079945">
                      <w:marLeft w:val="0"/>
                      <w:marRight w:val="0"/>
                      <w:marTop w:val="0"/>
                      <w:marBottom w:val="0"/>
                      <w:divBdr>
                        <w:top w:val="none" w:sz="0" w:space="0" w:color="auto"/>
                        <w:left w:val="none" w:sz="0" w:space="0" w:color="auto"/>
                        <w:bottom w:val="none" w:sz="0" w:space="0" w:color="auto"/>
                        <w:right w:val="none" w:sz="0" w:space="0" w:color="auto"/>
                      </w:divBdr>
                    </w:div>
                  </w:divsChild>
                </w:div>
                <w:div w:id="608513893">
                  <w:marLeft w:val="0"/>
                  <w:marRight w:val="0"/>
                  <w:marTop w:val="0"/>
                  <w:marBottom w:val="0"/>
                  <w:divBdr>
                    <w:top w:val="none" w:sz="0" w:space="0" w:color="auto"/>
                    <w:left w:val="none" w:sz="0" w:space="0" w:color="auto"/>
                    <w:bottom w:val="none" w:sz="0" w:space="0" w:color="auto"/>
                    <w:right w:val="none" w:sz="0" w:space="0" w:color="auto"/>
                  </w:divBdr>
                  <w:divsChild>
                    <w:div w:id="209267109">
                      <w:marLeft w:val="0"/>
                      <w:marRight w:val="0"/>
                      <w:marTop w:val="0"/>
                      <w:marBottom w:val="0"/>
                      <w:divBdr>
                        <w:top w:val="none" w:sz="0" w:space="0" w:color="auto"/>
                        <w:left w:val="none" w:sz="0" w:space="0" w:color="auto"/>
                        <w:bottom w:val="none" w:sz="0" w:space="0" w:color="auto"/>
                        <w:right w:val="none" w:sz="0" w:space="0" w:color="auto"/>
                      </w:divBdr>
                    </w:div>
                  </w:divsChild>
                </w:div>
                <w:div w:id="227034277">
                  <w:marLeft w:val="0"/>
                  <w:marRight w:val="0"/>
                  <w:marTop w:val="0"/>
                  <w:marBottom w:val="0"/>
                  <w:divBdr>
                    <w:top w:val="none" w:sz="0" w:space="0" w:color="auto"/>
                    <w:left w:val="none" w:sz="0" w:space="0" w:color="auto"/>
                    <w:bottom w:val="none" w:sz="0" w:space="0" w:color="auto"/>
                    <w:right w:val="none" w:sz="0" w:space="0" w:color="auto"/>
                  </w:divBdr>
                  <w:divsChild>
                    <w:div w:id="1445150511">
                      <w:marLeft w:val="0"/>
                      <w:marRight w:val="0"/>
                      <w:marTop w:val="0"/>
                      <w:marBottom w:val="0"/>
                      <w:divBdr>
                        <w:top w:val="none" w:sz="0" w:space="0" w:color="auto"/>
                        <w:left w:val="none" w:sz="0" w:space="0" w:color="auto"/>
                        <w:bottom w:val="none" w:sz="0" w:space="0" w:color="auto"/>
                        <w:right w:val="none" w:sz="0" w:space="0" w:color="auto"/>
                      </w:divBdr>
                    </w:div>
                  </w:divsChild>
                </w:div>
                <w:div w:id="1046640004">
                  <w:marLeft w:val="0"/>
                  <w:marRight w:val="0"/>
                  <w:marTop w:val="0"/>
                  <w:marBottom w:val="0"/>
                  <w:divBdr>
                    <w:top w:val="none" w:sz="0" w:space="0" w:color="auto"/>
                    <w:left w:val="none" w:sz="0" w:space="0" w:color="auto"/>
                    <w:bottom w:val="none" w:sz="0" w:space="0" w:color="auto"/>
                    <w:right w:val="none" w:sz="0" w:space="0" w:color="auto"/>
                  </w:divBdr>
                  <w:divsChild>
                    <w:div w:id="2061395113">
                      <w:marLeft w:val="0"/>
                      <w:marRight w:val="0"/>
                      <w:marTop w:val="0"/>
                      <w:marBottom w:val="0"/>
                      <w:divBdr>
                        <w:top w:val="none" w:sz="0" w:space="0" w:color="auto"/>
                        <w:left w:val="none" w:sz="0" w:space="0" w:color="auto"/>
                        <w:bottom w:val="none" w:sz="0" w:space="0" w:color="auto"/>
                        <w:right w:val="none" w:sz="0" w:space="0" w:color="auto"/>
                      </w:divBdr>
                    </w:div>
                  </w:divsChild>
                </w:div>
                <w:div w:id="2009597875">
                  <w:marLeft w:val="0"/>
                  <w:marRight w:val="0"/>
                  <w:marTop w:val="0"/>
                  <w:marBottom w:val="0"/>
                  <w:divBdr>
                    <w:top w:val="none" w:sz="0" w:space="0" w:color="auto"/>
                    <w:left w:val="none" w:sz="0" w:space="0" w:color="auto"/>
                    <w:bottom w:val="none" w:sz="0" w:space="0" w:color="auto"/>
                    <w:right w:val="none" w:sz="0" w:space="0" w:color="auto"/>
                  </w:divBdr>
                  <w:divsChild>
                    <w:div w:id="1670981494">
                      <w:marLeft w:val="0"/>
                      <w:marRight w:val="0"/>
                      <w:marTop w:val="0"/>
                      <w:marBottom w:val="0"/>
                      <w:divBdr>
                        <w:top w:val="none" w:sz="0" w:space="0" w:color="auto"/>
                        <w:left w:val="none" w:sz="0" w:space="0" w:color="auto"/>
                        <w:bottom w:val="none" w:sz="0" w:space="0" w:color="auto"/>
                        <w:right w:val="none" w:sz="0" w:space="0" w:color="auto"/>
                      </w:divBdr>
                    </w:div>
                  </w:divsChild>
                </w:div>
                <w:div w:id="1566376717">
                  <w:marLeft w:val="0"/>
                  <w:marRight w:val="0"/>
                  <w:marTop w:val="0"/>
                  <w:marBottom w:val="0"/>
                  <w:divBdr>
                    <w:top w:val="none" w:sz="0" w:space="0" w:color="auto"/>
                    <w:left w:val="none" w:sz="0" w:space="0" w:color="auto"/>
                    <w:bottom w:val="none" w:sz="0" w:space="0" w:color="auto"/>
                    <w:right w:val="none" w:sz="0" w:space="0" w:color="auto"/>
                  </w:divBdr>
                  <w:divsChild>
                    <w:div w:id="1882747427">
                      <w:marLeft w:val="0"/>
                      <w:marRight w:val="0"/>
                      <w:marTop w:val="0"/>
                      <w:marBottom w:val="0"/>
                      <w:divBdr>
                        <w:top w:val="none" w:sz="0" w:space="0" w:color="auto"/>
                        <w:left w:val="none" w:sz="0" w:space="0" w:color="auto"/>
                        <w:bottom w:val="none" w:sz="0" w:space="0" w:color="auto"/>
                        <w:right w:val="none" w:sz="0" w:space="0" w:color="auto"/>
                      </w:divBdr>
                    </w:div>
                  </w:divsChild>
                </w:div>
                <w:div w:id="1699046677">
                  <w:marLeft w:val="0"/>
                  <w:marRight w:val="0"/>
                  <w:marTop w:val="0"/>
                  <w:marBottom w:val="0"/>
                  <w:divBdr>
                    <w:top w:val="none" w:sz="0" w:space="0" w:color="auto"/>
                    <w:left w:val="none" w:sz="0" w:space="0" w:color="auto"/>
                    <w:bottom w:val="none" w:sz="0" w:space="0" w:color="auto"/>
                    <w:right w:val="none" w:sz="0" w:space="0" w:color="auto"/>
                  </w:divBdr>
                  <w:divsChild>
                    <w:div w:id="206723">
                      <w:marLeft w:val="0"/>
                      <w:marRight w:val="0"/>
                      <w:marTop w:val="0"/>
                      <w:marBottom w:val="0"/>
                      <w:divBdr>
                        <w:top w:val="none" w:sz="0" w:space="0" w:color="auto"/>
                        <w:left w:val="none" w:sz="0" w:space="0" w:color="auto"/>
                        <w:bottom w:val="none" w:sz="0" w:space="0" w:color="auto"/>
                        <w:right w:val="none" w:sz="0" w:space="0" w:color="auto"/>
                      </w:divBdr>
                    </w:div>
                  </w:divsChild>
                </w:div>
                <w:div w:id="65079212">
                  <w:marLeft w:val="0"/>
                  <w:marRight w:val="0"/>
                  <w:marTop w:val="0"/>
                  <w:marBottom w:val="0"/>
                  <w:divBdr>
                    <w:top w:val="none" w:sz="0" w:space="0" w:color="auto"/>
                    <w:left w:val="none" w:sz="0" w:space="0" w:color="auto"/>
                    <w:bottom w:val="none" w:sz="0" w:space="0" w:color="auto"/>
                    <w:right w:val="none" w:sz="0" w:space="0" w:color="auto"/>
                  </w:divBdr>
                  <w:divsChild>
                    <w:div w:id="151456629">
                      <w:marLeft w:val="0"/>
                      <w:marRight w:val="0"/>
                      <w:marTop w:val="0"/>
                      <w:marBottom w:val="0"/>
                      <w:divBdr>
                        <w:top w:val="none" w:sz="0" w:space="0" w:color="auto"/>
                        <w:left w:val="none" w:sz="0" w:space="0" w:color="auto"/>
                        <w:bottom w:val="none" w:sz="0" w:space="0" w:color="auto"/>
                        <w:right w:val="none" w:sz="0" w:space="0" w:color="auto"/>
                      </w:divBdr>
                    </w:div>
                  </w:divsChild>
                </w:div>
                <w:div w:id="1159275112">
                  <w:marLeft w:val="0"/>
                  <w:marRight w:val="0"/>
                  <w:marTop w:val="0"/>
                  <w:marBottom w:val="0"/>
                  <w:divBdr>
                    <w:top w:val="none" w:sz="0" w:space="0" w:color="auto"/>
                    <w:left w:val="none" w:sz="0" w:space="0" w:color="auto"/>
                    <w:bottom w:val="none" w:sz="0" w:space="0" w:color="auto"/>
                    <w:right w:val="none" w:sz="0" w:space="0" w:color="auto"/>
                  </w:divBdr>
                  <w:divsChild>
                    <w:div w:id="1505318926">
                      <w:marLeft w:val="0"/>
                      <w:marRight w:val="0"/>
                      <w:marTop w:val="0"/>
                      <w:marBottom w:val="0"/>
                      <w:divBdr>
                        <w:top w:val="none" w:sz="0" w:space="0" w:color="auto"/>
                        <w:left w:val="none" w:sz="0" w:space="0" w:color="auto"/>
                        <w:bottom w:val="none" w:sz="0" w:space="0" w:color="auto"/>
                        <w:right w:val="none" w:sz="0" w:space="0" w:color="auto"/>
                      </w:divBdr>
                    </w:div>
                  </w:divsChild>
                </w:div>
                <w:div w:id="591397116">
                  <w:marLeft w:val="0"/>
                  <w:marRight w:val="0"/>
                  <w:marTop w:val="0"/>
                  <w:marBottom w:val="0"/>
                  <w:divBdr>
                    <w:top w:val="none" w:sz="0" w:space="0" w:color="auto"/>
                    <w:left w:val="none" w:sz="0" w:space="0" w:color="auto"/>
                    <w:bottom w:val="none" w:sz="0" w:space="0" w:color="auto"/>
                    <w:right w:val="none" w:sz="0" w:space="0" w:color="auto"/>
                  </w:divBdr>
                  <w:divsChild>
                    <w:div w:id="2017656863">
                      <w:marLeft w:val="0"/>
                      <w:marRight w:val="0"/>
                      <w:marTop w:val="0"/>
                      <w:marBottom w:val="0"/>
                      <w:divBdr>
                        <w:top w:val="none" w:sz="0" w:space="0" w:color="auto"/>
                        <w:left w:val="none" w:sz="0" w:space="0" w:color="auto"/>
                        <w:bottom w:val="none" w:sz="0" w:space="0" w:color="auto"/>
                        <w:right w:val="none" w:sz="0" w:space="0" w:color="auto"/>
                      </w:divBdr>
                    </w:div>
                  </w:divsChild>
                </w:div>
                <w:div w:id="999772069">
                  <w:marLeft w:val="0"/>
                  <w:marRight w:val="0"/>
                  <w:marTop w:val="0"/>
                  <w:marBottom w:val="0"/>
                  <w:divBdr>
                    <w:top w:val="none" w:sz="0" w:space="0" w:color="auto"/>
                    <w:left w:val="none" w:sz="0" w:space="0" w:color="auto"/>
                    <w:bottom w:val="none" w:sz="0" w:space="0" w:color="auto"/>
                    <w:right w:val="none" w:sz="0" w:space="0" w:color="auto"/>
                  </w:divBdr>
                  <w:divsChild>
                    <w:div w:id="1556434060">
                      <w:marLeft w:val="0"/>
                      <w:marRight w:val="0"/>
                      <w:marTop w:val="0"/>
                      <w:marBottom w:val="0"/>
                      <w:divBdr>
                        <w:top w:val="none" w:sz="0" w:space="0" w:color="auto"/>
                        <w:left w:val="none" w:sz="0" w:space="0" w:color="auto"/>
                        <w:bottom w:val="none" w:sz="0" w:space="0" w:color="auto"/>
                        <w:right w:val="none" w:sz="0" w:space="0" w:color="auto"/>
                      </w:divBdr>
                    </w:div>
                  </w:divsChild>
                </w:div>
                <w:div w:id="1974092932">
                  <w:marLeft w:val="0"/>
                  <w:marRight w:val="0"/>
                  <w:marTop w:val="0"/>
                  <w:marBottom w:val="0"/>
                  <w:divBdr>
                    <w:top w:val="none" w:sz="0" w:space="0" w:color="auto"/>
                    <w:left w:val="none" w:sz="0" w:space="0" w:color="auto"/>
                    <w:bottom w:val="none" w:sz="0" w:space="0" w:color="auto"/>
                    <w:right w:val="none" w:sz="0" w:space="0" w:color="auto"/>
                  </w:divBdr>
                  <w:divsChild>
                    <w:div w:id="339086543">
                      <w:marLeft w:val="0"/>
                      <w:marRight w:val="0"/>
                      <w:marTop w:val="0"/>
                      <w:marBottom w:val="0"/>
                      <w:divBdr>
                        <w:top w:val="none" w:sz="0" w:space="0" w:color="auto"/>
                        <w:left w:val="none" w:sz="0" w:space="0" w:color="auto"/>
                        <w:bottom w:val="none" w:sz="0" w:space="0" w:color="auto"/>
                        <w:right w:val="none" w:sz="0" w:space="0" w:color="auto"/>
                      </w:divBdr>
                    </w:div>
                  </w:divsChild>
                </w:div>
                <w:div w:id="1686591619">
                  <w:marLeft w:val="0"/>
                  <w:marRight w:val="0"/>
                  <w:marTop w:val="0"/>
                  <w:marBottom w:val="0"/>
                  <w:divBdr>
                    <w:top w:val="none" w:sz="0" w:space="0" w:color="auto"/>
                    <w:left w:val="none" w:sz="0" w:space="0" w:color="auto"/>
                    <w:bottom w:val="none" w:sz="0" w:space="0" w:color="auto"/>
                    <w:right w:val="none" w:sz="0" w:space="0" w:color="auto"/>
                  </w:divBdr>
                  <w:divsChild>
                    <w:div w:id="652686315">
                      <w:marLeft w:val="0"/>
                      <w:marRight w:val="0"/>
                      <w:marTop w:val="0"/>
                      <w:marBottom w:val="0"/>
                      <w:divBdr>
                        <w:top w:val="none" w:sz="0" w:space="0" w:color="auto"/>
                        <w:left w:val="none" w:sz="0" w:space="0" w:color="auto"/>
                        <w:bottom w:val="none" w:sz="0" w:space="0" w:color="auto"/>
                        <w:right w:val="none" w:sz="0" w:space="0" w:color="auto"/>
                      </w:divBdr>
                    </w:div>
                  </w:divsChild>
                </w:div>
                <w:div w:id="1178538326">
                  <w:marLeft w:val="0"/>
                  <w:marRight w:val="0"/>
                  <w:marTop w:val="0"/>
                  <w:marBottom w:val="0"/>
                  <w:divBdr>
                    <w:top w:val="none" w:sz="0" w:space="0" w:color="auto"/>
                    <w:left w:val="none" w:sz="0" w:space="0" w:color="auto"/>
                    <w:bottom w:val="none" w:sz="0" w:space="0" w:color="auto"/>
                    <w:right w:val="none" w:sz="0" w:space="0" w:color="auto"/>
                  </w:divBdr>
                  <w:divsChild>
                    <w:div w:id="735011101">
                      <w:marLeft w:val="0"/>
                      <w:marRight w:val="0"/>
                      <w:marTop w:val="0"/>
                      <w:marBottom w:val="0"/>
                      <w:divBdr>
                        <w:top w:val="none" w:sz="0" w:space="0" w:color="auto"/>
                        <w:left w:val="none" w:sz="0" w:space="0" w:color="auto"/>
                        <w:bottom w:val="none" w:sz="0" w:space="0" w:color="auto"/>
                        <w:right w:val="none" w:sz="0" w:space="0" w:color="auto"/>
                      </w:divBdr>
                    </w:div>
                  </w:divsChild>
                </w:div>
                <w:div w:id="1593931307">
                  <w:marLeft w:val="0"/>
                  <w:marRight w:val="0"/>
                  <w:marTop w:val="0"/>
                  <w:marBottom w:val="0"/>
                  <w:divBdr>
                    <w:top w:val="none" w:sz="0" w:space="0" w:color="auto"/>
                    <w:left w:val="none" w:sz="0" w:space="0" w:color="auto"/>
                    <w:bottom w:val="none" w:sz="0" w:space="0" w:color="auto"/>
                    <w:right w:val="none" w:sz="0" w:space="0" w:color="auto"/>
                  </w:divBdr>
                  <w:divsChild>
                    <w:div w:id="511456969">
                      <w:marLeft w:val="0"/>
                      <w:marRight w:val="0"/>
                      <w:marTop w:val="0"/>
                      <w:marBottom w:val="0"/>
                      <w:divBdr>
                        <w:top w:val="none" w:sz="0" w:space="0" w:color="auto"/>
                        <w:left w:val="none" w:sz="0" w:space="0" w:color="auto"/>
                        <w:bottom w:val="none" w:sz="0" w:space="0" w:color="auto"/>
                        <w:right w:val="none" w:sz="0" w:space="0" w:color="auto"/>
                      </w:divBdr>
                    </w:div>
                  </w:divsChild>
                </w:div>
                <w:div w:id="73671308">
                  <w:marLeft w:val="0"/>
                  <w:marRight w:val="0"/>
                  <w:marTop w:val="0"/>
                  <w:marBottom w:val="0"/>
                  <w:divBdr>
                    <w:top w:val="none" w:sz="0" w:space="0" w:color="auto"/>
                    <w:left w:val="none" w:sz="0" w:space="0" w:color="auto"/>
                    <w:bottom w:val="none" w:sz="0" w:space="0" w:color="auto"/>
                    <w:right w:val="none" w:sz="0" w:space="0" w:color="auto"/>
                  </w:divBdr>
                  <w:divsChild>
                    <w:div w:id="1778482572">
                      <w:marLeft w:val="0"/>
                      <w:marRight w:val="0"/>
                      <w:marTop w:val="0"/>
                      <w:marBottom w:val="0"/>
                      <w:divBdr>
                        <w:top w:val="none" w:sz="0" w:space="0" w:color="auto"/>
                        <w:left w:val="none" w:sz="0" w:space="0" w:color="auto"/>
                        <w:bottom w:val="none" w:sz="0" w:space="0" w:color="auto"/>
                        <w:right w:val="none" w:sz="0" w:space="0" w:color="auto"/>
                      </w:divBdr>
                    </w:div>
                  </w:divsChild>
                </w:div>
                <w:div w:id="798259970">
                  <w:marLeft w:val="0"/>
                  <w:marRight w:val="0"/>
                  <w:marTop w:val="0"/>
                  <w:marBottom w:val="0"/>
                  <w:divBdr>
                    <w:top w:val="none" w:sz="0" w:space="0" w:color="auto"/>
                    <w:left w:val="none" w:sz="0" w:space="0" w:color="auto"/>
                    <w:bottom w:val="none" w:sz="0" w:space="0" w:color="auto"/>
                    <w:right w:val="none" w:sz="0" w:space="0" w:color="auto"/>
                  </w:divBdr>
                  <w:divsChild>
                    <w:div w:id="1957714248">
                      <w:marLeft w:val="0"/>
                      <w:marRight w:val="0"/>
                      <w:marTop w:val="0"/>
                      <w:marBottom w:val="0"/>
                      <w:divBdr>
                        <w:top w:val="none" w:sz="0" w:space="0" w:color="auto"/>
                        <w:left w:val="none" w:sz="0" w:space="0" w:color="auto"/>
                        <w:bottom w:val="none" w:sz="0" w:space="0" w:color="auto"/>
                        <w:right w:val="none" w:sz="0" w:space="0" w:color="auto"/>
                      </w:divBdr>
                    </w:div>
                  </w:divsChild>
                </w:div>
                <w:div w:id="1912962562">
                  <w:marLeft w:val="0"/>
                  <w:marRight w:val="0"/>
                  <w:marTop w:val="0"/>
                  <w:marBottom w:val="0"/>
                  <w:divBdr>
                    <w:top w:val="none" w:sz="0" w:space="0" w:color="auto"/>
                    <w:left w:val="none" w:sz="0" w:space="0" w:color="auto"/>
                    <w:bottom w:val="none" w:sz="0" w:space="0" w:color="auto"/>
                    <w:right w:val="none" w:sz="0" w:space="0" w:color="auto"/>
                  </w:divBdr>
                  <w:divsChild>
                    <w:div w:id="956641643">
                      <w:marLeft w:val="0"/>
                      <w:marRight w:val="0"/>
                      <w:marTop w:val="0"/>
                      <w:marBottom w:val="0"/>
                      <w:divBdr>
                        <w:top w:val="none" w:sz="0" w:space="0" w:color="auto"/>
                        <w:left w:val="none" w:sz="0" w:space="0" w:color="auto"/>
                        <w:bottom w:val="none" w:sz="0" w:space="0" w:color="auto"/>
                        <w:right w:val="none" w:sz="0" w:space="0" w:color="auto"/>
                      </w:divBdr>
                    </w:div>
                  </w:divsChild>
                </w:div>
                <w:div w:id="620575384">
                  <w:marLeft w:val="0"/>
                  <w:marRight w:val="0"/>
                  <w:marTop w:val="0"/>
                  <w:marBottom w:val="0"/>
                  <w:divBdr>
                    <w:top w:val="none" w:sz="0" w:space="0" w:color="auto"/>
                    <w:left w:val="none" w:sz="0" w:space="0" w:color="auto"/>
                    <w:bottom w:val="none" w:sz="0" w:space="0" w:color="auto"/>
                    <w:right w:val="none" w:sz="0" w:space="0" w:color="auto"/>
                  </w:divBdr>
                  <w:divsChild>
                    <w:div w:id="872497451">
                      <w:marLeft w:val="0"/>
                      <w:marRight w:val="0"/>
                      <w:marTop w:val="0"/>
                      <w:marBottom w:val="0"/>
                      <w:divBdr>
                        <w:top w:val="none" w:sz="0" w:space="0" w:color="auto"/>
                        <w:left w:val="none" w:sz="0" w:space="0" w:color="auto"/>
                        <w:bottom w:val="none" w:sz="0" w:space="0" w:color="auto"/>
                        <w:right w:val="none" w:sz="0" w:space="0" w:color="auto"/>
                      </w:divBdr>
                    </w:div>
                  </w:divsChild>
                </w:div>
                <w:div w:id="932326832">
                  <w:marLeft w:val="0"/>
                  <w:marRight w:val="0"/>
                  <w:marTop w:val="0"/>
                  <w:marBottom w:val="0"/>
                  <w:divBdr>
                    <w:top w:val="none" w:sz="0" w:space="0" w:color="auto"/>
                    <w:left w:val="none" w:sz="0" w:space="0" w:color="auto"/>
                    <w:bottom w:val="none" w:sz="0" w:space="0" w:color="auto"/>
                    <w:right w:val="none" w:sz="0" w:space="0" w:color="auto"/>
                  </w:divBdr>
                  <w:divsChild>
                    <w:div w:id="88284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9383774">
      <w:bodyDiv w:val="1"/>
      <w:marLeft w:val="0"/>
      <w:marRight w:val="0"/>
      <w:marTop w:val="0"/>
      <w:marBottom w:val="0"/>
      <w:divBdr>
        <w:top w:val="none" w:sz="0" w:space="0" w:color="auto"/>
        <w:left w:val="none" w:sz="0" w:space="0" w:color="auto"/>
        <w:bottom w:val="none" w:sz="0" w:space="0" w:color="auto"/>
        <w:right w:val="none" w:sz="0" w:space="0" w:color="auto"/>
      </w:divBdr>
    </w:div>
    <w:div w:id="2037003182">
      <w:bodyDiv w:val="1"/>
      <w:marLeft w:val="0"/>
      <w:marRight w:val="0"/>
      <w:marTop w:val="0"/>
      <w:marBottom w:val="0"/>
      <w:divBdr>
        <w:top w:val="none" w:sz="0" w:space="0" w:color="auto"/>
        <w:left w:val="none" w:sz="0" w:space="0" w:color="auto"/>
        <w:bottom w:val="none" w:sz="0" w:space="0" w:color="auto"/>
        <w:right w:val="none" w:sz="0" w:space="0" w:color="auto"/>
      </w:divBdr>
      <w:divsChild>
        <w:div w:id="507139922">
          <w:marLeft w:val="0"/>
          <w:marRight w:val="0"/>
          <w:marTop w:val="0"/>
          <w:marBottom w:val="0"/>
          <w:divBdr>
            <w:top w:val="none" w:sz="0" w:space="0" w:color="auto"/>
            <w:left w:val="none" w:sz="0" w:space="0" w:color="auto"/>
            <w:bottom w:val="none" w:sz="0" w:space="0" w:color="auto"/>
            <w:right w:val="none" w:sz="0" w:space="0" w:color="auto"/>
          </w:divBdr>
          <w:divsChild>
            <w:div w:id="941449787">
              <w:marLeft w:val="210"/>
              <w:marRight w:val="0"/>
              <w:marTop w:val="120"/>
              <w:marBottom w:val="0"/>
              <w:divBdr>
                <w:top w:val="none" w:sz="0" w:space="0" w:color="auto"/>
                <w:left w:val="none" w:sz="0" w:space="0" w:color="auto"/>
                <w:bottom w:val="none" w:sz="0" w:space="0" w:color="auto"/>
                <w:right w:val="none" w:sz="0" w:space="0" w:color="auto"/>
              </w:divBdr>
              <w:divsChild>
                <w:div w:id="19093868">
                  <w:marLeft w:val="0"/>
                  <w:marRight w:val="0"/>
                  <w:marTop w:val="0"/>
                  <w:marBottom w:val="0"/>
                  <w:divBdr>
                    <w:top w:val="none" w:sz="0" w:space="0" w:color="auto"/>
                    <w:left w:val="none" w:sz="0" w:space="0" w:color="auto"/>
                    <w:bottom w:val="none" w:sz="0" w:space="0" w:color="auto"/>
                    <w:right w:val="none" w:sz="0" w:space="0" w:color="auto"/>
                  </w:divBdr>
                  <w:divsChild>
                    <w:div w:id="1216619899">
                      <w:marLeft w:val="45"/>
                      <w:marRight w:val="0"/>
                      <w:marTop w:val="0"/>
                      <w:marBottom w:val="15"/>
                      <w:divBdr>
                        <w:top w:val="none" w:sz="0" w:space="0" w:color="auto"/>
                        <w:left w:val="none" w:sz="0" w:space="0" w:color="auto"/>
                        <w:bottom w:val="none" w:sz="0" w:space="0" w:color="auto"/>
                        <w:right w:val="none" w:sz="0" w:space="0" w:color="auto"/>
                      </w:divBdr>
                    </w:div>
                  </w:divsChild>
                </w:div>
              </w:divsChild>
            </w:div>
          </w:divsChild>
        </w:div>
        <w:div w:id="999888530">
          <w:marLeft w:val="0"/>
          <w:marRight w:val="0"/>
          <w:marTop w:val="0"/>
          <w:marBottom w:val="0"/>
          <w:divBdr>
            <w:top w:val="none" w:sz="0" w:space="0" w:color="auto"/>
            <w:left w:val="none" w:sz="0" w:space="0" w:color="auto"/>
            <w:bottom w:val="none" w:sz="0" w:space="0" w:color="auto"/>
            <w:right w:val="none" w:sz="0" w:space="0" w:color="auto"/>
          </w:divBdr>
          <w:divsChild>
            <w:div w:id="232853593">
              <w:marLeft w:val="0"/>
              <w:marRight w:val="0"/>
              <w:marTop w:val="0"/>
              <w:marBottom w:val="0"/>
              <w:divBdr>
                <w:top w:val="none" w:sz="0" w:space="0" w:color="auto"/>
                <w:left w:val="none" w:sz="0" w:space="0" w:color="auto"/>
                <w:bottom w:val="none" w:sz="0" w:space="0" w:color="auto"/>
                <w:right w:val="none" w:sz="0" w:space="0" w:color="auto"/>
              </w:divBdr>
              <w:divsChild>
                <w:div w:id="1815609554">
                  <w:marLeft w:val="0"/>
                  <w:marRight w:val="0"/>
                  <w:marTop w:val="0"/>
                  <w:marBottom w:val="0"/>
                  <w:divBdr>
                    <w:top w:val="none" w:sz="0" w:space="0" w:color="auto"/>
                    <w:left w:val="none" w:sz="0" w:space="0" w:color="auto"/>
                    <w:bottom w:val="none" w:sz="0" w:space="0" w:color="auto"/>
                    <w:right w:val="none" w:sz="0" w:space="0" w:color="auto"/>
                  </w:divBdr>
                  <w:divsChild>
                    <w:div w:id="1987589397">
                      <w:marLeft w:val="30"/>
                      <w:marRight w:val="30"/>
                      <w:marTop w:val="30"/>
                      <w:marBottom w:val="0"/>
                      <w:divBdr>
                        <w:top w:val="none" w:sz="0" w:space="0" w:color="auto"/>
                        <w:left w:val="none" w:sz="0" w:space="0" w:color="auto"/>
                        <w:bottom w:val="none" w:sz="0" w:space="0" w:color="auto"/>
                        <w:right w:val="none" w:sz="0" w:space="0" w:color="auto"/>
                      </w:divBdr>
                      <w:divsChild>
                        <w:div w:id="475299789">
                          <w:marLeft w:val="210"/>
                          <w:marRight w:val="210"/>
                          <w:marTop w:val="0"/>
                          <w:marBottom w:val="30"/>
                          <w:divBdr>
                            <w:top w:val="none" w:sz="0" w:space="0" w:color="auto"/>
                            <w:left w:val="none" w:sz="0" w:space="0" w:color="auto"/>
                            <w:bottom w:val="none" w:sz="0" w:space="0" w:color="auto"/>
                            <w:right w:val="none" w:sz="0" w:space="0" w:color="auto"/>
                          </w:divBdr>
                          <w:divsChild>
                            <w:div w:id="409156906">
                              <w:marLeft w:val="0"/>
                              <w:marRight w:val="30"/>
                              <w:marTop w:val="0"/>
                              <w:marBottom w:val="0"/>
                              <w:divBdr>
                                <w:top w:val="none" w:sz="0" w:space="0" w:color="auto"/>
                                <w:left w:val="none" w:sz="0" w:space="0" w:color="auto"/>
                                <w:bottom w:val="none" w:sz="0" w:space="0" w:color="auto"/>
                                <w:right w:val="none" w:sz="0" w:space="0" w:color="auto"/>
                              </w:divBdr>
                              <w:divsChild>
                                <w:div w:id="872890086">
                                  <w:marLeft w:val="0"/>
                                  <w:marRight w:val="0"/>
                                  <w:marTop w:val="0"/>
                                  <w:marBottom w:val="0"/>
                                  <w:divBdr>
                                    <w:top w:val="none" w:sz="0" w:space="0" w:color="auto"/>
                                    <w:left w:val="none" w:sz="0" w:space="0" w:color="auto"/>
                                    <w:bottom w:val="none" w:sz="0" w:space="0" w:color="auto"/>
                                    <w:right w:val="none" w:sz="0" w:space="0" w:color="auto"/>
                                  </w:divBdr>
                                  <w:divsChild>
                                    <w:div w:id="589512957">
                                      <w:marLeft w:val="0"/>
                                      <w:marRight w:val="0"/>
                                      <w:marTop w:val="0"/>
                                      <w:marBottom w:val="0"/>
                                      <w:divBdr>
                                        <w:top w:val="none" w:sz="0" w:space="0" w:color="auto"/>
                                        <w:left w:val="none" w:sz="0" w:space="0" w:color="auto"/>
                                        <w:bottom w:val="none" w:sz="0" w:space="0" w:color="auto"/>
                                        <w:right w:val="none" w:sz="0" w:space="0" w:color="auto"/>
                                      </w:divBdr>
                                      <w:divsChild>
                                        <w:div w:id="2044018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19500">
                              <w:marLeft w:val="4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34277541">
      <w:bodyDiv w:val="1"/>
      <w:marLeft w:val="0"/>
      <w:marRight w:val="0"/>
      <w:marTop w:val="0"/>
      <w:marBottom w:val="0"/>
      <w:divBdr>
        <w:top w:val="none" w:sz="0" w:space="0" w:color="auto"/>
        <w:left w:val="none" w:sz="0" w:space="0" w:color="auto"/>
        <w:bottom w:val="none" w:sz="0" w:space="0" w:color="auto"/>
        <w:right w:val="none" w:sz="0" w:space="0" w:color="auto"/>
      </w:divBdr>
    </w:div>
    <w:div w:id="2141337452">
      <w:bodyDiv w:val="1"/>
      <w:marLeft w:val="0"/>
      <w:marRight w:val="0"/>
      <w:marTop w:val="0"/>
      <w:marBottom w:val="0"/>
      <w:divBdr>
        <w:top w:val="none" w:sz="0" w:space="0" w:color="auto"/>
        <w:left w:val="none" w:sz="0" w:space="0" w:color="auto"/>
        <w:bottom w:val="none" w:sz="0" w:space="0" w:color="auto"/>
        <w:right w:val="none" w:sz="0" w:space="0" w:color="auto"/>
      </w:divBdr>
      <w:divsChild>
        <w:div w:id="614554670">
          <w:marLeft w:val="0"/>
          <w:marRight w:val="0"/>
          <w:marTop w:val="0"/>
          <w:marBottom w:val="0"/>
          <w:divBdr>
            <w:top w:val="none" w:sz="0" w:space="0" w:color="auto"/>
            <w:left w:val="none" w:sz="0" w:space="0" w:color="auto"/>
            <w:bottom w:val="none" w:sz="0" w:space="0" w:color="auto"/>
            <w:right w:val="none" w:sz="0" w:space="0" w:color="auto"/>
          </w:divBdr>
        </w:div>
        <w:div w:id="166239400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microsoft.com/office/2018/08/relationships/commentsExtensible" Target="commentsExtensible.xml"/><Relationship Id="rId21" Type="http://schemas.openxmlformats.org/officeDocument/2006/relationships/footer" Target="footer1.xml"/><Relationship Id="rId42" Type="http://schemas.openxmlformats.org/officeDocument/2006/relationships/image" Target="media/image14.png"/><Relationship Id="rId47" Type="http://schemas.openxmlformats.org/officeDocument/2006/relationships/hyperlink" Target="https://github.com/asarum-ecological/FRE_CreatedTidalMarshes_2022" TargetMode="External"/><Relationship Id="rId63" Type="http://schemas.openxmlformats.org/officeDocument/2006/relationships/image" Target="media/image33.png"/><Relationship Id="rId68" Type="http://schemas.openxmlformats.org/officeDocument/2006/relationships/image" Target="media/image38.png"/><Relationship Id="rId84" Type="http://schemas.openxmlformats.org/officeDocument/2006/relationships/image" Target="media/image54.png"/><Relationship Id="rId89" Type="http://schemas.openxmlformats.org/officeDocument/2006/relationships/image" Target="media/image59.png"/><Relationship Id="rId16" Type="http://schemas.openxmlformats.org/officeDocument/2006/relationships/hyperlink" Target="file:////Users/danielwork/Documents/R/CompSites/Drafts/Draft_Working.docx" TargetMode="External"/><Relationship Id="R8c7d880092c5444e" Type="http://schemas.microsoft.com/office/2019/09/relationships/intelligence" Target="intelligence.xml"/><Relationship Id="rId11" Type="http://schemas.openxmlformats.org/officeDocument/2006/relationships/hyperlink" Target="file:////Users/danielwork/Documents/R/CompSites/Drafts/Draft_Working.docx" TargetMode="External"/><Relationship Id="rId32" Type="http://schemas.openxmlformats.org/officeDocument/2006/relationships/image" Target="media/image4.png"/><Relationship Id="rId37" Type="http://schemas.openxmlformats.org/officeDocument/2006/relationships/image" Target="media/image9.png"/><Relationship Id="rId53" Type="http://schemas.openxmlformats.org/officeDocument/2006/relationships/image" Target="media/image23.png"/><Relationship Id="rId58" Type="http://schemas.openxmlformats.org/officeDocument/2006/relationships/image" Target="media/image28.png"/><Relationship Id="rId74" Type="http://schemas.openxmlformats.org/officeDocument/2006/relationships/image" Target="media/image44.png"/><Relationship Id="rId79" Type="http://schemas.openxmlformats.org/officeDocument/2006/relationships/image" Target="media/image49.png"/><Relationship Id="rId5" Type="http://schemas.openxmlformats.org/officeDocument/2006/relationships/numbering" Target="numbering.xml"/><Relationship Id="rId90" Type="http://schemas.openxmlformats.org/officeDocument/2006/relationships/image" Target="media/image60.png"/><Relationship Id="rId95" Type="http://schemas.microsoft.com/office/2011/relationships/people" Target="people.xml"/><Relationship Id="rId22" Type="http://schemas.openxmlformats.org/officeDocument/2006/relationships/footer" Target="footer2.xml"/><Relationship Id="rId27" Type="http://schemas.openxmlformats.org/officeDocument/2006/relationships/image" Target="media/image1.png"/><Relationship Id="rId43" Type="http://schemas.openxmlformats.org/officeDocument/2006/relationships/image" Target="media/image15.jpeg"/><Relationship Id="rId48" Type="http://schemas.openxmlformats.org/officeDocument/2006/relationships/image" Target="media/image18.jpeg"/><Relationship Id="rId64" Type="http://schemas.openxmlformats.org/officeDocument/2006/relationships/image" Target="media/image34.png"/><Relationship Id="rId69" Type="http://schemas.openxmlformats.org/officeDocument/2006/relationships/image" Target="media/image39.png"/><Relationship Id="rId8" Type="http://schemas.openxmlformats.org/officeDocument/2006/relationships/webSettings" Target="webSettings.xml"/><Relationship Id="rId51" Type="http://schemas.openxmlformats.org/officeDocument/2006/relationships/image" Target="media/image21.jpeg"/><Relationship Id="rId72" Type="http://schemas.openxmlformats.org/officeDocument/2006/relationships/image" Target="media/image42.png"/><Relationship Id="rId80" Type="http://schemas.openxmlformats.org/officeDocument/2006/relationships/image" Target="media/image50.png"/><Relationship Id="rId85" Type="http://schemas.openxmlformats.org/officeDocument/2006/relationships/image" Target="media/image55.png"/><Relationship Id="rId93" Type="http://schemas.openxmlformats.org/officeDocument/2006/relationships/image" Target="media/image63.png"/><Relationship Id="rId3" Type="http://schemas.openxmlformats.org/officeDocument/2006/relationships/customXml" Target="../customXml/item3.xml"/><Relationship Id="rId12" Type="http://schemas.openxmlformats.org/officeDocument/2006/relationships/hyperlink" Target="file:////Users/danielwork/Documents/R/CompSites/Drafts/Draft_Working.docx" TargetMode="External"/><Relationship Id="rId17" Type="http://schemas.openxmlformats.org/officeDocument/2006/relationships/hyperlink" Target="file:////Users/danielwork/Documents/R/CompSites/Drafts/Draft_Working.docx" TargetMode="External"/><Relationship Id="rId25" Type="http://schemas.microsoft.com/office/2016/09/relationships/commentsIds" Target="commentsIds.xml"/><Relationship Id="rId33" Type="http://schemas.openxmlformats.org/officeDocument/2006/relationships/image" Target="media/image5.png"/><Relationship Id="rId38" Type="http://schemas.openxmlformats.org/officeDocument/2006/relationships/image" Target="media/image10.png"/><Relationship Id="rId46" Type="http://schemas.openxmlformats.org/officeDocument/2006/relationships/image" Target="media/image160.jpeg"/><Relationship Id="rId59" Type="http://schemas.openxmlformats.org/officeDocument/2006/relationships/image" Target="media/image29.png"/><Relationship Id="rId67" Type="http://schemas.openxmlformats.org/officeDocument/2006/relationships/image" Target="media/image37.png"/><Relationship Id="rId20" Type="http://schemas.openxmlformats.org/officeDocument/2006/relationships/hyperlink" Target="file:////Users/danielwork/Documents/R/CompSites/Drafts/Draft_Working.docx" TargetMode="External"/><Relationship Id="rId41" Type="http://schemas.openxmlformats.org/officeDocument/2006/relationships/image" Target="media/image13.png"/><Relationship Id="rId54" Type="http://schemas.openxmlformats.org/officeDocument/2006/relationships/image" Target="media/image24.png"/><Relationship Id="rId62" Type="http://schemas.openxmlformats.org/officeDocument/2006/relationships/image" Target="media/image32.png"/><Relationship Id="rId70" Type="http://schemas.openxmlformats.org/officeDocument/2006/relationships/image" Target="media/image40.png"/><Relationship Id="rId75" Type="http://schemas.openxmlformats.org/officeDocument/2006/relationships/image" Target="media/image45.png"/><Relationship Id="rId83" Type="http://schemas.openxmlformats.org/officeDocument/2006/relationships/image" Target="media/image53.png"/><Relationship Id="rId88" Type="http://schemas.openxmlformats.org/officeDocument/2006/relationships/image" Target="media/image58.png"/><Relationship Id="rId91" Type="http://schemas.openxmlformats.org/officeDocument/2006/relationships/image" Target="media/image61.pn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file:////Users/danielwork/Documents/R/CompSites/Drafts/Draft_Working.docx" TargetMode="External"/><Relationship Id="rId23" Type="http://schemas.openxmlformats.org/officeDocument/2006/relationships/comments" Target="comments.xml"/><Relationship Id="rId28" Type="http://schemas.openxmlformats.org/officeDocument/2006/relationships/image" Target="media/image2.wmf"/><Relationship Id="rId36" Type="http://schemas.openxmlformats.org/officeDocument/2006/relationships/image" Target="media/image8.png"/><Relationship Id="rId49" Type="http://schemas.openxmlformats.org/officeDocument/2006/relationships/image" Target="media/image19.jpeg"/><Relationship Id="rId57" Type="http://schemas.openxmlformats.org/officeDocument/2006/relationships/image" Target="media/image27.png"/><Relationship Id="rId10" Type="http://schemas.openxmlformats.org/officeDocument/2006/relationships/endnotes" Target="endnotes.xml"/><Relationship Id="rId31" Type="http://schemas.openxmlformats.org/officeDocument/2006/relationships/image" Target="media/image310.png"/><Relationship Id="rId44" Type="http://schemas.openxmlformats.org/officeDocument/2006/relationships/image" Target="media/image16.png"/><Relationship Id="rId52" Type="http://schemas.openxmlformats.org/officeDocument/2006/relationships/image" Target="media/image22.png"/><Relationship Id="rId60" Type="http://schemas.openxmlformats.org/officeDocument/2006/relationships/image" Target="media/image30.png"/><Relationship Id="rId65" Type="http://schemas.openxmlformats.org/officeDocument/2006/relationships/image" Target="media/image35.png"/><Relationship Id="rId73" Type="http://schemas.openxmlformats.org/officeDocument/2006/relationships/image" Target="media/image43.png"/><Relationship Id="rId78" Type="http://schemas.openxmlformats.org/officeDocument/2006/relationships/image" Target="media/image48.png"/><Relationship Id="rId81" Type="http://schemas.openxmlformats.org/officeDocument/2006/relationships/image" Target="media/image51.png"/><Relationship Id="rId86" Type="http://schemas.openxmlformats.org/officeDocument/2006/relationships/image" Target="media/image56.png"/><Relationship Id="rId94"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file:////Users/danielwork/Documents/R/CompSites/Drafts/Draft_Working.docx" TargetMode="External"/><Relationship Id="rId18" Type="http://schemas.openxmlformats.org/officeDocument/2006/relationships/hyperlink" Target="file:////Users/danielwork/Documents/R/CompSites/Drafts/Draft_Working.docx" TargetMode="External"/><Relationship Id="rId39" Type="http://schemas.openxmlformats.org/officeDocument/2006/relationships/image" Target="media/image11.png"/><Relationship Id="rId34" Type="http://schemas.openxmlformats.org/officeDocument/2006/relationships/image" Target="media/image6.png"/><Relationship Id="rId50" Type="http://schemas.openxmlformats.org/officeDocument/2006/relationships/image" Target="media/image20.jpeg"/><Relationship Id="rId55" Type="http://schemas.openxmlformats.org/officeDocument/2006/relationships/image" Target="media/image25.png"/><Relationship Id="rId76" Type="http://schemas.openxmlformats.org/officeDocument/2006/relationships/image" Target="media/image46.png"/><Relationship Id="rId7" Type="http://schemas.openxmlformats.org/officeDocument/2006/relationships/settings" Target="settings.xml"/><Relationship Id="rId71" Type="http://schemas.openxmlformats.org/officeDocument/2006/relationships/image" Target="media/image41.png"/><Relationship Id="rId92" Type="http://schemas.openxmlformats.org/officeDocument/2006/relationships/image" Target="media/image62.png"/><Relationship Id="rId2" Type="http://schemas.openxmlformats.org/officeDocument/2006/relationships/customXml" Target="../customXml/item2.xml"/><Relationship Id="rId29" Type="http://schemas.openxmlformats.org/officeDocument/2006/relationships/image" Target="media/image3.png"/><Relationship Id="rId24" Type="http://schemas.microsoft.com/office/2011/relationships/commentsExtended" Target="commentsExtended.xml"/><Relationship Id="rId40" Type="http://schemas.openxmlformats.org/officeDocument/2006/relationships/image" Target="media/image12.png"/><Relationship Id="rId45" Type="http://schemas.openxmlformats.org/officeDocument/2006/relationships/image" Target="media/image17.jpeg"/><Relationship Id="rId66" Type="http://schemas.openxmlformats.org/officeDocument/2006/relationships/image" Target="media/image36.png"/><Relationship Id="rId87" Type="http://schemas.openxmlformats.org/officeDocument/2006/relationships/image" Target="media/image57.png"/><Relationship Id="rId61" Type="http://schemas.openxmlformats.org/officeDocument/2006/relationships/image" Target="media/image31.png"/><Relationship Id="rId82" Type="http://schemas.openxmlformats.org/officeDocument/2006/relationships/image" Target="media/image52.png"/><Relationship Id="rId19" Type="http://schemas.openxmlformats.org/officeDocument/2006/relationships/hyperlink" Target="file:////Users/danielwork/Documents/R/CompSites/Drafts/Draft_Working.docx" TargetMode="External"/><Relationship Id="rId14" Type="http://schemas.openxmlformats.org/officeDocument/2006/relationships/hyperlink" Target="file:////Users/danielwork/Documents/R/CompSites/Drafts/Draft_Working.docx" TargetMode="External"/><Relationship Id="rId35" Type="http://schemas.openxmlformats.org/officeDocument/2006/relationships/image" Target="media/image7.png"/><Relationship Id="rId56" Type="http://schemas.openxmlformats.org/officeDocument/2006/relationships/image" Target="media/image26.png"/><Relationship Id="rId77"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5D121FFB78024247BB2899055CCAD23D" ma:contentTypeVersion="25" ma:contentTypeDescription="Create a new document." ma:contentTypeScope="" ma:versionID="a242ee3beb810daf6cfa89ae1036cd01">
  <xsd:schema xmlns:xsd="http://www.w3.org/2001/XMLSchema" xmlns:xs="http://www.w3.org/2001/XMLSchema" xmlns:p="http://schemas.microsoft.com/office/2006/metadata/properties" xmlns:ns1="http://schemas.microsoft.com/sharepoint/v3" xmlns:ns2="36490c9d-2490-4592-8806-263b5593b936" xmlns:ns3="51c7e85f-3b6d-46b7-a9e5-37fdb3392937" targetNamespace="http://schemas.microsoft.com/office/2006/metadata/properties" ma:root="true" ma:fieldsID="f5947ff58556b6dfa09b3d378ee29401" ns1:_="" ns2:_="" ns3:_="">
    <xsd:import namespace="http://schemas.microsoft.com/sharepoint/v3"/>
    <xsd:import namespace="36490c9d-2490-4592-8806-263b5593b936"/>
    <xsd:import namespace="51c7e85f-3b6d-46b7-a9e5-37fdb3392937"/>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AutoTags" minOccurs="0"/>
                <xsd:element ref="ns2:MediaServiceLocation" minOccurs="0"/>
                <xsd:element ref="ns2:MediaServiceOCR" minOccurs="0"/>
                <xsd:element ref="ns2:MediaServiceGenerationTime" minOccurs="0"/>
                <xsd:element ref="ns2:MediaServiceEventHashCode" minOccurs="0"/>
                <xsd:element ref="ns3:SharedWithUsers" minOccurs="0"/>
                <xsd:element ref="ns3:SharedWithDetails" minOccurs="0"/>
                <xsd:element ref="ns2:PublicationTitle" minOccurs="0"/>
                <xsd:element ref="ns2:Year" minOccurs="0"/>
                <xsd:element ref="ns2:Authors" minOccurs="0"/>
                <xsd:element ref="ns2:MediaServiceAutoKeyPoints" minOccurs="0"/>
                <xsd:element ref="ns2:MediaServiceKeyPoints" minOccurs="0"/>
                <xsd:element ref="ns1:_ip_UnifiedCompliancePolicyProperties" minOccurs="0"/>
                <xsd:element ref="ns1:_ip_UnifiedCompliancePolicyUIAction" minOccurs="0"/>
                <xsd:element ref="ns2:MediaLengthInSeconds" minOccurs="0"/>
                <xsd:element ref="ns2:DocumentCategory" minOccurs="0"/>
                <xsd:element ref="ns2:DUCPjctNumber" minOccurs="0"/>
                <xsd:element ref="ns2:AXPjctNumber" minOccurs="0"/>
                <xsd:element ref="ns2:Comment"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23" nillable="true" ma:displayName="Unified Compliance Policy Properties" ma:hidden="true" ma:internalName="_ip_UnifiedCompliancePolicyProperties">
      <xsd:simpleType>
        <xsd:restriction base="dms:Note"/>
      </xsd:simpleType>
    </xsd:element>
    <xsd:element name="_ip_UnifiedCompliancePolicyUIAction" ma:index="24" nillable="true" ma:displayName="Unified Compliance Policy UI Action"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36490c9d-2490-4592-8806-263b5593b93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Location" ma:index="12" nillable="true" ma:displayName="Location" ma:internalName="MediaServiceLocation"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PublicationTitle" ma:index="18" nillable="true" ma:displayName="Publication Title" ma:format="Dropdown" ma:internalName="PublicationTitle">
      <xsd:simpleType>
        <xsd:restriction base="dms:Note">
          <xsd:maxLength value="255"/>
        </xsd:restriction>
      </xsd:simpleType>
    </xsd:element>
    <xsd:element name="Year" ma:index="19" nillable="true" ma:displayName="Year" ma:format="Dropdown" ma:internalName="Year">
      <xsd:simpleType>
        <xsd:restriction base="dms:Text">
          <xsd:maxLength value="255"/>
        </xsd:restriction>
      </xsd:simpleType>
    </xsd:element>
    <xsd:element name="Authors" ma:index="20" nillable="true" ma:displayName="Authors" ma:format="Dropdown" ma:internalName="Authors">
      <xsd:simpleType>
        <xsd:restriction base="dms:Note">
          <xsd:maxLength value="255"/>
        </xsd:restriction>
      </xsd:simpleType>
    </xsd:element>
    <xsd:element name="MediaServiceAutoKeyPoints" ma:index="21" nillable="true" ma:displayName="MediaServiceAutoKeyPoints" ma:hidden="true" ma:internalName="MediaServiceAutoKeyPoints" ma:readOnly="true">
      <xsd:simpleType>
        <xsd:restriction base="dms:Note"/>
      </xsd:simpleType>
    </xsd:element>
    <xsd:element name="MediaServiceKeyPoints" ma:index="22" nillable="true" ma:displayName="KeyPoints" ma:internalName="MediaServiceKeyPoints" ma:readOnly="true">
      <xsd:simpleType>
        <xsd:restriction base="dms:Note">
          <xsd:maxLength value="255"/>
        </xsd:restriction>
      </xsd:simpleType>
    </xsd:element>
    <xsd:element name="MediaLengthInSeconds" ma:index="25" nillable="true" ma:displayName="Length (seconds)" ma:internalName="MediaLengthInSeconds" ma:readOnly="true">
      <xsd:simpleType>
        <xsd:restriction base="dms:Unknown"/>
      </xsd:simpleType>
    </xsd:element>
    <xsd:element name="DocumentCategory" ma:index="26" nillable="true" ma:displayName="Document Category" ma:format="Dropdown" ma:internalName="DocumentCategory">
      <xsd:simpleType>
        <xsd:restriction base="dms:Text">
          <xsd:maxLength value="255"/>
        </xsd:restriction>
      </xsd:simpleType>
    </xsd:element>
    <xsd:element name="DUCPjctNumber" ma:index="27" nillable="true" ma:displayName="DUC Pjct Number" ma:format="Dropdown" ma:internalName="DUCPjctNumber">
      <xsd:simpleType>
        <xsd:restriction base="dms:Text">
          <xsd:maxLength value="255"/>
        </xsd:restriction>
      </xsd:simpleType>
    </xsd:element>
    <xsd:element name="AXPjctNumber" ma:index="28" nillable="true" ma:displayName="AX Pjct Number" ma:format="Dropdown" ma:internalName="AXPjctNumber">
      <xsd:simpleType>
        <xsd:restriction base="dms:Text">
          <xsd:maxLength value="255"/>
        </xsd:restriction>
      </xsd:simpleType>
    </xsd:element>
    <xsd:element name="Comment" ma:index="29" nillable="true" ma:displayName="Comment" ma:format="Dropdown" ma:internalName="Comment">
      <xsd:simpleType>
        <xsd:restriction base="dms:Text">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51c7e85f-3b6d-46b7-a9e5-37fdb3392937" elementFormDefault="qualified">
    <xsd:import namespace="http://schemas.microsoft.com/office/2006/documentManagement/types"/>
    <xsd:import namespace="http://schemas.microsoft.com/office/infopath/2007/PartnerControls"/>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Authors xmlns="36490c9d-2490-4592-8806-263b5593b936" xsi:nil="true"/>
    <_ip_UnifiedCompliancePolicyUIAction xmlns="http://schemas.microsoft.com/sharepoint/v3" xsi:nil="true"/>
    <PublicationTitle xmlns="36490c9d-2490-4592-8806-263b5593b936" xsi:nil="true"/>
    <Year xmlns="36490c9d-2490-4592-8806-263b5593b936" xsi:nil="true"/>
    <DUCPjctNumber xmlns="36490c9d-2490-4592-8806-263b5593b936" xsi:nil="true"/>
    <_ip_UnifiedCompliancePolicyProperties xmlns="http://schemas.microsoft.com/sharepoint/v3" xsi:nil="true"/>
    <DocumentCategory xmlns="36490c9d-2490-4592-8806-263b5593b936" xsi:nil="true"/>
    <AXPjctNumber xmlns="36490c9d-2490-4592-8806-263b5593b936" xsi:nil="true"/>
    <Comment xmlns="36490c9d-2490-4592-8806-263b5593b936" xsi:nil="true"/>
  </documentManagement>
</p:properties>
</file>

<file path=customXml/itemProps1.xml><?xml version="1.0" encoding="utf-8"?>
<ds:datastoreItem xmlns:ds="http://schemas.openxmlformats.org/officeDocument/2006/customXml" ds:itemID="{7A7D05CE-DE97-4AAC-8085-575A5843E4C9}">
  <ds:schemaRefs>
    <ds:schemaRef ds:uri="http://schemas.openxmlformats.org/officeDocument/2006/bibliography"/>
  </ds:schemaRefs>
</ds:datastoreItem>
</file>

<file path=customXml/itemProps2.xml><?xml version="1.0" encoding="utf-8"?>
<ds:datastoreItem xmlns:ds="http://schemas.openxmlformats.org/officeDocument/2006/customXml" ds:itemID="{BB363A32-1882-476F-8F7E-F700095A6AA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36490c9d-2490-4592-8806-263b5593b936"/>
    <ds:schemaRef ds:uri="51c7e85f-3b6d-46b7-a9e5-37fdb339293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C6A8378A-7D11-4F51-9DB4-2A039405289D}">
  <ds:schemaRefs>
    <ds:schemaRef ds:uri="http://schemas.microsoft.com/sharepoint/v3/contenttype/forms"/>
  </ds:schemaRefs>
</ds:datastoreItem>
</file>

<file path=customXml/itemProps4.xml><?xml version="1.0" encoding="utf-8"?>
<ds:datastoreItem xmlns:ds="http://schemas.openxmlformats.org/officeDocument/2006/customXml" ds:itemID="{CD32FBDC-55BB-4A3B-A346-B136DBA62D26}">
  <ds:schemaRefs>
    <ds:schemaRef ds:uri="http://schemas.microsoft.com/office/2006/metadata/properties"/>
    <ds:schemaRef ds:uri="http://schemas.microsoft.com/office/infopath/2007/PartnerControls"/>
    <ds:schemaRef ds:uri="36490c9d-2490-4592-8806-263b5593b936"/>
    <ds:schemaRef ds:uri="http://schemas.microsoft.com/sharepoint/v3"/>
  </ds:schemaRefs>
</ds:datastoreItem>
</file>

<file path=docProps/app.xml><?xml version="1.0" encoding="utf-8"?>
<Properties xmlns="http://schemas.openxmlformats.org/officeDocument/2006/extended-properties" xmlns:vt="http://schemas.openxmlformats.org/officeDocument/2006/docPropsVTypes">
  <Template>Normal.dotm</Template>
  <TotalTime>569</TotalTime>
  <Pages>62</Pages>
  <Words>61506</Words>
  <Characters>340747</Characters>
  <Application>Microsoft Office Word</Application>
  <DocSecurity>0</DocSecurity>
  <Lines>11358</Lines>
  <Paragraphs>7449</Paragraphs>
  <ScaleCrop>false</ScaleCrop>
  <HeadingPairs>
    <vt:vector size="2" baseType="variant">
      <vt:variant>
        <vt:lpstr>Title</vt:lpstr>
      </vt:variant>
      <vt:variant>
        <vt:i4>1</vt:i4>
      </vt:variant>
    </vt:vector>
  </HeadingPairs>
  <TitlesOfParts>
    <vt:vector size="1" baseType="lpstr">
      <vt:lpstr/>
    </vt:vector>
  </TitlesOfParts>
  <Manager/>
  <Company>Asarum Ecological Consulting</Company>
  <LinksUpToDate>false</LinksUpToDate>
  <CharactersWithSpaces>394804</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 Stewart;Daniel Hennigar</dc:creator>
  <cp:keywords/>
  <dc:description/>
  <cp:lastModifiedBy>Daniel Stewart</cp:lastModifiedBy>
  <cp:revision>8</cp:revision>
  <dcterms:created xsi:type="dcterms:W3CDTF">2022-03-07T21:09:00Z</dcterms:created>
  <dcterms:modified xsi:type="dcterms:W3CDTF">2022-03-08T23:46:00Z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0x0101005D121FFB78024247BB2899055CCAD23D</vt:lpwstr>
  </property>
  <property fmtid="{D5CDD505-2E9C-101B-9397-08002B2CF9AE}" pid="3" name="ZOTERO_PREF_1">
    <vt:lpwstr>&lt;data data-version="3" zotero-version="5.0.96.4"&gt;&lt;session id="DROHWY4f"/&gt;&lt;style id="http://www.zotero.org/styles/conservation-biology" hasBibliography="1" bibliographyStyleHasBeenSet="1"/&gt;&lt;prefs&gt;&lt;pref name="fieldType" value="Field"/&gt;&lt;pref name="automaticJ</vt:lpwstr>
  </property>
  <property fmtid="{D5CDD505-2E9C-101B-9397-08002B2CF9AE}" pid="4" name="ZOTERO_PREF_2">
    <vt:lpwstr>ournalAbbreviations" value="true"/&gt;&lt;/prefs&gt;&lt;/data&gt;</vt:lpwstr>
  </property>
</Properties>
</file>